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975622D" w14:textId="43DC33AF" w:rsidR="002A37FF" w:rsidRPr="00006ABF" w:rsidDel="00D206AB" w:rsidRDefault="00D206AB" w:rsidP="00CC4C47">
      <w:pPr>
        <w:spacing w:line="360" w:lineRule="auto"/>
        <w:rPr>
          <w:del w:id="1" w:author="Prasasti Karunia Farista Ananto" w:date="2021-10-18T09:42:00Z"/>
          <w:rFonts w:ascii="Times New Roman" w:hAnsi="Times New Roman" w:cs="Times New Roman"/>
          <w:sz w:val="20"/>
          <w:szCs w:val="20"/>
        </w:rPr>
        <w:pPrChange w:id="2" w:author="nadira firinda" w:date="2022-10-29T23:37:00Z">
          <w:pPr>
            <w:spacing w:line="360" w:lineRule="auto"/>
          </w:pPr>
        </w:pPrChange>
      </w:pPr>
      <w:ins w:id="3" w:author="Prasasti Karunia Farista Ananto" w:date="2021-10-18T09:43:00Z">
        <w:r w:rsidRPr="007B214F">
          <w:rPr>
            <w:rFonts w:ascii="Times New Roman" w:eastAsia="Times New Roman" w:hAnsi="Times New Roman" w:cs="Times New Roman"/>
            <w:b/>
            <w:caps/>
            <w:noProof/>
            <w:sz w:val="24"/>
            <w:szCs w:val="24"/>
          </w:rPr>
          <mc:AlternateContent>
            <mc:Choice Requires="wpg">
              <w:drawing>
                <wp:anchor distT="0" distB="0" distL="114300" distR="114300" simplePos="0" relativeHeight="251658240" behindDoc="0" locked="0" layoutInCell="1" allowOverlap="1" wp14:anchorId="71B7A965" wp14:editId="2ED50C69">
                  <wp:simplePos x="0" y="0"/>
                  <wp:positionH relativeFrom="page">
                    <wp:posOffset>339506</wp:posOffset>
                  </wp:positionH>
                  <wp:positionV relativeFrom="paragraph">
                    <wp:posOffset>-511175</wp:posOffset>
                  </wp:positionV>
                  <wp:extent cx="6859270" cy="9906000"/>
                  <wp:effectExtent l="0" t="0" r="0" b="0"/>
                  <wp:wrapNone/>
                  <wp:docPr id="2" name="Group 2"/>
                  <wp:cNvGraphicFramePr/>
                  <a:graphic xmlns:a="http://schemas.openxmlformats.org/drawingml/2006/main">
                    <a:graphicData uri="http://schemas.microsoft.com/office/word/2010/wordprocessingGroup">
                      <wpg:wgp>
                        <wpg:cNvGrpSpPr/>
                        <wpg:grpSpPr>
                          <a:xfrm>
                            <a:off x="0" y="0"/>
                            <a:ext cx="6859270" cy="9906000"/>
                            <a:chOff x="0" y="0"/>
                            <a:chExt cx="6859575" cy="9906000"/>
                          </a:xfrm>
                        </wpg:grpSpPr>
                        <pic:pic xmlns:pic="http://schemas.openxmlformats.org/drawingml/2006/picture">
                          <pic:nvPicPr>
                            <pic:cNvPr id="10" name="Picture 10" descr="wp Cover3"/>
                            <pic:cNvPicPr>
                              <a:picLocks noChangeAspect="1"/>
                            </pic:cNvPicPr>
                          </pic:nvPicPr>
                          <pic:blipFill>
                            <a:blip r:embed="rId8">
                              <a:extLst>
                                <a:ext uri="{28A0092B-C50C-407E-A947-70E740481C1C}">
                                  <a14:useLocalDpi xmlns:a14="http://schemas.microsoft.com/office/drawing/2010/main"/>
                                </a:ext>
                              </a:extLst>
                            </a:blip>
                            <a:srcRect/>
                            <a:stretch>
                              <a:fillRect/>
                            </a:stretch>
                          </pic:blipFill>
                          <pic:spPr bwMode="auto">
                            <a:xfrm>
                              <a:off x="0" y="0"/>
                              <a:ext cx="6858000" cy="9906000"/>
                            </a:xfrm>
                            <a:prstGeom prst="rect">
                              <a:avLst/>
                            </a:prstGeom>
                            <a:noFill/>
                            <a:ln>
                              <a:noFill/>
                            </a:ln>
                          </pic:spPr>
                        </pic:pic>
                        <pic:pic xmlns:pic="http://schemas.openxmlformats.org/drawingml/2006/picture">
                          <pic:nvPicPr>
                            <pic:cNvPr id="11" name="Picture 11" descr="Logo BI -1"/>
                            <pic:cNvPicPr>
                              <a:picLocks noChangeAspect="1"/>
                            </pic:cNvPicPr>
                          </pic:nvPicPr>
                          <pic:blipFill>
                            <a:blip r:embed="rId9">
                              <a:extLst>
                                <a:ext uri="{28A0092B-C50C-407E-A947-70E740481C1C}">
                                  <a14:useLocalDpi xmlns:a14="http://schemas.microsoft.com/office/drawing/2010/main"/>
                                </a:ext>
                              </a:extLst>
                            </a:blip>
                            <a:srcRect/>
                            <a:stretch>
                              <a:fillRect/>
                            </a:stretch>
                          </pic:blipFill>
                          <pic:spPr bwMode="auto">
                            <a:xfrm>
                              <a:off x="63855" y="772085"/>
                              <a:ext cx="1876425" cy="447675"/>
                            </a:xfrm>
                            <a:prstGeom prst="rect">
                              <a:avLst/>
                            </a:prstGeom>
                            <a:noFill/>
                            <a:ln>
                              <a:noFill/>
                            </a:ln>
                          </pic:spPr>
                        </pic:pic>
                        <wps:wsp>
                          <wps:cNvPr id="12" name="Rectangle 12"/>
                          <wps:cNvSpPr>
                            <a:spLocks noChangeArrowheads="1"/>
                          </wps:cNvSpPr>
                          <wps:spPr bwMode="auto">
                            <a:xfrm>
                              <a:off x="0" y="581025"/>
                              <a:ext cx="6165300" cy="128498"/>
                            </a:xfrm>
                            <a:prstGeom prst="rect">
                              <a:avLst/>
                            </a:prstGeom>
                            <a:solidFill>
                              <a:srgbClr val="95B3D7"/>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71D8A9D3" w14:textId="77777777" w:rsidR="00D206AB" w:rsidRDefault="00D206AB" w:rsidP="00D206AB"/>
                            </w:txbxContent>
                          </wps:txbx>
                          <wps:bodyPr rot="0" vert="horz" wrap="square" lIns="91440" tIns="45720" rIns="91440" bIns="45720" anchor="ctr" anchorCtr="0" upright="1">
                            <a:noAutofit/>
                          </wps:bodyPr>
                        </wps:wsp>
                        <wps:wsp>
                          <wps:cNvPr id="13" name="Rectangle 13"/>
                          <wps:cNvSpPr>
                            <a:spLocks noChangeArrowheads="1"/>
                          </wps:cNvSpPr>
                          <wps:spPr bwMode="auto">
                            <a:xfrm>
                              <a:off x="6238875" y="581025"/>
                              <a:ext cx="620700" cy="128498"/>
                            </a:xfrm>
                            <a:prstGeom prst="rect">
                              <a:avLst/>
                            </a:prstGeom>
                            <a:solidFill>
                              <a:srgbClr val="C00000"/>
                            </a:solidFill>
                            <a:ln>
                              <a:noFill/>
                            </a:ln>
                            <a:extLst>
                              <a:ext uri="{91240B29-F687-4F45-9708-019B960494DF}">
                                <a14:hiddenLine xmlns:a14="http://schemas.microsoft.com/office/drawing/2010/main" w="25400">
                                  <a:solidFill>
                                    <a:srgbClr val="000000"/>
                                  </a:solidFill>
                                  <a:miter lim="800000"/>
                                  <a:headEnd/>
                                  <a:tailEnd/>
                                </a14:hiddenLine>
                              </a:ext>
                            </a:extLst>
                          </wps:spPr>
                          <wps:txbx>
                            <w:txbxContent>
                              <w:p w14:paraId="0956D345" w14:textId="77777777" w:rsidR="00D206AB" w:rsidRDefault="00D206AB" w:rsidP="00D206AB"/>
                            </w:txbxContent>
                          </wps:txbx>
                          <wps:bodyPr rot="0" vert="horz" wrap="square" lIns="91440" tIns="45720" rIns="91440" bIns="45720" anchor="ctr" anchorCtr="0" upright="1">
                            <a:noAutofit/>
                          </wps:bodyPr>
                        </wps:wsp>
                        <wps:wsp>
                          <wps:cNvPr id="14" name="Text Box 14"/>
                          <wps:cNvSpPr txBox="1">
                            <a:spLocks noChangeArrowheads="1"/>
                          </wps:cNvSpPr>
                          <wps:spPr bwMode="auto">
                            <a:xfrm>
                              <a:off x="1028700" y="2209799"/>
                              <a:ext cx="4793615" cy="38100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C7B75D0" w14:textId="77777777" w:rsidR="00D206AB" w:rsidRPr="00982632" w:rsidRDefault="00D206AB" w:rsidP="00D206AB">
                                <w:pPr>
                                  <w:jc w:val="center"/>
                                  <w:rPr>
                                    <w:rFonts w:ascii="Times New Roman" w:hAnsi="Times New Roman" w:cs="Times New Roman"/>
                                    <w:b/>
                                    <w:sz w:val="32"/>
                                    <w:szCs w:val="32"/>
                                  </w:rPr>
                                </w:pPr>
                                <w:r w:rsidRPr="00982632">
                                  <w:rPr>
                                    <w:rFonts w:ascii="Times New Roman" w:hAnsi="Times New Roman" w:cs="Times New Roman"/>
                                    <w:b/>
                                    <w:sz w:val="32"/>
                                    <w:szCs w:val="32"/>
                                  </w:rPr>
                                  <w:t>LAPORAN HASIL PENELITIAN</w:t>
                                </w:r>
                              </w:p>
                            </w:txbxContent>
                          </wps:txbx>
                          <wps:bodyPr rot="0" vert="horz" wrap="square" lIns="91440" tIns="45720" rIns="91440" bIns="45720" anchor="t" anchorCtr="0" upright="1">
                            <a:noAutofit/>
                          </wps:bodyPr>
                        </wps:wsp>
                        <wps:wsp>
                          <wps:cNvPr id="15" name="Text Box 2"/>
                          <wps:cNvSpPr txBox="1">
                            <a:spLocks noChangeArrowheads="1"/>
                          </wps:cNvSpPr>
                          <wps:spPr bwMode="auto">
                            <a:xfrm>
                              <a:off x="180983" y="2615206"/>
                              <a:ext cx="6515950" cy="22567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E06957" w14:textId="77777777" w:rsidR="00D206AB" w:rsidRDefault="00D206AB" w:rsidP="00D206AB">
                                <w:pPr>
                                  <w:spacing w:after="0" w:line="360" w:lineRule="auto"/>
                                  <w:jc w:val="center"/>
                                  <w:rPr>
                                    <w:rFonts w:ascii="Bookman Old Style" w:hAnsi="Bookman Old Style"/>
                                    <w:b/>
                                    <w:caps/>
                                    <w:sz w:val="36"/>
                                    <w:szCs w:val="36"/>
                                  </w:rPr>
                                </w:pPr>
                              </w:p>
                              <w:p w14:paraId="553626F0" w14:textId="19A237F2" w:rsidR="00D206AB" w:rsidRPr="00A954F9" w:rsidRDefault="00D206AB" w:rsidP="00D206AB">
                                <w:pPr>
                                  <w:jc w:val="center"/>
                                  <w:rPr>
                                    <w:rFonts w:ascii="Optima Bold" w:hAnsi="Optima Bold"/>
                                    <w:b/>
                                    <w:sz w:val="52"/>
                                    <w:szCs w:val="40"/>
                                  </w:rPr>
                                </w:pPr>
                                <w:del w:id="4" w:author="Prasasti Karunia Farista Ananto" w:date="2021-10-18T09:44:00Z">
                                  <w:r w:rsidRPr="00171AED" w:rsidDel="00D206AB">
                                    <w:rPr>
                                      <w:rFonts w:ascii="Times New Roman" w:hAnsi="Times New Roman" w:cs="Times New Roman"/>
                                      <w:b/>
                                      <w:caps/>
                                      <w:sz w:val="40"/>
                                      <w:szCs w:val="36"/>
                                    </w:rPr>
                                    <w:delText xml:space="preserve">Re-estimasi </w:delText>
                                  </w:r>
                                  <w:r w:rsidDel="00D206AB">
                                    <w:rPr>
                                      <w:rFonts w:ascii="Times New Roman" w:hAnsi="Times New Roman" w:cs="Times New Roman"/>
                                      <w:b/>
                                      <w:caps/>
                                      <w:sz w:val="40"/>
                                      <w:szCs w:val="36"/>
                                    </w:rPr>
                                    <w:delText xml:space="preserve">MODEL </w:delText>
                                  </w:r>
                                  <w:r w:rsidRPr="00171AED" w:rsidDel="00D206AB">
                                    <w:rPr>
                                      <w:rFonts w:ascii="Times New Roman" w:hAnsi="Times New Roman" w:cs="Times New Roman"/>
                                      <w:b/>
                                      <w:caps/>
                                      <w:sz w:val="40"/>
                                      <w:szCs w:val="36"/>
                                    </w:rPr>
                                    <w:delText>SOFIE dengan Memperkuat Blok Fiskal</w:delText>
                                  </w:r>
                                </w:del>
                                <w:ins w:id="5" w:author="Prasasti Karunia Farista Ananto" w:date="2021-10-18T09:44:00Z">
                                  <w:del w:id="6" w:author="Nadira Firinda" w:date="2021-10-22T13:11:00Z">
                                    <w:r w:rsidDel="00924382">
                                      <w:rPr>
                                        <w:rFonts w:ascii="Times New Roman" w:hAnsi="Times New Roman" w:cs="Times New Roman"/>
                                        <w:b/>
                                        <w:caps/>
                                        <w:sz w:val="40"/>
                                        <w:szCs w:val="36"/>
                                      </w:rPr>
                                      <w:delText>JUDUL</w:delText>
                                    </w:r>
                                  </w:del>
                                </w:ins>
                                <w:ins w:id="7" w:author="Nadira Firinda" w:date="2021-10-22T13:11:00Z">
                                  <w:del w:id="8" w:author="nadira firinda" w:date="2022-10-29T22:43:00Z">
                                    <w:r w:rsidR="00924382" w:rsidDel="007471CA">
                                      <w:rPr>
                                        <w:rFonts w:ascii="Times New Roman" w:hAnsi="Times New Roman" w:cs="Times New Roman"/>
                                        <w:b/>
                                        <w:caps/>
                                        <w:sz w:val="40"/>
                                        <w:szCs w:val="36"/>
                                      </w:rPr>
                                      <w:delText>PENGEMBANGAN MODEL SEKTORAL</w:delText>
                                    </w:r>
                                  </w:del>
                                </w:ins>
                                <w:ins w:id="9" w:author="nadira firinda" w:date="2022-10-29T22:43:00Z">
                                  <w:r w:rsidR="007471CA">
                                    <w:rPr>
                                      <w:rFonts w:ascii="Times New Roman" w:hAnsi="Times New Roman" w:cs="Times New Roman"/>
                                      <w:b/>
                                      <w:caps/>
                                      <w:sz w:val="40"/>
                                      <w:szCs w:val="36"/>
                                    </w:rPr>
                                    <w:t xml:space="preserve">FPAS </w:t>
                                  </w:r>
                                  <w:r w:rsidR="007471CA" w:rsidRPr="00F86FB8">
                                    <w:rPr>
                                      <w:rFonts w:ascii="Times New Roman" w:hAnsi="Times New Roman" w:cs="Times New Roman"/>
                                      <w:b/>
                                      <w:i/>
                                      <w:iCs/>
                                      <w:caps/>
                                      <w:sz w:val="40"/>
                                      <w:szCs w:val="36"/>
                                      <w:rPrChange w:id="10" w:author="nadira firinda" w:date="2022-10-29T22:46:00Z">
                                        <w:rPr>
                                          <w:rFonts w:ascii="Times New Roman" w:hAnsi="Times New Roman" w:cs="Times New Roman"/>
                                          <w:b/>
                                          <w:caps/>
                                          <w:sz w:val="40"/>
                                          <w:szCs w:val="36"/>
                                        </w:rPr>
                                      </w:rPrChange>
                                    </w:rPr>
                                    <w:t>CONSISTENCY CHECK TOOLS</w:t>
                                  </w:r>
                                  <w:r w:rsidR="007471CA">
                                    <w:rPr>
                                      <w:rFonts w:ascii="Times New Roman" w:hAnsi="Times New Roman" w:cs="Times New Roman"/>
                                      <w:b/>
                                      <w:caps/>
                                      <w:sz w:val="40"/>
                                      <w:szCs w:val="36"/>
                                    </w:rPr>
                                    <w:t xml:space="preserve"> DALAM MENDUKU</w:t>
                                  </w:r>
                                </w:ins>
                                <w:ins w:id="11" w:author="nadira firinda" w:date="2022-10-29T22:44:00Z">
                                  <w:r w:rsidR="007471CA">
                                    <w:rPr>
                                      <w:rFonts w:ascii="Times New Roman" w:hAnsi="Times New Roman" w:cs="Times New Roman"/>
                                      <w:b/>
                                      <w:caps/>
                                      <w:sz w:val="40"/>
                                      <w:szCs w:val="36"/>
                                    </w:rPr>
                                    <w:t>NG EFEKTIVITAS PENERAPAN ARIMBI</w:t>
                                  </w:r>
                                </w:ins>
                              </w:p>
                            </w:txbxContent>
                          </wps:txbx>
                          <wps:bodyPr rot="0" vert="horz" wrap="square" lIns="91440" tIns="45720" rIns="91440" bIns="45720" anchor="t" anchorCtr="0" upright="1">
                            <a:noAutofit/>
                          </wps:bodyPr>
                        </wps:wsp>
                        <wps:wsp>
                          <wps:cNvPr id="16" name="Text Box 2"/>
                          <wps:cNvSpPr txBox="1">
                            <a:spLocks noChangeArrowheads="1"/>
                          </wps:cNvSpPr>
                          <wps:spPr bwMode="auto">
                            <a:xfrm>
                              <a:off x="514350" y="4871997"/>
                              <a:ext cx="5821042" cy="12193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83719F" w14:textId="7DC9693D" w:rsidR="00D206AB" w:rsidRPr="007471CA" w:rsidRDefault="00D206AB" w:rsidP="00D206AB">
                                <w:pPr>
                                  <w:spacing w:after="0" w:line="360" w:lineRule="auto"/>
                                  <w:jc w:val="center"/>
                                  <w:rPr>
                                    <w:rFonts w:ascii="Times New Roman" w:hAnsi="Times New Roman" w:cs="Times New Roman"/>
                                    <w:sz w:val="28"/>
                                    <w:szCs w:val="24"/>
                                    <w:lang w:val="en-US"/>
                                    <w:rPrChange w:id="12" w:author="nadira firinda" w:date="2022-10-29T22:44:00Z">
                                      <w:rPr>
                                        <w:rFonts w:ascii="Times New Roman" w:hAnsi="Times New Roman" w:cs="Times New Roman"/>
                                        <w:sz w:val="28"/>
                                        <w:szCs w:val="24"/>
                                        <w:lang w:val="id-ID"/>
                                      </w:rPr>
                                    </w:rPrChange>
                                  </w:rPr>
                                </w:pPr>
                                <w:del w:id="13" w:author="nadira firinda" w:date="2022-10-29T22:44:00Z">
                                  <w:r w:rsidDel="007471CA">
                                    <w:rPr>
                                      <w:rFonts w:ascii="Times New Roman" w:hAnsi="Times New Roman" w:cs="Times New Roman"/>
                                      <w:sz w:val="28"/>
                                      <w:szCs w:val="24"/>
                                      <w:lang w:val="id-ID"/>
                                    </w:rPr>
                                    <w:delText>Ginanjar Utama</w:delText>
                                  </w:r>
                                </w:del>
                                <w:ins w:id="14" w:author="nadira firinda" w:date="2022-10-29T22:44:00Z">
                                  <w:r w:rsidR="007471CA">
                                    <w:rPr>
                                      <w:rFonts w:ascii="Times New Roman" w:hAnsi="Times New Roman" w:cs="Times New Roman"/>
                                      <w:sz w:val="28"/>
                                      <w:szCs w:val="24"/>
                                      <w:lang w:val="en-US"/>
                                    </w:rPr>
                                    <w:t>Sahminan</w:t>
                                  </w:r>
                                </w:ins>
                              </w:p>
                              <w:p w14:paraId="1FAACC23" w14:textId="664C3E58" w:rsidR="00D206AB" w:rsidRPr="00171AED" w:rsidDel="00924382" w:rsidRDefault="00D206AB" w:rsidP="00D206AB">
                                <w:pPr>
                                  <w:spacing w:after="0" w:line="360" w:lineRule="auto"/>
                                  <w:jc w:val="center"/>
                                  <w:rPr>
                                    <w:del w:id="15" w:author="Nadira Firinda" w:date="2021-10-22T13:10:00Z"/>
                                    <w:rFonts w:ascii="Times New Roman" w:hAnsi="Times New Roman" w:cs="Times New Roman"/>
                                    <w:sz w:val="28"/>
                                    <w:szCs w:val="24"/>
                                    <w:lang w:val="id-ID"/>
                                  </w:rPr>
                                </w:pPr>
                                <w:del w:id="16" w:author="Nadira Firinda" w:date="2021-10-22T13:10:00Z">
                                  <w:r w:rsidDel="00924382">
                                    <w:rPr>
                                      <w:rFonts w:ascii="Times New Roman" w:hAnsi="Times New Roman" w:cs="Times New Roman"/>
                                      <w:sz w:val="28"/>
                                      <w:szCs w:val="24"/>
                                      <w:lang w:val="id-ID"/>
                                    </w:rPr>
                                    <w:delText>Devin</w:delText>
                                  </w:r>
                                </w:del>
                              </w:p>
                              <w:p w14:paraId="7666196D" w14:textId="73D7AA6E" w:rsidR="00D206AB" w:rsidRPr="007471CA" w:rsidRDefault="00D206AB" w:rsidP="00D206AB">
                                <w:pPr>
                                  <w:spacing w:after="0" w:line="360" w:lineRule="auto"/>
                                  <w:jc w:val="center"/>
                                  <w:rPr>
                                    <w:rFonts w:ascii="Times New Roman" w:hAnsi="Times New Roman" w:cs="Times New Roman"/>
                                    <w:sz w:val="28"/>
                                    <w:szCs w:val="24"/>
                                    <w:lang w:val="en-US"/>
                                    <w:rPrChange w:id="17" w:author="nadira firinda" w:date="2022-10-29T22:44:00Z">
                                      <w:rPr>
                                        <w:rFonts w:ascii="Times New Roman" w:hAnsi="Times New Roman" w:cs="Times New Roman"/>
                                        <w:sz w:val="28"/>
                                        <w:szCs w:val="24"/>
                                        <w:lang w:val="id-ID"/>
                                      </w:rPr>
                                    </w:rPrChange>
                                  </w:rPr>
                                </w:pPr>
                                <w:del w:id="18" w:author="Nadira Firinda" w:date="2021-10-22T13:10:00Z">
                                  <w:r w:rsidDel="00924382">
                                    <w:rPr>
                                      <w:rFonts w:ascii="Times New Roman" w:hAnsi="Times New Roman" w:cs="Times New Roman"/>
                                      <w:sz w:val="28"/>
                                      <w:szCs w:val="24"/>
                                      <w:lang w:val="id-ID"/>
                                    </w:rPr>
                                    <w:delText>Irman Faiz</w:delText>
                                  </w:r>
                                </w:del>
                                <w:ins w:id="19" w:author="Nadira Firinda" w:date="2021-10-22T13:10:00Z">
                                  <w:del w:id="20" w:author="nadira firinda" w:date="2022-10-29T22:44:00Z">
                                    <w:r w:rsidR="00924382" w:rsidDel="007471CA">
                                      <w:rPr>
                                        <w:rFonts w:ascii="Times New Roman" w:hAnsi="Times New Roman" w:cs="Times New Roman"/>
                                        <w:sz w:val="28"/>
                                        <w:szCs w:val="24"/>
                                        <w:lang w:val="en-US"/>
                                      </w:rPr>
                                      <w:delText>Nadira Firinda</w:delText>
                                    </w:r>
                                  </w:del>
                                </w:ins>
                                <w:ins w:id="21" w:author="nadira firinda" w:date="2022-10-29T22:44:00Z">
                                  <w:r w:rsidR="007471CA">
                                    <w:rPr>
                                      <w:rFonts w:ascii="Times New Roman" w:hAnsi="Times New Roman" w:cs="Times New Roman"/>
                                      <w:sz w:val="28"/>
                                      <w:szCs w:val="24"/>
                                      <w:lang w:val="en-US"/>
                                    </w:rPr>
                                    <w:t>Ginanjar Utama</w:t>
                                  </w:r>
                                </w:ins>
                              </w:p>
                              <w:p w14:paraId="45EA6C13" w14:textId="6A4FA5A7" w:rsidR="00D206AB" w:rsidRPr="00171AED" w:rsidDel="00924382" w:rsidRDefault="00D206AB" w:rsidP="00D206AB">
                                <w:pPr>
                                  <w:spacing w:after="0" w:line="360" w:lineRule="auto"/>
                                  <w:jc w:val="center"/>
                                  <w:rPr>
                                    <w:del w:id="22" w:author="Nadira Firinda" w:date="2021-10-22T13:10:00Z"/>
                                    <w:rFonts w:ascii="Times New Roman" w:hAnsi="Times New Roman" w:cs="Times New Roman"/>
                                    <w:sz w:val="28"/>
                                    <w:szCs w:val="24"/>
                                    <w:lang w:val="id-ID"/>
                                  </w:rPr>
                                </w:pPr>
                                <w:del w:id="23" w:author="Nadira Firinda" w:date="2021-10-22T13:10:00Z">
                                  <w:r w:rsidDel="00924382">
                                    <w:rPr>
                                      <w:rFonts w:ascii="Times New Roman" w:hAnsi="Times New Roman" w:cs="Times New Roman"/>
                                      <w:sz w:val="28"/>
                                      <w:szCs w:val="24"/>
                                      <w:lang w:val="id-ID"/>
                                    </w:rPr>
                                    <w:delText>Sahminan</w:delText>
                                  </w:r>
                                </w:del>
                              </w:p>
                              <w:p w14:paraId="4D40E9F2" w14:textId="68F43C08" w:rsidR="00D206AB" w:rsidRDefault="00924382" w:rsidP="00D206AB">
                                <w:pPr>
                                  <w:spacing w:after="0" w:line="360" w:lineRule="auto"/>
                                  <w:jc w:val="center"/>
                                  <w:rPr>
                                    <w:ins w:id="24" w:author="nadira firinda" w:date="2022-10-29T22:45:00Z"/>
                                    <w:rFonts w:ascii="Times New Roman" w:hAnsi="Times New Roman" w:cs="Times New Roman"/>
                                    <w:sz w:val="28"/>
                                    <w:szCs w:val="24"/>
                                    <w:lang w:val="en-US"/>
                                  </w:rPr>
                                </w:pPr>
                                <w:ins w:id="25" w:author="Nadira Firinda" w:date="2021-10-22T13:10:00Z">
                                  <w:del w:id="26" w:author="nadira firinda" w:date="2022-10-29T22:44:00Z">
                                    <w:r w:rsidDel="007471CA">
                                      <w:rPr>
                                        <w:rFonts w:ascii="Times New Roman" w:hAnsi="Times New Roman" w:cs="Times New Roman"/>
                                        <w:sz w:val="28"/>
                                        <w:szCs w:val="24"/>
                                        <w:lang w:val="en-US"/>
                                      </w:rPr>
                                      <w:delText>Muchamad Barik Bathaluddin</w:delText>
                                    </w:r>
                                  </w:del>
                                </w:ins>
                                <w:ins w:id="27" w:author="nadira firinda" w:date="2022-10-29T22:44:00Z">
                                  <w:r w:rsidR="007471CA">
                                    <w:rPr>
                                      <w:rFonts w:ascii="Times New Roman" w:hAnsi="Times New Roman" w:cs="Times New Roman"/>
                                      <w:sz w:val="28"/>
                                      <w:szCs w:val="24"/>
                                      <w:lang w:val="en-US"/>
                                    </w:rPr>
                                    <w:t>Fauzan Rachman</w:t>
                                  </w:r>
                                </w:ins>
                              </w:p>
                              <w:p w14:paraId="7CAFFD88" w14:textId="3BBC97A8" w:rsidR="007471CA" w:rsidRPr="007471CA" w:rsidRDefault="007471CA" w:rsidP="00D206AB">
                                <w:pPr>
                                  <w:spacing w:after="0" w:line="360" w:lineRule="auto"/>
                                  <w:jc w:val="center"/>
                                  <w:rPr>
                                    <w:rFonts w:ascii="Times New Roman" w:hAnsi="Times New Roman" w:cs="Times New Roman"/>
                                    <w:sz w:val="28"/>
                                    <w:szCs w:val="24"/>
                                    <w:lang w:val="en-US"/>
                                    <w:rPrChange w:id="28" w:author="nadira firinda" w:date="2022-10-29T22:44:00Z">
                                      <w:rPr>
                                        <w:rFonts w:ascii="Times New Roman" w:hAnsi="Times New Roman" w:cs="Times New Roman"/>
                                        <w:sz w:val="28"/>
                                        <w:szCs w:val="24"/>
                                      </w:rPr>
                                    </w:rPrChange>
                                  </w:rPr>
                                </w:pPr>
                                <w:ins w:id="29" w:author="nadira firinda" w:date="2022-10-29T22:45:00Z">
                                  <w:r>
                                    <w:rPr>
                                      <w:rFonts w:ascii="Times New Roman" w:hAnsi="Times New Roman" w:cs="Times New Roman"/>
                                      <w:sz w:val="28"/>
                                      <w:szCs w:val="24"/>
                                      <w:lang w:val="en-US"/>
                                    </w:rPr>
                                    <w:t>Nadira Firinda</w:t>
                                  </w:r>
                                </w:ins>
                              </w:p>
                            </w:txbxContent>
                          </wps:txbx>
                          <wps:bodyPr rot="0" vert="horz" wrap="square" lIns="91440" tIns="45720" rIns="91440" bIns="45720" anchor="t" anchorCtr="0" upright="1">
                            <a:noAutofit/>
                          </wps:bodyPr>
                        </wps:wsp>
                        <wps:wsp>
                          <wps:cNvPr id="17" name="Text Box 2"/>
                          <wps:cNvSpPr txBox="1">
                            <a:spLocks noChangeArrowheads="1"/>
                          </wps:cNvSpPr>
                          <wps:spPr bwMode="auto">
                            <a:xfrm>
                              <a:off x="4248150" y="247650"/>
                              <a:ext cx="2606973" cy="3257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39CD0D" w14:textId="35C955A7" w:rsidR="00D206AB" w:rsidRPr="00982632" w:rsidRDefault="00D206AB" w:rsidP="00D206AB">
                                <w:pPr>
                                  <w:spacing w:after="0" w:line="240" w:lineRule="auto"/>
                                  <w:jc w:val="right"/>
                                  <w:rPr>
                                    <w:rFonts w:ascii="Times New Roman" w:hAnsi="Times New Roman" w:cs="Times New Roman"/>
                                    <w:sz w:val="24"/>
                                    <w:szCs w:val="24"/>
                                  </w:rPr>
                                </w:pPr>
                                <w:r w:rsidRPr="00982632">
                                  <w:rPr>
                                    <w:rFonts w:ascii="Times New Roman" w:hAnsi="Times New Roman" w:cs="Times New Roman"/>
                                    <w:sz w:val="24"/>
                                    <w:szCs w:val="24"/>
                                  </w:rPr>
                                  <w:t xml:space="preserve">LHP/  </w:t>
                                </w:r>
                                <w:r>
                                  <w:rPr>
                                    <w:rFonts w:ascii="Times New Roman" w:hAnsi="Times New Roman" w:cs="Times New Roman"/>
                                    <w:sz w:val="24"/>
                                    <w:szCs w:val="24"/>
                                  </w:rPr>
                                  <w:t xml:space="preserve">  /DKEM/202</w:t>
                                </w:r>
                                <w:ins w:id="30" w:author="nadira firinda" w:date="2022-10-29T22:43:00Z">
                                  <w:r w:rsidR="007471CA">
                                    <w:rPr>
                                      <w:rFonts w:ascii="Times New Roman" w:hAnsi="Times New Roman" w:cs="Times New Roman"/>
                                      <w:sz w:val="24"/>
                                      <w:szCs w:val="24"/>
                                    </w:rPr>
                                    <w:t>2</w:t>
                                  </w:r>
                                </w:ins>
                                <w:ins w:id="31" w:author="Nadira Firinda" w:date="2021-10-22T13:12:00Z">
                                  <w:del w:id="32" w:author="nadira firinda" w:date="2022-10-29T22:43:00Z">
                                    <w:r w:rsidR="00307400" w:rsidDel="007471CA">
                                      <w:rPr>
                                        <w:rFonts w:ascii="Times New Roman" w:hAnsi="Times New Roman" w:cs="Times New Roman"/>
                                        <w:sz w:val="24"/>
                                        <w:szCs w:val="24"/>
                                      </w:rPr>
                                      <w:delText>1</w:delText>
                                    </w:r>
                                  </w:del>
                                </w:ins>
                                <w:del w:id="33" w:author="Nadira Firinda" w:date="2021-10-22T13:12:00Z">
                                  <w:r w:rsidDel="00307400">
                                    <w:rPr>
                                      <w:rFonts w:ascii="Times New Roman" w:hAnsi="Times New Roman" w:cs="Times New Roman"/>
                                      <w:sz w:val="24"/>
                                      <w:szCs w:val="24"/>
                                    </w:rPr>
                                    <w:delText>0</w:delText>
                                  </w:r>
                                </w:del>
                              </w:p>
                            </w:txbxContent>
                          </wps:txbx>
                          <wps:bodyPr rot="0" vert="horz" wrap="square" lIns="91440" tIns="45720" rIns="91440" bIns="45720" anchor="t" anchorCtr="0" upright="1">
                            <a:noAutofit/>
                          </wps:bodyPr>
                        </wps:wsp>
                        <wps:wsp>
                          <wps:cNvPr id="18" name="Text Box 2"/>
                          <wps:cNvSpPr txBox="1">
                            <a:spLocks noChangeArrowheads="1"/>
                          </wps:cNvSpPr>
                          <wps:spPr bwMode="auto">
                            <a:xfrm>
                              <a:off x="1104900" y="5953124"/>
                              <a:ext cx="4645894" cy="19314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EFD233" w14:textId="77777777" w:rsidR="00D206AB" w:rsidRDefault="00D206AB" w:rsidP="00D206AB">
                                <w:pPr>
                                  <w:jc w:val="center"/>
                                  <w:rPr>
                                    <w:rFonts w:ascii="Bookman Old Style" w:hAnsi="Bookman Old Style"/>
                                    <w:b/>
                                    <w:sz w:val="28"/>
                                  </w:rPr>
                                </w:pPr>
                              </w:p>
                              <w:p w14:paraId="7B5FC8F6" w14:textId="77777777" w:rsidR="00D206AB" w:rsidRPr="00982632" w:rsidRDefault="00D206AB" w:rsidP="00D206AB">
                                <w:pPr>
                                  <w:jc w:val="center"/>
                                  <w:rPr>
                                    <w:rFonts w:ascii="Times New Roman" w:hAnsi="Times New Roman" w:cs="Times New Roman"/>
                                    <w:b/>
                                    <w:sz w:val="28"/>
                                  </w:rPr>
                                </w:pPr>
                                <w:r w:rsidRPr="00982632">
                                  <w:rPr>
                                    <w:rFonts w:ascii="Times New Roman" w:hAnsi="Times New Roman" w:cs="Times New Roman"/>
                                    <w:b/>
                                    <w:sz w:val="28"/>
                                  </w:rPr>
                                  <w:t>Departemen Kebijakan Ekonomi dan Moneter</w:t>
                                </w:r>
                              </w:p>
                              <w:p w14:paraId="24AD8ECA" w14:textId="77777777" w:rsidR="00D206AB" w:rsidRDefault="00D206AB" w:rsidP="00D206AB">
                                <w:pPr>
                                  <w:jc w:val="center"/>
                                  <w:rPr>
                                    <w:rFonts w:ascii="Bookman Old Style" w:hAnsi="Bookman Old Style"/>
                                    <w:sz w:val="24"/>
                                  </w:rPr>
                                </w:pPr>
                              </w:p>
                              <w:p w14:paraId="314B93F4" w14:textId="77777777" w:rsidR="00D206AB" w:rsidRDefault="00D206AB" w:rsidP="00D206AB">
                                <w:pPr>
                                  <w:jc w:val="center"/>
                                  <w:rPr>
                                    <w:rFonts w:ascii="Bookman Old Style" w:hAnsi="Bookman Old Style"/>
                                    <w:sz w:val="24"/>
                                  </w:rPr>
                                </w:pPr>
                              </w:p>
                              <w:p w14:paraId="3B77D6CD" w14:textId="67B737D8" w:rsidR="00D206AB" w:rsidRPr="00982632" w:rsidRDefault="00D206AB" w:rsidP="00D206AB">
                                <w:pPr>
                                  <w:jc w:val="center"/>
                                  <w:rPr>
                                    <w:rFonts w:ascii="Times New Roman" w:hAnsi="Times New Roman" w:cs="Times New Roman"/>
                                    <w:sz w:val="24"/>
                                    <w:lang w:val="id-ID"/>
                                  </w:rPr>
                                </w:pPr>
                                <w:r>
                                  <w:rPr>
                                    <w:rFonts w:ascii="Times New Roman" w:hAnsi="Times New Roman" w:cs="Times New Roman"/>
                                    <w:sz w:val="24"/>
                                  </w:rPr>
                                  <w:t>Oktober 202</w:t>
                                </w:r>
                                <w:ins w:id="34" w:author="Nadira Firinda" w:date="2021-10-22T13:11:00Z">
                                  <w:del w:id="35" w:author="nadira firinda" w:date="2022-10-29T22:45:00Z">
                                    <w:r w:rsidR="00924382" w:rsidDel="007471CA">
                                      <w:rPr>
                                        <w:rFonts w:ascii="Times New Roman" w:hAnsi="Times New Roman" w:cs="Times New Roman"/>
                                        <w:sz w:val="24"/>
                                      </w:rPr>
                                      <w:delText>1</w:delText>
                                    </w:r>
                                  </w:del>
                                </w:ins>
                                <w:ins w:id="36" w:author="nadira firinda" w:date="2022-10-29T22:45:00Z">
                                  <w:r w:rsidR="007471CA">
                                    <w:rPr>
                                      <w:rFonts w:ascii="Times New Roman" w:hAnsi="Times New Roman" w:cs="Times New Roman"/>
                                      <w:sz w:val="24"/>
                                    </w:rPr>
                                    <w:t>2</w:t>
                                  </w:r>
                                </w:ins>
                                <w:del w:id="37" w:author="Nadira Firinda" w:date="2021-10-22T13:11:00Z">
                                  <w:r w:rsidDel="00924382">
                                    <w:rPr>
                                      <w:rFonts w:ascii="Times New Roman" w:hAnsi="Times New Roman" w:cs="Times New Roman"/>
                                      <w:sz w:val="24"/>
                                    </w:rPr>
                                    <w:delText>0</w:delText>
                                  </w:r>
                                </w:del>
                              </w:p>
                            </w:txbxContent>
                          </wps:txbx>
                          <wps:bodyPr rot="0" vert="horz" wrap="square" lIns="91440" tIns="45720" rIns="91440" bIns="45720" anchor="t" anchorCtr="0" upright="1">
                            <a:noAutofit/>
                          </wps:bodyPr>
                        </wps:wsp>
                      </wpg:wgp>
                    </a:graphicData>
                  </a:graphic>
                </wp:anchor>
              </w:drawing>
            </mc:Choice>
            <mc:Fallback>
              <w:pict>
                <v:group w14:anchorId="71B7A965" id="Group 2" o:spid="_x0000_s1026" style="position:absolute;margin-left:26.75pt;margin-top:-40.25pt;width:540.1pt;height:780pt;z-index:251658240;mso-position-horizontal-relative:page" coordsize="68595,99060"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9/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LBRknApA4PINAC0UZ9QQKTcPWgBaKM&#10;+x5ooAKKKKACiiigAooooAKKKKACiiigAooooAKKKKACiiigAooooAKKKKACiiigAozjk8Csnxb4&#10;ws/CGltc3TEY+5GPvSH0FcPdXWpeK9Om1TWZ5NM0WL5lt4jteUf7R71lOqlotWZzqJaHp1FFFamg&#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&#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&#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&#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 o:spid="_x0000_s1027" type="#_x0000_t75" alt="wp Cover3" style="position:absolute;width:68580;height:990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">
                    <v:imagedata r:id="rId10" o:title="wp Cover3"/>
                  </v:shape>
                  <v:shape id="Picture 11" o:spid="_x0000_s1028" type="#_x0000_t75" alt="Logo BI -1" style="position:absolute;left:638;top:7720;width:18764;height:4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">
                    <v:imagedata r:id="rId11" o:title="Logo BI -1"/>
                  </v:shape>
                  <v:rect id="Rectangle 12" o:spid="_x0000_s1029" style="position:absolute;top:5810;width:61653;height:12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" fillcolor="#95b3d7" stroked="f" strokeweight="2pt">
                    <v:textbox>
                      <w:txbxContent>
                        <w:p w14:paraId="71D8A9D3" w14:textId="77777777" w:rsidR="00D206AB" w:rsidRDefault="00D206AB" w:rsidP="00D206AB"/>
                      </w:txbxContent>
                    </v:textbox>
                  </v:rect>
                  <v:rect id="Rectangle 13" o:spid="_x0000_s1030" style="position:absolute;left:62388;top:5810;width:6207;height:12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" fillcolor="#c00000" stroked="f" strokeweight="2pt">
                    <v:textbox>
                      <w:txbxContent>
                        <w:p w14:paraId="0956D345" w14:textId="77777777" w:rsidR="00D206AB" w:rsidRDefault="00D206AB" w:rsidP="00D206AB"/>
                      </w:txbxContent>
                    </v:textbox>
                  </v:rect>
                  <v:shapetype id="_x0000_t202" coordsize="21600,21600" o:spt="202" path="m,l,21600r21600,l21600,xe">
                    <v:stroke joinstyle="miter"/>
                    <v:path gradientshapeok="t" o:connecttype="rect"/>
                  </v:shapetype>
                  <v:shape id="Text Box 14" o:spid="_x0000_s1031" type="#_x0000_t202" style="position:absolute;left:10287;top:22097;width:47936;height:38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" stroked="f">
                    <v:textbox>
                      <w:txbxContent>
                        <w:p w14:paraId="3C7B75D0" w14:textId="77777777" w:rsidR="00D206AB" w:rsidRPr="00982632" w:rsidRDefault="00D206AB" w:rsidP="00D206AB">
                          <w:pPr>
                            <w:jc w:val="center"/>
                            <w:rPr>
                              <w:rFonts w:ascii="Times New Roman" w:hAnsi="Times New Roman" w:cs="Times New Roman"/>
                              <w:b/>
                              <w:sz w:val="32"/>
                              <w:szCs w:val="32"/>
                            </w:rPr>
                          </w:pPr>
                          <w:r w:rsidRPr="00982632">
                            <w:rPr>
                              <w:rFonts w:ascii="Times New Roman" w:hAnsi="Times New Roman" w:cs="Times New Roman"/>
                              <w:b/>
                              <w:sz w:val="32"/>
                              <w:szCs w:val="32"/>
                            </w:rPr>
                            <w:t>LAPORAN HASIL PENELITIAN</w:t>
                          </w:r>
                        </w:p>
                      </w:txbxContent>
                    </v:textbox>
                  </v:shape>
                  <v:shape id="Text Box 2" o:spid="_x0000_s1032" type="#_x0000_t202" style="position:absolute;left:1809;top:26152;width:65160;height:225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" filled="f" stroked="f">
                    <v:textbox>
                      <w:txbxContent>
                        <w:p w14:paraId="6DE06957" w14:textId="77777777" w:rsidR="00D206AB" w:rsidRDefault="00D206AB" w:rsidP="00D206AB">
                          <w:pPr>
                            <w:spacing w:after="0" w:line="360" w:lineRule="auto"/>
                            <w:jc w:val="center"/>
                            <w:rPr>
                              <w:rFonts w:ascii="Bookman Old Style" w:hAnsi="Bookman Old Style"/>
                              <w:b/>
                              <w:caps/>
                              <w:sz w:val="36"/>
                              <w:szCs w:val="36"/>
                            </w:rPr>
                          </w:pPr>
                        </w:p>
                        <w:p w14:paraId="553626F0" w14:textId="19A237F2" w:rsidR="00D206AB" w:rsidRPr="00A954F9" w:rsidRDefault="00D206AB" w:rsidP="00D206AB">
                          <w:pPr>
                            <w:jc w:val="center"/>
                            <w:rPr>
                              <w:rFonts w:ascii="Optima Bold" w:hAnsi="Optima Bold"/>
                              <w:b/>
                              <w:sz w:val="52"/>
                              <w:szCs w:val="40"/>
                            </w:rPr>
                          </w:pPr>
                          <w:del w:id="38" w:author="Prasasti Karunia Farista Ananto" w:date="2021-10-18T09:44:00Z">
                            <w:r w:rsidRPr="00171AED" w:rsidDel="00D206AB">
                              <w:rPr>
                                <w:rFonts w:ascii="Times New Roman" w:hAnsi="Times New Roman" w:cs="Times New Roman"/>
                                <w:b/>
                                <w:caps/>
                                <w:sz w:val="40"/>
                                <w:szCs w:val="36"/>
                              </w:rPr>
                              <w:delText xml:space="preserve">Re-estimasi </w:delText>
                            </w:r>
                            <w:r w:rsidDel="00D206AB">
                              <w:rPr>
                                <w:rFonts w:ascii="Times New Roman" w:hAnsi="Times New Roman" w:cs="Times New Roman"/>
                                <w:b/>
                                <w:caps/>
                                <w:sz w:val="40"/>
                                <w:szCs w:val="36"/>
                              </w:rPr>
                              <w:delText xml:space="preserve">MODEL </w:delText>
                            </w:r>
                            <w:r w:rsidRPr="00171AED" w:rsidDel="00D206AB">
                              <w:rPr>
                                <w:rFonts w:ascii="Times New Roman" w:hAnsi="Times New Roman" w:cs="Times New Roman"/>
                                <w:b/>
                                <w:caps/>
                                <w:sz w:val="40"/>
                                <w:szCs w:val="36"/>
                              </w:rPr>
                              <w:delText>SOFIE dengan Memperkuat Blok Fiskal</w:delText>
                            </w:r>
                          </w:del>
                          <w:ins w:id="39" w:author="Prasasti Karunia Farista Ananto" w:date="2021-10-18T09:44:00Z">
                            <w:del w:id="40" w:author="Nadira Firinda" w:date="2021-10-22T13:11:00Z">
                              <w:r w:rsidDel="00924382">
                                <w:rPr>
                                  <w:rFonts w:ascii="Times New Roman" w:hAnsi="Times New Roman" w:cs="Times New Roman"/>
                                  <w:b/>
                                  <w:caps/>
                                  <w:sz w:val="40"/>
                                  <w:szCs w:val="36"/>
                                </w:rPr>
                                <w:delText>JUDUL</w:delText>
                              </w:r>
                            </w:del>
                          </w:ins>
                          <w:ins w:id="41" w:author="Nadira Firinda" w:date="2021-10-22T13:11:00Z">
                            <w:del w:id="42" w:author="nadira firinda" w:date="2022-10-29T22:43:00Z">
                              <w:r w:rsidR="00924382" w:rsidDel="007471CA">
                                <w:rPr>
                                  <w:rFonts w:ascii="Times New Roman" w:hAnsi="Times New Roman" w:cs="Times New Roman"/>
                                  <w:b/>
                                  <w:caps/>
                                  <w:sz w:val="40"/>
                                  <w:szCs w:val="36"/>
                                </w:rPr>
                                <w:delText>PENGEMBANGAN MODEL SEKTORAL</w:delText>
                              </w:r>
                            </w:del>
                          </w:ins>
                          <w:ins w:id="43" w:author="nadira firinda" w:date="2022-10-29T22:43:00Z">
                            <w:r w:rsidR="007471CA">
                              <w:rPr>
                                <w:rFonts w:ascii="Times New Roman" w:hAnsi="Times New Roman" w:cs="Times New Roman"/>
                                <w:b/>
                                <w:caps/>
                                <w:sz w:val="40"/>
                                <w:szCs w:val="36"/>
                              </w:rPr>
                              <w:t xml:space="preserve">FPAS </w:t>
                            </w:r>
                            <w:r w:rsidR="007471CA" w:rsidRPr="00F86FB8">
                              <w:rPr>
                                <w:rFonts w:ascii="Times New Roman" w:hAnsi="Times New Roman" w:cs="Times New Roman"/>
                                <w:b/>
                                <w:i/>
                                <w:iCs/>
                                <w:caps/>
                                <w:sz w:val="40"/>
                                <w:szCs w:val="36"/>
                                <w:rPrChange w:id="44" w:author="nadira firinda" w:date="2022-10-29T22:46:00Z">
                                  <w:rPr>
                                    <w:rFonts w:ascii="Times New Roman" w:hAnsi="Times New Roman" w:cs="Times New Roman"/>
                                    <w:b/>
                                    <w:caps/>
                                    <w:sz w:val="40"/>
                                    <w:szCs w:val="36"/>
                                  </w:rPr>
                                </w:rPrChange>
                              </w:rPr>
                              <w:t>CONSISTENCY CHECK TOOLS</w:t>
                            </w:r>
                            <w:r w:rsidR="007471CA">
                              <w:rPr>
                                <w:rFonts w:ascii="Times New Roman" w:hAnsi="Times New Roman" w:cs="Times New Roman"/>
                                <w:b/>
                                <w:caps/>
                                <w:sz w:val="40"/>
                                <w:szCs w:val="36"/>
                              </w:rPr>
                              <w:t xml:space="preserve"> DALAM MENDUKU</w:t>
                            </w:r>
                          </w:ins>
                          <w:ins w:id="45" w:author="nadira firinda" w:date="2022-10-29T22:44:00Z">
                            <w:r w:rsidR="007471CA">
                              <w:rPr>
                                <w:rFonts w:ascii="Times New Roman" w:hAnsi="Times New Roman" w:cs="Times New Roman"/>
                                <w:b/>
                                <w:caps/>
                                <w:sz w:val="40"/>
                                <w:szCs w:val="36"/>
                              </w:rPr>
                              <w:t>NG EFEKTIVITAS PENERAPAN ARIMBI</w:t>
                            </w:r>
                          </w:ins>
                        </w:p>
                      </w:txbxContent>
                    </v:textbox>
                  </v:shape>
                  <v:shape id="Text Box 2" o:spid="_x0000_s1033" type="#_x0000_t202" style="position:absolute;left:5143;top:48719;width:58210;height:121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" filled="f" stroked="f">
                    <v:textbox>
                      <w:txbxContent>
                        <w:p w14:paraId="7A83719F" w14:textId="7DC9693D" w:rsidR="00D206AB" w:rsidRPr="007471CA" w:rsidRDefault="00D206AB" w:rsidP="00D206AB">
                          <w:pPr>
                            <w:spacing w:after="0" w:line="360" w:lineRule="auto"/>
                            <w:jc w:val="center"/>
                            <w:rPr>
                              <w:rFonts w:ascii="Times New Roman" w:hAnsi="Times New Roman" w:cs="Times New Roman"/>
                              <w:sz w:val="28"/>
                              <w:szCs w:val="24"/>
                              <w:lang w:val="en-US"/>
                              <w:rPrChange w:id="46" w:author="nadira firinda" w:date="2022-10-29T22:44:00Z">
                                <w:rPr>
                                  <w:rFonts w:ascii="Times New Roman" w:hAnsi="Times New Roman" w:cs="Times New Roman"/>
                                  <w:sz w:val="28"/>
                                  <w:szCs w:val="24"/>
                                  <w:lang w:val="id-ID"/>
                                </w:rPr>
                              </w:rPrChange>
                            </w:rPr>
                          </w:pPr>
                          <w:del w:id="47" w:author="nadira firinda" w:date="2022-10-29T22:44:00Z">
                            <w:r w:rsidDel="007471CA">
                              <w:rPr>
                                <w:rFonts w:ascii="Times New Roman" w:hAnsi="Times New Roman" w:cs="Times New Roman"/>
                                <w:sz w:val="28"/>
                                <w:szCs w:val="24"/>
                                <w:lang w:val="id-ID"/>
                              </w:rPr>
                              <w:delText>Ginanjar Utama</w:delText>
                            </w:r>
                          </w:del>
                          <w:ins w:id="48" w:author="nadira firinda" w:date="2022-10-29T22:44:00Z">
                            <w:r w:rsidR="007471CA">
                              <w:rPr>
                                <w:rFonts w:ascii="Times New Roman" w:hAnsi="Times New Roman" w:cs="Times New Roman"/>
                                <w:sz w:val="28"/>
                                <w:szCs w:val="24"/>
                                <w:lang w:val="en-US"/>
                              </w:rPr>
                              <w:t>Sahminan</w:t>
                            </w:r>
                          </w:ins>
                        </w:p>
                        <w:p w14:paraId="1FAACC23" w14:textId="664C3E58" w:rsidR="00D206AB" w:rsidRPr="00171AED" w:rsidDel="00924382" w:rsidRDefault="00D206AB" w:rsidP="00D206AB">
                          <w:pPr>
                            <w:spacing w:after="0" w:line="360" w:lineRule="auto"/>
                            <w:jc w:val="center"/>
                            <w:rPr>
                              <w:del w:id="49" w:author="Nadira Firinda" w:date="2021-10-22T13:10:00Z"/>
                              <w:rFonts w:ascii="Times New Roman" w:hAnsi="Times New Roman" w:cs="Times New Roman"/>
                              <w:sz w:val="28"/>
                              <w:szCs w:val="24"/>
                              <w:lang w:val="id-ID"/>
                            </w:rPr>
                          </w:pPr>
                          <w:del w:id="50" w:author="Nadira Firinda" w:date="2021-10-22T13:10:00Z">
                            <w:r w:rsidDel="00924382">
                              <w:rPr>
                                <w:rFonts w:ascii="Times New Roman" w:hAnsi="Times New Roman" w:cs="Times New Roman"/>
                                <w:sz w:val="28"/>
                                <w:szCs w:val="24"/>
                                <w:lang w:val="id-ID"/>
                              </w:rPr>
                              <w:delText>Devin</w:delText>
                            </w:r>
                          </w:del>
                        </w:p>
                        <w:p w14:paraId="7666196D" w14:textId="73D7AA6E" w:rsidR="00D206AB" w:rsidRPr="007471CA" w:rsidRDefault="00D206AB" w:rsidP="00D206AB">
                          <w:pPr>
                            <w:spacing w:after="0" w:line="360" w:lineRule="auto"/>
                            <w:jc w:val="center"/>
                            <w:rPr>
                              <w:rFonts w:ascii="Times New Roman" w:hAnsi="Times New Roman" w:cs="Times New Roman"/>
                              <w:sz w:val="28"/>
                              <w:szCs w:val="24"/>
                              <w:lang w:val="en-US"/>
                              <w:rPrChange w:id="51" w:author="nadira firinda" w:date="2022-10-29T22:44:00Z">
                                <w:rPr>
                                  <w:rFonts w:ascii="Times New Roman" w:hAnsi="Times New Roman" w:cs="Times New Roman"/>
                                  <w:sz w:val="28"/>
                                  <w:szCs w:val="24"/>
                                  <w:lang w:val="id-ID"/>
                                </w:rPr>
                              </w:rPrChange>
                            </w:rPr>
                          </w:pPr>
                          <w:del w:id="52" w:author="Nadira Firinda" w:date="2021-10-22T13:10:00Z">
                            <w:r w:rsidDel="00924382">
                              <w:rPr>
                                <w:rFonts w:ascii="Times New Roman" w:hAnsi="Times New Roman" w:cs="Times New Roman"/>
                                <w:sz w:val="28"/>
                                <w:szCs w:val="24"/>
                                <w:lang w:val="id-ID"/>
                              </w:rPr>
                              <w:delText>Irman Faiz</w:delText>
                            </w:r>
                          </w:del>
                          <w:ins w:id="53" w:author="Nadira Firinda" w:date="2021-10-22T13:10:00Z">
                            <w:del w:id="54" w:author="nadira firinda" w:date="2022-10-29T22:44:00Z">
                              <w:r w:rsidR="00924382" w:rsidDel="007471CA">
                                <w:rPr>
                                  <w:rFonts w:ascii="Times New Roman" w:hAnsi="Times New Roman" w:cs="Times New Roman"/>
                                  <w:sz w:val="28"/>
                                  <w:szCs w:val="24"/>
                                  <w:lang w:val="en-US"/>
                                </w:rPr>
                                <w:delText>Nadira Firinda</w:delText>
                              </w:r>
                            </w:del>
                          </w:ins>
                          <w:ins w:id="55" w:author="nadira firinda" w:date="2022-10-29T22:44:00Z">
                            <w:r w:rsidR="007471CA">
                              <w:rPr>
                                <w:rFonts w:ascii="Times New Roman" w:hAnsi="Times New Roman" w:cs="Times New Roman"/>
                                <w:sz w:val="28"/>
                                <w:szCs w:val="24"/>
                                <w:lang w:val="en-US"/>
                              </w:rPr>
                              <w:t>Ginanjar Utama</w:t>
                            </w:r>
                          </w:ins>
                        </w:p>
                        <w:p w14:paraId="45EA6C13" w14:textId="6A4FA5A7" w:rsidR="00D206AB" w:rsidRPr="00171AED" w:rsidDel="00924382" w:rsidRDefault="00D206AB" w:rsidP="00D206AB">
                          <w:pPr>
                            <w:spacing w:after="0" w:line="360" w:lineRule="auto"/>
                            <w:jc w:val="center"/>
                            <w:rPr>
                              <w:del w:id="56" w:author="Nadira Firinda" w:date="2021-10-22T13:10:00Z"/>
                              <w:rFonts w:ascii="Times New Roman" w:hAnsi="Times New Roman" w:cs="Times New Roman"/>
                              <w:sz w:val="28"/>
                              <w:szCs w:val="24"/>
                              <w:lang w:val="id-ID"/>
                            </w:rPr>
                          </w:pPr>
                          <w:del w:id="57" w:author="Nadira Firinda" w:date="2021-10-22T13:10:00Z">
                            <w:r w:rsidDel="00924382">
                              <w:rPr>
                                <w:rFonts w:ascii="Times New Roman" w:hAnsi="Times New Roman" w:cs="Times New Roman"/>
                                <w:sz w:val="28"/>
                                <w:szCs w:val="24"/>
                                <w:lang w:val="id-ID"/>
                              </w:rPr>
                              <w:delText>Sahminan</w:delText>
                            </w:r>
                          </w:del>
                        </w:p>
                        <w:p w14:paraId="4D40E9F2" w14:textId="68F43C08" w:rsidR="00D206AB" w:rsidRDefault="00924382" w:rsidP="00D206AB">
                          <w:pPr>
                            <w:spacing w:after="0" w:line="360" w:lineRule="auto"/>
                            <w:jc w:val="center"/>
                            <w:rPr>
                              <w:ins w:id="58" w:author="nadira firinda" w:date="2022-10-29T22:45:00Z"/>
                              <w:rFonts w:ascii="Times New Roman" w:hAnsi="Times New Roman" w:cs="Times New Roman"/>
                              <w:sz w:val="28"/>
                              <w:szCs w:val="24"/>
                              <w:lang w:val="en-US"/>
                            </w:rPr>
                          </w:pPr>
                          <w:ins w:id="59" w:author="Nadira Firinda" w:date="2021-10-22T13:10:00Z">
                            <w:del w:id="60" w:author="nadira firinda" w:date="2022-10-29T22:44:00Z">
                              <w:r w:rsidDel="007471CA">
                                <w:rPr>
                                  <w:rFonts w:ascii="Times New Roman" w:hAnsi="Times New Roman" w:cs="Times New Roman"/>
                                  <w:sz w:val="28"/>
                                  <w:szCs w:val="24"/>
                                  <w:lang w:val="en-US"/>
                                </w:rPr>
                                <w:delText>Muchamad Barik Bathaluddin</w:delText>
                              </w:r>
                            </w:del>
                          </w:ins>
                          <w:ins w:id="61" w:author="nadira firinda" w:date="2022-10-29T22:44:00Z">
                            <w:r w:rsidR="007471CA">
                              <w:rPr>
                                <w:rFonts w:ascii="Times New Roman" w:hAnsi="Times New Roman" w:cs="Times New Roman"/>
                                <w:sz w:val="28"/>
                                <w:szCs w:val="24"/>
                                <w:lang w:val="en-US"/>
                              </w:rPr>
                              <w:t>Fauzan Rachman</w:t>
                            </w:r>
                          </w:ins>
                        </w:p>
                        <w:p w14:paraId="7CAFFD88" w14:textId="3BBC97A8" w:rsidR="007471CA" w:rsidRPr="007471CA" w:rsidRDefault="007471CA" w:rsidP="00D206AB">
                          <w:pPr>
                            <w:spacing w:after="0" w:line="360" w:lineRule="auto"/>
                            <w:jc w:val="center"/>
                            <w:rPr>
                              <w:rFonts w:ascii="Times New Roman" w:hAnsi="Times New Roman" w:cs="Times New Roman"/>
                              <w:sz w:val="28"/>
                              <w:szCs w:val="24"/>
                              <w:lang w:val="en-US"/>
                              <w:rPrChange w:id="62" w:author="nadira firinda" w:date="2022-10-29T22:44:00Z">
                                <w:rPr>
                                  <w:rFonts w:ascii="Times New Roman" w:hAnsi="Times New Roman" w:cs="Times New Roman"/>
                                  <w:sz w:val="28"/>
                                  <w:szCs w:val="24"/>
                                </w:rPr>
                              </w:rPrChange>
                            </w:rPr>
                          </w:pPr>
                          <w:ins w:id="63" w:author="nadira firinda" w:date="2022-10-29T22:45:00Z">
                            <w:r>
                              <w:rPr>
                                <w:rFonts w:ascii="Times New Roman" w:hAnsi="Times New Roman" w:cs="Times New Roman"/>
                                <w:sz w:val="28"/>
                                <w:szCs w:val="24"/>
                                <w:lang w:val="en-US"/>
                              </w:rPr>
                              <w:t>Nadira Firinda</w:t>
                            </w:r>
                          </w:ins>
                        </w:p>
                      </w:txbxContent>
                    </v:textbox>
                  </v:shape>
                  <v:shape id="Text Box 2" o:spid="_x0000_s1034" type="#_x0000_t202" style="position:absolute;left:42481;top:2476;width:26070;height:3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" filled="f" stroked="f">
                    <v:textbox>
                      <w:txbxContent>
                        <w:p w14:paraId="3239CD0D" w14:textId="35C955A7" w:rsidR="00D206AB" w:rsidRPr="00982632" w:rsidRDefault="00D206AB" w:rsidP="00D206AB">
                          <w:pPr>
                            <w:spacing w:after="0" w:line="240" w:lineRule="auto"/>
                            <w:jc w:val="right"/>
                            <w:rPr>
                              <w:rFonts w:ascii="Times New Roman" w:hAnsi="Times New Roman" w:cs="Times New Roman"/>
                              <w:sz w:val="24"/>
                              <w:szCs w:val="24"/>
                            </w:rPr>
                          </w:pPr>
                          <w:r w:rsidRPr="00982632">
                            <w:rPr>
                              <w:rFonts w:ascii="Times New Roman" w:hAnsi="Times New Roman" w:cs="Times New Roman"/>
                              <w:sz w:val="24"/>
                              <w:szCs w:val="24"/>
                            </w:rPr>
                            <w:t xml:space="preserve">LHP/  </w:t>
                          </w:r>
                          <w:r>
                            <w:rPr>
                              <w:rFonts w:ascii="Times New Roman" w:hAnsi="Times New Roman" w:cs="Times New Roman"/>
                              <w:sz w:val="24"/>
                              <w:szCs w:val="24"/>
                            </w:rPr>
                            <w:t xml:space="preserve">  /DKEM/202</w:t>
                          </w:r>
                          <w:ins w:id="64" w:author="nadira firinda" w:date="2022-10-29T22:43:00Z">
                            <w:r w:rsidR="007471CA">
                              <w:rPr>
                                <w:rFonts w:ascii="Times New Roman" w:hAnsi="Times New Roman" w:cs="Times New Roman"/>
                                <w:sz w:val="24"/>
                                <w:szCs w:val="24"/>
                              </w:rPr>
                              <w:t>2</w:t>
                            </w:r>
                          </w:ins>
                          <w:ins w:id="65" w:author="Nadira Firinda" w:date="2021-10-22T13:12:00Z">
                            <w:del w:id="66" w:author="nadira firinda" w:date="2022-10-29T22:43:00Z">
                              <w:r w:rsidR="00307400" w:rsidDel="007471CA">
                                <w:rPr>
                                  <w:rFonts w:ascii="Times New Roman" w:hAnsi="Times New Roman" w:cs="Times New Roman"/>
                                  <w:sz w:val="24"/>
                                  <w:szCs w:val="24"/>
                                </w:rPr>
                                <w:delText>1</w:delText>
                              </w:r>
                            </w:del>
                          </w:ins>
                          <w:del w:id="67" w:author="Nadira Firinda" w:date="2021-10-22T13:12:00Z">
                            <w:r w:rsidDel="00307400">
                              <w:rPr>
                                <w:rFonts w:ascii="Times New Roman" w:hAnsi="Times New Roman" w:cs="Times New Roman"/>
                                <w:sz w:val="24"/>
                                <w:szCs w:val="24"/>
                              </w:rPr>
                              <w:delText>0</w:delText>
                            </w:r>
                          </w:del>
                        </w:p>
                      </w:txbxContent>
                    </v:textbox>
                  </v:shape>
                  <v:shape id="Text Box 2" o:spid="_x0000_s1035" type="#_x0000_t202" style="position:absolute;left:11049;top:59531;width:46458;height:193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" filled="f" stroked="f">
                    <v:textbox>
                      <w:txbxContent>
                        <w:p w14:paraId="30EFD233" w14:textId="77777777" w:rsidR="00D206AB" w:rsidRDefault="00D206AB" w:rsidP="00D206AB">
                          <w:pPr>
                            <w:jc w:val="center"/>
                            <w:rPr>
                              <w:rFonts w:ascii="Bookman Old Style" w:hAnsi="Bookman Old Style"/>
                              <w:b/>
                              <w:sz w:val="28"/>
                            </w:rPr>
                          </w:pPr>
                        </w:p>
                        <w:p w14:paraId="7B5FC8F6" w14:textId="77777777" w:rsidR="00D206AB" w:rsidRPr="00982632" w:rsidRDefault="00D206AB" w:rsidP="00D206AB">
                          <w:pPr>
                            <w:jc w:val="center"/>
                            <w:rPr>
                              <w:rFonts w:ascii="Times New Roman" w:hAnsi="Times New Roman" w:cs="Times New Roman"/>
                              <w:b/>
                              <w:sz w:val="28"/>
                            </w:rPr>
                          </w:pPr>
                          <w:r w:rsidRPr="00982632">
                            <w:rPr>
                              <w:rFonts w:ascii="Times New Roman" w:hAnsi="Times New Roman" w:cs="Times New Roman"/>
                              <w:b/>
                              <w:sz w:val="28"/>
                            </w:rPr>
                            <w:t>Departemen Kebijakan Ekonomi dan Moneter</w:t>
                          </w:r>
                        </w:p>
                        <w:p w14:paraId="24AD8ECA" w14:textId="77777777" w:rsidR="00D206AB" w:rsidRDefault="00D206AB" w:rsidP="00D206AB">
                          <w:pPr>
                            <w:jc w:val="center"/>
                            <w:rPr>
                              <w:rFonts w:ascii="Bookman Old Style" w:hAnsi="Bookman Old Style"/>
                              <w:sz w:val="24"/>
                            </w:rPr>
                          </w:pPr>
                        </w:p>
                        <w:p w14:paraId="314B93F4" w14:textId="77777777" w:rsidR="00D206AB" w:rsidRDefault="00D206AB" w:rsidP="00D206AB">
                          <w:pPr>
                            <w:jc w:val="center"/>
                            <w:rPr>
                              <w:rFonts w:ascii="Bookman Old Style" w:hAnsi="Bookman Old Style"/>
                              <w:sz w:val="24"/>
                            </w:rPr>
                          </w:pPr>
                        </w:p>
                        <w:p w14:paraId="3B77D6CD" w14:textId="67B737D8" w:rsidR="00D206AB" w:rsidRPr="00982632" w:rsidRDefault="00D206AB" w:rsidP="00D206AB">
                          <w:pPr>
                            <w:jc w:val="center"/>
                            <w:rPr>
                              <w:rFonts w:ascii="Times New Roman" w:hAnsi="Times New Roman" w:cs="Times New Roman"/>
                              <w:sz w:val="24"/>
                              <w:lang w:val="id-ID"/>
                            </w:rPr>
                          </w:pPr>
                          <w:r>
                            <w:rPr>
                              <w:rFonts w:ascii="Times New Roman" w:hAnsi="Times New Roman" w:cs="Times New Roman"/>
                              <w:sz w:val="24"/>
                            </w:rPr>
                            <w:t>Oktober 202</w:t>
                          </w:r>
                          <w:ins w:id="68" w:author="Nadira Firinda" w:date="2021-10-22T13:11:00Z">
                            <w:del w:id="69" w:author="nadira firinda" w:date="2022-10-29T22:45:00Z">
                              <w:r w:rsidR="00924382" w:rsidDel="007471CA">
                                <w:rPr>
                                  <w:rFonts w:ascii="Times New Roman" w:hAnsi="Times New Roman" w:cs="Times New Roman"/>
                                  <w:sz w:val="24"/>
                                </w:rPr>
                                <w:delText>1</w:delText>
                              </w:r>
                            </w:del>
                          </w:ins>
                          <w:ins w:id="70" w:author="nadira firinda" w:date="2022-10-29T22:45:00Z">
                            <w:r w:rsidR="007471CA">
                              <w:rPr>
                                <w:rFonts w:ascii="Times New Roman" w:hAnsi="Times New Roman" w:cs="Times New Roman"/>
                                <w:sz w:val="24"/>
                              </w:rPr>
                              <w:t>2</w:t>
                            </w:r>
                          </w:ins>
                          <w:del w:id="71" w:author="Nadira Firinda" w:date="2021-10-22T13:11:00Z">
                            <w:r w:rsidDel="00924382">
                              <w:rPr>
                                <w:rFonts w:ascii="Times New Roman" w:hAnsi="Times New Roman" w:cs="Times New Roman"/>
                                <w:sz w:val="24"/>
                              </w:rPr>
                              <w:delText>0</w:delText>
                            </w:r>
                          </w:del>
                        </w:p>
                      </w:txbxContent>
                    </v:textbox>
                  </v:shape>
                  <w10:wrap anchorx="page"/>
                </v:group>
              </w:pict>
            </mc:Fallback>
          </mc:AlternateContent>
        </w:r>
      </w:ins>
      <w:del w:id="72" w:author="Prasasti Karunia Farista Ananto" w:date="2021-10-18T09:42:00Z">
        <w:r w:rsidR="002A37FF" w:rsidRPr="00006ABF" w:rsidDel="00D206AB">
          <w:rPr>
            <w:rFonts w:ascii="Times New Roman" w:hAnsi="Times New Roman" w:cs="Times New Roman"/>
            <w:sz w:val="20"/>
            <w:szCs w:val="20"/>
          </w:rPr>
          <w:delText>JUDUL</w:delText>
        </w:r>
      </w:del>
    </w:p>
    <w:p w14:paraId="7CB3BF0E" w14:textId="77777777" w:rsidR="002A37FF" w:rsidRPr="00006ABF" w:rsidRDefault="002A37FF" w:rsidP="00CC4C47">
      <w:pPr>
        <w:spacing w:line="360" w:lineRule="auto"/>
        <w:rPr>
          <w:rFonts w:ascii="Times New Roman" w:hAnsi="Times New Roman" w:cs="Times New Roman"/>
          <w:sz w:val="20"/>
          <w:szCs w:val="20"/>
        </w:rPr>
      </w:pPr>
      <w:r w:rsidRPr="00006ABF">
        <w:rPr>
          <w:rFonts w:ascii="Times New Roman" w:hAnsi="Times New Roman" w:cs="Times New Roman"/>
          <w:sz w:val="20"/>
          <w:szCs w:val="20"/>
        </w:rPr>
        <w:br w:type="page"/>
      </w:r>
    </w:p>
    <w:p w14:paraId="70188BA5" w14:textId="476D1335" w:rsidR="00D206AB" w:rsidRDefault="00F86FB8" w:rsidP="00CC4C47">
      <w:pPr>
        <w:pStyle w:val="BodyTulisan"/>
        <w:ind w:firstLine="0"/>
        <w:jc w:val="center"/>
        <w:rPr>
          <w:ins w:id="73" w:author="Prasasti Karunia Farista Ananto" w:date="2021-10-18T09:46:00Z"/>
          <w:b/>
          <w:bCs/>
          <w:sz w:val="24"/>
          <w:szCs w:val="24"/>
          <w:lang w:val="en-US"/>
        </w:rPr>
      </w:pPr>
      <w:ins w:id="74" w:author="nadira firinda" w:date="2022-10-29T22:46:00Z">
        <w:r w:rsidRPr="00F86FB8">
          <w:rPr>
            <w:b/>
            <w:bCs/>
            <w:sz w:val="24"/>
            <w:szCs w:val="24"/>
            <w:lang w:val="en-US"/>
          </w:rPr>
          <w:lastRenderedPageBreak/>
          <w:t xml:space="preserve">FPAS </w:t>
        </w:r>
        <w:r w:rsidRPr="00F86FB8">
          <w:rPr>
            <w:b/>
            <w:bCs/>
            <w:i/>
            <w:iCs/>
            <w:sz w:val="24"/>
            <w:szCs w:val="24"/>
            <w:lang w:val="en-US"/>
            <w:rPrChange w:id="75" w:author="nadira firinda" w:date="2022-10-29T22:47:00Z">
              <w:rPr>
                <w:b/>
                <w:bCs/>
                <w:sz w:val="24"/>
                <w:szCs w:val="24"/>
                <w:lang w:val="en-US"/>
              </w:rPr>
            </w:rPrChange>
          </w:rPr>
          <w:t>CONSISTENCY CHECK TOOLS</w:t>
        </w:r>
        <w:r w:rsidRPr="00F86FB8">
          <w:rPr>
            <w:b/>
            <w:bCs/>
            <w:sz w:val="24"/>
            <w:szCs w:val="24"/>
            <w:lang w:val="en-US"/>
          </w:rPr>
          <w:t xml:space="preserve"> DALAM MENDUKUNG EFEKTIVITAS PENERAPAN ARIMBI</w:t>
        </w:r>
      </w:ins>
      <w:ins w:id="76" w:author="Prasasti Karunia Farista Ananto" w:date="2021-10-18T09:45:00Z">
        <w:del w:id="77" w:author="nadira firinda" w:date="2022-10-29T22:46:00Z">
          <w:r w:rsidR="00D206AB" w:rsidDel="00F86FB8">
            <w:rPr>
              <w:b/>
              <w:bCs/>
              <w:sz w:val="24"/>
              <w:szCs w:val="24"/>
              <w:lang w:val="en-US"/>
            </w:rPr>
            <w:delText>JDUL</w:delText>
          </w:r>
        </w:del>
      </w:ins>
    </w:p>
    <w:p w14:paraId="66170EB4" w14:textId="77777777" w:rsidR="00D206AB" w:rsidRDefault="00D206AB" w:rsidP="00CC4C47">
      <w:pPr>
        <w:pStyle w:val="BodyTulisan"/>
        <w:ind w:firstLine="0"/>
        <w:jc w:val="center"/>
        <w:rPr>
          <w:ins w:id="78" w:author="Prasasti Karunia Farista Ananto" w:date="2021-10-18T09:45:00Z"/>
          <w:b/>
          <w:bCs/>
          <w:sz w:val="24"/>
          <w:szCs w:val="24"/>
          <w:lang w:val="en-US"/>
        </w:rPr>
      </w:pPr>
    </w:p>
    <w:p w14:paraId="747AC4C2" w14:textId="190C3597" w:rsidR="00D206AB" w:rsidRPr="007B214F" w:rsidRDefault="00D206AB" w:rsidP="00CC4C47">
      <w:pPr>
        <w:spacing w:after="0" w:line="360" w:lineRule="auto"/>
        <w:jc w:val="center"/>
        <w:rPr>
          <w:ins w:id="79" w:author="Prasasti Karunia Farista Ananto" w:date="2021-10-18T09:45:00Z"/>
          <w:rFonts w:ascii="Times New Roman" w:hAnsi="Times New Roman" w:cs="Times New Roman"/>
        </w:rPr>
        <w:pPrChange w:id="80" w:author="nadira firinda" w:date="2022-10-29T23:37:00Z">
          <w:pPr>
            <w:spacing w:after="0"/>
            <w:jc w:val="center"/>
          </w:pPr>
        </w:pPrChange>
      </w:pPr>
      <w:ins w:id="81" w:author="Prasasti Karunia Farista Ananto" w:date="2021-10-18T09:45:00Z">
        <w:r>
          <w:rPr>
            <w:rFonts w:ascii="Times New Roman" w:hAnsi="Times New Roman" w:cs="Times New Roman"/>
          </w:rPr>
          <w:t xml:space="preserve">● </w:t>
        </w:r>
        <w:r>
          <w:rPr>
            <w:rFonts w:ascii="Times New Roman" w:hAnsi="Times New Roman" w:cs="Times New Roman"/>
            <w:lang w:val="id-ID"/>
          </w:rPr>
          <w:t>Ginanjar Utama</w:t>
        </w:r>
        <w:r>
          <w:rPr>
            <w:rFonts w:ascii="Times New Roman" w:hAnsi="Times New Roman" w:cs="Times New Roman"/>
          </w:rPr>
          <w:t xml:space="preserve">  ● </w:t>
        </w:r>
        <w:del w:id="82" w:author="Nadira Firinda" w:date="2021-10-22T13:12:00Z">
          <w:r w:rsidDel="00307400">
            <w:rPr>
              <w:rFonts w:ascii="Times New Roman" w:hAnsi="Times New Roman" w:cs="Times New Roman"/>
              <w:lang w:val="id-ID"/>
            </w:rPr>
            <w:delText>Devin</w:delText>
          </w:r>
        </w:del>
      </w:ins>
      <w:ins w:id="83" w:author="Nadira Firinda" w:date="2021-10-22T13:12:00Z">
        <w:del w:id="84" w:author="nadira firinda" w:date="2022-10-29T22:45:00Z">
          <w:r w:rsidR="00307400" w:rsidDel="007471CA">
            <w:rPr>
              <w:rFonts w:ascii="Times New Roman" w:hAnsi="Times New Roman" w:cs="Times New Roman"/>
              <w:lang w:val="en-US"/>
            </w:rPr>
            <w:delText>Nadira Firinda</w:delText>
          </w:r>
        </w:del>
      </w:ins>
      <w:ins w:id="85" w:author="nadira firinda" w:date="2022-10-29T22:45:00Z">
        <w:r w:rsidR="007471CA">
          <w:rPr>
            <w:rFonts w:ascii="Times New Roman" w:hAnsi="Times New Roman" w:cs="Times New Roman"/>
            <w:lang w:val="en-US"/>
          </w:rPr>
          <w:t>Fauzan Rachman</w:t>
        </w:r>
      </w:ins>
      <w:ins w:id="86" w:author="Prasasti Karunia Farista Ananto" w:date="2021-10-18T09:45:00Z">
        <w:r>
          <w:rPr>
            <w:rFonts w:ascii="Times New Roman" w:hAnsi="Times New Roman" w:cs="Times New Roman"/>
          </w:rPr>
          <w:t xml:space="preserve"> </w:t>
        </w:r>
      </w:ins>
      <w:ins w:id="87" w:author="nadira firinda" w:date="2022-10-29T22:45:00Z">
        <w:r w:rsidR="007471CA">
          <w:rPr>
            <w:rFonts w:ascii="Times New Roman" w:hAnsi="Times New Roman" w:cs="Times New Roman"/>
          </w:rPr>
          <w:t xml:space="preserve">● </w:t>
        </w:r>
        <w:r w:rsidR="007471CA">
          <w:rPr>
            <w:rFonts w:ascii="Times New Roman" w:hAnsi="Times New Roman" w:cs="Times New Roman"/>
            <w:lang w:val="en-US"/>
          </w:rPr>
          <w:t>Nadira Firinda</w:t>
        </w:r>
      </w:ins>
      <w:ins w:id="88" w:author="Prasasti Karunia Farista Ananto" w:date="2021-10-18T09:45:00Z">
        <w:r>
          <w:rPr>
            <w:rFonts w:ascii="Times New Roman" w:hAnsi="Times New Roman" w:cs="Times New Roman"/>
          </w:rPr>
          <w:t xml:space="preserve"> ●</w:t>
        </w:r>
        <w:r w:rsidRPr="007B214F">
          <w:rPr>
            <w:rFonts w:ascii="Times New Roman" w:hAnsi="Times New Roman" w:cs="Times New Roman"/>
          </w:rPr>
          <w:t xml:space="preserve"> </w:t>
        </w:r>
      </w:ins>
      <w:ins w:id="89" w:author="Nadira Firinda" w:date="2021-10-22T13:12:00Z">
        <w:r w:rsidR="00307400" w:rsidRPr="00307400">
          <w:rPr>
            <w:rFonts w:ascii="Times New Roman" w:hAnsi="Times New Roman" w:cs="Times New Roman"/>
          </w:rPr>
          <w:t>Muchamad Barik Bathaluddin</w:t>
        </w:r>
        <w:r w:rsidR="00307400" w:rsidRPr="00307400" w:rsidDel="00307400">
          <w:rPr>
            <w:rFonts w:ascii="Times New Roman" w:hAnsi="Times New Roman" w:cs="Times New Roman"/>
          </w:rPr>
          <w:t xml:space="preserve"> </w:t>
        </w:r>
      </w:ins>
      <w:ins w:id="90" w:author="Prasasti Karunia Farista Ananto" w:date="2021-10-18T09:45:00Z">
        <w:del w:id="91" w:author="Nadira Firinda" w:date="2021-10-22T13:12:00Z">
          <w:r w:rsidDel="00307400">
            <w:rPr>
              <w:rFonts w:ascii="Times New Roman" w:hAnsi="Times New Roman" w:cs="Times New Roman"/>
              <w:lang w:val="id-ID"/>
            </w:rPr>
            <w:delText xml:space="preserve">Irman Faiz </w:delText>
          </w:r>
          <w:r w:rsidDel="00307400">
            <w:rPr>
              <w:rFonts w:ascii="Times New Roman" w:hAnsi="Times New Roman" w:cs="Times New Roman"/>
            </w:rPr>
            <w:delText xml:space="preserve"> </w:delText>
          </w:r>
          <w:r w:rsidRPr="007B214F" w:rsidDel="00307400">
            <w:rPr>
              <w:rFonts w:ascii="Times New Roman" w:hAnsi="Times New Roman" w:cs="Times New Roman"/>
            </w:rPr>
            <w:delText xml:space="preserve">dan </w:delText>
          </w:r>
          <w:r w:rsidDel="00307400">
            <w:rPr>
              <w:rFonts w:ascii="Times New Roman" w:hAnsi="Times New Roman" w:cs="Times New Roman"/>
            </w:rPr>
            <w:delText xml:space="preserve"> ● </w:delText>
          </w:r>
          <w:r w:rsidDel="00307400">
            <w:rPr>
              <w:rFonts w:ascii="Times New Roman" w:hAnsi="Times New Roman" w:cs="Times New Roman"/>
              <w:lang w:val="id-ID"/>
            </w:rPr>
            <w:delText>Sahminan</w:delText>
          </w:r>
          <w:r w:rsidRPr="007B214F" w:rsidDel="00307400">
            <w:rPr>
              <w:rStyle w:val="FootnoteReference"/>
              <w:rFonts w:ascii="Times New Roman" w:hAnsi="Times New Roman" w:cs="Times New Roman"/>
            </w:rPr>
            <w:delText xml:space="preserve"> </w:delText>
          </w:r>
        </w:del>
        <w:r w:rsidRPr="007B214F">
          <w:rPr>
            <w:rStyle w:val="FootnoteReference"/>
            <w:rFonts w:ascii="Times New Roman" w:hAnsi="Times New Roman" w:cs="Times New Roman"/>
            <w:sz w:val="24"/>
          </w:rPr>
          <w:footnoteReference w:id="1"/>
        </w:r>
      </w:ins>
    </w:p>
    <w:p w14:paraId="125928F4" w14:textId="1D9BF871" w:rsidR="00D206AB" w:rsidRDefault="00D206AB" w:rsidP="00CC4C47">
      <w:pPr>
        <w:pStyle w:val="BodyTulisan"/>
        <w:ind w:firstLine="0"/>
        <w:jc w:val="center"/>
        <w:rPr>
          <w:ins w:id="105" w:author="Prasasti Karunia Farista Ananto" w:date="2021-10-18T09:46:00Z"/>
          <w:sz w:val="24"/>
          <w:szCs w:val="24"/>
          <w:lang w:val="en-ID"/>
        </w:rPr>
      </w:pPr>
    </w:p>
    <w:p w14:paraId="0396D3DB" w14:textId="77777777" w:rsidR="00D206AB" w:rsidRPr="00D206AB" w:rsidRDefault="00D206AB" w:rsidP="00CC4C47">
      <w:pPr>
        <w:pStyle w:val="BodyTulisan"/>
        <w:ind w:firstLine="0"/>
        <w:jc w:val="center"/>
        <w:rPr>
          <w:ins w:id="106" w:author="Prasasti Karunia Farista Ananto" w:date="2021-10-18T09:44:00Z"/>
          <w:sz w:val="24"/>
          <w:szCs w:val="24"/>
          <w:rPrChange w:id="107" w:author="Prasasti Karunia Farista Ananto" w:date="2021-10-18T09:45:00Z">
            <w:rPr>
              <w:ins w:id="108" w:author="Prasasti Karunia Farista Ananto" w:date="2021-10-18T09:44:00Z"/>
            </w:rPr>
          </w:rPrChange>
        </w:rPr>
        <w:pPrChange w:id="109" w:author="nadira firinda" w:date="2022-10-29T23:37:00Z">
          <w:pPr>
            <w:pStyle w:val="Heading1"/>
            <w:numPr>
              <w:numId w:val="0"/>
            </w:numPr>
            <w:ind w:left="0" w:firstLine="0"/>
          </w:pPr>
        </w:pPrChange>
      </w:pPr>
    </w:p>
    <w:p w14:paraId="678842F5" w14:textId="1BBE56E7" w:rsidR="000516BE" w:rsidRPr="00E17DE6" w:rsidRDefault="002A37FF" w:rsidP="00CC4C47">
      <w:pPr>
        <w:pStyle w:val="Heading1"/>
        <w:numPr>
          <w:ilvl w:val="0"/>
          <w:numId w:val="0"/>
        </w:numPr>
        <w:rPr>
          <w:lang w:val="id-ID"/>
          <w:rPrChange w:id="110" w:author="Prasasti Karunia Farista Ananto" w:date="2021-10-18T13:21:00Z">
            <w:rPr/>
          </w:rPrChange>
        </w:rPr>
        <w:pPrChange w:id="111" w:author="nadira firinda" w:date="2022-10-29T23:37:00Z">
          <w:pPr>
            <w:pStyle w:val="Heading1"/>
            <w:numPr>
              <w:numId w:val="0"/>
            </w:numPr>
            <w:ind w:left="720" w:firstLine="0"/>
          </w:pPr>
        </w:pPrChange>
      </w:pPr>
      <w:bookmarkStart w:id="112" w:name="_Toc117980477"/>
      <w:r w:rsidRPr="00E17DE6">
        <w:rPr>
          <w:lang w:val="id-ID"/>
          <w:rPrChange w:id="113" w:author="Prasasti Karunia Farista Ananto" w:date="2021-10-18T13:21:00Z">
            <w:rPr/>
          </w:rPrChange>
        </w:rPr>
        <w:t>ABSTRAKSI</w:t>
      </w:r>
      <w:bookmarkEnd w:id="112"/>
    </w:p>
    <w:p w14:paraId="0932E625" w14:textId="77777777" w:rsidR="00E17DE6" w:rsidRPr="00E17DE6" w:rsidRDefault="00E17DE6" w:rsidP="00CC4C47">
      <w:pPr>
        <w:pStyle w:val="Abstract"/>
        <w:spacing w:line="360" w:lineRule="auto"/>
        <w:ind w:firstLine="720"/>
        <w:rPr>
          <w:ins w:id="114" w:author="Prasasti Karunia Farista Ananto" w:date="2021-10-18T13:13:00Z"/>
          <w:rFonts w:ascii="Times New Roman" w:hAnsi="Times New Roman"/>
          <w:i/>
          <w:lang w:val="id-ID"/>
          <w:rPrChange w:id="115" w:author="Prasasti Karunia Farista Ananto" w:date="2021-10-18T13:21:00Z">
            <w:rPr>
              <w:ins w:id="116" w:author="Prasasti Karunia Farista Ananto" w:date="2021-10-18T13:13:00Z"/>
              <w:rFonts w:ascii="Times New Roman" w:hAnsi="Times New Roman"/>
              <w:i/>
            </w:rPr>
          </w:rPrChange>
        </w:rPr>
        <w:pPrChange w:id="117" w:author="nadira firinda" w:date="2022-10-29T23:37:00Z">
          <w:pPr>
            <w:pStyle w:val="Abstract"/>
            <w:ind w:firstLine="720"/>
          </w:pPr>
        </w:pPrChange>
      </w:pPr>
    </w:p>
    <w:p w14:paraId="382F0506" w14:textId="2A25A93D" w:rsidR="00A13A94" w:rsidRPr="007B214F" w:rsidRDefault="00A13A94" w:rsidP="00CC4C47">
      <w:pPr>
        <w:pStyle w:val="Abstract"/>
        <w:spacing w:line="360" w:lineRule="auto"/>
        <w:ind w:firstLine="720"/>
        <w:rPr>
          <w:ins w:id="118" w:author="Prasasti Karunia Farista Ananto" w:date="2021-10-18T09:45:00Z"/>
          <w:rFonts w:ascii="Times New Roman" w:hAnsi="Times New Roman"/>
          <w:i/>
        </w:rPr>
        <w:pPrChange w:id="119" w:author="nadira firinda" w:date="2022-10-29T23:37:00Z">
          <w:pPr>
            <w:pStyle w:val="Abstract"/>
            <w:ind w:firstLine="720"/>
          </w:pPr>
        </w:pPrChange>
      </w:pPr>
      <w:ins w:id="120" w:author="Prasasti Karunia Farista Ananto" w:date="2021-10-18T10:03:00Z">
        <w:del w:id="121" w:author="Nadira Firinda" w:date="2021-10-19T15:12:00Z">
          <w:r w:rsidRPr="00E17DE6" w:rsidDel="00F07BB7">
            <w:rPr>
              <w:rFonts w:ascii="Times New Roman" w:hAnsi="Times New Roman"/>
              <w:i/>
              <w:lang w:val="id-ID"/>
              <w:rPrChange w:id="122" w:author="Prasasti Karunia Farista Ananto" w:date="2021-10-18T13:21:00Z">
                <w:rPr>
                  <w:rFonts w:ascii="Times New Roman" w:hAnsi="Times New Roman"/>
                  <w:i/>
                </w:rPr>
              </w:rPrChange>
            </w:rPr>
            <w:delText>Untuk</w:delText>
          </w:r>
        </w:del>
      </w:ins>
      <w:ins w:id="123" w:author="nadira firinda" w:date="2022-10-29T22:47:00Z">
        <w:r w:rsidR="00F86FB8" w:rsidRPr="00F86FB8">
          <w:t xml:space="preserve"> </w:t>
        </w:r>
        <w:r w:rsidR="00F86FB8" w:rsidRPr="00F86FB8">
          <w:rPr>
            <w:rFonts w:ascii="Times New Roman" w:hAnsi="Times New Roman"/>
            <w:i/>
          </w:rPr>
          <w:t>Sekarang ini terdapat beberapa model yang dipakai Bank Indonesia untuk analisis, proyeksi dan simulasi kebijakan. Proses bisnis yang berlangsung perlu memastikan konsistensi dari semua variabel ekonomi yang terkait. Kajian ini membuat beberapa alat untuk melakukan pengecekan atas konsistensi besaran-besaran makro dalam sektor-sektor perekonomian. Dengan menggunakan pola-pola stylized fact  atau bukti empiris, impulse response dari model, serta framework Financial Programming and Policies (FPP), konsistensi antar sektor dapat dipastikan dengan lebih baik. Alat yang dihasilkan dapat membantu dan mendukung proses FPAS sehingga mampu untuk memastikan konsistensi proyeksi makroekonomi antar model serta konsistensi variabel antar sektor dalam tata perekonomian Indonesia.</w:t>
        </w:r>
      </w:ins>
      <w:ins w:id="124" w:author="Nadira Firinda" w:date="2021-10-19T15:12:00Z">
        <w:del w:id="125" w:author="nadira firinda" w:date="2022-10-29T22:47:00Z">
          <w:r w:rsidR="00F07BB7" w:rsidDel="00F86FB8">
            <w:rPr>
              <w:rFonts w:ascii="Times New Roman" w:hAnsi="Times New Roman"/>
              <w:i/>
            </w:rPr>
            <w:delText>Dalam rangka</w:delText>
          </w:r>
        </w:del>
      </w:ins>
      <w:ins w:id="126" w:author="Prasasti Karunia Farista Ananto" w:date="2021-10-18T10:03:00Z">
        <w:del w:id="127" w:author="nadira firinda" w:date="2022-10-29T22:47:00Z">
          <w:r w:rsidRPr="00E17DE6" w:rsidDel="00F86FB8">
            <w:rPr>
              <w:rFonts w:ascii="Times New Roman" w:hAnsi="Times New Roman"/>
              <w:i/>
              <w:lang w:val="id-ID"/>
              <w:rPrChange w:id="128" w:author="Prasasti Karunia Farista Ananto" w:date="2021-10-18T13:21:00Z">
                <w:rPr>
                  <w:rFonts w:ascii="Times New Roman" w:hAnsi="Times New Roman"/>
                  <w:i/>
                </w:rPr>
              </w:rPrChange>
            </w:rPr>
            <w:delText xml:space="preserve"> membantu pengambilan kebijakan dalam merumuskan kebijakan ekonomi dan moneter, kebijakan</w:delText>
          </w:r>
        </w:del>
      </w:ins>
      <w:ins w:id="129" w:author="Nadira Firinda" w:date="2021-10-19T15:12:00Z">
        <w:del w:id="130" w:author="nadira firinda" w:date="2022-10-29T22:47:00Z">
          <w:r w:rsidR="00F07BB7" w:rsidDel="00F86FB8">
            <w:rPr>
              <w:rFonts w:ascii="Times New Roman" w:hAnsi="Times New Roman"/>
              <w:i/>
            </w:rPr>
            <w:delText>keleng</w:delText>
          </w:r>
        </w:del>
      </w:ins>
      <w:ins w:id="131" w:author="Nadira Firinda" w:date="2021-10-19T15:13:00Z">
        <w:del w:id="132" w:author="nadira firinda" w:date="2022-10-29T22:47:00Z">
          <w:r w:rsidR="00F07BB7" w:rsidDel="00F86FB8">
            <w:rPr>
              <w:rFonts w:ascii="Times New Roman" w:hAnsi="Times New Roman"/>
              <w:i/>
            </w:rPr>
            <w:delText>kapan dan kesesuaian</w:delText>
          </w:r>
        </w:del>
      </w:ins>
      <w:ins w:id="133" w:author="Prasasti Karunia Farista Ananto" w:date="2021-10-18T10:03:00Z">
        <w:del w:id="134" w:author="nadira firinda" w:date="2022-10-29T22:47:00Z">
          <w:r w:rsidRPr="00E17DE6" w:rsidDel="00F86FB8">
            <w:rPr>
              <w:rFonts w:ascii="Times New Roman" w:hAnsi="Times New Roman"/>
              <w:i/>
              <w:lang w:val="id-ID"/>
              <w:rPrChange w:id="135" w:author="Prasasti Karunia Farista Ananto" w:date="2021-10-18T13:21:00Z">
                <w:rPr>
                  <w:rFonts w:ascii="Times New Roman" w:hAnsi="Times New Roman"/>
                  <w:i/>
                </w:rPr>
              </w:rPrChange>
            </w:rPr>
            <w:delText xml:space="preserve"> informasi mengenai perkembangan dan perkiraan berbagai variabel ekonomi menjadi prasyarat mutlak. Salah satu variabel tersebut adalah besaran pertumbuhan ekonimi. </w:delText>
          </w:r>
        </w:del>
      </w:ins>
      <w:ins w:id="136" w:author="Prasasti Karunia Farista Ananto" w:date="2021-10-18T11:16:00Z">
        <w:del w:id="137" w:author="nadira firinda" w:date="2022-10-29T22:47:00Z">
          <w:r w:rsidR="007C5F18" w:rsidRPr="00E17DE6" w:rsidDel="00F86FB8">
            <w:rPr>
              <w:rFonts w:ascii="Times New Roman" w:hAnsi="Times New Roman"/>
              <w:i/>
              <w:lang w:val="id-ID"/>
              <w:rPrChange w:id="138" w:author="Prasasti Karunia Farista Ananto" w:date="2021-10-18T13:21:00Z">
                <w:rPr>
                  <w:rFonts w:ascii="Times New Roman" w:hAnsi="Times New Roman"/>
                  <w:i/>
                </w:rPr>
              </w:rPrChange>
            </w:rPr>
            <w:delText>Dengan membangun</w:delText>
          </w:r>
        </w:del>
      </w:ins>
      <w:ins w:id="139" w:author="Nadira Firinda" w:date="2021-10-19T15:13:00Z">
        <w:del w:id="140" w:author="nadira firinda" w:date="2022-10-29T22:47:00Z">
          <w:r w:rsidR="00F07BB7" w:rsidDel="00F86FB8">
            <w:rPr>
              <w:rFonts w:ascii="Times New Roman" w:hAnsi="Times New Roman"/>
              <w:i/>
            </w:rPr>
            <w:delText>mengembangkan</w:delText>
          </w:r>
        </w:del>
      </w:ins>
      <w:ins w:id="141" w:author="Prasasti Karunia Farista Ananto" w:date="2021-10-18T11:16:00Z">
        <w:del w:id="142" w:author="nadira firinda" w:date="2022-10-29T22:47:00Z">
          <w:r w:rsidR="007C5F18" w:rsidRPr="00E17DE6" w:rsidDel="00F86FB8">
            <w:rPr>
              <w:rFonts w:ascii="Times New Roman" w:hAnsi="Times New Roman"/>
              <w:i/>
              <w:lang w:val="id-ID"/>
              <w:rPrChange w:id="143" w:author="Prasasti Karunia Farista Ananto" w:date="2021-10-18T13:21:00Z">
                <w:rPr>
                  <w:rFonts w:ascii="Times New Roman" w:hAnsi="Times New Roman"/>
                  <w:i/>
                </w:rPr>
              </w:rPrChange>
            </w:rPr>
            <w:delText xml:space="preserve"> model </w:delText>
          </w:r>
        </w:del>
      </w:ins>
      <w:ins w:id="144" w:author="Prasasti Karunia Farista Ananto" w:date="2021-10-18T11:17:00Z">
        <w:del w:id="145" w:author="nadira firinda" w:date="2022-10-29T22:47:00Z">
          <w:r w:rsidR="007C5F18" w:rsidRPr="00E17DE6" w:rsidDel="00F86FB8">
            <w:rPr>
              <w:rFonts w:ascii="Times New Roman" w:hAnsi="Times New Roman"/>
              <w:i/>
              <w:lang w:val="id-ID"/>
              <w:rPrChange w:id="146" w:author="Prasasti Karunia Farista Ananto" w:date="2021-10-18T13:21:00Z">
                <w:rPr>
                  <w:rFonts w:ascii="Times New Roman" w:hAnsi="Times New Roman"/>
                  <w:i/>
                </w:rPr>
              </w:rPrChange>
            </w:rPr>
            <w:delText>yang lebih lengkap, model ISMA 2021 diharapkan dapat menjadi lebih akurat dalam memproyeksi PDB</w:delText>
          </w:r>
        </w:del>
      </w:ins>
      <w:ins w:id="147" w:author="Prasasti Karunia Farista Ananto" w:date="2021-10-18T11:25:00Z">
        <w:del w:id="148" w:author="nadira firinda" w:date="2022-10-29T22:47:00Z">
          <w:r w:rsidR="007C5F18" w:rsidRPr="00E17DE6" w:rsidDel="00F86FB8">
            <w:rPr>
              <w:rFonts w:ascii="Times New Roman" w:hAnsi="Times New Roman"/>
              <w:i/>
              <w:lang w:val="id-ID"/>
              <w:rPrChange w:id="149" w:author="Prasasti Karunia Farista Ananto" w:date="2021-10-18T13:21:00Z">
                <w:rPr>
                  <w:rFonts w:ascii="Times New Roman" w:hAnsi="Times New Roman"/>
                  <w:i/>
                </w:rPr>
              </w:rPrChange>
            </w:rPr>
            <w:delText xml:space="preserve"> dari sisi lapangan usaha</w:delText>
          </w:r>
        </w:del>
      </w:ins>
      <w:ins w:id="150" w:author="Prasasti Karunia Farista Ananto" w:date="2021-10-18T13:11:00Z">
        <w:del w:id="151" w:author="nadira firinda" w:date="2022-10-29T22:47:00Z">
          <w:r w:rsidR="00E17DE6" w:rsidRPr="00E17DE6" w:rsidDel="00F86FB8">
            <w:rPr>
              <w:rFonts w:ascii="Times New Roman" w:hAnsi="Times New Roman"/>
              <w:i/>
              <w:lang w:val="id-ID"/>
              <w:rPrChange w:id="152" w:author="Prasasti Karunia Farista Ananto" w:date="2021-10-18T13:21:00Z">
                <w:rPr>
                  <w:rFonts w:ascii="Times New Roman" w:hAnsi="Times New Roman"/>
                  <w:i/>
                </w:rPr>
              </w:rPrChange>
            </w:rPr>
            <w:delText xml:space="preserve"> dan</w:delText>
          </w:r>
        </w:del>
      </w:ins>
      <w:ins w:id="153" w:author="Nadira Firinda" w:date="2021-10-19T15:14:00Z">
        <w:del w:id="154" w:author="nadira firinda" w:date="2022-10-29T22:47:00Z">
          <w:r w:rsidR="00F07BB7" w:rsidDel="00F86FB8">
            <w:rPr>
              <w:rFonts w:ascii="Times New Roman" w:hAnsi="Times New Roman"/>
              <w:i/>
            </w:rPr>
            <w:delText>dengan</w:delText>
          </w:r>
        </w:del>
      </w:ins>
      <w:ins w:id="155" w:author="Prasasti Karunia Farista Ananto" w:date="2021-10-18T13:11:00Z">
        <w:del w:id="156" w:author="nadira firinda" w:date="2022-10-29T22:47:00Z">
          <w:r w:rsidR="00E17DE6" w:rsidRPr="00E17DE6" w:rsidDel="00F86FB8">
            <w:rPr>
              <w:rFonts w:ascii="Times New Roman" w:hAnsi="Times New Roman"/>
              <w:i/>
              <w:lang w:val="id-ID"/>
              <w:rPrChange w:id="157" w:author="Prasasti Karunia Farista Ananto" w:date="2021-10-18T13:21:00Z">
                <w:rPr>
                  <w:rFonts w:ascii="Times New Roman" w:hAnsi="Times New Roman"/>
                  <w:i/>
                </w:rPr>
              </w:rPrChange>
            </w:rPr>
            <w:delText xml:space="preserve"> mekanisme transmisi</w:delText>
          </w:r>
        </w:del>
      </w:ins>
      <w:ins w:id="158" w:author="Nadira Firinda" w:date="2021-10-19T15:14:00Z">
        <w:del w:id="159" w:author="nadira firinda" w:date="2022-10-29T22:47:00Z">
          <w:r w:rsidR="00F07BB7" w:rsidDel="00F86FB8">
            <w:rPr>
              <w:rFonts w:ascii="Times New Roman" w:hAnsi="Times New Roman"/>
              <w:i/>
            </w:rPr>
            <w:delText xml:space="preserve"> yang</w:delText>
          </w:r>
        </w:del>
      </w:ins>
      <w:ins w:id="160" w:author="Prasasti Karunia Farista Ananto" w:date="2021-10-18T13:11:00Z">
        <w:del w:id="161" w:author="nadira firinda" w:date="2022-10-29T22:47:00Z">
          <w:r w:rsidR="00E17DE6" w:rsidRPr="00E17DE6" w:rsidDel="00F86FB8">
            <w:rPr>
              <w:rFonts w:ascii="Times New Roman" w:hAnsi="Times New Roman"/>
              <w:i/>
              <w:lang w:val="id-ID"/>
              <w:rPrChange w:id="162" w:author="Prasasti Karunia Farista Ananto" w:date="2021-10-18T13:21:00Z">
                <w:rPr>
                  <w:rFonts w:ascii="Times New Roman" w:hAnsi="Times New Roman"/>
                  <w:i/>
                </w:rPr>
              </w:rPrChange>
            </w:rPr>
            <w:delText xml:space="preserve">nya dapat lebih terlihat. </w:delText>
          </w:r>
          <w:r w:rsidR="00E17DE6" w:rsidDel="00F86FB8">
            <w:rPr>
              <w:rFonts w:ascii="Times New Roman" w:hAnsi="Times New Roman"/>
              <w:i/>
            </w:rPr>
            <w:delText>D</w:delText>
          </w:r>
          <w:r w:rsidR="00E17DE6" w:rsidRPr="00DA3664" w:rsidDel="00F86FB8">
            <w:rPr>
              <w:rFonts w:ascii="Times New Roman" w:hAnsi="Times New Roman"/>
              <w:i/>
            </w:rPr>
            <w:delText xml:space="preserve">ari sisi akurasinya, </w:delText>
          </w:r>
        </w:del>
      </w:ins>
      <w:ins w:id="163" w:author="Prasasti Karunia Farista Ananto" w:date="2021-10-18T13:12:00Z">
        <w:del w:id="164" w:author="nadira firinda" w:date="2022-10-29T22:47:00Z">
          <w:r w:rsidR="00E17DE6" w:rsidDel="00F86FB8">
            <w:rPr>
              <w:rFonts w:ascii="Times New Roman" w:hAnsi="Times New Roman"/>
              <w:i/>
            </w:rPr>
            <w:delText>ISMA</w:delText>
          </w:r>
        </w:del>
      </w:ins>
      <w:ins w:id="165" w:author="Prasasti Karunia Farista Ananto" w:date="2021-10-18T13:11:00Z">
        <w:del w:id="166" w:author="nadira firinda" w:date="2022-10-29T22:47:00Z">
          <w:r w:rsidR="00E17DE6" w:rsidRPr="00DA3664" w:rsidDel="00F86FB8">
            <w:rPr>
              <w:rFonts w:ascii="Times New Roman" w:hAnsi="Times New Roman"/>
              <w:i/>
            </w:rPr>
            <w:delText xml:space="preserve"> 202</w:delText>
          </w:r>
        </w:del>
      </w:ins>
      <w:ins w:id="167" w:author="Prasasti Karunia Farista Ananto" w:date="2021-10-18T13:12:00Z">
        <w:del w:id="168" w:author="nadira firinda" w:date="2022-10-29T22:47:00Z">
          <w:r w:rsidR="00E17DE6" w:rsidDel="00F86FB8">
            <w:rPr>
              <w:rFonts w:ascii="Times New Roman" w:hAnsi="Times New Roman"/>
              <w:i/>
            </w:rPr>
            <w:delText>1</w:delText>
          </w:r>
        </w:del>
      </w:ins>
      <w:ins w:id="169" w:author="Prasasti Karunia Farista Ananto" w:date="2021-10-18T13:11:00Z">
        <w:del w:id="170" w:author="nadira firinda" w:date="2022-10-29T22:47:00Z">
          <w:r w:rsidR="00E17DE6" w:rsidRPr="00DA3664" w:rsidDel="00F86FB8">
            <w:rPr>
              <w:rFonts w:ascii="Times New Roman" w:hAnsi="Times New Roman"/>
              <w:i/>
            </w:rPr>
            <w:delText xml:space="preserve"> telah menghasilkan tingkat akurasi proyeksi in-sample dan out-sample yang cukup tinggi, terlihat dari nilai U-Theil yang sebagian besar lebih kecil dari 0.1 untuk sebagian besar variabel </w:delText>
          </w:r>
        </w:del>
      </w:ins>
      <w:ins w:id="171" w:author="Nadira Firinda" w:date="2021-10-19T15:15:00Z">
        <w:del w:id="172" w:author="nadira firinda" w:date="2022-10-29T22:47:00Z">
          <w:r w:rsidR="00F07BB7" w:rsidDel="00F86FB8">
            <w:rPr>
              <w:rFonts w:ascii="Times New Roman" w:hAnsi="Times New Roman"/>
              <w:i/>
            </w:rPr>
            <w:delText>in</w:delText>
          </w:r>
        </w:del>
      </w:ins>
      <w:ins w:id="173" w:author="Prasasti Karunia Farista Ananto" w:date="2021-10-18T13:11:00Z">
        <w:del w:id="174" w:author="nadira firinda" w:date="2022-10-29T22:47:00Z">
          <w:r w:rsidR="00E17DE6" w:rsidRPr="00DA3664" w:rsidDel="00F86FB8">
            <w:rPr>
              <w:rFonts w:ascii="Times New Roman" w:hAnsi="Times New Roman"/>
              <w:i/>
            </w:rPr>
            <w:delText>dependentnya. Hasil simulasi menunjukkan bahwa impulse response function (IRF</w:delText>
          </w:r>
        </w:del>
      </w:ins>
      <w:ins w:id="175" w:author="Nadira Firinda" w:date="2021-10-19T15:15:00Z">
        <w:del w:id="176" w:author="nadira firinda" w:date="2022-10-29T22:47:00Z">
          <w:r w:rsidR="00F07BB7" w:rsidDel="00F86FB8">
            <w:rPr>
              <w:rFonts w:ascii="Times New Roman" w:hAnsi="Times New Roman"/>
              <w:i/>
            </w:rPr>
            <w:delText xml:space="preserve">) </w:delText>
          </w:r>
        </w:del>
      </w:ins>
      <w:ins w:id="177" w:author="Prasasti Karunia Farista Ananto" w:date="2021-10-18T13:11:00Z">
        <w:del w:id="178" w:author="nadira firinda" w:date="2022-10-29T22:47:00Z">
          <w:r w:rsidR="00E17DE6" w:rsidRPr="00DA3664" w:rsidDel="00F86FB8">
            <w:rPr>
              <w:rFonts w:ascii="Times New Roman" w:hAnsi="Times New Roman"/>
              <w:i/>
            </w:rPr>
            <w:delText>)-nya</w:delText>
          </w:r>
        </w:del>
      </w:ins>
      <w:ins w:id="179" w:author="Nadira Firinda" w:date="2021-10-19T15:15:00Z">
        <w:del w:id="180" w:author="nadira firinda" w:date="2022-10-29T22:47:00Z">
          <w:r w:rsidR="00F07BB7" w:rsidDel="00F86FB8">
            <w:rPr>
              <w:rFonts w:ascii="Times New Roman" w:hAnsi="Times New Roman"/>
              <w:i/>
            </w:rPr>
            <w:delText>model</w:delText>
          </w:r>
        </w:del>
      </w:ins>
      <w:ins w:id="181" w:author="Prasasti Karunia Farista Ananto" w:date="2021-10-18T13:11:00Z">
        <w:del w:id="182" w:author="nadira firinda" w:date="2022-10-29T22:47:00Z">
          <w:r w:rsidR="00E17DE6" w:rsidRPr="00DA3664" w:rsidDel="00F86FB8">
            <w:rPr>
              <w:rFonts w:ascii="Times New Roman" w:hAnsi="Times New Roman"/>
              <w:i/>
            </w:rPr>
            <w:delText xml:space="preserve"> telah sesuai dengan teori ekonomi dan bukti empiris.</w:delText>
          </w:r>
        </w:del>
      </w:ins>
      <w:ins w:id="183" w:author="Prasasti Karunia Farista Ananto" w:date="2021-10-18T13:12:00Z">
        <w:del w:id="184" w:author="nadira firinda" w:date="2022-10-29T22:47:00Z">
          <w:r w:rsidR="00E17DE6" w:rsidRPr="00E17DE6" w:rsidDel="00F86FB8">
            <w:delText xml:space="preserve"> </w:delText>
          </w:r>
          <w:r w:rsidR="00E17DE6" w:rsidRPr="00E17DE6" w:rsidDel="00F86FB8">
            <w:rPr>
              <w:rFonts w:ascii="Times New Roman" w:hAnsi="Times New Roman"/>
              <w:i/>
            </w:rPr>
            <w:delText xml:space="preserve">Namun, masih terdapat ruang perkembangan terhadap model ISMA 2021. Kondisi ekonomi yang cenderung tidak menentu terutama setelah terjadinya </w:delText>
          </w:r>
        </w:del>
      </w:ins>
      <w:ins w:id="185" w:author="Prasasti Karunia Farista Ananto" w:date="2021-10-18T13:13:00Z">
        <w:del w:id="186" w:author="nadira firinda" w:date="2022-10-29T22:47:00Z">
          <w:r w:rsidR="00E17DE6" w:rsidDel="00F86FB8">
            <w:rPr>
              <w:rFonts w:ascii="Times New Roman" w:hAnsi="Times New Roman"/>
              <w:i/>
            </w:rPr>
            <w:delText>COVID</w:delText>
          </w:r>
        </w:del>
      </w:ins>
      <w:ins w:id="187" w:author="Prasasti Karunia Farista Ananto" w:date="2021-10-18T13:12:00Z">
        <w:del w:id="188" w:author="nadira firinda" w:date="2022-10-29T22:47:00Z">
          <w:r w:rsidR="00E17DE6" w:rsidRPr="00E17DE6" w:rsidDel="00F86FB8">
            <w:rPr>
              <w:rFonts w:ascii="Times New Roman" w:hAnsi="Times New Roman"/>
              <w:i/>
            </w:rPr>
            <w:delText>-19 membutuhkan pemeriksaan secara berkala atas kesesuaian hasil model dengan data yang ada.</w:delText>
          </w:r>
        </w:del>
      </w:ins>
      <w:ins w:id="189" w:author="Prasasti Karunia Farista Ananto" w:date="2021-10-18T13:13:00Z">
        <w:del w:id="190" w:author="nadira firinda" w:date="2022-10-29T22:47:00Z">
          <w:r w:rsidR="00E17DE6" w:rsidDel="00F86FB8">
            <w:rPr>
              <w:rFonts w:ascii="Times New Roman" w:hAnsi="Times New Roman"/>
              <w:i/>
            </w:rPr>
            <w:delText xml:space="preserve"> </w:delText>
          </w:r>
          <w:r w:rsidR="00E17DE6" w:rsidRPr="00E17DE6" w:rsidDel="00F86FB8">
            <w:rPr>
              <w:rFonts w:ascii="Times New Roman" w:hAnsi="Times New Roman"/>
              <w:i/>
            </w:rPr>
            <w:delText>Oleh karena itu, dibutuhkan pembaharuan data secara periodik baik dari sisi permintaan maupun penawaran atas indikator di</w:delText>
          </w:r>
        </w:del>
      </w:ins>
      <w:ins w:id="191" w:author="Nadira Firinda" w:date="2021-10-19T15:16:00Z">
        <w:del w:id="192" w:author="nadira firinda" w:date="2022-10-29T22:47:00Z">
          <w:r w:rsidR="00F07BB7" w:rsidDel="00F86FB8">
            <w:rPr>
              <w:rFonts w:ascii="Times New Roman" w:hAnsi="Times New Roman"/>
              <w:i/>
            </w:rPr>
            <w:delText xml:space="preserve"> </w:delText>
          </w:r>
        </w:del>
      </w:ins>
      <w:ins w:id="193" w:author="Prasasti Karunia Farista Ananto" w:date="2021-10-18T13:13:00Z">
        <w:del w:id="194" w:author="nadira firinda" w:date="2022-10-29T22:47:00Z">
          <w:r w:rsidR="00E17DE6" w:rsidRPr="00E17DE6" w:rsidDel="00F86FB8">
            <w:rPr>
              <w:rFonts w:ascii="Times New Roman" w:hAnsi="Times New Roman"/>
              <w:i/>
            </w:rPr>
            <w:delText>dalam model beserta realisasi PDB untuk setiap sektor yang ada</w:delText>
          </w:r>
          <w:r w:rsidR="00E17DE6" w:rsidDel="00F86FB8">
            <w:rPr>
              <w:rFonts w:ascii="Times New Roman" w:hAnsi="Times New Roman"/>
              <w:i/>
            </w:rPr>
            <w:delText>.</w:delText>
          </w:r>
        </w:del>
      </w:ins>
    </w:p>
    <w:p w14:paraId="79D95A7C" w14:textId="77777777" w:rsidR="00D206AB" w:rsidRDefault="00D206AB" w:rsidP="00CC4C47">
      <w:pPr>
        <w:pStyle w:val="Abstract"/>
        <w:spacing w:after="0" w:line="360" w:lineRule="auto"/>
        <w:rPr>
          <w:ins w:id="195" w:author="Prasasti Karunia Farista Ananto" w:date="2021-10-18T09:45:00Z"/>
          <w:rFonts w:ascii="Times New Roman" w:hAnsi="Times New Roman"/>
          <w:i/>
        </w:rPr>
        <w:pPrChange w:id="196" w:author="nadira firinda" w:date="2022-10-29T23:37:00Z">
          <w:pPr>
            <w:pStyle w:val="Abstract"/>
            <w:spacing w:after="0"/>
          </w:pPr>
        </w:pPrChange>
      </w:pPr>
    </w:p>
    <w:p w14:paraId="22714740" w14:textId="77777777" w:rsidR="00D206AB" w:rsidRDefault="00D206AB" w:rsidP="00CC4C47">
      <w:pPr>
        <w:pStyle w:val="Abstract"/>
        <w:spacing w:after="0" w:line="360" w:lineRule="auto"/>
        <w:rPr>
          <w:ins w:id="197" w:author="Prasasti Karunia Farista Ananto" w:date="2021-10-18T09:45:00Z"/>
          <w:rFonts w:ascii="Times New Roman" w:hAnsi="Times New Roman"/>
          <w:i/>
        </w:rPr>
        <w:pPrChange w:id="198" w:author="nadira firinda" w:date="2022-10-29T23:37:00Z">
          <w:pPr>
            <w:pStyle w:val="Abstract"/>
            <w:spacing w:after="0"/>
          </w:pPr>
        </w:pPrChange>
      </w:pPr>
    </w:p>
    <w:p w14:paraId="6EC733FF" w14:textId="77777777" w:rsidR="00D206AB" w:rsidRDefault="00D206AB" w:rsidP="00CC4C47">
      <w:pPr>
        <w:pStyle w:val="Abstract"/>
        <w:spacing w:after="0" w:line="360" w:lineRule="auto"/>
        <w:rPr>
          <w:ins w:id="199" w:author="Prasasti Karunia Farista Ananto" w:date="2021-10-18T09:45:00Z"/>
          <w:rFonts w:ascii="Times New Roman" w:hAnsi="Times New Roman"/>
          <w:i/>
        </w:rPr>
        <w:pPrChange w:id="200" w:author="nadira firinda" w:date="2022-10-29T23:37:00Z">
          <w:pPr>
            <w:pStyle w:val="Abstract"/>
            <w:spacing w:after="0"/>
          </w:pPr>
        </w:pPrChange>
      </w:pPr>
    </w:p>
    <w:p w14:paraId="6B229DFE" w14:textId="77777777" w:rsidR="00D206AB" w:rsidRDefault="00D206AB" w:rsidP="00CC4C47">
      <w:pPr>
        <w:pStyle w:val="Abstract"/>
        <w:spacing w:after="0" w:line="360" w:lineRule="auto"/>
        <w:rPr>
          <w:ins w:id="201" w:author="Prasasti Karunia Farista Ananto" w:date="2021-10-18T09:45:00Z"/>
          <w:rFonts w:ascii="Times New Roman" w:hAnsi="Times New Roman"/>
          <w:i/>
        </w:rPr>
        <w:pPrChange w:id="202" w:author="nadira firinda" w:date="2022-10-29T23:37:00Z">
          <w:pPr>
            <w:pStyle w:val="Abstract"/>
            <w:spacing w:after="0"/>
          </w:pPr>
        </w:pPrChange>
      </w:pPr>
    </w:p>
    <w:p w14:paraId="2A1409E4" w14:textId="77777777" w:rsidR="00D206AB" w:rsidRDefault="00D206AB" w:rsidP="00CC4C47">
      <w:pPr>
        <w:pStyle w:val="Abstract"/>
        <w:spacing w:after="0" w:line="360" w:lineRule="auto"/>
        <w:rPr>
          <w:ins w:id="203" w:author="Prasasti Karunia Farista Ananto" w:date="2021-10-18T09:45:00Z"/>
          <w:rFonts w:ascii="Times New Roman" w:hAnsi="Times New Roman"/>
          <w:i/>
        </w:rPr>
        <w:pPrChange w:id="204" w:author="nadira firinda" w:date="2022-10-29T23:37:00Z">
          <w:pPr>
            <w:pStyle w:val="Abstract"/>
            <w:spacing w:after="0"/>
          </w:pPr>
        </w:pPrChange>
      </w:pPr>
    </w:p>
    <w:p w14:paraId="5DCC49F7" w14:textId="77777777" w:rsidR="00D206AB" w:rsidRDefault="00D206AB" w:rsidP="00CC4C47">
      <w:pPr>
        <w:pStyle w:val="Abstract"/>
        <w:spacing w:after="0" w:line="360" w:lineRule="auto"/>
        <w:rPr>
          <w:ins w:id="205" w:author="Prasasti Karunia Farista Ananto" w:date="2021-10-18T09:45:00Z"/>
          <w:rFonts w:ascii="Times New Roman" w:hAnsi="Times New Roman"/>
          <w:i/>
        </w:rPr>
        <w:pPrChange w:id="206" w:author="nadira firinda" w:date="2022-10-29T23:37:00Z">
          <w:pPr>
            <w:pStyle w:val="Abstract"/>
            <w:spacing w:after="0"/>
          </w:pPr>
        </w:pPrChange>
      </w:pPr>
    </w:p>
    <w:p w14:paraId="013E7648" w14:textId="77777777" w:rsidR="00D206AB" w:rsidRDefault="00D206AB" w:rsidP="00CC4C47">
      <w:pPr>
        <w:pStyle w:val="Abstract"/>
        <w:spacing w:after="0" w:line="360" w:lineRule="auto"/>
        <w:rPr>
          <w:ins w:id="207" w:author="Prasasti Karunia Farista Ananto" w:date="2021-10-18T09:45:00Z"/>
          <w:rFonts w:ascii="Times New Roman" w:hAnsi="Times New Roman"/>
          <w:i/>
        </w:rPr>
        <w:pPrChange w:id="208" w:author="nadira firinda" w:date="2022-10-29T23:37:00Z">
          <w:pPr>
            <w:pStyle w:val="Abstract"/>
            <w:spacing w:after="0"/>
          </w:pPr>
        </w:pPrChange>
      </w:pPr>
    </w:p>
    <w:p w14:paraId="544C4AB3" w14:textId="77777777" w:rsidR="00D206AB" w:rsidRDefault="00D206AB" w:rsidP="00CC4C47">
      <w:pPr>
        <w:pStyle w:val="Abstract"/>
        <w:spacing w:after="0" w:line="360" w:lineRule="auto"/>
        <w:rPr>
          <w:ins w:id="209" w:author="Prasasti Karunia Farista Ananto" w:date="2021-10-18T09:45:00Z"/>
          <w:rFonts w:ascii="Times New Roman" w:hAnsi="Times New Roman"/>
          <w:i/>
        </w:rPr>
        <w:pPrChange w:id="210" w:author="nadira firinda" w:date="2022-10-29T23:37:00Z">
          <w:pPr>
            <w:pStyle w:val="Abstract"/>
            <w:spacing w:after="0"/>
          </w:pPr>
        </w:pPrChange>
      </w:pPr>
    </w:p>
    <w:p w14:paraId="0DDA84C1" w14:textId="77777777" w:rsidR="00D206AB" w:rsidRDefault="00D206AB" w:rsidP="00CC4C47">
      <w:pPr>
        <w:pStyle w:val="Abstract"/>
        <w:spacing w:after="0" w:line="360" w:lineRule="auto"/>
        <w:rPr>
          <w:ins w:id="211" w:author="Prasasti Karunia Farista Ananto" w:date="2021-10-18T09:45:00Z"/>
          <w:rFonts w:ascii="Times New Roman" w:hAnsi="Times New Roman"/>
          <w:i/>
        </w:rPr>
        <w:pPrChange w:id="212" w:author="nadira firinda" w:date="2022-10-29T23:37:00Z">
          <w:pPr>
            <w:pStyle w:val="Abstract"/>
            <w:spacing w:after="0"/>
          </w:pPr>
        </w:pPrChange>
      </w:pPr>
    </w:p>
    <w:p w14:paraId="1323A93F" w14:textId="77777777" w:rsidR="00D206AB" w:rsidRPr="007B214F" w:rsidRDefault="00D206AB" w:rsidP="00CC4C47">
      <w:pPr>
        <w:pStyle w:val="Abstract"/>
        <w:spacing w:after="0" w:line="360" w:lineRule="auto"/>
        <w:rPr>
          <w:ins w:id="213" w:author="Prasasti Karunia Farista Ananto" w:date="2021-10-18T09:45:00Z"/>
          <w:rFonts w:ascii="Times New Roman" w:hAnsi="Times New Roman"/>
          <w:i/>
        </w:rPr>
        <w:pPrChange w:id="214" w:author="nadira firinda" w:date="2022-10-29T23:37:00Z">
          <w:pPr>
            <w:pStyle w:val="Abstract"/>
            <w:spacing w:after="0"/>
          </w:pPr>
        </w:pPrChange>
      </w:pPr>
    </w:p>
    <w:p w14:paraId="5A209427" w14:textId="77777777" w:rsidR="00D206AB" w:rsidRPr="007B214F" w:rsidRDefault="00D206AB" w:rsidP="00CC4C47">
      <w:pPr>
        <w:pStyle w:val="Abstract"/>
        <w:spacing w:line="360" w:lineRule="auto"/>
        <w:rPr>
          <w:ins w:id="215" w:author="Prasasti Karunia Farista Ananto" w:date="2021-10-18T09:45:00Z"/>
          <w:rFonts w:ascii="Times New Roman" w:hAnsi="Times New Roman"/>
          <w:i/>
        </w:rPr>
        <w:pPrChange w:id="216" w:author="nadira firinda" w:date="2022-10-29T23:37:00Z">
          <w:pPr>
            <w:pStyle w:val="Abstract"/>
          </w:pPr>
        </w:pPrChange>
      </w:pPr>
      <w:ins w:id="217" w:author="Prasasti Karunia Farista Ananto" w:date="2021-10-18T09:45:00Z">
        <w:r w:rsidRPr="007B214F">
          <w:rPr>
            <w:rFonts w:ascii="Times New Roman" w:hAnsi="Times New Roman"/>
            <w:i/>
          </w:rPr>
          <w:t xml:space="preserve">Key word: </w:t>
        </w:r>
        <w:r>
          <w:rPr>
            <w:rFonts w:ascii="Times New Roman" w:hAnsi="Times New Roman"/>
            <w:i/>
          </w:rPr>
          <w:t>macroecoomic model, policy simulation, error correction model, fiscal policies</w:t>
        </w:r>
      </w:ins>
    </w:p>
    <w:p w14:paraId="2EE073D6" w14:textId="77777777" w:rsidR="00D206AB" w:rsidRPr="007B214F" w:rsidRDefault="00D206AB" w:rsidP="00CC4C47">
      <w:pPr>
        <w:pStyle w:val="Abstract"/>
        <w:spacing w:line="360" w:lineRule="auto"/>
        <w:rPr>
          <w:ins w:id="218" w:author="Prasasti Karunia Farista Ananto" w:date="2021-10-18T09:45:00Z"/>
          <w:rFonts w:ascii="Times New Roman" w:hAnsi="Times New Roman"/>
          <w:i/>
        </w:rPr>
        <w:pPrChange w:id="219" w:author="nadira firinda" w:date="2022-10-29T23:37:00Z">
          <w:pPr>
            <w:pStyle w:val="Abstract"/>
          </w:pPr>
        </w:pPrChange>
      </w:pPr>
      <w:ins w:id="220" w:author="Prasasti Karunia Farista Ananto" w:date="2021-10-18T09:45:00Z">
        <w:r w:rsidRPr="007B214F">
          <w:rPr>
            <w:rFonts w:ascii="Times New Roman" w:hAnsi="Times New Roman"/>
            <w:i/>
          </w:rPr>
          <w:t xml:space="preserve">JEL Classification: </w:t>
        </w:r>
        <w:r>
          <w:rPr>
            <w:rFonts w:ascii="Times New Roman" w:hAnsi="Times New Roman"/>
            <w:i/>
          </w:rPr>
          <w:t>C5, E1, H3</w:t>
        </w:r>
      </w:ins>
    </w:p>
    <w:p w14:paraId="4F9138C3" w14:textId="77777777" w:rsidR="000516BE" w:rsidRPr="00006ABF" w:rsidRDefault="000516BE" w:rsidP="00CC4C47">
      <w:pPr>
        <w:spacing w:line="360" w:lineRule="auto"/>
        <w:rPr>
          <w:rFonts w:ascii="Times New Roman" w:eastAsiaTheme="majorEastAsia" w:hAnsi="Times New Roman" w:cs="Times New Roman"/>
          <w:b/>
          <w:bCs/>
          <w:szCs w:val="18"/>
        </w:rPr>
        <w:pPrChange w:id="221" w:author="nadira firinda" w:date="2022-10-29T23:37:00Z">
          <w:pPr/>
        </w:pPrChange>
      </w:pPr>
      <w:r w:rsidRPr="00006ABF">
        <w:rPr>
          <w:rFonts w:ascii="Times New Roman" w:hAnsi="Times New Roman" w:cs="Times New Roman"/>
          <w:b/>
          <w:bCs/>
          <w:szCs w:val="18"/>
        </w:rPr>
        <w:br w:type="page"/>
      </w:r>
    </w:p>
    <w:p w14:paraId="532D6A7C" w14:textId="5A3EB653" w:rsidR="000516BE" w:rsidRPr="00006ABF" w:rsidRDefault="002A37FF" w:rsidP="00CC4C47">
      <w:pPr>
        <w:pStyle w:val="Heading1"/>
        <w:numPr>
          <w:ilvl w:val="0"/>
          <w:numId w:val="0"/>
        </w:numPr>
      </w:pPr>
      <w:bookmarkStart w:id="222" w:name="_Toc117980478"/>
      <w:r w:rsidRPr="00006ABF">
        <w:lastRenderedPageBreak/>
        <w:t>DAFTAR ISI</w:t>
      </w:r>
      <w:bookmarkEnd w:id="222"/>
    </w:p>
    <w:customXmlInsRangeStart w:id="223" w:author="Prasasti Karunia Farista Ananto" w:date="2021-10-12T15:23:00Z"/>
    <w:sdt>
      <w:sdtPr>
        <w:rPr>
          <w:rFonts w:ascii="Times New Roman" w:eastAsiaTheme="minorHAnsi" w:hAnsi="Times New Roman" w:cs="Times New Roman"/>
          <w:color w:val="auto"/>
          <w:sz w:val="22"/>
          <w:szCs w:val="22"/>
          <w:lang w:val="en-ID"/>
        </w:rPr>
        <w:id w:val="-667401626"/>
        <w:docPartObj>
          <w:docPartGallery w:val="Table of Contents"/>
          <w:docPartUnique/>
        </w:docPartObj>
      </w:sdtPr>
      <w:sdtEndPr>
        <w:rPr>
          <w:b/>
          <w:bCs/>
          <w:noProof/>
        </w:rPr>
      </w:sdtEndPr>
      <w:sdtContent>
        <w:customXmlInsRangeEnd w:id="223"/>
        <w:p w14:paraId="58CA28DE" w14:textId="34ABD501" w:rsidR="00015ADF" w:rsidRPr="00006ABF" w:rsidRDefault="00015ADF" w:rsidP="00CC4C47">
          <w:pPr>
            <w:pStyle w:val="TOCHeading"/>
            <w:spacing w:line="360" w:lineRule="auto"/>
            <w:rPr>
              <w:ins w:id="224" w:author="Prasasti Karunia Farista Ananto" w:date="2021-10-12T15:23:00Z"/>
              <w:rFonts w:ascii="Times New Roman" w:hAnsi="Times New Roman" w:cs="Times New Roman"/>
              <w:sz w:val="22"/>
              <w:szCs w:val="22"/>
              <w:rPrChange w:id="225" w:author="Prasasti Karunia Farista Ananto" w:date="2021-10-14T16:56:00Z">
                <w:rPr>
                  <w:ins w:id="226" w:author="Prasasti Karunia Farista Ananto" w:date="2021-10-12T15:23:00Z"/>
                </w:rPr>
              </w:rPrChange>
            </w:rPr>
            <w:pPrChange w:id="227" w:author="nadira firinda" w:date="2022-10-29T23:37:00Z">
              <w:pPr>
                <w:pStyle w:val="TOCHeading"/>
              </w:pPr>
            </w:pPrChange>
          </w:pPr>
        </w:p>
        <w:p w14:paraId="1D652E6B" w14:textId="26B83AF4" w:rsidR="007A458D" w:rsidRDefault="00015ADF" w:rsidP="00CC4C47">
          <w:pPr>
            <w:pStyle w:val="TOC1"/>
            <w:spacing w:line="360" w:lineRule="auto"/>
            <w:rPr>
              <w:ins w:id="228" w:author="nadira firinda" w:date="2022-10-29T23:36:00Z"/>
              <w:rFonts w:eastAsiaTheme="minorEastAsia"/>
              <w:noProof/>
              <w:lang w:eastAsia="en-ID"/>
            </w:rPr>
            <w:pPrChange w:id="229" w:author="nadira firinda" w:date="2022-10-29T23:37:00Z">
              <w:pPr>
                <w:pStyle w:val="TOC1"/>
                <w:tabs>
                  <w:tab w:val="right" w:leader="dot" w:pos="9016"/>
                </w:tabs>
              </w:pPr>
            </w:pPrChange>
          </w:pPr>
          <w:ins w:id="230" w:author="Prasasti Karunia Farista Ananto" w:date="2021-10-12T15:23:00Z">
            <w:r w:rsidRPr="00006ABF">
              <w:rPr>
                <w:rFonts w:ascii="Times New Roman" w:hAnsi="Times New Roman" w:cs="Times New Roman"/>
                <w:rPrChange w:id="231" w:author="Prasasti Karunia Farista Ananto" w:date="2021-10-14T16:56:00Z">
                  <w:rPr/>
                </w:rPrChange>
              </w:rPr>
              <w:fldChar w:fldCharType="begin"/>
            </w:r>
            <w:r w:rsidRPr="00006ABF">
              <w:rPr>
                <w:rFonts w:ascii="Times New Roman" w:hAnsi="Times New Roman" w:cs="Times New Roman"/>
                <w:rPrChange w:id="232" w:author="Prasasti Karunia Farista Ananto" w:date="2021-10-14T16:56:00Z">
                  <w:rPr/>
                </w:rPrChange>
              </w:rPr>
              <w:instrText xml:space="preserve"> TOC \o "1-3" \h \z \u </w:instrText>
            </w:r>
            <w:r w:rsidRPr="00006ABF">
              <w:rPr>
                <w:rFonts w:ascii="Times New Roman" w:hAnsi="Times New Roman" w:cs="Times New Roman"/>
                <w:rPrChange w:id="233" w:author="Prasasti Karunia Farista Ananto" w:date="2021-10-14T16:56:00Z">
                  <w:rPr>
                    <w:b/>
                    <w:bCs/>
                    <w:noProof/>
                  </w:rPr>
                </w:rPrChange>
              </w:rPr>
              <w:fldChar w:fldCharType="separate"/>
            </w:r>
          </w:ins>
          <w:ins w:id="234" w:author="nadira firinda" w:date="2022-10-29T23:36:00Z">
            <w:r w:rsidR="007A458D" w:rsidRPr="002D471F">
              <w:rPr>
                <w:rStyle w:val="Hyperlink"/>
                <w:noProof/>
              </w:rPr>
              <w:fldChar w:fldCharType="begin"/>
            </w:r>
            <w:r w:rsidR="007A458D" w:rsidRPr="002D471F">
              <w:rPr>
                <w:rStyle w:val="Hyperlink"/>
                <w:noProof/>
              </w:rPr>
              <w:instrText xml:space="preserve"> </w:instrText>
            </w:r>
            <w:r w:rsidR="007A458D">
              <w:rPr>
                <w:noProof/>
              </w:rPr>
              <w:instrText>HYPERLINK \l "_Toc117980477"</w:instrText>
            </w:r>
            <w:r w:rsidR="007A458D" w:rsidRPr="002D471F">
              <w:rPr>
                <w:rStyle w:val="Hyperlink"/>
                <w:noProof/>
              </w:rPr>
              <w:instrText xml:space="preserve"> </w:instrText>
            </w:r>
            <w:r w:rsidR="007A458D" w:rsidRPr="002D471F">
              <w:rPr>
                <w:rStyle w:val="Hyperlink"/>
                <w:noProof/>
              </w:rPr>
            </w:r>
            <w:r w:rsidR="007A458D" w:rsidRPr="002D471F">
              <w:rPr>
                <w:rStyle w:val="Hyperlink"/>
                <w:noProof/>
              </w:rPr>
              <w:fldChar w:fldCharType="separate"/>
            </w:r>
            <w:r w:rsidR="007A458D" w:rsidRPr="002D471F">
              <w:rPr>
                <w:rStyle w:val="Hyperlink"/>
                <w:noProof/>
                <w:lang w:val="id-ID"/>
              </w:rPr>
              <w:t>ABSTRAKSI</w:t>
            </w:r>
            <w:r w:rsidR="007A458D">
              <w:rPr>
                <w:noProof/>
                <w:webHidden/>
              </w:rPr>
              <w:tab/>
            </w:r>
            <w:r w:rsidR="007A458D">
              <w:rPr>
                <w:noProof/>
                <w:webHidden/>
              </w:rPr>
              <w:fldChar w:fldCharType="begin"/>
            </w:r>
            <w:r w:rsidR="007A458D">
              <w:rPr>
                <w:noProof/>
                <w:webHidden/>
              </w:rPr>
              <w:instrText xml:space="preserve"> PAGEREF _Toc117980477 \h </w:instrText>
            </w:r>
            <w:r w:rsidR="007A458D">
              <w:rPr>
                <w:noProof/>
                <w:webHidden/>
              </w:rPr>
            </w:r>
          </w:ins>
          <w:r w:rsidR="007A458D">
            <w:rPr>
              <w:noProof/>
              <w:webHidden/>
            </w:rPr>
            <w:fldChar w:fldCharType="separate"/>
          </w:r>
          <w:ins w:id="235" w:author="nadira firinda" w:date="2022-10-29T23:36:00Z">
            <w:r w:rsidR="007A458D">
              <w:rPr>
                <w:noProof/>
                <w:webHidden/>
              </w:rPr>
              <w:t>2</w:t>
            </w:r>
            <w:r w:rsidR="007A458D">
              <w:rPr>
                <w:noProof/>
                <w:webHidden/>
              </w:rPr>
              <w:fldChar w:fldCharType="end"/>
            </w:r>
            <w:r w:rsidR="007A458D" w:rsidRPr="002D471F">
              <w:rPr>
                <w:rStyle w:val="Hyperlink"/>
                <w:noProof/>
              </w:rPr>
              <w:fldChar w:fldCharType="end"/>
            </w:r>
          </w:ins>
        </w:p>
        <w:p w14:paraId="4DB2757E" w14:textId="63B86AFC" w:rsidR="007A458D" w:rsidRDefault="007A458D" w:rsidP="00CC4C47">
          <w:pPr>
            <w:pStyle w:val="TOC1"/>
            <w:spacing w:line="360" w:lineRule="auto"/>
            <w:rPr>
              <w:ins w:id="236" w:author="nadira firinda" w:date="2022-10-29T23:36:00Z"/>
              <w:rFonts w:eastAsiaTheme="minorEastAsia"/>
              <w:noProof/>
              <w:lang w:eastAsia="en-ID"/>
            </w:rPr>
            <w:pPrChange w:id="237" w:author="nadira firinda" w:date="2022-10-29T23:37:00Z">
              <w:pPr>
                <w:pStyle w:val="TOC1"/>
                <w:tabs>
                  <w:tab w:val="right" w:leader="dot" w:pos="9016"/>
                </w:tabs>
              </w:pPr>
            </w:pPrChange>
          </w:pPr>
          <w:ins w:id="238" w:author="nadira firinda" w:date="2022-10-29T23:36:00Z">
            <w:r w:rsidRPr="002D471F">
              <w:rPr>
                <w:rStyle w:val="Hyperlink"/>
                <w:noProof/>
              </w:rPr>
              <w:fldChar w:fldCharType="begin"/>
            </w:r>
            <w:r w:rsidRPr="002D471F">
              <w:rPr>
                <w:rStyle w:val="Hyperlink"/>
                <w:noProof/>
              </w:rPr>
              <w:instrText xml:space="preserve"> </w:instrText>
            </w:r>
            <w:r>
              <w:rPr>
                <w:noProof/>
              </w:rPr>
              <w:instrText>HYPERLINK \l "_Toc117980478"</w:instrText>
            </w:r>
            <w:r w:rsidRPr="002D471F">
              <w:rPr>
                <w:rStyle w:val="Hyperlink"/>
                <w:noProof/>
              </w:rPr>
              <w:instrText xml:space="preserve"> </w:instrText>
            </w:r>
            <w:r w:rsidRPr="002D471F">
              <w:rPr>
                <w:rStyle w:val="Hyperlink"/>
                <w:noProof/>
              </w:rPr>
            </w:r>
            <w:r w:rsidRPr="002D471F">
              <w:rPr>
                <w:rStyle w:val="Hyperlink"/>
                <w:noProof/>
              </w:rPr>
              <w:fldChar w:fldCharType="separate"/>
            </w:r>
            <w:r w:rsidRPr="002D471F">
              <w:rPr>
                <w:rStyle w:val="Hyperlink"/>
                <w:noProof/>
              </w:rPr>
              <w:t>DAFTAR ISI</w:t>
            </w:r>
            <w:r>
              <w:rPr>
                <w:noProof/>
                <w:webHidden/>
              </w:rPr>
              <w:tab/>
            </w:r>
            <w:r>
              <w:rPr>
                <w:noProof/>
                <w:webHidden/>
              </w:rPr>
              <w:fldChar w:fldCharType="begin"/>
            </w:r>
            <w:r>
              <w:rPr>
                <w:noProof/>
                <w:webHidden/>
              </w:rPr>
              <w:instrText xml:space="preserve"> PAGEREF _Toc117980478 \h </w:instrText>
            </w:r>
            <w:r>
              <w:rPr>
                <w:noProof/>
                <w:webHidden/>
              </w:rPr>
            </w:r>
          </w:ins>
          <w:r>
            <w:rPr>
              <w:noProof/>
              <w:webHidden/>
            </w:rPr>
            <w:fldChar w:fldCharType="separate"/>
          </w:r>
          <w:ins w:id="239" w:author="nadira firinda" w:date="2022-10-29T23:36:00Z">
            <w:r>
              <w:rPr>
                <w:noProof/>
                <w:webHidden/>
              </w:rPr>
              <w:t>3</w:t>
            </w:r>
            <w:r>
              <w:rPr>
                <w:noProof/>
                <w:webHidden/>
              </w:rPr>
              <w:fldChar w:fldCharType="end"/>
            </w:r>
            <w:r w:rsidRPr="002D471F">
              <w:rPr>
                <w:rStyle w:val="Hyperlink"/>
                <w:noProof/>
              </w:rPr>
              <w:fldChar w:fldCharType="end"/>
            </w:r>
          </w:ins>
        </w:p>
        <w:p w14:paraId="52524C92" w14:textId="7C3B77BA" w:rsidR="007A458D" w:rsidRDefault="007A458D" w:rsidP="00CC4C47">
          <w:pPr>
            <w:pStyle w:val="TOC1"/>
            <w:spacing w:line="360" w:lineRule="auto"/>
            <w:rPr>
              <w:ins w:id="240" w:author="nadira firinda" w:date="2022-10-29T23:36:00Z"/>
              <w:rFonts w:eastAsiaTheme="minorEastAsia"/>
              <w:noProof/>
              <w:lang w:eastAsia="en-ID"/>
            </w:rPr>
            <w:pPrChange w:id="241" w:author="nadira firinda" w:date="2022-10-29T23:37:00Z">
              <w:pPr>
                <w:pStyle w:val="TOC1"/>
                <w:tabs>
                  <w:tab w:val="right" w:leader="dot" w:pos="9016"/>
                </w:tabs>
              </w:pPr>
            </w:pPrChange>
          </w:pPr>
          <w:ins w:id="242" w:author="nadira firinda" w:date="2022-10-29T23:36:00Z">
            <w:r w:rsidRPr="002D471F">
              <w:rPr>
                <w:rStyle w:val="Hyperlink"/>
                <w:noProof/>
              </w:rPr>
              <w:fldChar w:fldCharType="begin"/>
            </w:r>
            <w:r w:rsidRPr="002D471F">
              <w:rPr>
                <w:rStyle w:val="Hyperlink"/>
                <w:noProof/>
              </w:rPr>
              <w:instrText xml:space="preserve"> </w:instrText>
            </w:r>
            <w:r>
              <w:rPr>
                <w:noProof/>
              </w:rPr>
              <w:instrText>HYPERLINK \l "_Toc117980479"</w:instrText>
            </w:r>
            <w:r w:rsidRPr="002D471F">
              <w:rPr>
                <w:rStyle w:val="Hyperlink"/>
                <w:noProof/>
              </w:rPr>
              <w:instrText xml:space="preserve"> </w:instrText>
            </w:r>
            <w:r w:rsidRPr="002D471F">
              <w:rPr>
                <w:rStyle w:val="Hyperlink"/>
                <w:noProof/>
              </w:rPr>
            </w:r>
            <w:r w:rsidRPr="002D471F">
              <w:rPr>
                <w:rStyle w:val="Hyperlink"/>
                <w:noProof/>
              </w:rPr>
              <w:fldChar w:fldCharType="separate"/>
            </w:r>
            <w:r w:rsidRPr="002D471F">
              <w:rPr>
                <w:rStyle w:val="Hyperlink"/>
                <w:noProof/>
              </w:rPr>
              <w:t>DAFTAR TABEL</w:t>
            </w:r>
            <w:r>
              <w:rPr>
                <w:noProof/>
                <w:webHidden/>
              </w:rPr>
              <w:tab/>
            </w:r>
            <w:r>
              <w:rPr>
                <w:noProof/>
                <w:webHidden/>
              </w:rPr>
              <w:fldChar w:fldCharType="begin"/>
            </w:r>
            <w:r>
              <w:rPr>
                <w:noProof/>
                <w:webHidden/>
              </w:rPr>
              <w:instrText xml:space="preserve"> PAGEREF _Toc117980479 \h </w:instrText>
            </w:r>
            <w:r>
              <w:rPr>
                <w:noProof/>
                <w:webHidden/>
              </w:rPr>
            </w:r>
          </w:ins>
          <w:r>
            <w:rPr>
              <w:noProof/>
              <w:webHidden/>
            </w:rPr>
            <w:fldChar w:fldCharType="separate"/>
          </w:r>
          <w:ins w:id="243" w:author="nadira firinda" w:date="2022-10-29T23:36:00Z">
            <w:r>
              <w:rPr>
                <w:noProof/>
                <w:webHidden/>
              </w:rPr>
              <w:t>4</w:t>
            </w:r>
            <w:r>
              <w:rPr>
                <w:noProof/>
                <w:webHidden/>
              </w:rPr>
              <w:fldChar w:fldCharType="end"/>
            </w:r>
            <w:r w:rsidRPr="002D471F">
              <w:rPr>
                <w:rStyle w:val="Hyperlink"/>
                <w:noProof/>
              </w:rPr>
              <w:fldChar w:fldCharType="end"/>
            </w:r>
          </w:ins>
        </w:p>
        <w:p w14:paraId="3A506929" w14:textId="534A17D7" w:rsidR="007A458D" w:rsidRDefault="007A458D" w:rsidP="00CC4C47">
          <w:pPr>
            <w:pStyle w:val="TOC1"/>
            <w:spacing w:line="360" w:lineRule="auto"/>
            <w:rPr>
              <w:ins w:id="244" w:author="nadira firinda" w:date="2022-10-29T23:36:00Z"/>
              <w:rFonts w:eastAsiaTheme="minorEastAsia"/>
              <w:noProof/>
              <w:lang w:eastAsia="en-ID"/>
            </w:rPr>
            <w:pPrChange w:id="245" w:author="nadira firinda" w:date="2022-10-29T23:37:00Z">
              <w:pPr>
                <w:pStyle w:val="TOC1"/>
                <w:tabs>
                  <w:tab w:val="right" w:leader="dot" w:pos="9016"/>
                </w:tabs>
              </w:pPr>
            </w:pPrChange>
          </w:pPr>
          <w:ins w:id="246" w:author="nadira firinda" w:date="2022-10-29T23:36:00Z">
            <w:r w:rsidRPr="002D471F">
              <w:rPr>
                <w:rStyle w:val="Hyperlink"/>
                <w:noProof/>
              </w:rPr>
              <w:fldChar w:fldCharType="begin"/>
            </w:r>
            <w:r w:rsidRPr="002D471F">
              <w:rPr>
                <w:rStyle w:val="Hyperlink"/>
                <w:noProof/>
              </w:rPr>
              <w:instrText xml:space="preserve"> </w:instrText>
            </w:r>
            <w:r>
              <w:rPr>
                <w:noProof/>
              </w:rPr>
              <w:instrText>HYPERLINK \l "_Toc117980480"</w:instrText>
            </w:r>
            <w:r w:rsidRPr="002D471F">
              <w:rPr>
                <w:rStyle w:val="Hyperlink"/>
                <w:noProof/>
              </w:rPr>
              <w:instrText xml:space="preserve"> </w:instrText>
            </w:r>
            <w:r w:rsidRPr="002D471F">
              <w:rPr>
                <w:rStyle w:val="Hyperlink"/>
                <w:noProof/>
              </w:rPr>
            </w:r>
            <w:r w:rsidRPr="002D471F">
              <w:rPr>
                <w:rStyle w:val="Hyperlink"/>
                <w:noProof/>
              </w:rPr>
              <w:fldChar w:fldCharType="separate"/>
            </w:r>
            <w:r w:rsidRPr="002D471F">
              <w:rPr>
                <w:rStyle w:val="Hyperlink"/>
                <w:noProof/>
              </w:rPr>
              <w:t>DAFTAR GAMBAR</w:t>
            </w:r>
            <w:r>
              <w:rPr>
                <w:noProof/>
                <w:webHidden/>
              </w:rPr>
              <w:tab/>
            </w:r>
            <w:r>
              <w:rPr>
                <w:noProof/>
                <w:webHidden/>
              </w:rPr>
              <w:fldChar w:fldCharType="begin"/>
            </w:r>
            <w:r>
              <w:rPr>
                <w:noProof/>
                <w:webHidden/>
              </w:rPr>
              <w:instrText xml:space="preserve"> PAGEREF _Toc117980480 \h </w:instrText>
            </w:r>
            <w:r>
              <w:rPr>
                <w:noProof/>
                <w:webHidden/>
              </w:rPr>
            </w:r>
          </w:ins>
          <w:r>
            <w:rPr>
              <w:noProof/>
              <w:webHidden/>
            </w:rPr>
            <w:fldChar w:fldCharType="separate"/>
          </w:r>
          <w:ins w:id="247" w:author="nadira firinda" w:date="2022-10-29T23:36:00Z">
            <w:r>
              <w:rPr>
                <w:noProof/>
                <w:webHidden/>
              </w:rPr>
              <w:t>5</w:t>
            </w:r>
            <w:r>
              <w:rPr>
                <w:noProof/>
                <w:webHidden/>
              </w:rPr>
              <w:fldChar w:fldCharType="end"/>
            </w:r>
            <w:r w:rsidRPr="002D471F">
              <w:rPr>
                <w:rStyle w:val="Hyperlink"/>
                <w:noProof/>
              </w:rPr>
              <w:fldChar w:fldCharType="end"/>
            </w:r>
          </w:ins>
        </w:p>
        <w:p w14:paraId="39DF27DB" w14:textId="67564E45" w:rsidR="007A458D" w:rsidRDefault="007A458D" w:rsidP="00CC4C47">
          <w:pPr>
            <w:pStyle w:val="TOC1"/>
            <w:spacing w:line="360" w:lineRule="auto"/>
            <w:rPr>
              <w:ins w:id="248" w:author="nadira firinda" w:date="2022-10-29T23:36:00Z"/>
              <w:rFonts w:eastAsiaTheme="minorEastAsia"/>
              <w:noProof/>
              <w:lang w:eastAsia="en-ID"/>
            </w:rPr>
            <w:pPrChange w:id="249" w:author="nadira firinda" w:date="2022-10-29T23:37:00Z">
              <w:pPr>
                <w:pStyle w:val="TOC1"/>
                <w:tabs>
                  <w:tab w:val="left" w:pos="440"/>
                  <w:tab w:val="right" w:leader="dot" w:pos="9016"/>
                </w:tabs>
              </w:pPr>
            </w:pPrChange>
          </w:pPr>
          <w:ins w:id="250" w:author="nadira firinda" w:date="2022-10-29T23:36:00Z">
            <w:r w:rsidRPr="002D471F">
              <w:rPr>
                <w:rStyle w:val="Hyperlink"/>
                <w:noProof/>
              </w:rPr>
              <w:fldChar w:fldCharType="begin"/>
            </w:r>
            <w:r w:rsidRPr="002D471F">
              <w:rPr>
                <w:rStyle w:val="Hyperlink"/>
                <w:noProof/>
              </w:rPr>
              <w:instrText xml:space="preserve"> </w:instrText>
            </w:r>
            <w:r>
              <w:rPr>
                <w:noProof/>
              </w:rPr>
              <w:instrText>HYPERLINK \l "_Toc117980481"</w:instrText>
            </w:r>
            <w:r w:rsidRPr="002D471F">
              <w:rPr>
                <w:rStyle w:val="Hyperlink"/>
                <w:noProof/>
              </w:rPr>
              <w:instrText xml:space="preserve"> </w:instrText>
            </w:r>
            <w:r w:rsidRPr="002D471F">
              <w:rPr>
                <w:rStyle w:val="Hyperlink"/>
                <w:noProof/>
              </w:rPr>
            </w:r>
            <w:r w:rsidRPr="002D471F">
              <w:rPr>
                <w:rStyle w:val="Hyperlink"/>
                <w:noProof/>
              </w:rPr>
              <w:fldChar w:fldCharType="separate"/>
            </w:r>
            <w:r w:rsidRPr="002D471F">
              <w:rPr>
                <w:rStyle w:val="Hyperlink"/>
                <w:noProof/>
              </w:rPr>
              <w:t>I.</w:t>
            </w:r>
            <w:r>
              <w:rPr>
                <w:rFonts w:eastAsiaTheme="minorEastAsia"/>
                <w:noProof/>
                <w:lang w:eastAsia="en-ID"/>
              </w:rPr>
              <w:tab/>
            </w:r>
            <w:r w:rsidRPr="002D471F">
              <w:rPr>
                <w:rStyle w:val="Hyperlink"/>
                <w:noProof/>
              </w:rPr>
              <w:t>PENDAHULUAN</w:t>
            </w:r>
            <w:r>
              <w:rPr>
                <w:noProof/>
                <w:webHidden/>
              </w:rPr>
              <w:tab/>
            </w:r>
            <w:r>
              <w:rPr>
                <w:noProof/>
                <w:webHidden/>
              </w:rPr>
              <w:fldChar w:fldCharType="begin"/>
            </w:r>
            <w:r>
              <w:rPr>
                <w:noProof/>
                <w:webHidden/>
              </w:rPr>
              <w:instrText xml:space="preserve"> PAGEREF _Toc117980481 \h </w:instrText>
            </w:r>
            <w:r>
              <w:rPr>
                <w:noProof/>
                <w:webHidden/>
              </w:rPr>
            </w:r>
          </w:ins>
          <w:r>
            <w:rPr>
              <w:noProof/>
              <w:webHidden/>
            </w:rPr>
            <w:fldChar w:fldCharType="separate"/>
          </w:r>
          <w:ins w:id="251" w:author="nadira firinda" w:date="2022-10-29T23:36:00Z">
            <w:r>
              <w:rPr>
                <w:noProof/>
                <w:webHidden/>
              </w:rPr>
              <w:t>6</w:t>
            </w:r>
            <w:r>
              <w:rPr>
                <w:noProof/>
                <w:webHidden/>
              </w:rPr>
              <w:fldChar w:fldCharType="end"/>
            </w:r>
            <w:r w:rsidRPr="002D471F">
              <w:rPr>
                <w:rStyle w:val="Hyperlink"/>
                <w:noProof/>
              </w:rPr>
              <w:fldChar w:fldCharType="end"/>
            </w:r>
          </w:ins>
        </w:p>
        <w:p w14:paraId="4108CDDB" w14:textId="3F4CC71D" w:rsidR="007A458D" w:rsidRDefault="007A458D" w:rsidP="00CC4C47">
          <w:pPr>
            <w:pStyle w:val="TOC2"/>
            <w:tabs>
              <w:tab w:val="left" w:pos="880"/>
              <w:tab w:val="right" w:leader="dot" w:pos="9016"/>
            </w:tabs>
            <w:spacing w:line="360" w:lineRule="auto"/>
            <w:rPr>
              <w:ins w:id="252" w:author="nadira firinda" w:date="2022-10-29T23:36:00Z"/>
              <w:rFonts w:eastAsiaTheme="minorEastAsia"/>
              <w:noProof/>
              <w:lang w:eastAsia="en-ID"/>
            </w:rPr>
            <w:pPrChange w:id="253" w:author="nadira firinda" w:date="2022-10-29T23:37:00Z">
              <w:pPr>
                <w:pStyle w:val="TOC2"/>
                <w:tabs>
                  <w:tab w:val="left" w:pos="880"/>
                  <w:tab w:val="right" w:leader="dot" w:pos="9016"/>
                </w:tabs>
              </w:pPr>
            </w:pPrChange>
          </w:pPr>
          <w:ins w:id="254" w:author="nadira firinda" w:date="2022-10-29T23:36:00Z">
            <w:r w:rsidRPr="002D471F">
              <w:rPr>
                <w:rStyle w:val="Hyperlink"/>
                <w:noProof/>
              </w:rPr>
              <w:fldChar w:fldCharType="begin"/>
            </w:r>
            <w:r w:rsidRPr="002D471F">
              <w:rPr>
                <w:rStyle w:val="Hyperlink"/>
                <w:noProof/>
              </w:rPr>
              <w:instrText xml:space="preserve"> </w:instrText>
            </w:r>
            <w:r>
              <w:rPr>
                <w:noProof/>
              </w:rPr>
              <w:instrText>HYPERLINK \l "_Toc117980483"</w:instrText>
            </w:r>
            <w:r w:rsidRPr="002D471F">
              <w:rPr>
                <w:rStyle w:val="Hyperlink"/>
                <w:noProof/>
              </w:rPr>
              <w:instrText xml:space="preserve"> </w:instrText>
            </w:r>
            <w:r w:rsidRPr="002D471F">
              <w:rPr>
                <w:rStyle w:val="Hyperlink"/>
                <w:noProof/>
              </w:rPr>
            </w:r>
            <w:r w:rsidRPr="002D471F">
              <w:rPr>
                <w:rStyle w:val="Hyperlink"/>
                <w:noProof/>
              </w:rPr>
              <w:fldChar w:fldCharType="separate"/>
            </w:r>
            <w:r w:rsidRPr="002D471F">
              <w:rPr>
                <w:rStyle w:val="Hyperlink"/>
                <w:noProof/>
                <w14:scene3d>
                  <w14:camera w14:prst="orthographicFront"/>
                  <w14:lightRig w14:rig="threePt" w14:dir="t">
                    <w14:rot w14:lat="0" w14:lon="0" w14:rev="0"/>
                  </w14:lightRig>
                </w14:scene3d>
              </w:rPr>
              <w:t>I.1.</w:t>
            </w:r>
            <w:r>
              <w:rPr>
                <w:rFonts w:eastAsiaTheme="minorEastAsia"/>
                <w:noProof/>
                <w:lang w:eastAsia="en-ID"/>
              </w:rPr>
              <w:tab/>
            </w:r>
            <w:r w:rsidRPr="002D471F">
              <w:rPr>
                <w:rStyle w:val="Hyperlink"/>
                <w:noProof/>
              </w:rPr>
              <w:t>Latar Belakang</w:t>
            </w:r>
            <w:r>
              <w:rPr>
                <w:noProof/>
                <w:webHidden/>
              </w:rPr>
              <w:tab/>
            </w:r>
            <w:r>
              <w:rPr>
                <w:noProof/>
                <w:webHidden/>
              </w:rPr>
              <w:fldChar w:fldCharType="begin"/>
            </w:r>
            <w:r>
              <w:rPr>
                <w:noProof/>
                <w:webHidden/>
              </w:rPr>
              <w:instrText xml:space="preserve"> PAGEREF _Toc117980483 \h </w:instrText>
            </w:r>
            <w:r>
              <w:rPr>
                <w:noProof/>
                <w:webHidden/>
              </w:rPr>
            </w:r>
          </w:ins>
          <w:r>
            <w:rPr>
              <w:noProof/>
              <w:webHidden/>
            </w:rPr>
            <w:fldChar w:fldCharType="separate"/>
          </w:r>
          <w:ins w:id="255" w:author="nadira firinda" w:date="2022-10-29T23:36:00Z">
            <w:r>
              <w:rPr>
                <w:noProof/>
                <w:webHidden/>
              </w:rPr>
              <w:t>6</w:t>
            </w:r>
            <w:r>
              <w:rPr>
                <w:noProof/>
                <w:webHidden/>
              </w:rPr>
              <w:fldChar w:fldCharType="end"/>
            </w:r>
            <w:r w:rsidRPr="002D471F">
              <w:rPr>
                <w:rStyle w:val="Hyperlink"/>
                <w:noProof/>
              </w:rPr>
              <w:fldChar w:fldCharType="end"/>
            </w:r>
          </w:ins>
        </w:p>
        <w:p w14:paraId="09CE2779" w14:textId="0393BD22" w:rsidR="007A458D" w:rsidRDefault="007A458D" w:rsidP="00CC4C47">
          <w:pPr>
            <w:pStyle w:val="TOC2"/>
            <w:tabs>
              <w:tab w:val="left" w:pos="880"/>
              <w:tab w:val="right" w:leader="dot" w:pos="9016"/>
            </w:tabs>
            <w:spacing w:line="360" w:lineRule="auto"/>
            <w:rPr>
              <w:ins w:id="256" w:author="nadira firinda" w:date="2022-10-29T23:36:00Z"/>
              <w:rFonts w:eastAsiaTheme="minorEastAsia"/>
              <w:noProof/>
              <w:lang w:eastAsia="en-ID"/>
            </w:rPr>
            <w:pPrChange w:id="257" w:author="nadira firinda" w:date="2022-10-29T23:37:00Z">
              <w:pPr>
                <w:pStyle w:val="TOC2"/>
                <w:tabs>
                  <w:tab w:val="left" w:pos="880"/>
                  <w:tab w:val="right" w:leader="dot" w:pos="9016"/>
                </w:tabs>
              </w:pPr>
            </w:pPrChange>
          </w:pPr>
          <w:ins w:id="258" w:author="nadira firinda" w:date="2022-10-29T23:36:00Z">
            <w:r w:rsidRPr="002D471F">
              <w:rPr>
                <w:rStyle w:val="Hyperlink"/>
                <w:noProof/>
              </w:rPr>
              <w:fldChar w:fldCharType="begin"/>
            </w:r>
            <w:r w:rsidRPr="002D471F">
              <w:rPr>
                <w:rStyle w:val="Hyperlink"/>
                <w:noProof/>
              </w:rPr>
              <w:instrText xml:space="preserve"> </w:instrText>
            </w:r>
            <w:r>
              <w:rPr>
                <w:noProof/>
              </w:rPr>
              <w:instrText>HYPERLINK \l "_Toc117980484"</w:instrText>
            </w:r>
            <w:r w:rsidRPr="002D471F">
              <w:rPr>
                <w:rStyle w:val="Hyperlink"/>
                <w:noProof/>
              </w:rPr>
              <w:instrText xml:space="preserve"> </w:instrText>
            </w:r>
            <w:r w:rsidRPr="002D471F">
              <w:rPr>
                <w:rStyle w:val="Hyperlink"/>
                <w:noProof/>
              </w:rPr>
            </w:r>
            <w:r w:rsidRPr="002D471F">
              <w:rPr>
                <w:rStyle w:val="Hyperlink"/>
                <w:noProof/>
              </w:rPr>
              <w:fldChar w:fldCharType="separate"/>
            </w:r>
            <w:r w:rsidRPr="002D471F">
              <w:rPr>
                <w:rStyle w:val="Hyperlink"/>
                <w:noProof/>
                <w14:scene3d>
                  <w14:camera w14:prst="orthographicFront"/>
                  <w14:lightRig w14:rig="threePt" w14:dir="t">
                    <w14:rot w14:lat="0" w14:lon="0" w14:rev="0"/>
                  </w14:lightRig>
                </w14:scene3d>
              </w:rPr>
              <w:t>I.2.</w:t>
            </w:r>
            <w:r>
              <w:rPr>
                <w:rFonts w:eastAsiaTheme="minorEastAsia"/>
                <w:noProof/>
                <w:lang w:eastAsia="en-ID"/>
              </w:rPr>
              <w:tab/>
            </w:r>
            <w:r w:rsidRPr="002D471F">
              <w:rPr>
                <w:rStyle w:val="Hyperlink"/>
                <w:noProof/>
              </w:rPr>
              <w:t>Tujuan Penelitian</w:t>
            </w:r>
            <w:r>
              <w:rPr>
                <w:noProof/>
                <w:webHidden/>
              </w:rPr>
              <w:tab/>
            </w:r>
            <w:r>
              <w:rPr>
                <w:noProof/>
                <w:webHidden/>
              </w:rPr>
              <w:fldChar w:fldCharType="begin"/>
            </w:r>
            <w:r>
              <w:rPr>
                <w:noProof/>
                <w:webHidden/>
              </w:rPr>
              <w:instrText xml:space="preserve"> PAGEREF _Toc117980484 \h </w:instrText>
            </w:r>
            <w:r>
              <w:rPr>
                <w:noProof/>
                <w:webHidden/>
              </w:rPr>
            </w:r>
          </w:ins>
          <w:r>
            <w:rPr>
              <w:noProof/>
              <w:webHidden/>
            </w:rPr>
            <w:fldChar w:fldCharType="separate"/>
          </w:r>
          <w:ins w:id="259" w:author="nadira firinda" w:date="2022-10-29T23:36:00Z">
            <w:r>
              <w:rPr>
                <w:noProof/>
                <w:webHidden/>
              </w:rPr>
              <w:t>6</w:t>
            </w:r>
            <w:r>
              <w:rPr>
                <w:noProof/>
                <w:webHidden/>
              </w:rPr>
              <w:fldChar w:fldCharType="end"/>
            </w:r>
            <w:r w:rsidRPr="002D471F">
              <w:rPr>
                <w:rStyle w:val="Hyperlink"/>
                <w:noProof/>
              </w:rPr>
              <w:fldChar w:fldCharType="end"/>
            </w:r>
          </w:ins>
        </w:p>
        <w:p w14:paraId="44CD096D" w14:textId="163B9720" w:rsidR="007A458D" w:rsidRDefault="007A458D" w:rsidP="00CC4C47">
          <w:pPr>
            <w:pStyle w:val="TOC2"/>
            <w:tabs>
              <w:tab w:val="left" w:pos="880"/>
              <w:tab w:val="right" w:leader="dot" w:pos="9016"/>
            </w:tabs>
            <w:spacing w:line="360" w:lineRule="auto"/>
            <w:rPr>
              <w:ins w:id="260" w:author="nadira firinda" w:date="2022-10-29T23:36:00Z"/>
              <w:rFonts w:eastAsiaTheme="minorEastAsia"/>
              <w:noProof/>
              <w:lang w:eastAsia="en-ID"/>
            </w:rPr>
            <w:pPrChange w:id="261" w:author="nadira firinda" w:date="2022-10-29T23:37:00Z">
              <w:pPr>
                <w:pStyle w:val="TOC2"/>
                <w:tabs>
                  <w:tab w:val="left" w:pos="880"/>
                  <w:tab w:val="right" w:leader="dot" w:pos="9016"/>
                </w:tabs>
              </w:pPr>
            </w:pPrChange>
          </w:pPr>
          <w:ins w:id="262" w:author="nadira firinda" w:date="2022-10-29T23:36:00Z">
            <w:r w:rsidRPr="002D471F">
              <w:rPr>
                <w:rStyle w:val="Hyperlink"/>
                <w:noProof/>
              </w:rPr>
              <w:fldChar w:fldCharType="begin"/>
            </w:r>
            <w:r w:rsidRPr="002D471F">
              <w:rPr>
                <w:rStyle w:val="Hyperlink"/>
                <w:noProof/>
              </w:rPr>
              <w:instrText xml:space="preserve"> </w:instrText>
            </w:r>
            <w:r>
              <w:rPr>
                <w:noProof/>
              </w:rPr>
              <w:instrText>HYPERLINK \l "_Toc117980485"</w:instrText>
            </w:r>
            <w:r w:rsidRPr="002D471F">
              <w:rPr>
                <w:rStyle w:val="Hyperlink"/>
                <w:noProof/>
              </w:rPr>
              <w:instrText xml:space="preserve"> </w:instrText>
            </w:r>
            <w:r w:rsidRPr="002D471F">
              <w:rPr>
                <w:rStyle w:val="Hyperlink"/>
                <w:noProof/>
              </w:rPr>
            </w:r>
            <w:r w:rsidRPr="002D471F">
              <w:rPr>
                <w:rStyle w:val="Hyperlink"/>
                <w:noProof/>
              </w:rPr>
              <w:fldChar w:fldCharType="separate"/>
            </w:r>
            <w:r w:rsidRPr="002D471F">
              <w:rPr>
                <w:rStyle w:val="Hyperlink"/>
                <w:noProof/>
                <w14:scene3d>
                  <w14:camera w14:prst="orthographicFront"/>
                  <w14:lightRig w14:rig="threePt" w14:dir="t">
                    <w14:rot w14:lat="0" w14:lon="0" w14:rev="0"/>
                  </w14:lightRig>
                </w14:scene3d>
              </w:rPr>
              <w:t>I.3.</w:t>
            </w:r>
            <w:r>
              <w:rPr>
                <w:rFonts w:eastAsiaTheme="minorEastAsia"/>
                <w:noProof/>
                <w:lang w:eastAsia="en-ID"/>
              </w:rPr>
              <w:tab/>
            </w:r>
            <w:r w:rsidRPr="002D471F">
              <w:rPr>
                <w:rStyle w:val="Hyperlink"/>
                <w:noProof/>
              </w:rPr>
              <w:t>Ruang Lingkup Penelitian</w:t>
            </w:r>
            <w:r>
              <w:rPr>
                <w:noProof/>
                <w:webHidden/>
              </w:rPr>
              <w:tab/>
            </w:r>
            <w:r>
              <w:rPr>
                <w:noProof/>
                <w:webHidden/>
              </w:rPr>
              <w:fldChar w:fldCharType="begin"/>
            </w:r>
            <w:r>
              <w:rPr>
                <w:noProof/>
                <w:webHidden/>
              </w:rPr>
              <w:instrText xml:space="preserve"> PAGEREF _Toc117980485 \h </w:instrText>
            </w:r>
            <w:r>
              <w:rPr>
                <w:noProof/>
                <w:webHidden/>
              </w:rPr>
            </w:r>
          </w:ins>
          <w:r>
            <w:rPr>
              <w:noProof/>
              <w:webHidden/>
            </w:rPr>
            <w:fldChar w:fldCharType="separate"/>
          </w:r>
          <w:ins w:id="263" w:author="nadira firinda" w:date="2022-10-29T23:36:00Z">
            <w:r>
              <w:rPr>
                <w:noProof/>
                <w:webHidden/>
              </w:rPr>
              <w:t>6</w:t>
            </w:r>
            <w:r>
              <w:rPr>
                <w:noProof/>
                <w:webHidden/>
              </w:rPr>
              <w:fldChar w:fldCharType="end"/>
            </w:r>
            <w:r w:rsidRPr="002D471F">
              <w:rPr>
                <w:rStyle w:val="Hyperlink"/>
                <w:noProof/>
              </w:rPr>
              <w:fldChar w:fldCharType="end"/>
            </w:r>
          </w:ins>
        </w:p>
        <w:p w14:paraId="08EF647B" w14:textId="7BBCB1E4" w:rsidR="007A458D" w:rsidRDefault="007A458D" w:rsidP="00CC4C47">
          <w:pPr>
            <w:pStyle w:val="TOC1"/>
            <w:spacing w:line="360" w:lineRule="auto"/>
            <w:rPr>
              <w:ins w:id="264" w:author="nadira firinda" w:date="2022-10-29T23:36:00Z"/>
              <w:rFonts w:eastAsiaTheme="minorEastAsia"/>
              <w:noProof/>
              <w:lang w:eastAsia="en-ID"/>
            </w:rPr>
            <w:pPrChange w:id="265" w:author="nadira firinda" w:date="2022-10-29T23:37:00Z">
              <w:pPr>
                <w:pStyle w:val="TOC1"/>
                <w:tabs>
                  <w:tab w:val="left" w:pos="440"/>
                  <w:tab w:val="right" w:leader="dot" w:pos="9016"/>
                </w:tabs>
              </w:pPr>
            </w:pPrChange>
          </w:pPr>
          <w:ins w:id="266" w:author="nadira firinda" w:date="2022-10-29T23:36:00Z">
            <w:r w:rsidRPr="002D471F">
              <w:rPr>
                <w:rStyle w:val="Hyperlink"/>
                <w:noProof/>
              </w:rPr>
              <w:fldChar w:fldCharType="begin"/>
            </w:r>
            <w:r w:rsidRPr="002D471F">
              <w:rPr>
                <w:rStyle w:val="Hyperlink"/>
                <w:noProof/>
              </w:rPr>
              <w:instrText xml:space="preserve"> </w:instrText>
            </w:r>
            <w:r>
              <w:rPr>
                <w:noProof/>
              </w:rPr>
              <w:instrText>HYPERLINK \l "_Toc117980614"</w:instrText>
            </w:r>
            <w:r w:rsidRPr="002D471F">
              <w:rPr>
                <w:rStyle w:val="Hyperlink"/>
                <w:noProof/>
              </w:rPr>
              <w:instrText xml:space="preserve"> </w:instrText>
            </w:r>
            <w:r w:rsidRPr="002D471F">
              <w:rPr>
                <w:rStyle w:val="Hyperlink"/>
                <w:noProof/>
              </w:rPr>
            </w:r>
            <w:r w:rsidRPr="002D471F">
              <w:rPr>
                <w:rStyle w:val="Hyperlink"/>
                <w:noProof/>
              </w:rPr>
              <w:fldChar w:fldCharType="separate"/>
            </w:r>
            <w:r w:rsidRPr="002D471F">
              <w:rPr>
                <w:rStyle w:val="Hyperlink"/>
                <w:noProof/>
              </w:rPr>
              <w:t>II.</w:t>
            </w:r>
            <w:r>
              <w:rPr>
                <w:rFonts w:eastAsiaTheme="minorEastAsia"/>
                <w:noProof/>
                <w:lang w:eastAsia="en-ID"/>
              </w:rPr>
              <w:tab/>
            </w:r>
            <w:r w:rsidRPr="002D471F">
              <w:rPr>
                <w:rStyle w:val="Hyperlink"/>
                <w:noProof/>
              </w:rPr>
              <w:t>METODOLOGI DAN DATA</w:t>
            </w:r>
            <w:r>
              <w:rPr>
                <w:noProof/>
                <w:webHidden/>
              </w:rPr>
              <w:tab/>
            </w:r>
            <w:r>
              <w:rPr>
                <w:noProof/>
                <w:webHidden/>
              </w:rPr>
              <w:fldChar w:fldCharType="begin"/>
            </w:r>
            <w:r>
              <w:rPr>
                <w:noProof/>
                <w:webHidden/>
              </w:rPr>
              <w:instrText xml:space="preserve"> PAGEREF _Toc117980614 \h </w:instrText>
            </w:r>
            <w:r>
              <w:rPr>
                <w:noProof/>
                <w:webHidden/>
              </w:rPr>
            </w:r>
          </w:ins>
          <w:r>
            <w:rPr>
              <w:noProof/>
              <w:webHidden/>
            </w:rPr>
            <w:fldChar w:fldCharType="separate"/>
          </w:r>
          <w:ins w:id="267" w:author="nadira firinda" w:date="2022-10-29T23:36:00Z">
            <w:r>
              <w:rPr>
                <w:noProof/>
                <w:webHidden/>
              </w:rPr>
              <w:t>7</w:t>
            </w:r>
            <w:r>
              <w:rPr>
                <w:noProof/>
                <w:webHidden/>
              </w:rPr>
              <w:fldChar w:fldCharType="end"/>
            </w:r>
            <w:r w:rsidRPr="002D471F">
              <w:rPr>
                <w:rStyle w:val="Hyperlink"/>
                <w:noProof/>
              </w:rPr>
              <w:fldChar w:fldCharType="end"/>
            </w:r>
          </w:ins>
        </w:p>
        <w:p w14:paraId="62EE79E7" w14:textId="692858EA" w:rsidR="007A458D" w:rsidRDefault="007A458D" w:rsidP="00CC4C47">
          <w:pPr>
            <w:pStyle w:val="TOC2"/>
            <w:tabs>
              <w:tab w:val="left" w:pos="880"/>
              <w:tab w:val="right" w:leader="dot" w:pos="9016"/>
            </w:tabs>
            <w:spacing w:line="360" w:lineRule="auto"/>
            <w:rPr>
              <w:ins w:id="268" w:author="nadira firinda" w:date="2022-10-29T23:36:00Z"/>
              <w:rFonts w:eastAsiaTheme="minorEastAsia"/>
              <w:noProof/>
              <w:lang w:eastAsia="en-ID"/>
            </w:rPr>
            <w:pPrChange w:id="269" w:author="nadira firinda" w:date="2022-10-29T23:37:00Z">
              <w:pPr>
                <w:pStyle w:val="TOC2"/>
                <w:tabs>
                  <w:tab w:val="left" w:pos="880"/>
                  <w:tab w:val="right" w:leader="dot" w:pos="9016"/>
                </w:tabs>
              </w:pPr>
            </w:pPrChange>
          </w:pPr>
          <w:ins w:id="270" w:author="nadira firinda" w:date="2022-10-29T23:36:00Z">
            <w:r w:rsidRPr="002D471F">
              <w:rPr>
                <w:rStyle w:val="Hyperlink"/>
                <w:noProof/>
              </w:rPr>
              <w:fldChar w:fldCharType="begin"/>
            </w:r>
            <w:r w:rsidRPr="002D471F">
              <w:rPr>
                <w:rStyle w:val="Hyperlink"/>
                <w:noProof/>
              </w:rPr>
              <w:instrText xml:space="preserve"> </w:instrText>
            </w:r>
            <w:r>
              <w:rPr>
                <w:noProof/>
              </w:rPr>
              <w:instrText>HYPERLINK \l "_Toc117980616"</w:instrText>
            </w:r>
            <w:r w:rsidRPr="002D471F">
              <w:rPr>
                <w:rStyle w:val="Hyperlink"/>
                <w:noProof/>
              </w:rPr>
              <w:instrText xml:space="preserve"> </w:instrText>
            </w:r>
            <w:r w:rsidRPr="002D471F">
              <w:rPr>
                <w:rStyle w:val="Hyperlink"/>
                <w:noProof/>
              </w:rPr>
            </w:r>
            <w:r w:rsidRPr="002D471F">
              <w:rPr>
                <w:rStyle w:val="Hyperlink"/>
                <w:noProof/>
              </w:rPr>
              <w:fldChar w:fldCharType="separate"/>
            </w:r>
            <w:r w:rsidRPr="002D471F">
              <w:rPr>
                <w:rStyle w:val="Hyperlink"/>
                <w:noProof/>
                <w14:scene3d>
                  <w14:camera w14:prst="orthographicFront"/>
                  <w14:lightRig w14:rig="threePt" w14:dir="t">
                    <w14:rot w14:lat="0" w14:lon="0" w14:rev="0"/>
                  </w14:lightRig>
                </w14:scene3d>
              </w:rPr>
              <w:t>II.1.</w:t>
            </w:r>
            <w:r>
              <w:rPr>
                <w:rFonts w:eastAsiaTheme="minorEastAsia"/>
                <w:noProof/>
                <w:lang w:eastAsia="en-ID"/>
              </w:rPr>
              <w:tab/>
            </w:r>
            <w:r w:rsidRPr="002D471F">
              <w:rPr>
                <w:rStyle w:val="Hyperlink"/>
                <w:noProof/>
                <w:lang w:val="id-ID"/>
              </w:rPr>
              <w:t>Framework FPP (</w:t>
            </w:r>
            <w:r w:rsidRPr="002D471F">
              <w:rPr>
                <w:rStyle w:val="Hyperlink"/>
                <w:i/>
                <w:iCs/>
                <w:noProof/>
                <w:lang w:val="id-ID"/>
              </w:rPr>
              <w:t>Financial Programming and Policies</w:t>
            </w:r>
            <w:r w:rsidRPr="002D471F">
              <w:rPr>
                <w:rStyle w:val="Hyperlink"/>
                <w:noProof/>
                <w:lang w:val="id-ID"/>
              </w:rPr>
              <w:t>)</w:t>
            </w:r>
            <w:r>
              <w:rPr>
                <w:noProof/>
                <w:webHidden/>
              </w:rPr>
              <w:tab/>
            </w:r>
            <w:r>
              <w:rPr>
                <w:noProof/>
                <w:webHidden/>
              </w:rPr>
              <w:fldChar w:fldCharType="begin"/>
            </w:r>
            <w:r>
              <w:rPr>
                <w:noProof/>
                <w:webHidden/>
              </w:rPr>
              <w:instrText xml:space="preserve"> PAGEREF _Toc117980616 \h </w:instrText>
            </w:r>
            <w:r>
              <w:rPr>
                <w:noProof/>
                <w:webHidden/>
              </w:rPr>
            </w:r>
          </w:ins>
          <w:r>
            <w:rPr>
              <w:noProof/>
              <w:webHidden/>
            </w:rPr>
            <w:fldChar w:fldCharType="separate"/>
          </w:r>
          <w:ins w:id="271" w:author="nadira firinda" w:date="2022-10-29T23:36:00Z">
            <w:r>
              <w:rPr>
                <w:noProof/>
                <w:webHidden/>
              </w:rPr>
              <w:t>7</w:t>
            </w:r>
            <w:r>
              <w:rPr>
                <w:noProof/>
                <w:webHidden/>
              </w:rPr>
              <w:fldChar w:fldCharType="end"/>
            </w:r>
            <w:r w:rsidRPr="002D471F">
              <w:rPr>
                <w:rStyle w:val="Hyperlink"/>
                <w:noProof/>
              </w:rPr>
              <w:fldChar w:fldCharType="end"/>
            </w:r>
          </w:ins>
        </w:p>
        <w:p w14:paraId="71C78E19" w14:textId="790B4FB9" w:rsidR="007A458D" w:rsidRDefault="007A458D" w:rsidP="00CC4C47">
          <w:pPr>
            <w:pStyle w:val="TOC1"/>
            <w:spacing w:line="360" w:lineRule="auto"/>
            <w:rPr>
              <w:ins w:id="272" w:author="nadira firinda" w:date="2022-10-29T23:36:00Z"/>
              <w:rFonts w:eastAsiaTheme="minorEastAsia"/>
              <w:noProof/>
              <w:lang w:eastAsia="en-ID"/>
            </w:rPr>
            <w:pPrChange w:id="273" w:author="nadira firinda" w:date="2022-10-29T23:37:00Z">
              <w:pPr>
                <w:pStyle w:val="TOC1"/>
                <w:tabs>
                  <w:tab w:val="left" w:pos="660"/>
                  <w:tab w:val="right" w:leader="dot" w:pos="9016"/>
                </w:tabs>
              </w:pPr>
            </w:pPrChange>
          </w:pPr>
          <w:ins w:id="274" w:author="nadira firinda" w:date="2022-10-29T23:36:00Z">
            <w:r w:rsidRPr="002D471F">
              <w:rPr>
                <w:rStyle w:val="Hyperlink"/>
                <w:noProof/>
              </w:rPr>
              <w:fldChar w:fldCharType="begin"/>
            </w:r>
            <w:r w:rsidRPr="002D471F">
              <w:rPr>
                <w:rStyle w:val="Hyperlink"/>
                <w:noProof/>
              </w:rPr>
              <w:instrText xml:space="preserve"> </w:instrText>
            </w:r>
            <w:r>
              <w:rPr>
                <w:noProof/>
              </w:rPr>
              <w:instrText>HYPERLINK \l "_Toc117980617"</w:instrText>
            </w:r>
            <w:r w:rsidRPr="002D471F">
              <w:rPr>
                <w:rStyle w:val="Hyperlink"/>
                <w:noProof/>
              </w:rPr>
              <w:instrText xml:space="preserve"> </w:instrText>
            </w:r>
            <w:r w:rsidRPr="002D471F">
              <w:rPr>
                <w:rStyle w:val="Hyperlink"/>
                <w:noProof/>
              </w:rPr>
            </w:r>
            <w:r w:rsidRPr="002D471F">
              <w:rPr>
                <w:rStyle w:val="Hyperlink"/>
                <w:noProof/>
              </w:rPr>
              <w:fldChar w:fldCharType="separate"/>
            </w:r>
            <w:r w:rsidRPr="002D471F">
              <w:rPr>
                <w:rStyle w:val="Hyperlink"/>
                <w:noProof/>
              </w:rPr>
              <w:t>III.</w:t>
            </w:r>
            <w:r>
              <w:rPr>
                <w:rFonts w:eastAsiaTheme="minorEastAsia"/>
                <w:noProof/>
                <w:lang w:eastAsia="en-ID"/>
              </w:rPr>
              <w:tab/>
            </w:r>
            <w:r w:rsidRPr="002D471F">
              <w:rPr>
                <w:rStyle w:val="Hyperlink"/>
                <w:noProof/>
              </w:rPr>
              <w:t>HASIL EKSPLORASI</w:t>
            </w:r>
            <w:r>
              <w:rPr>
                <w:noProof/>
                <w:webHidden/>
              </w:rPr>
              <w:tab/>
            </w:r>
            <w:r>
              <w:rPr>
                <w:noProof/>
                <w:webHidden/>
              </w:rPr>
              <w:fldChar w:fldCharType="begin"/>
            </w:r>
            <w:r>
              <w:rPr>
                <w:noProof/>
                <w:webHidden/>
              </w:rPr>
              <w:instrText xml:space="preserve"> PAGEREF _Toc117980617 \h </w:instrText>
            </w:r>
            <w:r>
              <w:rPr>
                <w:noProof/>
                <w:webHidden/>
              </w:rPr>
            </w:r>
          </w:ins>
          <w:r>
            <w:rPr>
              <w:noProof/>
              <w:webHidden/>
            </w:rPr>
            <w:fldChar w:fldCharType="separate"/>
          </w:r>
          <w:ins w:id="275" w:author="nadira firinda" w:date="2022-10-29T23:36:00Z">
            <w:r>
              <w:rPr>
                <w:noProof/>
                <w:webHidden/>
              </w:rPr>
              <w:t>11</w:t>
            </w:r>
            <w:r>
              <w:rPr>
                <w:noProof/>
                <w:webHidden/>
              </w:rPr>
              <w:fldChar w:fldCharType="end"/>
            </w:r>
            <w:r w:rsidRPr="002D471F">
              <w:rPr>
                <w:rStyle w:val="Hyperlink"/>
                <w:noProof/>
              </w:rPr>
              <w:fldChar w:fldCharType="end"/>
            </w:r>
          </w:ins>
        </w:p>
        <w:p w14:paraId="0FA3469A" w14:textId="5795A5FA" w:rsidR="007A458D" w:rsidRDefault="007A458D" w:rsidP="00CC4C47">
          <w:pPr>
            <w:pStyle w:val="TOC2"/>
            <w:tabs>
              <w:tab w:val="left" w:pos="880"/>
              <w:tab w:val="right" w:leader="dot" w:pos="9016"/>
            </w:tabs>
            <w:spacing w:line="360" w:lineRule="auto"/>
            <w:rPr>
              <w:ins w:id="276" w:author="nadira firinda" w:date="2022-10-29T23:36:00Z"/>
              <w:rFonts w:eastAsiaTheme="minorEastAsia"/>
              <w:noProof/>
              <w:lang w:eastAsia="en-ID"/>
            </w:rPr>
            <w:pPrChange w:id="277" w:author="nadira firinda" w:date="2022-10-29T23:37:00Z">
              <w:pPr>
                <w:pStyle w:val="TOC2"/>
                <w:tabs>
                  <w:tab w:val="left" w:pos="880"/>
                  <w:tab w:val="right" w:leader="dot" w:pos="9016"/>
                </w:tabs>
              </w:pPr>
            </w:pPrChange>
          </w:pPr>
          <w:ins w:id="278" w:author="nadira firinda" w:date="2022-10-29T23:36:00Z">
            <w:r w:rsidRPr="002D471F">
              <w:rPr>
                <w:rStyle w:val="Hyperlink"/>
                <w:noProof/>
              </w:rPr>
              <w:fldChar w:fldCharType="begin"/>
            </w:r>
            <w:r w:rsidRPr="002D471F">
              <w:rPr>
                <w:rStyle w:val="Hyperlink"/>
                <w:noProof/>
              </w:rPr>
              <w:instrText xml:space="preserve"> </w:instrText>
            </w:r>
            <w:r>
              <w:rPr>
                <w:noProof/>
              </w:rPr>
              <w:instrText>HYPERLINK \l "_Toc117980619"</w:instrText>
            </w:r>
            <w:r w:rsidRPr="002D471F">
              <w:rPr>
                <w:rStyle w:val="Hyperlink"/>
                <w:noProof/>
              </w:rPr>
              <w:instrText xml:space="preserve"> </w:instrText>
            </w:r>
            <w:r w:rsidRPr="002D471F">
              <w:rPr>
                <w:rStyle w:val="Hyperlink"/>
                <w:noProof/>
              </w:rPr>
            </w:r>
            <w:r w:rsidRPr="002D471F">
              <w:rPr>
                <w:rStyle w:val="Hyperlink"/>
                <w:noProof/>
              </w:rPr>
              <w:fldChar w:fldCharType="separate"/>
            </w:r>
            <w:r w:rsidRPr="002D471F">
              <w:rPr>
                <w:rStyle w:val="Hyperlink"/>
                <w:noProof/>
                <w14:scene3d>
                  <w14:camera w14:prst="orthographicFront"/>
                  <w14:lightRig w14:rig="threePt" w14:dir="t">
                    <w14:rot w14:lat="0" w14:lon="0" w14:rev="0"/>
                  </w14:lightRig>
                </w14:scene3d>
              </w:rPr>
              <w:t>III.1.</w:t>
            </w:r>
            <w:r>
              <w:rPr>
                <w:rFonts w:eastAsiaTheme="minorEastAsia"/>
                <w:noProof/>
                <w:lang w:eastAsia="en-ID"/>
              </w:rPr>
              <w:tab/>
            </w:r>
            <w:r w:rsidRPr="002D471F">
              <w:rPr>
                <w:rStyle w:val="Hyperlink"/>
                <w:noProof/>
              </w:rPr>
              <w:t>Konsistensi ARIMBI</w:t>
            </w:r>
            <w:r>
              <w:rPr>
                <w:noProof/>
                <w:webHidden/>
              </w:rPr>
              <w:tab/>
            </w:r>
            <w:r>
              <w:rPr>
                <w:noProof/>
                <w:webHidden/>
              </w:rPr>
              <w:fldChar w:fldCharType="begin"/>
            </w:r>
            <w:r>
              <w:rPr>
                <w:noProof/>
                <w:webHidden/>
              </w:rPr>
              <w:instrText xml:space="preserve"> PAGEREF _Toc117980619 \h </w:instrText>
            </w:r>
            <w:r>
              <w:rPr>
                <w:noProof/>
                <w:webHidden/>
              </w:rPr>
            </w:r>
          </w:ins>
          <w:r>
            <w:rPr>
              <w:noProof/>
              <w:webHidden/>
            </w:rPr>
            <w:fldChar w:fldCharType="separate"/>
          </w:r>
          <w:ins w:id="279" w:author="nadira firinda" w:date="2022-10-29T23:36:00Z">
            <w:r>
              <w:rPr>
                <w:noProof/>
                <w:webHidden/>
              </w:rPr>
              <w:t>11</w:t>
            </w:r>
            <w:r>
              <w:rPr>
                <w:noProof/>
                <w:webHidden/>
              </w:rPr>
              <w:fldChar w:fldCharType="end"/>
            </w:r>
            <w:r w:rsidRPr="002D471F">
              <w:rPr>
                <w:rStyle w:val="Hyperlink"/>
                <w:noProof/>
              </w:rPr>
              <w:fldChar w:fldCharType="end"/>
            </w:r>
          </w:ins>
        </w:p>
        <w:p w14:paraId="05D83C9E" w14:textId="3C7BF125" w:rsidR="007A458D" w:rsidRDefault="007A458D" w:rsidP="00CC4C47">
          <w:pPr>
            <w:pStyle w:val="TOC2"/>
            <w:tabs>
              <w:tab w:val="left" w:pos="880"/>
              <w:tab w:val="right" w:leader="dot" w:pos="9016"/>
            </w:tabs>
            <w:spacing w:line="360" w:lineRule="auto"/>
            <w:rPr>
              <w:ins w:id="280" w:author="nadira firinda" w:date="2022-10-29T23:36:00Z"/>
              <w:rFonts w:eastAsiaTheme="minorEastAsia"/>
              <w:noProof/>
              <w:lang w:eastAsia="en-ID"/>
            </w:rPr>
            <w:pPrChange w:id="281" w:author="nadira firinda" w:date="2022-10-29T23:37:00Z">
              <w:pPr>
                <w:pStyle w:val="TOC2"/>
                <w:tabs>
                  <w:tab w:val="left" w:pos="880"/>
                  <w:tab w:val="right" w:leader="dot" w:pos="9016"/>
                </w:tabs>
              </w:pPr>
            </w:pPrChange>
          </w:pPr>
          <w:ins w:id="282" w:author="nadira firinda" w:date="2022-10-29T23:36:00Z">
            <w:r w:rsidRPr="002D471F">
              <w:rPr>
                <w:rStyle w:val="Hyperlink"/>
                <w:noProof/>
              </w:rPr>
              <w:fldChar w:fldCharType="begin"/>
            </w:r>
            <w:r w:rsidRPr="002D471F">
              <w:rPr>
                <w:rStyle w:val="Hyperlink"/>
                <w:noProof/>
              </w:rPr>
              <w:instrText xml:space="preserve"> </w:instrText>
            </w:r>
            <w:r>
              <w:rPr>
                <w:noProof/>
              </w:rPr>
              <w:instrText>HYPERLINK \l "_Toc117980620"</w:instrText>
            </w:r>
            <w:r w:rsidRPr="002D471F">
              <w:rPr>
                <w:rStyle w:val="Hyperlink"/>
                <w:noProof/>
              </w:rPr>
              <w:instrText xml:space="preserve"> </w:instrText>
            </w:r>
            <w:r w:rsidRPr="002D471F">
              <w:rPr>
                <w:rStyle w:val="Hyperlink"/>
                <w:noProof/>
              </w:rPr>
            </w:r>
            <w:r w:rsidRPr="002D471F">
              <w:rPr>
                <w:rStyle w:val="Hyperlink"/>
                <w:noProof/>
              </w:rPr>
              <w:fldChar w:fldCharType="separate"/>
            </w:r>
            <w:r w:rsidRPr="002D471F">
              <w:rPr>
                <w:rStyle w:val="Hyperlink"/>
                <w:noProof/>
                <w14:scene3d>
                  <w14:camera w14:prst="orthographicFront"/>
                  <w14:lightRig w14:rig="threePt" w14:dir="t">
                    <w14:rot w14:lat="0" w14:lon="0" w14:rev="0"/>
                  </w14:lightRig>
                </w14:scene3d>
              </w:rPr>
              <w:t>III.2.</w:t>
            </w:r>
            <w:r>
              <w:rPr>
                <w:rFonts w:eastAsiaTheme="minorEastAsia"/>
                <w:noProof/>
                <w:lang w:eastAsia="en-ID"/>
              </w:rPr>
              <w:tab/>
            </w:r>
            <w:r w:rsidRPr="002D471F">
              <w:rPr>
                <w:rStyle w:val="Hyperlink"/>
                <w:noProof/>
              </w:rPr>
              <w:t>Konsistensi SOFIE dan NPI</w:t>
            </w:r>
            <w:r>
              <w:rPr>
                <w:noProof/>
                <w:webHidden/>
              </w:rPr>
              <w:tab/>
            </w:r>
            <w:r>
              <w:rPr>
                <w:noProof/>
                <w:webHidden/>
              </w:rPr>
              <w:fldChar w:fldCharType="begin"/>
            </w:r>
            <w:r>
              <w:rPr>
                <w:noProof/>
                <w:webHidden/>
              </w:rPr>
              <w:instrText xml:space="preserve"> PAGEREF _Toc117980620 \h </w:instrText>
            </w:r>
            <w:r>
              <w:rPr>
                <w:noProof/>
                <w:webHidden/>
              </w:rPr>
            </w:r>
          </w:ins>
          <w:r>
            <w:rPr>
              <w:noProof/>
              <w:webHidden/>
            </w:rPr>
            <w:fldChar w:fldCharType="separate"/>
          </w:r>
          <w:ins w:id="283" w:author="nadira firinda" w:date="2022-10-29T23:36:00Z">
            <w:r>
              <w:rPr>
                <w:noProof/>
                <w:webHidden/>
              </w:rPr>
              <w:t>14</w:t>
            </w:r>
            <w:r>
              <w:rPr>
                <w:noProof/>
                <w:webHidden/>
              </w:rPr>
              <w:fldChar w:fldCharType="end"/>
            </w:r>
            <w:r w:rsidRPr="002D471F">
              <w:rPr>
                <w:rStyle w:val="Hyperlink"/>
                <w:noProof/>
              </w:rPr>
              <w:fldChar w:fldCharType="end"/>
            </w:r>
          </w:ins>
        </w:p>
        <w:p w14:paraId="539A357D" w14:textId="1E6E4FCC" w:rsidR="007A458D" w:rsidRDefault="007A458D" w:rsidP="00CC4C47">
          <w:pPr>
            <w:pStyle w:val="TOC2"/>
            <w:tabs>
              <w:tab w:val="left" w:pos="880"/>
              <w:tab w:val="right" w:leader="dot" w:pos="9016"/>
            </w:tabs>
            <w:spacing w:line="360" w:lineRule="auto"/>
            <w:rPr>
              <w:ins w:id="284" w:author="nadira firinda" w:date="2022-10-29T23:36:00Z"/>
              <w:rFonts w:eastAsiaTheme="minorEastAsia"/>
              <w:noProof/>
              <w:lang w:eastAsia="en-ID"/>
            </w:rPr>
            <w:pPrChange w:id="285" w:author="nadira firinda" w:date="2022-10-29T23:37:00Z">
              <w:pPr>
                <w:pStyle w:val="TOC2"/>
                <w:tabs>
                  <w:tab w:val="left" w:pos="880"/>
                  <w:tab w:val="right" w:leader="dot" w:pos="9016"/>
                </w:tabs>
              </w:pPr>
            </w:pPrChange>
          </w:pPr>
          <w:ins w:id="286" w:author="nadira firinda" w:date="2022-10-29T23:36:00Z">
            <w:r w:rsidRPr="002D471F">
              <w:rPr>
                <w:rStyle w:val="Hyperlink"/>
                <w:noProof/>
              </w:rPr>
              <w:fldChar w:fldCharType="begin"/>
            </w:r>
            <w:r w:rsidRPr="002D471F">
              <w:rPr>
                <w:rStyle w:val="Hyperlink"/>
                <w:noProof/>
              </w:rPr>
              <w:instrText xml:space="preserve"> </w:instrText>
            </w:r>
            <w:r>
              <w:rPr>
                <w:noProof/>
              </w:rPr>
              <w:instrText>HYPERLINK \l "_Toc117980621"</w:instrText>
            </w:r>
            <w:r w:rsidRPr="002D471F">
              <w:rPr>
                <w:rStyle w:val="Hyperlink"/>
                <w:noProof/>
              </w:rPr>
              <w:instrText xml:space="preserve"> </w:instrText>
            </w:r>
            <w:r w:rsidRPr="002D471F">
              <w:rPr>
                <w:rStyle w:val="Hyperlink"/>
                <w:noProof/>
              </w:rPr>
            </w:r>
            <w:r w:rsidRPr="002D471F">
              <w:rPr>
                <w:rStyle w:val="Hyperlink"/>
                <w:noProof/>
              </w:rPr>
              <w:fldChar w:fldCharType="separate"/>
            </w:r>
            <w:r w:rsidRPr="002D471F">
              <w:rPr>
                <w:rStyle w:val="Hyperlink"/>
                <w:noProof/>
                <w14:scene3d>
                  <w14:camera w14:prst="orthographicFront"/>
                  <w14:lightRig w14:rig="threePt" w14:dir="t">
                    <w14:rot w14:lat="0" w14:lon="0" w14:rev="0"/>
                  </w14:lightRig>
                </w14:scene3d>
              </w:rPr>
              <w:t>III.3.</w:t>
            </w:r>
            <w:r>
              <w:rPr>
                <w:rFonts w:eastAsiaTheme="minorEastAsia"/>
                <w:noProof/>
                <w:lang w:eastAsia="en-ID"/>
              </w:rPr>
              <w:tab/>
            </w:r>
            <w:r w:rsidRPr="002D471F">
              <w:rPr>
                <w:rStyle w:val="Hyperlink"/>
                <w:noProof/>
              </w:rPr>
              <w:t>Konsistensi SOFIE dan ISMA</w:t>
            </w:r>
            <w:r>
              <w:rPr>
                <w:noProof/>
                <w:webHidden/>
              </w:rPr>
              <w:tab/>
            </w:r>
            <w:r>
              <w:rPr>
                <w:noProof/>
                <w:webHidden/>
              </w:rPr>
              <w:fldChar w:fldCharType="begin"/>
            </w:r>
            <w:r>
              <w:rPr>
                <w:noProof/>
                <w:webHidden/>
              </w:rPr>
              <w:instrText xml:space="preserve"> PAGEREF _Toc117980621 \h </w:instrText>
            </w:r>
            <w:r>
              <w:rPr>
                <w:noProof/>
                <w:webHidden/>
              </w:rPr>
            </w:r>
          </w:ins>
          <w:r>
            <w:rPr>
              <w:noProof/>
              <w:webHidden/>
            </w:rPr>
            <w:fldChar w:fldCharType="separate"/>
          </w:r>
          <w:ins w:id="287" w:author="nadira firinda" w:date="2022-10-29T23:36:00Z">
            <w:r>
              <w:rPr>
                <w:noProof/>
                <w:webHidden/>
              </w:rPr>
              <w:t>17</w:t>
            </w:r>
            <w:r>
              <w:rPr>
                <w:noProof/>
                <w:webHidden/>
              </w:rPr>
              <w:fldChar w:fldCharType="end"/>
            </w:r>
            <w:r w:rsidRPr="002D471F">
              <w:rPr>
                <w:rStyle w:val="Hyperlink"/>
                <w:noProof/>
              </w:rPr>
              <w:fldChar w:fldCharType="end"/>
            </w:r>
          </w:ins>
        </w:p>
        <w:p w14:paraId="5E02F02C" w14:textId="06766A4F" w:rsidR="007A458D" w:rsidRDefault="007A458D" w:rsidP="00CC4C47">
          <w:pPr>
            <w:pStyle w:val="TOC1"/>
            <w:spacing w:line="360" w:lineRule="auto"/>
            <w:rPr>
              <w:ins w:id="288" w:author="nadira firinda" w:date="2022-10-29T23:36:00Z"/>
              <w:rFonts w:eastAsiaTheme="minorEastAsia"/>
              <w:noProof/>
              <w:lang w:eastAsia="en-ID"/>
            </w:rPr>
            <w:pPrChange w:id="289" w:author="nadira firinda" w:date="2022-10-29T23:37:00Z">
              <w:pPr>
                <w:pStyle w:val="TOC1"/>
                <w:tabs>
                  <w:tab w:val="left" w:pos="660"/>
                  <w:tab w:val="right" w:leader="dot" w:pos="9016"/>
                </w:tabs>
              </w:pPr>
            </w:pPrChange>
          </w:pPr>
          <w:ins w:id="290" w:author="nadira firinda" w:date="2022-10-29T23:36:00Z">
            <w:r w:rsidRPr="002D471F">
              <w:rPr>
                <w:rStyle w:val="Hyperlink"/>
                <w:noProof/>
              </w:rPr>
              <w:fldChar w:fldCharType="begin"/>
            </w:r>
            <w:r w:rsidRPr="002D471F">
              <w:rPr>
                <w:rStyle w:val="Hyperlink"/>
                <w:noProof/>
              </w:rPr>
              <w:instrText xml:space="preserve"> </w:instrText>
            </w:r>
            <w:r>
              <w:rPr>
                <w:noProof/>
              </w:rPr>
              <w:instrText>HYPERLINK \l "_Toc117982066"</w:instrText>
            </w:r>
            <w:r w:rsidRPr="002D471F">
              <w:rPr>
                <w:rStyle w:val="Hyperlink"/>
                <w:noProof/>
              </w:rPr>
              <w:instrText xml:space="preserve"> </w:instrText>
            </w:r>
            <w:r w:rsidRPr="002D471F">
              <w:rPr>
                <w:rStyle w:val="Hyperlink"/>
                <w:noProof/>
              </w:rPr>
            </w:r>
            <w:r w:rsidRPr="002D471F">
              <w:rPr>
                <w:rStyle w:val="Hyperlink"/>
                <w:noProof/>
              </w:rPr>
              <w:fldChar w:fldCharType="separate"/>
            </w:r>
            <w:r w:rsidRPr="002D471F">
              <w:rPr>
                <w:rStyle w:val="Hyperlink"/>
                <w:noProof/>
              </w:rPr>
              <w:t>IV.</w:t>
            </w:r>
            <w:r>
              <w:rPr>
                <w:rFonts w:eastAsiaTheme="minorEastAsia"/>
                <w:noProof/>
                <w:lang w:eastAsia="en-ID"/>
              </w:rPr>
              <w:tab/>
            </w:r>
            <w:r w:rsidRPr="002D471F">
              <w:rPr>
                <w:rStyle w:val="Hyperlink"/>
                <w:noProof/>
              </w:rPr>
              <w:t>KESIMPULAN</w:t>
            </w:r>
            <w:r>
              <w:rPr>
                <w:noProof/>
                <w:webHidden/>
              </w:rPr>
              <w:tab/>
            </w:r>
            <w:r>
              <w:rPr>
                <w:noProof/>
                <w:webHidden/>
              </w:rPr>
              <w:fldChar w:fldCharType="begin"/>
            </w:r>
            <w:r>
              <w:rPr>
                <w:noProof/>
                <w:webHidden/>
              </w:rPr>
              <w:instrText xml:space="preserve"> PAGEREF _Toc117982066 \h </w:instrText>
            </w:r>
            <w:r>
              <w:rPr>
                <w:noProof/>
                <w:webHidden/>
              </w:rPr>
            </w:r>
          </w:ins>
          <w:r>
            <w:rPr>
              <w:noProof/>
              <w:webHidden/>
            </w:rPr>
            <w:fldChar w:fldCharType="separate"/>
          </w:r>
          <w:ins w:id="291" w:author="nadira firinda" w:date="2022-10-29T23:36:00Z">
            <w:r>
              <w:rPr>
                <w:noProof/>
                <w:webHidden/>
              </w:rPr>
              <w:t>23</w:t>
            </w:r>
            <w:r>
              <w:rPr>
                <w:noProof/>
                <w:webHidden/>
              </w:rPr>
              <w:fldChar w:fldCharType="end"/>
            </w:r>
            <w:r w:rsidRPr="002D471F">
              <w:rPr>
                <w:rStyle w:val="Hyperlink"/>
                <w:noProof/>
              </w:rPr>
              <w:fldChar w:fldCharType="end"/>
            </w:r>
          </w:ins>
        </w:p>
        <w:p w14:paraId="31C4BA2D" w14:textId="6604E0CA" w:rsidR="007A458D" w:rsidRDefault="007A458D" w:rsidP="00CC4C47">
          <w:pPr>
            <w:pStyle w:val="TOC1"/>
            <w:spacing w:line="360" w:lineRule="auto"/>
            <w:rPr>
              <w:ins w:id="292" w:author="nadira firinda" w:date="2022-10-29T23:36:00Z"/>
              <w:rFonts w:eastAsiaTheme="minorEastAsia"/>
              <w:noProof/>
              <w:lang w:eastAsia="en-ID"/>
            </w:rPr>
            <w:pPrChange w:id="293" w:author="nadira firinda" w:date="2022-10-29T23:37:00Z">
              <w:pPr>
                <w:pStyle w:val="TOC1"/>
                <w:tabs>
                  <w:tab w:val="left" w:pos="440"/>
                  <w:tab w:val="right" w:leader="dot" w:pos="9016"/>
                </w:tabs>
              </w:pPr>
            </w:pPrChange>
          </w:pPr>
          <w:ins w:id="294" w:author="nadira firinda" w:date="2022-10-29T23:36:00Z">
            <w:r w:rsidRPr="002D471F">
              <w:rPr>
                <w:rStyle w:val="Hyperlink"/>
                <w:noProof/>
              </w:rPr>
              <w:fldChar w:fldCharType="begin"/>
            </w:r>
            <w:r w:rsidRPr="002D471F">
              <w:rPr>
                <w:rStyle w:val="Hyperlink"/>
                <w:noProof/>
              </w:rPr>
              <w:instrText xml:space="preserve"> </w:instrText>
            </w:r>
            <w:r>
              <w:rPr>
                <w:noProof/>
              </w:rPr>
              <w:instrText>HYPERLINK \l "_Toc117982067"</w:instrText>
            </w:r>
            <w:r w:rsidRPr="002D471F">
              <w:rPr>
                <w:rStyle w:val="Hyperlink"/>
                <w:noProof/>
              </w:rPr>
              <w:instrText xml:space="preserve"> </w:instrText>
            </w:r>
            <w:r w:rsidRPr="002D471F">
              <w:rPr>
                <w:rStyle w:val="Hyperlink"/>
                <w:noProof/>
              </w:rPr>
            </w:r>
            <w:r w:rsidRPr="002D471F">
              <w:rPr>
                <w:rStyle w:val="Hyperlink"/>
                <w:noProof/>
              </w:rPr>
              <w:fldChar w:fldCharType="separate"/>
            </w:r>
            <w:r w:rsidRPr="002D471F">
              <w:rPr>
                <w:rStyle w:val="Hyperlink"/>
                <w:noProof/>
              </w:rPr>
              <w:t>V.</w:t>
            </w:r>
            <w:r>
              <w:rPr>
                <w:rFonts w:eastAsiaTheme="minorEastAsia"/>
                <w:noProof/>
                <w:lang w:eastAsia="en-ID"/>
              </w:rPr>
              <w:tab/>
            </w:r>
            <w:r w:rsidRPr="002D471F">
              <w:rPr>
                <w:rStyle w:val="Hyperlink"/>
                <w:noProof/>
              </w:rPr>
              <w:t>DAFTAR PUSTAKA</w:t>
            </w:r>
            <w:r>
              <w:rPr>
                <w:noProof/>
                <w:webHidden/>
              </w:rPr>
              <w:tab/>
            </w:r>
            <w:r>
              <w:rPr>
                <w:noProof/>
                <w:webHidden/>
              </w:rPr>
              <w:fldChar w:fldCharType="begin"/>
            </w:r>
            <w:r>
              <w:rPr>
                <w:noProof/>
                <w:webHidden/>
              </w:rPr>
              <w:instrText xml:space="preserve"> PAGEREF _Toc117982067 \h </w:instrText>
            </w:r>
            <w:r>
              <w:rPr>
                <w:noProof/>
                <w:webHidden/>
              </w:rPr>
            </w:r>
          </w:ins>
          <w:r>
            <w:rPr>
              <w:noProof/>
              <w:webHidden/>
            </w:rPr>
            <w:fldChar w:fldCharType="separate"/>
          </w:r>
          <w:ins w:id="295" w:author="nadira firinda" w:date="2022-10-29T23:36:00Z">
            <w:r>
              <w:rPr>
                <w:noProof/>
                <w:webHidden/>
              </w:rPr>
              <w:t>24</w:t>
            </w:r>
            <w:r>
              <w:rPr>
                <w:noProof/>
                <w:webHidden/>
              </w:rPr>
              <w:fldChar w:fldCharType="end"/>
            </w:r>
            <w:r w:rsidRPr="002D471F">
              <w:rPr>
                <w:rStyle w:val="Hyperlink"/>
                <w:noProof/>
              </w:rPr>
              <w:fldChar w:fldCharType="end"/>
            </w:r>
          </w:ins>
        </w:p>
        <w:p w14:paraId="6327234B" w14:textId="4DADB606" w:rsidR="007A458D" w:rsidRDefault="007A458D" w:rsidP="00CC4C47">
          <w:pPr>
            <w:pStyle w:val="TOC1"/>
            <w:spacing w:line="360" w:lineRule="auto"/>
            <w:rPr>
              <w:ins w:id="296" w:author="nadira firinda" w:date="2022-10-29T23:36:00Z"/>
              <w:rFonts w:eastAsiaTheme="minorEastAsia"/>
              <w:noProof/>
              <w:lang w:eastAsia="en-ID"/>
            </w:rPr>
            <w:pPrChange w:id="297" w:author="nadira firinda" w:date="2022-10-29T23:37:00Z">
              <w:pPr>
                <w:pStyle w:val="TOC1"/>
                <w:tabs>
                  <w:tab w:val="left" w:pos="660"/>
                  <w:tab w:val="right" w:leader="dot" w:pos="9016"/>
                </w:tabs>
              </w:pPr>
            </w:pPrChange>
          </w:pPr>
          <w:ins w:id="298" w:author="nadira firinda" w:date="2022-10-29T23:36:00Z">
            <w:r w:rsidRPr="002D471F">
              <w:rPr>
                <w:rStyle w:val="Hyperlink"/>
                <w:noProof/>
              </w:rPr>
              <w:fldChar w:fldCharType="begin"/>
            </w:r>
            <w:r w:rsidRPr="002D471F">
              <w:rPr>
                <w:rStyle w:val="Hyperlink"/>
                <w:noProof/>
              </w:rPr>
              <w:instrText xml:space="preserve"> </w:instrText>
            </w:r>
            <w:r>
              <w:rPr>
                <w:noProof/>
              </w:rPr>
              <w:instrText>HYPERLINK \l "_Toc117982068"</w:instrText>
            </w:r>
            <w:r w:rsidRPr="002D471F">
              <w:rPr>
                <w:rStyle w:val="Hyperlink"/>
                <w:noProof/>
              </w:rPr>
              <w:instrText xml:space="preserve"> </w:instrText>
            </w:r>
            <w:r w:rsidRPr="002D471F">
              <w:rPr>
                <w:rStyle w:val="Hyperlink"/>
                <w:noProof/>
              </w:rPr>
            </w:r>
            <w:r w:rsidRPr="002D471F">
              <w:rPr>
                <w:rStyle w:val="Hyperlink"/>
                <w:noProof/>
              </w:rPr>
              <w:fldChar w:fldCharType="separate"/>
            </w:r>
            <w:r w:rsidRPr="002D471F">
              <w:rPr>
                <w:rStyle w:val="Hyperlink"/>
                <w:noProof/>
              </w:rPr>
              <w:t>VI.</w:t>
            </w:r>
            <w:r>
              <w:rPr>
                <w:rFonts w:eastAsiaTheme="minorEastAsia"/>
                <w:noProof/>
                <w:lang w:eastAsia="en-ID"/>
              </w:rPr>
              <w:tab/>
            </w:r>
            <w:r w:rsidRPr="002D471F">
              <w:rPr>
                <w:rStyle w:val="Hyperlink"/>
                <w:noProof/>
              </w:rPr>
              <w:t>LAMPIRAN</w:t>
            </w:r>
            <w:r>
              <w:rPr>
                <w:noProof/>
                <w:webHidden/>
              </w:rPr>
              <w:tab/>
            </w:r>
            <w:r>
              <w:rPr>
                <w:noProof/>
                <w:webHidden/>
              </w:rPr>
              <w:fldChar w:fldCharType="begin"/>
            </w:r>
            <w:r>
              <w:rPr>
                <w:noProof/>
                <w:webHidden/>
              </w:rPr>
              <w:instrText xml:space="preserve"> PAGEREF _Toc117982068 \h </w:instrText>
            </w:r>
            <w:r>
              <w:rPr>
                <w:noProof/>
                <w:webHidden/>
              </w:rPr>
            </w:r>
          </w:ins>
          <w:r>
            <w:rPr>
              <w:noProof/>
              <w:webHidden/>
            </w:rPr>
            <w:fldChar w:fldCharType="separate"/>
          </w:r>
          <w:ins w:id="299" w:author="nadira firinda" w:date="2022-10-29T23:36:00Z">
            <w:r>
              <w:rPr>
                <w:noProof/>
                <w:webHidden/>
              </w:rPr>
              <w:t>25</w:t>
            </w:r>
            <w:r>
              <w:rPr>
                <w:noProof/>
                <w:webHidden/>
              </w:rPr>
              <w:fldChar w:fldCharType="end"/>
            </w:r>
            <w:r w:rsidRPr="002D471F">
              <w:rPr>
                <w:rStyle w:val="Hyperlink"/>
                <w:noProof/>
              </w:rPr>
              <w:fldChar w:fldCharType="end"/>
            </w:r>
          </w:ins>
        </w:p>
        <w:p w14:paraId="6F81D101" w14:textId="0ED1C5A0" w:rsidR="007A458D" w:rsidRDefault="007A458D" w:rsidP="00CC4C47">
          <w:pPr>
            <w:pStyle w:val="TOC3"/>
            <w:tabs>
              <w:tab w:val="left" w:pos="1320"/>
              <w:tab w:val="right" w:leader="dot" w:pos="9016"/>
            </w:tabs>
            <w:spacing w:line="360" w:lineRule="auto"/>
            <w:rPr>
              <w:ins w:id="300" w:author="nadira firinda" w:date="2022-10-29T23:36:00Z"/>
              <w:rFonts w:eastAsiaTheme="minorEastAsia"/>
              <w:noProof/>
              <w:lang w:eastAsia="en-ID"/>
            </w:rPr>
            <w:pPrChange w:id="301" w:author="nadira firinda" w:date="2022-10-29T23:37:00Z">
              <w:pPr>
                <w:pStyle w:val="TOC3"/>
                <w:tabs>
                  <w:tab w:val="left" w:pos="1320"/>
                  <w:tab w:val="right" w:leader="dot" w:pos="9016"/>
                </w:tabs>
              </w:pPr>
            </w:pPrChange>
          </w:pPr>
          <w:ins w:id="302" w:author="nadira firinda" w:date="2022-10-29T23:36:00Z">
            <w:r w:rsidRPr="002D471F">
              <w:rPr>
                <w:rStyle w:val="Hyperlink"/>
                <w:noProof/>
              </w:rPr>
              <w:fldChar w:fldCharType="begin"/>
            </w:r>
            <w:r w:rsidRPr="002D471F">
              <w:rPr>
                <w:rStyle w:val="Hyperlink"/>
                <w:noProof/>
              </w:rPr>
              <w:instrText xml:space="preserve"> </w:instrText>
            </w:r>
            <w:r>
              <w:rPr>
                <w:noProof/>
              </w:rPr>
              <w:instrText>HYPERLINK \l "_Toc117982124"</w:instrText>
            </w:r>
            <w:r w:rsidRPr="002D471F">
              <w:rPr>
                <w:rStyle w:val="Hyperlink"/>
                <w:noProof/>
              </w:rPr>
              <w:instrText xml:space="preserve"> </w:instrText>
            </w:r>
            <w:r w:rsidRPr="002D471F">
              <w:rPr>
                <w:rStyle w:val="Hyperlink"/>
                <w:noProof/>
              </w:rPr>
            </w:r>
            <w:r w:rsidRPr="002D471F">
              <w:rPr>
                <w:rStyle w:val="Hyperlink"/>
                <w:noProof/>
              </w:rPr>
              <w:fldChar w:fldCharType="separate"/>
            </w:r>
            <w:r w:rsidRPr="002D471F">
              <w:rPr>
                <w:rStyle w:val="Hyperlink"/>
                <w:noProof/>
              </w:rPr>
              <w:t>III.3.1.</w:t>
            </w:r>
            <w:r>
              <w:rPr>
                <w:rFonts w:eastAsiaTheme="minorEastAsia"/>
                <w:noProof/>
                <w:lang w:eastAsia="en-ID"/>
              </w:rPr>
              <w:tab/>
            </w:r>
            <w:r w:rsidRPr="002D471F">
              <w:rPr>
                <w:rStyle w:val="Hyperlink"/>
                <w:noProof/>
              </w:rPr>
              <w:t>Konsistensi MODBI dan BIMA</w:t>
            </w:r>
            <w:r>
              <w:rPr>
                <w:noProof/>
                <w:webHidden/>
              </w:rPr>
              <w:tab/>
            </w:r>
            <w:r>
              <w:rPr>
                <w:noProof/>
                <w:webHidden/>
              </w:rPr>
              <w:fldChar w:fldCharType="begin"/>
            </w:r>
            <w:r>
              <w:rPr>
                <w:noProof/>
                <w:webHidden/>
              </w:rPr>
              <w:instrText xml:space="preserve"> PAGEREF _Toc117982124 \h </w:instrText>
            </w:r>
            <w:r>
              <w:rPr>
                <w:noProof/>
                <w:webHidden/>
              </w:rPr>
            </w:r>
          </w:ins>
          <w:r>
            <w:rPr>
              <w:noProof/>
              <w:webHidden/>
            </w:rPr>
            <w:fldChar w:fldCharType="separate"/>
          </w:r>
          <w:ins w:id="303" w:author="nadira firinda" w:date="2022-10-29T23:36:00Z">
            <w:r>
              <w:rPr>
                <w:noProof/>
                <w:webHidden/>
              </w:rPr>
              <w:t>25</w:t>
            </w:r>
            <w:r>
              <w:rPr>
                <w:noProof/>
                <w:webHidden/>
              </w:rPr>
              <w:fldChar w:fldCharType="end"/>
            </w:r>
            <w:r w:rsidRPr="002D471F">
              <w:rPr>
                <w:rStyle w:val="Hyperlink"/>
                <w:noProof/>
              </w:rPr>
              <w:fldChar w:fldCharType="end"/>
            </w:r>
          </w:ins>
        </w:p>
        <w:p w14:paraId="10E13B3F" w14:textId="623C0E9E" w:rsidR="00015ADF" w:rsidRPr="00006ABF" w:rsidDel="00FC78B3" w:rsidRDefault="00015ADF" w:rsidP="00CC4C47">
          <w:pPr>
            <w:pStyle w:val="TOC1"/>
            <w:spacing w:line="360" w:lineRule="auto"/>
            <w:rPr>
              <w:del w:id="304" w:author="nadira firinda" w:date="2022-10-29T23:33:00Z"/>
              <w:rFonts w:ascii="Times New Roman" w:eastAsiaTheme="minorEastAsia" w:hAnsi="Times New Roman" w:cs="Times New Roman"/>
              <w:noProof/>
              <w:lang w:val="en-US" w:eastAsia="zh-TW"/>
              <w:rPrChange w:id="305" w:author="Prasasti Karunia Farista Ananto" w:date="2021-10-14T16:56:00Z">
                <w:rPr>
                  <w:del w:id="306" w:author="nadira firinda" w:date="2022-10-29T23:33:00Z"/>
                  <w:rFonts w:eastAsiaTheme="minorEastAsia"/>
                  <w:noProof/>
                  <w:lang w:val="en-US" w:eastAsia="zh-TW"/>
                </w:rPr>
              </w:rPrChange>
            </w:rPr>
            <w:pPrChange w:id="307" w:author="nadira firinda" w:date="2022-10-29T23:37:00Z">
              <w:pPr>
                <w:pStyle w:val="TOC1"/>
                <w:tabs>
                  <w:tab w:val="right" w:leader="dot" w:pos="9016"/>
                </w:tabs>
              </w:pPr>
            </w:pPrChange>
          </w:pPr>
          <w:del w:id="308" w:author="nadira firinda" w:date="2022-10-29T23:33:00Z">
            <w:r w:rsidRPr="00FC78B3" w:rsidDel="00FC78B3">
              <w:rPr>
                <w:rStyle w:val="Hyperlink"/>
                <w:rFonts w:ascii="Times New Roman" w:hAnsi="Times New Roman" w:cs="Times New Roman"/>
                <w:noProof/>
                <w:rPrChange w:id="309" w:author="nadira firinda" w:date="2022-10-29T23:33:00Z">
                  <w:rPr>
                    <w:rStyle w:val="Hyperlink"/>
                    <w:noProof/>
                  </w:rPr>
                </w:rPrChange>
              </w:rPr>
              <w:delText>ABSTRAKSI</w:delText>
            </w:r>
            <w:r w:rsidRPr="00006ABF" w:rsidDel="00FC78B3">
              <w:rPr>
                <w:rFonts w:ascii="Times New Roman" w:hAnsi="Times New Roman" w:cs="Times New Roman"/>
                <w:noProof/>
                <w:webHidden/>
                <w:rPrChange w:id="310" w:author="Prasasti Karunia Farista Ananto" w:date="2021-10-14T16:56:00Z">
                  <w:rPr>
                    <w:noProof/>
                    <w:webHidden/>
                  </w:rPr>
                </w:rPrChange>
              </w:rPr>
              <w:tab/>
              <w:delText>2</w:delText>
            </w:r>
          </w:del>
        </w:p>
        <w:p w14:paraId="2BAA916A" w14:textId="6222C9BB" w:rsidR="00015ADF" w:rsidRPr="00006ABF" w:rsidDel="00FC78B3" w:rsidRDefault="00015ADF" w:rsidP="00CC4C47">
          <w:pPr>
            <w:pStyle w:val="TOC1"/>
            <w:spacing w:line="360" w:lineRule="auto"/>
            <w:rPr>
              <w:del w:id="311" w:author="nadira firinda" w:date="2022-10-29T23:33:00Z"/>
              <w:rFonts w:ascii="Times New Roman" w:eastAsiaTheme="minorEastAsia" w:hAnsi="Times New Roman" w:cs="Times New Roman"/>
              <w:noProof/>
              <w:lang w:val="en-US" w:eastAsia="zh-TW"/>
              <w:rPrChange w:id="312" w:author="Prasasti Karunia Farista Ananto" w:date="2021-10-14T16:56:00Z">
                <w:rPr>
                  <w:del w:id="313" w:author="nadira firinda" w:date="2022-10-29T23:33:00Z"/>
                  <w:rFonts w:eastAsiaTheme="minorEastAsia"/>
                  <w:noProof/>
                  <w:lang w:val="en-US" w:eastAsia="zh-TW"/>
                </w:rPr>
              </w:rPrChange>
            </w:rPr>
            <w:pPrChange w:id="314" w:author="nadira firinda" w:date="2022-10-29T23:37:00Z">
              <w:pPr>
                <w:pStyle w:val="TOC1"/>
                <w:tabs>
                  <w:tab w:val="right" w:leader="dot" w:pos="9016"/>
                </w:tabs>
              </w:pPr>
            </w:pPrChange>
          </w:pPr>
          <w:del w:id="315" w:author="nadira firinda" w:date="2022-10-29T23:33:00Z">
            <w:r w:rsidRPr="00FC78B3" w:rsidDel="00FC78B3">
              <w:rPr>
                <w:rStyle w:val="Hyperlink"/>
                <w:rFonts w:ascii="Times New Roman" w:hAnsi="Times New Roman" w:cs="Times New Roman"/>
                <w:noProof/>
                <w:rPrChange w:id="316" w:author="nadira firinda" w:date="2022-10-29T23:33:00Z">
                  <w:rPr>
                    <w:rStyle w:val="Hyperlink"/>
                    <w:noProof/>
                  </w:rPr>
                </w:rPrChange>
              </w:rPr>
              <w:delText>DAFTAR I</w:delText>
            </w:r>
            <w:r w:rsidRPr="00FC78B3" w:rsidDel="00FC78B3">
              <w:rPr>
                <w:rStyle w:val="Hyperlink"/>
                <w:rFonts w:ascii="Times New Roman" w:hAnsi="Times New Roman" w:cs="Times New Roman"/>
                <w:noProof/>
                <w:rPrChange w:id="317" w:author="nadira firinda" w:date="2022-10-29T23:33:00Z">
                  <w:rPr>
                    <w:rStyle w:val="Hyperlink"/>
                    <w:noProof/>
                  </w:rPr>
                </w:rPrChange>
              </w:rPr>
              <w:delText>S</w:delText>
            </w:r>
            <w:r w:rsidRPr="00FC78B3" w:rsidDel="00FC78B3">
              <w:rPr>
                <w:rStyle w:val="Hyperlink"/>
                <w:rFonts w:ascii="Times New Roman" w:hAnsi="Times New Roman" w:cs="Times New Roman"/>
                <w:noProof/>
                <w:rPrChange w:id="318" w:author="nadira firinda" w:date="2022-10-29T23:33:00Z">
                  <w:rPr>
                    <w:rStyle w:val="Hyperlink"/>
                    <w:noProof/>
                  </w:rPr>
                </w:rPrChange>
              </w:rPr>
              <w:delText>I</w:delText>
            </w:r>
            <w:r w:rsidRPr="00006ABF" w:rsidDel="00FC78B3">
              <w:rPr>
                <w:rFonts w:ascii="Times New Roman" w:hAnsi="Times New Roman" w:cs="Times New Roman"/>
                <w:noProof/>
                <w:webHidden/>
                <w:rPrChange w:id="319" w:author="Prasasti Karunia Farista Ananto" w:date="2021-10-14T16:56:00Z">
                  <w:rPr>
                    <w:noProof/>
                    <w:webHidden/>
                  </w:rPr>
                </w:rPrChange>
              </w:rPr>
              <w:tab/>
              <w:delText>3</w:delText>
            </w:r>
          </w:del>
        </w:p>
        <w:p w14:paraId="49996BD2" w14:textId="3C9E772D" w:rsidR="00015ADF" w:rsidRPr="00006ABF" w:rsidDel="00FC78B3" w:rsidRDefault="00015ADF" w:rsidP="00CC4C47">
          <w:pPr>
            <w:pStyle w:val="TOC1"/>
            <w:spacing w:line="360" w:lineRule="auto"/>
            <w:rPr>
              <w:del w:id="320" w:author="nadira firinda" w:date="2022-10-29T23:33:00Z"/>
              <w:rFonts w:ascii="Times New Roman" w:eastAsiaTheme="minorEastAsia" w:hAnsi="Times New Roman" w:cs="Times New Roman"/>
              <w:noProof/>
              <w:lang w:val="en-US" w:eastAsia="zh-TW"/>
              <w:rPrChange w:id="321" w:author="Prasasti Karunia Farista Ananto" w:date="2021-10-14T16:56:00Z">
                <w:rPr>
                  <w:del w:id="322" w:author="nadira firinda" w:date="2022-10-29T23:33:00Z"/>
                  <w:rFonts w:eastAsiaTheme="minorEastAsia"/>
                  <w:noProof/>
                  <w:lang w:val="en-US" w:eastAsia="zh-TW"/>
                </w:rPr>
              </w:rPrChange>
            </w:rPr>
            <w:pPrChange w:id="323" w:author="nadira firinda" w:date="2022-10-29T23:37:00Z">
              <w:pPr>
                <w:pStyle w:val="TOC1"/>
                <w:tabs>
                  <w:tab w:val="right" w:leader="dot" w:pos="9016"/>
                </w:tabs>
              </w:pPr>
            </w:pPrChange>
          </w:pPr>
          <w:del w:id="324" w:author="nadira firinda" w:date="2022-10-29T23:33:00Z">
            <w:r w:rsidRPr="00FC78B3" w:rsidDel="00FC78B3">
              <w:rPr>
                <w:rStyle w:val="Hyperlink"/>
                <w:rFonts w:ascii="Times New Roman" w:hAnsi="Times New Roman" w:cs="Times New Roman"/>
                <w:noProof/>
                <w:rPrChange w:id="325" w:author="nadira firinda" w:date="2022-10-29T23:33:00Z">
                  <w:rPr>
                    <w:rStyle w:val="Hyperlink"/>
                    <w:noProof/>
                  </w:rPr>
                </w:rPrChange>
              </w:rPr>
              <w:delText>DAFTAR TABEL</w:delText>
            </w:r>
            <w:r w:rsidRPr="00006ABF" w:rsidDel="00FC78B3">
              <w:rPr>
                <w:rFonts w:ascii="Times New Roman" w:hAnsi="Times New Roman" w:cs="Times New Roman"/>
                <w:noProof/>
                <w:webHidden/>
                <w:rPrChange w:id="326" w:author="Prasasti Karunia Farista Ananto" w:date="2021-10-14T16:56:00Z">
                  <w:rPr>
                    <w:noProof/>
                    <w:webHidden/>
                  </w:rPr>
                </w:rPrChange>
              </w:rPr>
              <w:tab/>
              <w:delText>6</w:delText>
            </w:r>
          </w:del>
        </w:p>
        <w:p w14:paraId="1DCA28BD" w14:textId="500BF2D3" w:rsidR="00015ADF" w:rsidRPr="00006ABF" w:rsidDel="00FC78B3" w:rsidRDefault="00015ADF" w:rsidP="00CC4C47">
          <w:pPr>
            <w:pStyle w:val="TOC1"/>
            <w:spacing w:line="360" w:lineRule="auto"/>
            <w:rPr>
              <w:del w:id="327" w:author="nadira firinda" w:date="2022-10-29T23:33:00Z"/>
              <w:rFonts w:ascii="Times New Roman" w:eastAsiaTheme="minorEastAsia" w:hAnsi="Times New Roman" w:cs="Times New Roman"/>
              <w:noProof/>
              <w:lang w:val="en-US" w:eastAsia="zh-TW"/>
              <w:rPrChange w:id="328" w:author="Prasasti Karunia Farista Ananto" w:date="2021-10-14T16:56:00Z">
                <w:rPr>
                  <w:del w:id="329" w:author="nadira firinda" w:date="2022-10-29T23:33:00Z"/>
                  <w:rFonts w:eastAsiaTheme="minorEastAsia"/>
                  <w:noProof/>
                  <w:lang w:val="en-US" w:eastAsia="zh-TW"/>
                </w:rPr>
              </w:rPrChange>
            </w:rPr>
            <w:pPrChange w:id="330" w:author="nadira firinda" w:date="2022-10-29T23:37:00Z">
              <w:pPr>
                <w:pStyle w:val="TOC1"/>
                <w:tabs>
                  <w:tab w:val="right" w:leader="dot" w:pos="9016"/>
                </w:tabs>
              </w:pPr>
            </w:pPrChange>
          </w:pPr>
          <w:del w:id="331" w:author="nadira firinda" w:date="2022-10-29T23:33:00Z">
            <w:r w:rsidRPr="00FC78B3" w:rsidDel="00FC78B3">
              <w:rPr>
                <w:rStyle w:val="Hyperlink"/>
                <w:rFonts w:ascii="Times New Roman" w:hAnsi="Times New Roman" w:cs="Times New Roman"/>
                <w:noProof/>
                <w:rPrChange w:id="332" w:author="nadira firinda" w:date="2022-10-29T23:33:00Z">
                  <w:rPr>
                    <w:rStyle w:val="Hyperlink"/>
                    <w:noProof/>
                  </w:rPr>
                </w:rPrChange>
              </w:rPr>
              <w:delText>DAFTAR GAMBAR</w:delText>
            </w:r>
            <w:r w:rsidRPr="00006ABF" w:rsidDel="00FC78B3">
              <w:rPr>
                <w:rFonts w:ascii="Times New Roman" w:hAnsi="Times New Roman" w:cs="Times New Roman"/>
                <w:noProof/>
                <w:webHidden/>
                <w:rPrChange w:id="333" w:author="Prasasti Karunia Farista Ananto" w:date="2021-10-14T16:56:00Z">
                  <w:rPr>
                    <w:noProof/>
                    <w:webHidden/>
                  </w:rPr>
                </w:rPrChange>
              </w:rPr>
              <w:tab/>
              <w:delText>7</w:delText>
            </w:r>
          </w:del>
        </w:p>
        <w:p w14:paraId="6F899F24" w14:textId="73483F68" w:rsidR="00015ADF" w:rsidRPr="00006ABF" w:rsidDel="00FC78B3" w:rsidRDefault="00015ADF" w:rsidP="00CC4C47">
          <w:pPr>
            <w:pStyle w:val="TOC1"/>
            <w:tabs>
              <w:tab w:val="left" w:pos="440"/>
            </w:tabs>
            <w:spacing w:line="360" w:lineRule="auto"/>
            <w:rPr>
              <w:del w:id="334" w:author="nadira firinda" w:date="2022-10-29T23:33:00Z"/>
              <w:rFonts w:ascii="Times New Roman" w:eastAsiaTheme="minorEastAsia" w:hAnsi="Times New Roman" w:cs="Times New Roman"/>
              <w:noProof/>
              <w:lang w:val="en-US" w:eastAsia="zh-TW"/>
              <w:rPrChange w:id="335" w:author="Prasasti Karunia Farista Ananto" w:date="2021-10-14T16:56:00Z">
                <w:rPr>
                  <w:del w:id="336" w:author="nadira firinda" w:date="2022-10-29T23:33:00Z"/>
                  <w:rFonts w:eastAsiaTheme="minorEastAsia"/>
                  <w:noProof/>
                  <w:lang w:val="en-US" w:eastAsia="zh-TW"/>
                </w:rPr>
              </w:rPrChange>
            </w:rPr>
            <w:pPrChange w:id="337" w:author="nadira firinda" w:date="2022-10-29T23:37:00Z">
              <w:pPr>
                <w:pStyle w:val="TOC1"/>
                <w:tabs>
                  <w:tab w:val="left" w:pos="440"/>
                  <w:tab w:val="right" w:leader="dot" w:pos="9016"/>
                </w:tabs>
              </w:pPr>
            </w:pPrChange>
          </w:pPr>
          <w:del w:id="338" w:author="nadira firinda" w:date="2022-10-29T23:33:00Z">
            <w:r w:rsidRPr="00FC78B3" w:rsidDel="00FC78B3">
              <w:rPr>
                <w:rStyle w:val="Hyperlink"/>
                <w:rFonts w:ascii="Times New Roman" w:hAnsi="Times New Roman" w:cs="Times New Roman"/>
                <w:noProof/>
                <w:rPrChange w:id="339" w:author="nadira firinda" w:date="2022-10-29T23:33:00Z">
                  <w:rPr>
                    <w:rStyle w:val="Hyperlink"/>
                    <w:noProof/>
                  </w:rPr>
                </w:rPrChange>
              </w:rPr>
              <w:delText>I.</w:delText>
            </w:r>
            <w:r w:rsidRPr="00006ABF" w:rsidDel="00FC78B3">
              <w:rPr>
                <w:rFonts w:ascii="Times New Roman" w:eastAsiaTheme="minorEastAsia" w:hAnsi="Times New Roman" w:cs="Times New Roman"/>
                <w:noProof/>
                <w:lang w:val="en-US" w:eastAsia="zh-TW"/>
                <w:rPrChange w:id="340" w:author="Prasasti Karunia Farista Ananto" w:date="2021-10-14T16:56:00Z">
                  <w:rPr>
                    <w:rFonts w:eastAsiaTheme="minorEastAsia"/>
                    <w:noProof/>
                    <w:lang w:val="en-US" w:eastAsia="zh-TW"/>
                  </w:rPr>
                </w:rPrChange>
              </w:rPr>
              <w:tab/>
            </w:r>
            <w:r w:rsidRPr="00FC78B3" w:rsidDel="00FC78B3">
              <w:rPr>
                <w:rStyle w:val="Hyperlink"/>
                <w:rFonts w:ascii="Times New Roman" w:hAnsi="Times New Roman" w:cs="Times New Roman"/>
                <w:noProof/>
                <w:rPrChange w:id="341" w:author="nadira firinda" w:date="2022-10-29T23:33:00Z">
                  <w:rPr>
                    <w:rStyle w:val="Hyperlink"/>
                    <w:noProof/>
                  </w:rPr>
                </w:rPrChange>
              </w:rPr>
              <w:delText>PENDA</w:delText>
            </w:r>
            <w:r w:rsidRPr="00FC78B3" w:rsidDel="00FC78B3">
              <w:rPr>
                <w:rStyle w:val="Hyperlink"/>
                <w:rFonts w:ascii="Times New Roman" w:hAnsi="Times New Roman" w:cs="Times New Roman"/>
                <w:noProof/>
                <w:rPrChange w:id="342" w:author="nadira firinda" w:date="2022-10-29T23:33:00Z">
                  <w:rPr>
                    <w:rStyle w:val="Hyperlink"/>
                    <w:noProof/>
                  </w:rPr>
                </w:rPrChange>
              </w:rPr>
              <w:delText>H</w:delText>
            </w:r>
            <w:r w:rsidRPr="00FC78B3" w:rsidDel="00FC78B3">
              <w:rPr>
                <w:rStyle w:val="Hyperlink"/>
                <w:rFonts w:ascii="Times New Roman" w:hAnsi="Times New Roman" w:cs="Times New Roman"/>
                <w:noProof/>
                <w:rPrChange w:id="343" w:author="nadira firinda" w:date="2022-10-29T23:33:00Z">
                  <w:rPr>
                    <w:rStyle w:val="Hyperlink"/>
                    <w:noProof/>
                  </w:rPr>
                </w:rPrChange>
              </w:rPr>
              <w:delText>ULUAN</w:delText>
            </w:r>
            <w:r w:rsidRPr="00006ABF" w:rsidDel="00FC78B3">
              <w:rPr>
                <w:rFonts w:ascii="Times New Roman" w:hAnsi="Times New Roman" w:cs="Times New Roman"/>
                <w:noProof/>
                <w:webHidden/>
                <w:rPrChange w:id="344" w:author="Prasasti Karunia Farista Ananto" w:date="2021-10-14T16:56:00Z">
                  <w:rPr>
                    <w:noProof/>
                    <w:webHidden/>
                  </w:rPr>
                </w:rPrChange>
              </w:rPr>
              <w:tab/>
              <w:delText>8</w:delText>
            </w:r>
          </w:del>
        </w:p>
        <w:p w14:paraId="0DAB2908" w14:textId="27242A35" w:rsidR="00015ADF" w:rsidRPr="00006ABF" w:rsidDel="00FC78B3" w:rsidRDefault="00015ADF" w:rsidP="00CC4C47">
          <w:pPr>
            <w:pStyle w:val="TOC2"/>
            <w:tabs>
              <w:tab w:val="left" w:pos="880"/>
              <w:tab w:val="right" w:leader="dot" w:pos="9016"/>
            </w:tabs>
            <w:spacing w:line="360" w:lineRule="auto"/>
            <w:rPr>
              <w:del w:id="345" w:author="nadira firinda" w:date="2022-10-29T23:33:00Z"/>
              <w:rFonts w:ascii="Times New Roman" w:eastAsiaTheme="minorEastAsia" w:hAnsi="Times New Roman" w:cs="Times New Roman"/>
              <w:noProof/>
              <w:lang w:val="en-US" w:eastAsia="zh-TW"/>
              <w:rPrChange w:id="346" w:author="Prasasti Karunia Farista Ananto" w:date="2021-10-14T16:56:00Z">
                <w:rPr>
                  <w:del w:id="347" w:author="nadira firinda" w:date="2022-10-29T23:33:00Z"/>
                  <w:rFonts w:eastAsiaTheme="minorEastAsia"/>
                  <w:noProof/>
                  <w:lang w:val="en-US" w:eastAsia="zh-TW"/>
                </w:rPr>
              </w:rPrChange>
            </w:rPr>
            <w:pPrChange w:id="348" w:author="nadira firinda" w:date="2022-10-29T23:37:00Z">
              <w:pPr>
                <w:pStyle w:val="TOC2"/>
                <w:tabs>
                  <w:tab w:val="left" w:pos="880"/>
                  <w:tab w:val="right" w:leader="dot" w:pos="9016"/>
                </w:tabs>
              </w:pPr>
            </w:pPrChange>
          </w:pPr>
          <w:del w:id="349" w:author="nadira firinda" w:date="2022-10-29T23:33:00Z">
            <w:r w:rsidRPr="00FC78B3" w:rsidDel="00FC78B3">
              <w:rPr>
                <w:rStyle w:val="Hyperlink"/>
                <w:rFonts w:ascii="Times New Roman" w:hAnsi="Times New Roman" w:cs="Times New Roman"/>
                <w:noProof/>
                <w14:scene3d>
                  <w14:camera w14:prst="orthographicFront"/>
                  <w14:lightRig w14:rig="threePt" w14:dir="t">
                    <w14:rot w14:lat="0" w14:lon="0" w14:rev="0"/>
                  </w14:lightRig>
                </w14:scene3d>
                <w:rPrChange w:id="350" w:author="nadira firinda" w:date="2022-10-29T23:33:00Z">
                  <w:rPr>
                    <w:rStyle w:val="Hyperlink"/>
                    <w:noProof/>
                    <w14:scene3d>
                      <w14:camera w14:prst="orthographicFront"/>
                      <w14:lightRig w14:rig="threePt" w14:dir="t">
                        <w14:rot w14:lat="0" w14:lon="0" w14:rev="0"/>
                      </w14:lightRig>
                    </w14:scene3d>
                  </w:rPr>
                </w:rPrChange>
              </w:rPr>
              <w:delText>I.1.</w:delText>
            </w:r>
            <w:r w:rsidRPr="00006ABF" w:rsidDel="00FC78B3">
              <w:rPr>
                <w:rFonts w:ascii="Times New Roman" w:eastAsiaTheme="minorEastAsia" w:hAnsi="Times New Roman" w:cs="Times New Roman"/>
                <w:noProof/>
                <w:lang w:val="en-US" w:eastAsia="zh-TW"/>
                <w:rPrChange w:id="351" w:author="Prasasti Karunia Farista Ananto" w:date="2021-10-14T16:56:00Z">
                  <w:rPr>
                    <w:rFonts w:eastAsiaTheme="minorEastAsia"/>
                    <w:noProof/>
                    <w:lang w:val="en-US" w:eastAsia="zh-TW"/>
                  </w:rPr>
                </w:rPrChange>
              </w:rPr>
              <w:tab/>
            </w:r>
            <w:r w:rsidRPr="00FC78B3" w:rsidDel="00FC78B3">
              <w:rPr>
                <w:rStyle w:val="Hyperlink"/>
                <w:rFonts w:ascii="Times New Roman" w:hAnsi="Times New Roman" w:cs="Times New Roman"/>
                <w:noProof/>
                <w:rPrChange w:id="352" w:author="nadira firinda" w:date="2022-10-29T23:33:00Z">
                  <w:rPr>
                    <w:rStyle w:val="Hyperlink"/>
                    <w:noProof/>
                  </w:rPr>
                </w:rPrChange>
              </w:rPr>
              <w:delText>Latar Belakang</w:delText>
            </w:r>
            <w:r w:rsidRPr="00006ABF" w:rsidDel="00FC78B3">
              <w:rPr>
                <w:rFonts w:ascii="Times New Roman" w:hAnsi="Times New Roman" w:cs="Times New Roman"/>
                <w:noProof/>
                <w:webHidden/>
                <w:rPrChange w:id="353" w:author="Prasasti Karunia Farista Ananto" w:date="2021-10-14T16:56:00Z">
                  <w:rPr>
                    <w:noProof/>
                    <w:webHidden/>
                  </w:rPr>
                </w:rPrChange>
              </w:rPr>
              <w:tab/>
              <w:delText>8</w:delText>
            </w:r>
          </w:del>
        </w:p>
        <w:p w14:paraId="7A51E29B" w14:textId="750AFB9D" w:rsidR="00015ADF" w:rsidRPr="00006ABF" w:rsidDel="00FC78B3" w:rsidRDefault="00015ADF" w:rsidP="00CC4C47">
          <w:pPr>
            <w:pStyle w:val="TOC2"/>
            <w:tabs>
              <w:tab w:val="left" w:pos="880"/>
              <w:tab w:val="right" w:leader="dot" w:pos="9016"/>
            </w:tabs>
            <w:spacing w:line="360" w:lineRule="auto"/>
            <w:rPr>
              <w:del w:id="354" w:author="nadira firinda" w:date="2022-10-29T23:33:00Z"/>
              <w:rFonts w:ascii="Times New Roman" w:eastAsiaTheme="minorEastAsia" w:hAnsi="Times New Roman" w:cs="Times New Roman"/>
              <w:noProof/>
              <w:lang w:val="en-US" w:eastAsia="zh-TW"/>
              <w:rPrChange w:id="355" w:author="Prasasti Karunia Farista Ananto" w:date="2021-10-14T16:56:00Z">
                <w:rPr>
                  <w:del w:id="356" w:author="nadira firinda" w:date="2022-10-29T23:33:00Z"/>
                  <w:rFonts w:eastAsiaTheme="minorEastAsia"/>
                  <w:noProof/>
                  <w:lang w:val="en-US" w:eastAsia="zh-TW"/>
                </w:rPr>
              </w:rPrChange>
            </w:rPr>
            <w:pPrChange w:id="357" w:author="nadira firinda" w:date="2022-10-29T23:37:00Z">
              <w:pPr>
                <w:pStyle w:val="TOC2"/>
                <w:tabs>
                  <w:tab w:val="left" w:pos="880"/>
                  <w:tab w:val="right" w:leader="dot" w:pos="9016"/>
                </w:tabs>
              </w:pPr>
            </w:pPrChange>
          </w:pPr>
          <w:del w:id="358" w:author="nadira firinda" w:date="2022-10-29T23:33:00Z">
            <w:r w:rsidRPr="00FC78B3" w:rsidDel="00FC78B3">
              <w:rPr>
                <w:rStyle w:val="Hyperlink"/>
                <w:rFonts w:ascii="Times New Roman" w:hAnsi="Times New Roman" w:cs="Times New Roman"/>
                <w:noProof/>
                <w14:scene3d>
                  <w14:camera w14:prst="orthographicFront"/>
                  <w14:lightRig w14:rig="threePt" w14:dir="t">
                    <w14:rot w14:lat="0" w14:lon="0" w14:rev="0"/>
                  </w14:lightRig>
                </w14:scene3d>
                <w:rPrChange w:id="359" w:author="nadira firinda" w:date="2022-10-29T23:33:00Z">
                  <w:rPr>
                    <w:rStyle w:val="Hyperlink"/>
                    <w:noProof/>
                    <w14:scene3d>
                      <w14:camera w14:prst="orthographicFront"/>
                      <w14:lightRig w14:rig="threePt" w14:dir="t">
                        <w14:rot w14:lat="0" w14:lon="0" w14:rev="0"/>
                      </w14:lightRig>
                    </w14:scene3d>
                  </w:rPr>
                </w:rPrChange>
              </w:rPr>
              <w:delText>I.2.</w:delText>
            </w:r>
            <w:r w:rsidRPr="00006ABF" w:rsidDel="00FC78B3">
              <w:rPr>
                <w:rFonts w:ascii="Times New Roman" w:eastAsiaTheme="minorEastAsia" w:hAnsi="Times New Roman" w:cs="Times New Roman"/>
                <w:noProof/>
                <w:lang w:val="en-US" w:eastAsia="zh-TW"/>
                <w:rPrChange w:id="360" w:author="Prasasti Karunia Farista Ananto" w:date="2021-10-14T16:56:00Z">
                  <w:rPr>
                    <w:rFonts w:eastAsiaTheme="minorEastAsia"/>
                    <w:noProof/>
                    <w:lang w:val="en-US" w:eastAsia="zh-TW"/>
                  </w:rPr>
                </w:rPrChange>
              </w:rPr>
              <w:tab/>
            </w:r>
            <w:r w:rsidRPr="00FC78B3" w:rsidDel="00FC78B3">
              <w:rPr>
                <w:rStyle w:val="Hyperlink"/>
                <w:rFonts w:ascii="Times New Roman" w:hAnsi="Times New Roman" w:cs="Times New Roman"/>
                <w:noProof/>
                <w:rPrChange w:id="361" w:author="nadira firinda" w:date="2022-10-29T23:33:00Z">
                  <w:rPr>
                    <w:rStyle w:val="Hyperlink"/>
                    <w:noProof/>
                  </w:rPr>
                </w:rPrChange>
              </w:rPr>
              <w:delText>Pertanyaan Penelitian</w:delText>
            </w:r>
            <w:r w:rsidRPr="00006ABF" w:rsidDel="00FC78B3">
              <w:rPr>
                <w:rFonts w:ascii="Times New Roman" w:hAnsi="Times New Roman" w:cs="Times New Roman"/>
                <w:noProof/>
                <w:webHidden/>
                <w:rPrChange w:id="362" w:author="Prasasti Karunia Farista Ananto" w:date="2021-10-14T16:56:00Z">
                  <w:rPr>
                    <w:noProof/>
                    <w:webHidden/>
                  </w:rPr>
                </w:rPrChange>
              </w:rPr>
              <w:tab/>
              <w:delText>9</w:delText>
            </w:r>
          </w:del>
        </w:p>
        <w:p w14:paraId="326F582F" w14:textId="03AD41A6" w:rsidR="00015ADF" w:rsidRPr="00006ABF" w:rsidDel="00FC78B3" w:rsidRDefault="00015ADF" w:rsidP="00CC4C47">
          <w:pPr>
            <w:pStyle w:val="TOC2"/>
            <w:tabs>
              <w:tab w:val="left" w:pos="880"/>
              <w:tab w:val="right" w:leader="dot" w:pos="9016"/>
            </w:tabs>
            <w:spacing w:line="360" w:lineRule="auto"/>
            <w:rPr>
              <w:del w:id="363" w:author="nadira firinda" w:date="2022-10-29T23:33:00Z"/>
              <w:rFonts w:ascii="Times New Roman" w:eastAsiaTheme="minorEastAsia" w:hAnsi="Times New Roman" w:cs="Times New Roman"/>
              <w:noProof/>
              <w:lang w:val="en-US" w:eastAsia="zh-TW"/>
              <w:rPrChange w:id="364" w:author="Prasasti Karunia Farista Ananto" w:date="2021-10-14T16:56:00Z">
                <w:rPr>
                  <w:del w:id="365" w:author="nadira firinda" w:date="2022-10-29T23:33:00Z"/>
                  <w:rFonts w:eastAsiaTheme="minorEastAsia"/>
                  <w:noProof/>
                  <w:lang w:val="en-US" w:eastAsia="zh-TW"/>
                </w:rPr>
              </w:rPrChange>
            </w:rPr>
            <w:pPrChange w:id="366" w:author="nadira firinda" w:date="2022-10-29T23:37:00Z">
              <w:pPr>
                <w:pStyle w:val="TOC2"/>
                <w:tabs>
                  <w:tab w:val="left" w:pos="880"/>
                  <w:tab w:val="right" w:leader="dot" w:pos="9016"/>
                </w:tabs>
              </w:pPr>
            </w:pPrChange>
          </w:pPr>
          <w:del w:id="367" w:author="nadira firinda" w:date="2022-10-29T23:33:00Z">
            <w:r w:rsidRPr="00FC78B3" w:rsidDel="00FC78B3">
              <w:rPr>
                <w:rStyle w:val="Hyperlink"/>
                <w:rFonts w:ascii="Times New Roman" w:hAnsi="Times New Roman" w:cs="Times New Roman"/>
                <w:noProof/>
                <w14:scene3d>
                  <w14:camera w14:prst="orthographicFront"/>
                  <w14:lightRig w14:rig="threePt" w14:dir="t">
                    <w14:rot w14:lat="0" w14:lon="0" w14:rev="0"/>
                  </w14:lightRig>
                </w14:scene3d>
                <w:rPrChange w:id="368" w:author="nadira firinda" w:date="2022-10-29T23:33:00Z">
                  <w:rPr>
                    <w:rStyle w:val="Hyperlink"/>
                    <w:noProof/>
                    <w14:scene3d>
                      <w14:camera w14:prst="orthographicFront"/>
                      <w14:lightRig w14:rig="threePt" w14:dir="t">
                        <w14:rot w14:lat="0" w14:lon="0" w14:rev="0"/>
                      </w14:lightRig>
                    </w14:scene3d>
                  </w:rPr>
                </w:rPrChange>
              </w:rPr>
              <w:delText>I.3.</w:delText>
            </w:r>
            <w:r w:rsidRPr="00006ABF" w:rsidDel="00FC78B3">
              <w:rPr>
                <w:rFonts w:ascii="Times New Roman" w:eastAsiaTheme="minorEastAsia" w:hAnsi="Times New Roman" w:cs="Times New Roman"/>
                <w:noProof/>
                <w:lang w:val="en-US" w:eastAsia="zh-TW"/>
                <w:rPrChange w:id="369" w:author="Prasasti Karunia Farista Ananto" w:date="2021-10-14T16:56:00Z">
                  <w:rPr>
                    <w:rFonts w:eastAsiaTheme="minorEastAsia"/>
                    <w:noProof/>
                    <w:lang w:val="en-US" w:eastAsia="zh-TW"/>
                  </w:rPr>
                </w:rPrChange>
              </w:rPr>
              <w:tab/>
            </w:r>
            <w:r w:rsidRPr="00FC78B3" w:rsidDel="00FC78B3">
              <w:rPr>
                <w:rStyle w:val="Hyperlink"/>
                <w:rFonts w:ascii="Times New Roman" w:hAnsi="Times New Roman" w:cs="Times New Roman"/>
                <w:noProof/>
                <w:rPrChange w:id="370" w:author="nadira firinda" w:date="2022-10-29T23:33:00Z">
                  <w:rPr>
                    <w:rStyle w:val="Hyperlink"/>
                    <w:noProof/>
                  </w:rPr>
                </w:rPrChange>
              </w:rPr>
              <w:delText>Tujuan Penelitian</w:delText>
            </w:r>
            <w:r w:rsidRPr="00006ABF" w:rsidDel="00FC78B3">
              <w:rPr>
                <w:rFonts w:ascii="Times New Roman" w:hAnsi="Times New Roman" w:cs="Times New Roman"/>
                <w:noProof/>
                <w:webHidden/>
                <w:rPrChange w:id="371" w:author="Prasasti Karunia Farista Ananto" w:date="2021-10-14T16:56:00Z">
                  <w:rPr>
                    <w:noProof/>
                    <w:webHidden/>
                  </w:rPr>
                </w:rPrChange>
              </w:rPr>
              <w:tab/>
              <w:delText>9</w:delText>
            </w:r>
          </w:del>
        </w:p>
        <w:p w14:paraId="7496D0EC" w14:textId="57BF1F96" w:rsidR="00015ADF" w:rsidRPr="00006ABF" w:rsidDel="00FC78B3" w:rsidRDefault="00015ADF" w:rsidP="00CC4C47">
          <w:pPr>
            <w:pStyle w:val="TOC1"/>
            <w:tabs>
              <w:tab w:val="left" w:pos="440"/>
            </w:tabs>
            <w:spacing w:line="360" w:lineRule="auto"/>
            <w:rPr>
              <w:del w:id="372" w:author="nadira firinda" w:date="2022-10-29T23:33:00Z"/>
              <w:rFonts w:ascii="Times New Roman" w:eastAsiaTheme="minorEastAsia" w:hAnsi="Times New Roman" w:cs="Times New Roman"/>
              <w:noProof/>
              <w:lang w:val="en-US" w:eastAsia="zh-TW"/>
              <w:rPrChange w:id="373" w:author="Prasasti Karunia Farista Ananto" w:date="2021-10-14T16:56:00Z">
                <w:rPr>
                  <w:del w:id="374" w:author="nadira firinda" w:date="2022-10-29T23:33:00Z"/>
                  <w:rFonts w:eastAsiaTheme="minorEastAsia"/>
                  <w:noProof/>
                  <w:lang w:val="en-US" w:eastAsia="zh-TW"/>
                </w:rPr>
              </w:rPrChange>
            </w:rPr>
            <w:pPrChange w:id="375" w:author="nadira firinda" w:date="2022-10-29T23:37:00Z">
              <w:pPr>
                <w:pStyle w:val="TOC1"/>
                <w:tabs>
                  <w:tab w:val="left" w:pos="440"/>
                  <w:tab w:val="right" w:leader="dot" w:pos="9016"/>
                </w:tabs>
              </w:pPr>
            </w:pPrChange>
          </w:pPr>
          <w:del w:id="376" w:author="nadira firinda" w:date="2022-10-29T23:33:00Z">
            <w:r w:rsidRPr="00FC78B3" w:rsidDel="00FC78B3">
              <w:rPr>
                <w:rStyle w:val="Hyperlink"/>
                <w:rFonts w:ascii="Times New Roman" w:hAnsi="Times New Roman" w:cs="Times New Roman"/>
                <w:noProof/>
                <w:rPrChange w:id="377" w:author="nadira firinda" w:date="2022-10-29T23:33:00Z">
                  <w:rPr>
                    <w:rStyle w:val="Hyperlink"/>
                    <w:noProof/>
                  </w:rPr>
                </w:rPrChange>
              </w:rPr>
              <w:delText>II.</w:delText>
            </w:r>
            <w:r w:rsidRPr="00006ABF" w:rsidDel="00FC78B3">
              <w:rPr>
                <w:rFonts w:ascii="Times New Roman" w:eastAsiaTheme="minorEastAsia" w:hAnsi="Times New Roman" w:cs="Times New Roman"/>
                <w:noProof/>
                <w:lang w:val="en-US" w:eastAsia="zh-TW"/>
                <w:rPrChange w:id="378" w:author="Prasasti Karunia Farista Ananto" w:date="2021-10-14T16:56:00Z">
                  <w:rPr>
                    <w:rFonts w:eastAsiaTheme="minorEastAsia"/>
                    <w:noProof/>
                    <w:lang w:val="en-US" w:eastAsia="zh-TW"/>
                  </w:rPr>
                </w:rPrChange>
              </w:rPr>
              <w:tab/>
            </w:r>
            <w:r w:rsidRPr="00FC78B3" w:rsidDel="00FC78B3">
              <w:rPr>
                <w:rStyle w:val="Hyperlink"/>
                <w:rFonts w:ascii="Times New Roman" w:hAnsi="Times New Roman" w:cs="Times New Roman"/>
                <w:noProof/>
                <w:rPrChange w:id="379" w:author="nadira firinda" w:date="2022-10-29T23:33:00Z">
                  <w:rPr>
                    <w:rStyle w:val="Hyperlink"/>
                    <w:noProof/>
                  </w:rPr>
                </w:rPrChange>
              </w:rPr>
              <w:delText>STRUKTUR DAN SPESIFIKASI MODEL</w:delText>
            </w:r>
            <w:r w:rsidRPr="00006ABF" w:rsidDel="00FC78B3">
              <w:rPr>
                <w:rFonts w:ascii="Times New Roman" w:hAnsi="Times New Roman" w:cs="Times New Roman"/>
                <w:noProof/>
                <w:webHidden/>
                <w:rPrChange w:id="380" w:author="Prasasti Karunia Farista Ananto" w:date="2021-10-14T16:56:00Z">
                  <w:rPr>
                    <w:noProof/>
                    <w:webHidden/>
                  </w:rPr>
                </w:rPrChange>
              </w:rPr>
              <w:tab/>
              <w:delText>10</w:delText>
            </w:r>
          </w:del>
        </w:p>
        <w:p w14:paraId="58D9E35F" w14:textId="74F5E5BA" w:rsidR="00015ADF" w:rsidRPr="00006ABF" w:rsidDel="00FC78B3" w:rsidRDefault="00015ADF" w:rsidP="00CC4C47">
          <w:pPr>
            <w:pStyle w:val="TOC2"/>
            <w:tabs>
              <w:tab w:val="left" w:pos="880"/>
              <w:tab w:val="right" w:leader="dot" w:pos="9016"/>
            </w:tabs>
            <w:spacing w:line="360" w:lineRule="auto"/>
            <w:rPr>
              <w:del w:id="381" w:author="nadira firinda" w:date="2022-10-29T23:33:00Z"/>
              <w:rFonts w:ascii="Times New Roman" w:eastAsiaTheme="minorEastAsia" w:hAnsi="Times New Roman" w:cs="Times New Roman"/>
              <w:noProof/>
              <w:lang w:val="en-US" w:eastAsia="zh-TW"/>
              <w:rPrChange w:id="382" w:author="Prasasti Karunia Farista Ananto" w:date="2021-10-14T16:56:00Z">
                <w:rPr>
                  <w:del w:id="383" w:author="nadira firinda" w:date="2022-10-29T23:33:00Z"/>
                  <w:rFonts w:eastAsiaTheme="minorEastAsia"/>
                  <w:noProof/>
                  <w:lang w:val="en-US" w:eastAsia="zh-TW"/>
                </w:rPr>
              </w:rPrChange>
            </w:rPr>
            <w:pPrChange w:id="384" w:author="nadira firinda" w:date="2022-10-29T23:37:00Z">
              <w:pPr>
                <w:pStyle w:val="TOC2"/>
                <w:tabs>
                  <w:tab w:val="left" w:pos="880"/>
                  <w:tab w:val="right" w:leader="dot" w:pos="9016"/>
                </w:tabs>
              </w:pPr>
            </w:pPrChange>
          </w:pPr>
          <w:del w:id="385" w:author="nadira firinda" w:date="2022-10-29T23:33:00Z">
            <w:r w:rsidRPr="00FC78B3" w:rsidDel="00FC78B3">
              <w:rPr>
                <w:rStyle w:val="Hyperlink"/>
                <w:rFonts w:ascii="Times New Roman" w:hAnsi="Times New Roman" w:cs="Times New Roman"/>
                <w:noProof/>
                <w14:scene3d>
                  <w14:camera w14:prst="orthographicFront"/>
                  <w14:lightRig w14:rig="threePt" w14:dir="t">
                    <w14:rot w14:lat="0" w14:lon="0" w14:rev="0"/>
                  </w14:lightRig>
                </w14:scene3d>
                <w:rPrChange w:id="386" w:author="nadira firinda" w:date="2022-10-29T23:33:00Z">
                  <w:rPr>
                    <w:rStyle w:val="Hyperlink"/>
                    <w:noProof/>
                    <w14:scene3d>
                      <w14:camera w14:prst="orthographicFront"/>
                      <w14:lightRig w14:rig="threePt" w14:dir="t">
                        <w14:rot w14:lat="0" w14:lon="0" w14:rev="0"/>
                      </w14:lightRig>
                    </w14:scene3d>
                  </w:rPr>
                </w:rPrChange>
              </w:rPr>
              <w:delText>II.1.</w:delText>
            </w:r>
            <w:r w:rsidRPr="00006ABF" w:rsidDel="00FC78B3">
              <w:rPr>
                <w:rFonts w:ascii="Times New Roman" w:eastAsiaTheme="minorEastAsia" w:hAnsi="Times New Roman" w:cs="Times New Roman"/>
                <w:noProof/>
                <w:lang w:val="en-US" w:eastAsia="zh-TW"/>
                <w:rPrChange w:id="387" w:author="Prasasti Karunia Farista Ananto" w:date="2021-10-14T16:56:00Z">
                  <w:rPr>
                    <w:rFonts w:eastAsiaTheme="minorEastAsia"/>
                    <w:noProof/>
                    <w:lang w:val="en-US" w:eastAsia="zh-TW"/>
                  </w:rPr>
                </w:rPrChange>
              </w:rPr>
              <w:tab/>
            </w:r>
            <w:r w:rsidRPr="00FC78B3" w:rsidDel="00FC78B3">
              <w:rPr>
                <w:rStyle w:val="Hyperlink"/>
                <w:rFonts w:ascii="Times New Roman" w:hAnsi="Times New Roman" w:cs="Times New Roman"/>
                <w:noProof/>
                <w:rPrChange w:id="388" w:author="nadira firinda" w:date="2022-10-29T23:33:00Z">
                  <w:rPr>
                    <w:rStyle w:val="Hyperlink"/>
                    <w:noProof/>
                  </w:rPr>
                </w:rPrChange>
              </w:rPr>
              <w:delText>Profil PDB Sektoral</w:delText>
            </w:r>
            <w:r w:rsidRPr="00006ABF" w:rsidDel="00FC78B3">
              <w:rPr>
                <w:rFonts w:ascii="Times New Roman" w:hAnsi="Times New Roman" w:cs="Times New Roman"/>
                <w:noProof/>
                <w:webHidden/>
                <w:rPrChange w:id="389" w:author="Prasasti Karunia Farista Ananto" w:date="2021-10-14T16:56:00Z">
                  <w:rPr>
                    <w:noProof/>
                    <w:webHidden/>
                  </w:rPr>
                </w:rPrChange>
              </w:rPr>
              <w:tab/>
              <w:delText>11</w:delText>
            </w:r>
          </w:del>
        </w:p>
        <w:p w14:paraId="39F4943F" w14:textId="3A44CDB3" w:rsidR="00015ADF" w:rsidRPr="00006ABF" w:rsidDel="00FC78B3" w:rsidRDefault="00015ADF" w:rsidP="00CC4C47">
          <w:pPr>
            <w:pStyle w:val="TOC3"/>
            <w:tabs>
              <w:tab w:val="left" w:pos="1320"/>
              <w:tab w:val="right" w:leader="dot" w:pos="9016"/>
            </w:tabs>
            <w:spacing w:line="360" w:lineRule="auto"/>
            <w:rPr>
              <w:del w:id="390" w:author="nadira firinda" w:date="2022-10-29T23:33:00Z"/>
              <w:rFonts w:ascii="Times New Roman" w:eastAsiaTheme="minorEastAsia" w:hAnsi="Times New Roman" w:cs="Times New Roman"/>
              <w:noProof/>
              <w:lang w:val="en-US" w:eastAsia="zh-TW"/>
              <w:rPrChange w:id="391" w:author="Prasasti Karunia Farista Ananto" w:date="2021-10-14T16:56:00Z">
                <w:rPr>
                  <w:del w:id="392" w:author="nadira firinda" w:date="2022-10-29T23:33:00Z"/>
                  <w:rFonts w:eastAsiaTheme="minorEastAsia"/>
                  <w:noProof/>
                  <w:lang w:val="en-US" w:eastAsia="zh-TW"/>
                </w:rPr>
              </w:rPrChange>
            </w:rPr>
            <w:pPrChange w:id="393" w:author="nadira firinda" w:date="2022-10-29T23:37:00Z">
              <w:pPr>
                <w:pStyle w:val="TOC3"/>
                <w:tabs>
                  <w:tab w:val="left" w:pos="1320"/>
                  <w:tab w:val="right" w:leader="dot" w:pos="9016"/>
                </w:tabs>
              </w:pPr>
            </w:pPrChange>
          </w:pPr>
          <w:del w:id="394" w:author="nadira firinda" w:date="2022-10-29T23:33:00Z">
            <w:r w:rsidRPr="00FC78B3" w:rsidDel="00FC78B3">
              <w:rPr>
                <w:rStyle w:val="Hyperlink"/>
                <w:rFonts w:ascii="Times New Roman" w:hAnsi="Times New Roman" w:cs="Times New Roman"/>
                <w:noProof/>
                <w:rPrChange w:id="395" w:author="nadira firinda" w:date="2022-10-29T23:33:00Z">
                  <w:rPr>
                    <w:rStyle w:val="Hyperlink"/>
                    <w:noProof/>
                  </w:rPr>
                </w:rPrChange>
              </w:rPr>
              <w:delText>II.1.1.</w:delText>
            </w:r>
            <w:r w:rsidRPr="00006ABF" w:rsidDel="00FC78B3">
              <w:rPr>
                <w:rFonts w:ascii="Times New Roman" w:eastAsiaTheme="minorEastAsia" w:hAnsi="Times New Roman" w:cs="Times New Roman"/>
                <w:noProof/>
                <w:lang w:val="en-US" w:eastAsia="zh-TW"/>
                <w:rPrChange w:id="396" w:author="Prasasti Karunia Farista Ananto" w:date="2021-10-14T16:56:00Z">
                  <w:rPr>
                    <w:rFonts w:eastAsiaTheme="minorEastAsia"/>
                    <w:noProof/>
                    <w:lang w:val="en-US" w:eastAsia="zh-TW"/>
                  </w:rPr>
                </w:rPrChange>
              </w:rPr>
              <w:tab/>
            </w:r>
            <w:r w:rsidRPr="00FC78B3" w:rsidDel="00FC78B3">
              <w:rPr>
                <w:rStyle w:val="Hyperlink"/>
                <w:rFonts w:ascii="Times New Roman" w:hAnsi="Times New Roman" w:cs="Times New Roman"/>
                <w:noProof/>
                <w:rPrChange w:id="397" w:author="nadira firinda" w:date="2022-10-29T23:33:00Z">
                  <w:rPr>
                    <w:rStyle w:val="Hyperlink"/>
                    <w:noProof/>
                  </w:rPr>
                </w:rPrChange>
              </w:rPr>
              <w:delText>Pertanian, Kehutanan, dan Perikanan (G01)</w:delText>
            </w:r>
            <w:r w:rsidRPr="00006ABF" w:rsidDel="00FC78B3">
              <w:rPr>
                <w:rFonts w:ascii="Times New Roman" w:hAnsi="Times New Roman" w:cs="Times New Roman"/>
                <w:noProof/>
                <w:webHidden/>
                <w:rPrChange w:id="398" w:author="Prasasti Karunia Farista Ananto" w:date="2021-10-14T16:56:00Z">
                  <w:rPr>
                    <w:noProof/>
                    <w:webHidden/>
                  </w:rPr>
                </w:rPrChange>
              </w:rPr>
              <w:tab/>
              <w:delText>11</w:delText>
            </w:r>
          </w:del>
        </w:p>
        <w:p w14:paraId="76E7FB77" w14:textId="0BF95FE5" w:rsidR="00015ADF" w:rsidRPr="00006ABF" w:rsidDel="00FC78B3" w:rsidRDefault="00015ADF" w:rsidP="00CC4C47">
          <w:pPr>
            <w:pStyle w:val="TOC3"/>
            <w:tabs>
              <w:tab w:val="left" w:pos="1320"/>
              <w:tab w:val="right" w:leader="dot" w:pos="9016"/>
            </w:tabs>
            <w:spacing w:line="360" w:lineRule="auto"/>
            <w:rPr>
              <w:del w:id="399" w:author="nadira firinda" w:date="2022-10-29T23:33:00Z"/>
              <w:rFonts w:ascii="Times New Roman" w:eastAsiaTheme="minorEastAsia" w:hAnsi="Times New Roman" w:cs="Times New Roman"/>
              <w:noProof/>
              <w:lang w:val="en-US" w:eastAsia="zh-TW"/>
              <w:rPrChange w:id="400" w:author="Prasasti Karunia Farista Ananto" w:date="2021-10-14T16:56:00Z">
                <w:rPr>
                  <w:del w:id="401" w:author="nadira firinda" w:date="2022-10-29T23:33:00Z"/>
                  <w:rFonts w:eastAsiaTheme="minorEastAsia"/>
                  <w:noProof/>
                  <w:lang w:val="en-US" w:eastAsia="zh-TW"/>
                </w:rPr>
              </w:rPrChange>
            </w:rPr>
            <w:pPrChange w:id="402" w:author="nadira firinda" w:date="2022-10-29T23:37:00Z">
              <w:pPr>
                <w:pStyle w:val="TOC3"/>
                <w:tabs>
                  <w:tab w:val="left" w:pos="1320"/>
                  <w:tab w:val="right" w:leader="dot" w:pos="9016"/>
                </w:tabs>
              </w:pPr>
            </w:pPrChange>
          </w:pPr>
          <w:del w:id="403" w:author="nadira firinda" w:date="2022-10-29T23:33:00Z">
            <w:r w:rsidRPr="00FC78B3" w:rsidDel="00FC78B3">
              <w:rPr>
                <w:rStyle w:val="Hyperlink"/>
                <w:rFonts w:ascii="Times New Roman" w:hAnsi="Times New Roman" w:cs="Times New Roman"/>
                <w:noProof/>
                <w:rPrChange w:id="404" w:author="nadira firinda" w:date="2022-10-29T23:33:00Z">
                  <w:rPr>
                    <w:rStyle w:val="Hyperlink"/>
                    <w:noProof/>
                  </w:rPr>
                </w:rPrChange>
              </w:rPr>
              <w:delText>II.1.2.</w:delText>
            </w:r>
            <w:r w:rsidRPr="00006ABF" w:rsidDel="00FC78B3">
              <w:rPr>
                <w:rFonts w:ascii="Times New Roman" w:eastAsiaTheme="minorEastAsia" w:hAnsi="Times New Roman" w:cs="Times New Roman"/>
                <w:noProof/>
                <w:lang w:val="en-US" w:eastAsia="zh-TW"/>
                <w:rPrChange w:id="405" w:author="Prasasti Karunia Farista Ananto" w:date="2021-10-14T16:56:00Z">
                  <w:rPr>
                    <w:rFonts w:eastAsiaTheme="minorEastAsia"/>
                    <w:noProof/>
                    <w:lang w:val="en-US" w:eastAsia="zh-TW"/>
                  </w:rPr>
                </w:rPrChange>
              </w:rPr>
              <w:tab/>
            </w:r>
            <w:r w:rsidRPr="00FC78B3" w:rsidDel="00FC78B3">
              <w:rPr>
                <w:rStyle w:val="Hyperlink"/>
                <w:rFonts w:ascii="Times New Roman" w:hAnsi="Times New Roman" w:cs="Times New Roman"/>
                <w:noProof/>
                <w:rPrChange w:id="406" w:author="nadira firinda" w:date="2022-10-29T23:33:00Z">
                  <w:rPr>
                    <w:rStyle w:val="Hyperlink"/>
                    <w:noProof/>
                  </w:rPr>
                </w:rPrChange>
              </w:rPr>
              <w:delText>Pertambangan, dan Penggalian (G02)</w:delText>
            </w:r>
            <w:r w:rsidRPr="00006ABF" w:rsidDel="00FC78B3">
              <w:rPr>
                <w:rFonts w:ascii="Times New Roman" w:hAnsi="Times New Roman" w:cs="Times New Roman"/>
                <w:noProof/>
                <w:webHidden/>
                <w:rPrChange w:id="407" w:author="Prasasti Karunia Farista Ananto" w:date="2021-10-14T16:56:00Z">
                  <w:rPr>
                    <w:noProof/>
                    <w:webHidden/>
                  </w:rPr>
                </w:rPrChange>
              </w:rPr>
              <w:tab/>
              <w:delText>12</w:delText>
            </w:r>
          </w:del>
        </w:p>
        <w:p w14:paraId="3CA7087B" w14:textId="275323C9" w:rsidR="00015ADF" w:rsidRPr="00006ABF" w:rsidDel="00FC78B3" w:rsidRDefault="00015ADF" w:rsidP="00CC4C47">
          <w:pPr>
            <w:pStyle w:val="TOC3"/>
            <w:tabs>
              <w:tab w:val="left" w:pos="1320"/>
              <w:tab w:val="right" w:leader="dot" w:pos="9016"/>
            </w:tabs>
            <w:spacing w:line="360" w:lineRule="auto"/>
            <w:rPr>
              <w:del w:id="408" w:author="nadira firinda" w:date="2022-10-29T23:33:00Z"/>
              <w:rFonts w:ascii="Times New Roman" w:eastAsiaTheme="minorEastAsia" w:hAnsi="Times New Roman" w:cs="Times New Roman"/>
              <w:noProof/>
              <w:lang w:val="en-US" w:eastAsia="zh-TW"/>
              <w:rPrChange w:id="409" w:author="Prasasti Karunia Farista Ananto" w:date="2021-10-14T16:56:00Z">
                <w:rPr>
                  <w:del w:id="410" w:author="nadira firinda" w:date="2022-10-29T23:33:00Z"/>
                  <w:rFonts w:eastAsiaTheme="minorEastAsia"/>
                  <w:noProof/>
                  <w:lang w:val="en-US" w:eastAsia="zh-TW"/>
                </w:rPr>
              </w:rPrChange>
            </w:rPr>
            <w:pPrChange w:id="411" w:author="nadira firinda" w:date="2022-10-29T23:37:00Z">
              <w:pPr>
                <w:pStyle w:val="TOC3"/>
                <w:tabs>
                  <w:tab w:val="left" w:pos="1320"/>
                  <w:tab w:val="right" w:leader="dot" w:pos="9016"/>
                </w:tabs>
              </w:pPr>
            </w:pPrChange>
          </w:pPr>
          <w:del w:id="412" w:author="nadira firinda" w:date="2022-10-29T23:33:00Z">
            <w:r w:rsidRPr="00FC78B3" w:rsidDel="00FC78B3">
              <w:rPr>
                <w:rStyle w:val="Hyperlink"/>
                <w:rFonts w:ascii="Times New Roman" w:hAnsi="Times New Roman" w:cs="Times New Roman"/>
                <w:noProof/>
                <w:rPrChange w:id="413" w:author="nadira firinda" w:date="2022-10-29T23:33:00Z">
                  <w:rPr>
                    <w:rStyle w:val="Hyperlink"/>
                    <w:noProof/>
                  </w:rPr>
                </w:rPrChange>
              </w:rPr>
              <w:delText>II.1.3.</w:delText>
            </w:r>
            <w:r w:rsidRPr="00006ABF" w:rsidDel="00FC78B3">
              <w:rPr>
                <w:rFonts w:ascii="Times New Roman" w:eastAsiaTheme="minorEastAsia" w:hAnsi="Times New Roman" w:cs="Times New Roman"/>
                <w:noProof/>
                <w:lang w:val="en-US" w:eastAsia="zh-TW"/>
                <w:rPrChange w:id="414" w:author="Prasasti Karunia Farista Ananto" w:date="2021-10-14T16:56:00Z">
                  <w:rPr>
                    <w:rFonts w:eastAsiaTheme="minorEastAsia"/>
                    <w:noProof/>
                    <w:lang w:val="en-US" w:eastAsia="zh-TW"/>
                  </w:rPr>
                </w:rPrChange>
              </w:rPr>
              <w:tab/>
            </w:r>
            <w:r w:rsidRPr="00FC78B3" w:rsidDel="00FC78B3">
              <w:rPr>
                <w:rStyle w:val="Hyperlink"/>
                <w:rFonts w:ascii="Times New Roman" w:hAnsi="Times New Roman" w:cs="Times New Roman"/>
                <w:noProof/>
                <w:rPrChange w:id="415" w:author="nadira firinda" w:date="2022-10-29T23:33:00Z">
                  <w:rPr>
                    <w:rStyle w:val="Hyperlink"/>
                    <w:noProof/>
                  </w:rPr>
                </w:rPrChange>
              </w:rPr>
              <w:delText>Industri Pengolahan (G03)</w:delText>
            </w:r>
            <w:r w:rsidRPr="00006ABF" w:rsidDel="00FC78B3">
              <w:rPr>
                <w:rFonts w:ascii="Times New Roman" w:hAnsi="Times New Roman" w:cs="Times New Roman"/>
                <w:noProof/>
                <w:webHidden/>
                <w:rPrChange w:id="416" w:author="Prasasti Karunia Farista Ananto" w:date="2021-10-14T16:56:00Z">
                  <w:rPr>
                    <w:noProof/>
                    <w:webHidden/>
                  </w:rPr>
                </w:rPrChange>
              </w:rPr>
              <w:tab/>
              <w:delText>12</w:delText>
            </w:r>
          </w:del>
        </w:p>
        <w:p w14:paraId="6EFD2116" w14:textId="203F0F67" w:rsidR="00015ADF" w:rsidRPr="00006ABF" w:rsidDel="00FC78B3" w:rsidRDefault="00015ADF" w:rsidP="00CC4C47">
          <w:pPr>
            <w:pStyle w:val="TOC3"/>
            <w:tabs>
              <w:tab w:val="left" w:pos="1320"/>
              <w:tab w:val="right" w:leader="dot" w:pos="9016"/>
            </w:tabs>
            <w:spacing w:line="360" w:lineRule="auto"/>
            <w:rPr>
              <w:del w:id="417" w:author="nadira firinda" w:date="2022-10-29T23:33:00Z"/>
              <w:rFonts w:ascii="Times New Roman" w:eastAsiaTheme="minorEastAsia" w:hAnsi="Times New Roman" w:cs="Times New Roman"/>
              <w:noProof/>
              <w:lang w:val="en-US" w:eastAsia="zh-TW"/>
              <w:rPrChange w:id="418" w:author="Prasasti Karunia Farista Ananto" w:date="2021-10-14T16:56:00Z">
                <w:rPr>
                  <w:del w:id="419" w:author="nadira firinda" w:date="2022-10-29T23:33:00Z"/>
                  <w:rFonts w:eastAsiaTheme="minorEastAsia"/>
                  <w:noProof/>
                  <w:lang w:val="en-US" w:eastAsia="zh-TW"/>
                </w:rPr>
              </w:rPrChange>
            </w:rPr>
            <w:pPrChange w:id="420" w:author="nadira firinda" w:date="2022-10-29T23:37:00Z">
              <w:pPr>
                <w:pStyle w:val="TOC3"/>
                <w:tabs>
                  <w:tab w:val="left" w:pos="1320"/>
                  <w:tab w:val="right" w:leader="dot" w:pos="9016"/>
                </w:tabs>
              </w:pPr>
            </w:pPrChange>
          </w:pPr>
          <w:del w:id="421" w:author="nadira firinda" w:date="2022-10-29T23:33:00Z">
            <w:r w:rsidRPr="00FC78B3" w:rsidDel="00FC78B3">
              <w:rPr>
                <w:rStyle w:val="Hyperlink"/>
                <w:rFonts w:ascii="Times New Roman" w:hAnsi="Times New Roman" w:cs="Times New Roman"/>
                <w:noProof/>
                <w:rPrChange w:id="422" w:author="nadira firinda" w:date="2022-10-29T23:33:00Z">
                  <w:rPr>
                    <w:rStyle w:val="Hyperlink"/>
                    <w:noProof/>
                  </w:rPr>
                </w:rPrChange>
              </w:rPr>
              <w:delText>II.1.4.</w:delText>
            </w:r>
            <w:r w:rsidRPr="00006ABF" w:rsidDel="00FC78B3">
              <w:rPr>
                <w:rFonts w:ascii="Times New Roman" w:eastAsiaTheme="minorEastAsia" w:hAnsi="Times New Roman" w:cs="Times New Roman"/>
                <w:noProof/>
                <w:lang w:val="en-US" w:eastAsia="zh-TW"/>
                <w:rPrChange w:id="423" w:author="Prasasti Karunia Farista Ananto" w:date="2021-10-14T16:56:00Z">
                  <w:rPr>
                    <w:rFonts w:eastAsiaTheme="minorEastAsia"/>
                    <w:noProof/>
                    <w:lang w:val="en-US" w:eastAsia="zh-TW"/>
                  </w:rPr>
                </w:rPrChange>
              </w:rPr>
              <w:tab/>
            </w:r>
            <w:r w:rsidRPr="00FC78B3" w:rsidDel="00FC78B3">
              <w:rPr>
                <w:rStyle w:val="Hyperlink"/>
                <w:rFonts w:ascii="Times New Roman" w:hAnsi="Times New Roman" w:cs="Times New Roman"/>
                <w:noProof/>
                <w:rPrChange w:id="424" w:author="nadira firinda" w:date="2022-10-29T23:33:00Z">
                  <w:rPr>
                    <w:rStyle w:val="Hyperlink"/>
                    <w:noProof/>
                  </w:rPr>
                </w:rPrChange>
              </w:rPr>
              <w:delText>Pengadaan Listrik, dan Gas (G04)</w:delText>
            </w:r>
            <w:r w:rsidRPr="00006ABF" w:rsidDel="00FC78B3">
              <w:rPr>
                <w:rFonts w:ascii="Times New Roman" w:hAnsi="Times New Roman" w:cs="Times New Roman"/>
                <w:noProof/>
                <w:webHidden/>
                <w:rPrChange w:id="425" w:author="Prasasti Karunia Farista Ananto" w:date="2021-10-14T16:56:00Z">
                  <w:rPr>
                    <w:noProof/>
                    <w:webHidden/>
                  </w:rPr>
                </w:rPrChange>
              </w:rPr>
              <w:tab/>
              <w:delText>13</w:delText>
            </w:r>
          </w:del>
        </w:p>
        <w:p w14:paraId="7FEB30FD" w14:textId="1204D9C6" w:rsidR="00015ADF" w:rsidRPr="00006ABF" w:rsidDel="00FC78B3" w:rsidRDefault="00015ADF" w:rsidP="00CC4C47">
          <w:pPr>
            <w:pStyle w:val="TOC3"/>
            <w:tabs>
              <w:tab w:val="left" w:pos="1320"/>
              <w:tab w:val="right" w:leader="dot" w:pos="9016"/>
            </w:tabs>
            <w:spacing w:line="360" w:lineRule="auto"/>
            <w:rPr>
              <w:del w:id="426" w:author="nadira firinda" w:date="2022-10-29T23:33:00Z"/>
              <w:rFonts w:ascii="Times New Roman" w:eastAsiaTheme="minorEastAsia" w:hAnsi="Times New Roman" w:cs="Times New Roman"/>
              <w:noProof/>
              <w:lang w:val="en-US" w:eastAsia="zh-TW"/>
              <w:rPrChange w:id="427" w:author="Prasasti Karunia Farista Ananto" w:date="2021-10-14T16:56:00Z">
                <w:rPr>
                  <w:del w:id="428" w:author="nadira firinda" w:date="2022-10-29T23:33:00Z"/>
                  <w:rFonts w:eastAsiaTheme="minorEastAsia"/>
                  <w:noProof/>
                  <w:lang w:val="en-US" w:eastAsia="zh-TW"/>
                </w:rPr>
              </w:rPrChange>
            </w:rPr>
            <w:pPrChange w:id="429" w:author="nadira firinda" w:date="2022-10-29T23:37:00Z">
              <w:pPr>
                <w:pStyle w:val="TOC3"/>
                <w:tabs>
                  <w:tab w:val="left" w:pos="1320"/>
                  <w:tab w:val="right" w:leader="dot" w:pos="9016"/>
                </w:tabs>
              </w:pPr>
            </w:pPrChange>
          </w:pPr>
          <w:del w:id="430" w:author="nadira firinda" w:date="2022-10-29T23:33:00Z">
            <w:r w:rsidRPr="00FC78B3" w:rsidDel="00FC78B3">
              <w:rPr>
                <w:rStyle w:val="Hyperlink"/>
                <w:rFonts w:ascii="Times New Roman" w:hAnsi="Times New Roman" w:cs="Times New Roman"/>
                <w:noProof/>
                <w:rPrChange w:id="431" w:author="nadira firinda" w:date="2022-10-29T23:33:00Z">
                  <w:rPr>
                    <w:rStyle w:val="Hyperlink"/>
                    <w:noProof/>
                  </w:rPr>
                </w:rPrChange>
              </w:rPr>
              <w:delText>II.1.5.</w:delText>
            </w:r>
            <w:r w:rsidRPr="00006ABF" w:rsidDel="00FC78B3">
              <w:rPr>
                <w:rFonts w:ascii="Times New Roman" w:eastAsiaTheme="minorEastAsia" w:hAnsi="Times New Roman" w:cs="Times New Roman"/>
                <w:noProof/>
                <w:lang w:val="en-US" w:eastAsia="zh-TW"/>
                <w:rPrChange w:id="432" w:author="Prasasti Karunia Farista Ananto" w:date="2021-10-14T16:56:00Z">
                  <w:rPr>
                    <w:rFonts w:eastAsiaTheme="minorEastAsia"/>
                    <w:noProof/>
                    <w:lang w:val="en-US" w:eastAsia="zh-TW"/>
                  </w:rPr>
                </w:rPrChange>
              </w:rPr>
              <w:tab/>
            </w:r>
            <w:r w:rsidRPr="00FC78B3" w:rsidDel="00FC78B3">
              <w:rPr>
                <w:rStyle w:val="Hyperlink"/>
                <w:rFonts w:ascii="Times New Roman" w:hAnsi="Times New Roman" w:cs="Times New Roman"/>
                <w:noProof/>
                <w:rPrChange w:id="433" w:author="nadira firinda" w:date="2022-10-29T23:33:00Z">
                  <w:rPr>
                    <w:rStyle w:val="Hyperlink"/>
                    <w:noProof/>
                  </w:rPr>
                </w:rPrChange>
              </w:rPr>
              <w:delText>Pengadaan Air (G05)</w:delText>
            </w:r>
            <w:r w:rsidRPr="00006ABF" w:rsidDel="00FC78B3">
              <w:rPr>
                <w:rFonts w:ascii="Times New Roman" w:hAnsi="Times New Roman" w:cs="Times New Roman"/>
                <w:noProof/>
                <w:webHidden/>
                <w:rPrChange w:id="434" w:author="Prasasti Karunia Farista Ananto" w:date="2021-10-14T16:56:00Z">
                  <w:rPr>
                    <w:noProof/>
                    <w:webHidden/>
                  </w:rPr>
                </w:rPrChange>
              </w:rPr>
              <w:tab/>
              <w:delText>14</w:delText>
            </w:r>
          </w:del>
        </w:p>
        <w:p w14:paraId="7CC35E9B" w14:textId="6E2F801A" w:rsidR="00015ADF" w:rsidRPr="00006ABF" w:rsidDel="00FC78B3" w:rsidRDefault="00015ADF" w:rsidP="00CC4C47">
          <w:pPr>
            <w:pStyle w:val="TOC3"/>
            <w:tabs>
              <w:tab w:val="left" w:pos="1320"/>
              <w:tab w:val="right" w:leader="dot" w:pos="9016"/>
            </w:tabs>
            <w:spacing w:line="360" w:lineRule="auto"/>
            <w:rPr>
              <w:del w:id="435" w:author="nadira firinda" w:date="2022-10-29T23:33:00Z"/>
              <w:rFonts w:ascii="Times New Roman" w:eastAsiaTheme="minorEastAsia" w:hAnsi="Times New Roman" w:cs="Times New Roman"/>
              <w:noProof/>
              <w:lang w:val="en-US" w:eastAsia="zh-TW"/>
              <w:rPrChange w:id="436" w:author="Prasasti Karunia Farista Ananto" w:date="2021-10-14T16:56:00Z">
                <w:rPr>
                  <w:del w:id="437" w:author="nadira firinda" w:date="2022-10-29T23:33:00Z"/>
                  <w:rFonts w:eastAsiaTheme="minorEastAsia"/>
                  <w:noProof/>
                  <w:lang w:val="en-US" w:eastAsia="zh-TW"/>
                </w:rPr>
              </w:rPrChange>
            </w:rPr>
            <w:pPrChange w:id="438" w:author="nadira firinda" w:date="2022-10-29T23:37:00Z">
              <w:pPr>
                <w:pStyle w:val="TOC3"/>
                <w:tabs>
                  <w:tab w:val="left" w:pos="1320"/>
                  <w:tab w:val="right" w:leader="dot" w:pos="9016"/>
                </w:tabs>
              </w:pPr>
            </w:pPrChange>
          </w:pPr>
          <w:del w:id="439" w:author="nadira firinda" w:date="2022-10-29T23:33:00Z">
            <w:r w:rsidRPr="00FC78B3" w:rsidDel="00FC78B3">
              <w:rPr>
                <w:rStyle w:val="Hyperlink"/>
                <w:rFonts w:ascii="Times New Roman" w:hAnsi="Times New Roman" w:cs="Times New Roman"/>
                <w:noProof/>
                <w:rPrChange w:id="440" w:author="nadira firinda" w:date="2022-10-29T23:33:00Z">
                  <w:rPr>
                    <w:rStyle w:val="Hyperlink"/>
                    <w:noProof/>
                  </w:rPr>
                </w:rPrChange>
              </w:rPr>
              <w:delText>II.1.6.</w:delText>
            </w:r>
            <w:r w:rsidRPr="00006ABF" w:rsidDel="00FC78B3">
              <w:rPr>
                <w:rFonts w:ascii="Times New Roman" w:eastAsiaTheme="minorEastAsia" w:hAnsi="Times New Roman" w:cs="Times New Roman"/>
                <w:noProof/>
                <w:lang w:val="en-US" w:eastAsia="zh-TW"/>
                <w:rPrChange w:id="441" w:author="Prasasti Karunia Farista Ananto" w:date="2021-10-14T16:56:00Z">
                  <w:rPr>
                    <w:rFonts w:eastAsiaTheme="minorEastAsia"/>
                    <w:noProof/>
                    <w:lang w:val="en-US" w:eastAsia="zh-TW"/>
                  </w:rPr>
                </w:rPrChange>
              </w:rPr>
              <w:tab/>
            </w:r>
            <w:r w:rsidRPr="00FC78B3" w:rsidDel="00FC78B3">
              <w:rPr>
                <w:rStyle w:val="Hyperlink"/>
                <w:rFonts w:ascii="Times New Roman" w:hAnsi="Times New Roman" w:cs="Times New Roman"/>
                <w:noProof/>
                <w:rPrChange w:id="442" w:author="nadira firinda" w:date="2022-10-29T23:33:00Z">
                  <w:rPr>
                    <w:rStyle w:val="Hyperlink"/>
                    <w:noProof/>
                  </w:rPr>
                </w:rPrChange>
              </w:rPr>
              <w:delText>Konstruksi (G06)</w:delText>
            </w:r>
            <w:r w:rsidRPr="00006ABF" w:rsidDel="00FC78B3">
              <w:rPr>
                <w:rFonts w:ascii="Times New Roman" w:hAnsi="Times New Roman" w:cs="Times New Roman"/>
                <w:noProof/>
                <w:webHidden/>
                <w:rPrChange w:id="443" w:author="Prasasti Karunia Farista Ananto" w:date="2021-10-14T16:56:00Z">
                  <w:rPr>
                    <w:noProof/>
                    <w:webHidden/>
                  </w:rPr>
                </w:rPrChange>
              </w:rPr>
              <w:tab/>
              <w:delText>14</w:delText>
            </w:r>
          </w:del>
        </w:p>
        <w:p w14:paraId="6E115485" w14:textId="531F42A8" w:rsidR="00015ADF" w:rsidRPr="00006ABF" w:rsidDel="00FC78B3" w:rsidRDefault="00015ADF" w:rsidP="00CC4C47">
          <w:pPr>
            <w:pStyle w:val="TOC3"/>
            <w:tabs>
              <w:tab w:val="left" w:pos="1320"/>
              <w:tab w:val="right" w:leader="dot" w:pos="9016"/>
            </w:tabs>
            <w:spacing w:line="360" w:lineRule="auto"/>
            <w:rPr>
              <w:del w:id="444" w:author="nadira firinda" w:date="2022-10-29T23:33:00Z"/>
              <w:rFonts w:ascii="Times New Roman" w:eastAsiaTheme="minorEastAsia" w:hAnsi="Times New Roman" w:cs="Times New Roman"/>
              <w:noProof/>
              <w:lang w:val="en-US" w:eastAsia="zh-TW"/>
              <w:rPrChange w:id="445" w:author="Prasasti Karunia Farista Ananto" w:date="2021-10-14T16:56:00Z">
                <w:rPr>
                  <w:del w:id="446" w:author="nadira firinda" w:date="2022-10-29T23:33:00Z"/>
                  <w:rFonts w:eastAsiaTheme="minorEastAsia"/>
                  <w:noProof/>
                  <w:lang w:val="en-US" w:eastAsia="zh-TW"/>
                </w:rPr>
              </w:rPrChange>
            </w:rPr>
            <w:pPrChange w:id="447" w:author="nadira firinda" w:date="2022-10-29T23:37:00Z">
              <w:pPr>
                <w:pStyle w:val="TOC3"/>
                <w:tabs>
                  <w:tab w:val="left" w:pos="1320"/>
                  <w:tab w:val="right" w:leader="dot" w:pos="9016"/>
                </w:tabs>
              </w:pPr>
            </w:pPrChange>
          </w:pPr>
          <w:del w:id="448" w:author="nadira firinda" w:date="2022-10-29T23:33:00Z">
            <w:r w:rsidRPr="00FC78B3" w:rsidDel="00FC78B3">
              <w:rPr>
                <w:rStyle w:val="Hyperlink"/>
                <w:rFonts w:ascii="Times New Roman" w:hAnsi="Times New Roman" w:cs="Times New Roman"/>
                <w:noProof/>
                <w:rPrChange w:id="449" w:author="nadira firinda" w:date="2022-10-29T23:33:00Z">
                  <w:rPr>
                    <w:rStyle w:val="Hyperlink"/>
                    <w:noProof/>
                  </w:rPr>
                </w:rPrChange>
              </w:rPr>
              <w:delText>II.1.7.</w:delText>
            </w:r>
            <w:r w:rsidRPr="00006ABF" w:rsidDel="00FC78B3">
              <w:rPr>
                <w:rFonts w:ascii="Times New Roman" w:eastAsiaTheme="minorEastAsia" w:hAnsi="Times New Roman" w:cs="Times New Roman"/>
                <w:noProof/>
                <w:lang w:val="en-US" w:eastAsia="zh-TW"/>
                <w:rPrChange w:id="450" w:author="Prasasti Karunia Farista Ananto" w:date="2021-10-14T16:56:00Z">
                  <w:rPr>
                    <w:rFonts w:eastAsiaTheme="minorEastAsia"/>
                    <w:noProof/>
                    <w:lang w:val="en-US" w:eastAsia="zh-TW"/>
                  </w:rPr>
                </w:rPrChange>
              </w:rPr>
              <w:tab/>
            </w:r>
            <w:r w:rsidRPr="00FC78B3" w:rsidDel="00FC78B3">
              <w:rPr>
                <w:rStyle w:val="Hyperlink"/>
                <w:rFonts w:ascii="Times New Roman" w:hAnsi="Times New Roman" w:cs="Times New Roman"/>
                <w:noProof/>
                <w:rPrChange w:id="451" w:author="nadira firinda" w:date="2022-10-29T23:33:00Z">
                  <w:rPr>
                    <w:rStyle w:val="Hyperlink"/>
                    <w:noProof/>
                  </w:rPr>
                </w:rPrChange>
              </w:rPr>
              <w:delText>Perdagangan Besar dan Eceran, Reparasi dan Perawatan Mobil dan Sepeda Motor (G07)</w:delText>
            </w:r>
            <w:r w:rsidRPr="00006ABF" w:rsidDel="00FC78B3">
              <w:rPr>
                <w:rFonts w:ascii="Times New Roman" w:hAnsi="Times New Roman" w:cs="Times New Roman"/>
                <w:noProof/>
                <w:webHidden/>
                <w:rPrChange w:id="452" w:author="Prasasti Karunia Farista Ananto" w:date="2021-10-14T16:56:00Z">
                  <w:rPr>
                    <w:noProof/>
                    <w:webHidden/>
                  </w:rPr>
                </w:rPrChange>
              </w:rPr>
              <w:tab/>
              <w:delText>14</w:delText>
            </w:r>
          </w:del>
        </w:p>
        <w:p w14:paraId="29E46808" w14:textId="28A9B079" w:rsidR="00015ADF" w:rsidRPr="00006ABF" w:rsidDel="00FC78B3" w:rsidRDefault="00015ADF" w:rsidP="00CC4C47">
          <w:pPr>
            <w:pStyle w:val="TOC3"/>
            <w:tabs>
              <w:tab w:val="left" w:pos="1320"/>
              <w:tab w:val="right" w:leader="dot" w:pos="9016"/>
            </w:tabs>
            <w:spacing w:line="360" w:lineRule="auto"/>
            <w:rPr>
              <w:del w:id="453" w:author="nadira firinda" w:date="2022-10-29T23:33:00Z"/>
              <w:rFonts w:ascii="Times New Roman" w:eastAsiaTheme="minorEastAsia" w:hAnsi="Times New Roman" w:cs="Times New Roman"/>
              <w:noProof/>
              <w:lang w:val="en-US" w:eastAsia="zh-TW"/>
              <w:rPrChange w:id="454" w:author="Prasasti Karunia Farista Ananto" w:date="2021-10-14T16:56:00Z">
                <w:rPr>
                  <w:del w:id="455" w:author="nadira firinda" w:date="2022-10-29T23:33:00Z"/>
                  <w:rFonts w:eastAsiaTheme="minorEastAsia"/>
                  <w:noProof/>
                  <w:lang w:val="en-US" w:eastAsia="zh-TW"/>
                </w:rPr>
              </w:rPrChange>
            </w:rPr>
            <w:pPrChange w:id="456" w:author="nadira firinda" w:date="2022-10-29T23:37:00Z">
              <w:pPr>
                <w:pStyle w:val="TOC3"/>
                <w:tabs>
                  <w:tab w:val="left" w:pos="1320"/>
                  <w:tab w:val="right" w:leader="dot" w:pos="9016"/>
                </w:tabs>
              </w:pPr>
            </w:pPrChange>
          </w:pPr>
          <w:del w:id="457" w:author="nadira firinda" w:date="2022-10-29T23:33:00Z">
            <w:r w:rsidRPr="00FC78B3" w:rsidDel="00FC78B3">
              <w:rPr>
                <w:rStyle w:val="Hyperlink"/>
                <w:rFonts w:ascii="Times New Roman" w:hAnsi="Times New Roman" w:cs="Times New Roman"/>
                <w:noProof/>
                <w:rPrChange w:id="458" w:author="nadira firinda" w:date="2022-10-29T23:33:00Z">
                  <w:rPr>
                    <w:rStyle w:val="Hyperlink"/>
                    <w:noProof/>
                  </w:rPr>
                </w:rPrChange>
              </w:rPr>
              <w:delText>II.1.8.</w:delText>
            </w:r>
            <w:r w:rsidRPr="00006ABF" w:rsidDel="00FC78B3">
              <w:rPr>
                <w:rFonts w:ascii="Times New Roman" w:eastAsiaTheme="minorEastAsia" w:hAnsi="Times New Roman" w:cs="Times New Roman"/>
                <w:noProof/>
                <w:lang w:val="en-US" w:eastAsia="zh-TW"/>
                <w:rPrChange w:id="459" w:author="Prasasti Karunia Farista Ananto" w:date="2021-10-14T16:56:00Z">
                  <w:rPr>
                    <w:rFonts w:eastAsiaTheme="minorEastAsia"/>
                    <w:noProof/>
                    <w:lang w:val="en-US" w:eastAsia="zh-TW"/>
                  </w:rPr>
                </w:rPrChange>
              </w:rPr>
              <w:tab/>
            </w:r>
            <w:r w:rsidRPr="00FC78B3" w:rsidDel="00FC78B3">
              <w:rPr>
                <w:rStyle w:val="Hyperlink"/>
                <w:rFonts w:ascii="Times New Roman" w:hAnsi="Times New Roman" w:cs="Times New Roman"/>
                <w:noProof/>
                <w:rPrChange w:id="460" w:author="nadira firinda" w:date="2022-10-29T23:33:00Z">
                  <w:rPr>
                    <w:rStyle w:val="Hyperlink"/>
                    <w:noProof/>
                  </w:rPr>
                </w:rPrChange>
              </w:rPr>
              <w:delText>Transportasi dan Pergudangan (G08)</w:delText>
            </w:r>
            <w:r w:rsidRPr="00006ABF" w:rsidDel="00FC78B3">
              <w:rPr>
                <w:rFonts w:ascii="Times New Roman" w:hAnsi="Times New Roman" w:cs="Times New Roman"/>
                <w:noProof/>
                <w:webHidden/>
                <w:rPrChange w:id="461" w:author="Prasasti Karunia Farista Ananto" w:date="2021-10-14T16:56:00Z">
                  <w:rPr>
                    <w:noProof/>
                    <w:webHidden/>
                  </w:rPr>
                </w:rPrChange>
              </w:rPr>
              <w:tab/>
              <w:delText>15</w:delText>
            </w:r>
          </w:del>
        </w:p>
        <w:p w14:paraId="3A77BC2B" w14:textId="744D641C" w:rsidR="00015ADF" w:rsidRPr="00006ABF" w:rsidDel="00FC78B3" w:rsidRDefault="00015ADF" w:rsidP="00CC4C47">
          <w:pPr>
            <w:pStyle w:val="TOC3"/>
            <w:tabs>
              <w:tab w:val="left" w:pos="1320"/>
              <w:tab w:val="right" w:leader="dot" w:pos="9016"/>
            </w:tabs>
            <w:spacing w:line="360" w:lineRule="auto"/>
            <w:rPr>
              <w:del w:id="462" w:author="nadira firinda" w:date="2022-10-29T23:33:00Z"/>
              <w:rFonts w:ascii="Times New Roman" w:eastAsiaTheme="minorEastAsia" w:hAnsi="Times New Roman" w:cs="Times New Roman"/>
              <w:noProof/>
              <w:lang w:val="en-US" w:eastAsia="zh-TW"/>
              <w:rPrChange w:id="463" w:author="Prasasti Karunia Farista Ananto" w:date="2021-10-14T16:56:00Z">
                <w:rPr>
                  <w:del w:id="464" w:author="nadira firinda" w:date="2022-10-29T23:33:00Z"/>
                  <w:rFonts w:eastAsiaTheme="minorEastAsia"/>
                  <w:noProof/>
                  <w:lang w:val="en-US" w:eastAsia="zh-TW"/>
                </w:rPr>
              </w:rPrChange>
            </w:rPr>
            <w:pPrChange w:id="465" w:author="nadira firinda" w:date="2022-10-29T23:37:00Z">
              <w:pPr>
                <w:pStyle w:val="TOC3"/>
                <w:tabs>
                  <w:tab w:val="left" w:pos="1320"/>
                  <w:tab w:val="right" w:leader="dot" w:pos="9016"/>
                </w:tabs>
              </w:pPr>
            </w:pPrChange>
          </w:pPr>
          <w:del w:id="466" w:author="nadira firinda" w:date="2022-10-29T23:33:00Z">
            <w:r w:rsidRPr="00FC78B3" w:rsidDel="00FC78B3">
              <w:rPr>
                <w:rStyle w:val="Hyperlink"/>
                <w:rFonts w:ascii="Times New Roman" w:hAnsi="Times New Roman" w:cs="Times New Roman"/>
                <w:noProof/>
                <w:rPrChange w:id="467" w:author="nadira firinda" w:date="2022-10-29T23:33:00Z">
                  <w:rPr>
                    <w:rStyle w:val="Hyperlink"/>
                    <w:noProof/>
                  </w:rPr>
                </w:rPrChange>
              </w:rPr>
              <w:delText>II.1.9.</w:delText>
            </w:r>
            <w:r w:rsidRPr="00006ABF" w:rsidDel="00FC78B3">
              <w:rPr>
                <w:rFonts w:ascii="Times New Roman" w:eastAsiaTheme="minorEastAsia" w:hAnsi="Times New Roman" w:cs="Times New Roman"/>
                <w:noProof/>
                <w:lang w:val="en-US" w:eastAsia="zh-TW"/>
                <w:rPrChange w:id="468" w:author="Prasasti Karunia Farista Ananto" w:date="2021-10-14T16:56:00Z">
                  <w:rPr>
                    <w:rFonts w:eastAsiaTheme="minorEastAsia"/>
                    <w:noProof/>
                    <w:lang w:val="en-US" w:eastAsia="zh-TW"/>
                  </w:rPr>
                </w:rPrChange>
              </w:rPr>
              <w:tab/>
            </w:r>
            <w:r w:rsidRPr="00FC78B3" w:rsidDel="00FC78B3">
              <w:rPr>
                <w:rStyle w:val="Hyperlink"/>
                <w:rFonts w:ascii="Times New Roman" w:hAnsi="Times New Roman" w:cs="Times New Roman"/>
                <w:noProof/>
                <w:rPrChange w:id="469" w:author="nadira firinda" w:date="2022-10-29T23:33:00Z">
                  <w:rPr>
                    <w:rStyle w:val="Hyperlink"/>
                    <w:noProof/>
                  </w:rPr>
                </w:rPrChange>
              </w:rPr>
              <w:delText>Penyediaan Akomodasi dan Makan Minum (G09)</w:delText>
            </w:r>
            <w:r w:rsidRPr="00006ABF" w:rsidDel="00FC78B3">
              <w:rPr>
                <w:rFonts w:ascii="Times New Roman" w:hAnsi="Times New Roman" w:cs="Times New Roman"/>
                <w:noProof/>
                <w:webHidden/>
                <w:rPrChange w:id="470" w:author="Prasasti Karunia Farista Ananto" w:date="2021-10-14T16:56:00Z">
                  <w:rPr>
                    <w:noProof/>
                    <w:webHidden/>
                  </w:rPr>
                </w:rPrChange>
              </w:rPr>
              <w:tab/>
              <w:delText>16</w:delText>
            </w:r>
          </w:del>
        </w:p>
        <w:p w14:paraId="1E7A9F7B" w14:textId="218DD299" w:rsidR="00015ADF" w:rsidRPr="00006ABF" w:rsidDel="00FC78B3" w:rsidRDefault="00015ADF" w:rsidP="00CC4C47">
          <w:pPr>
            <w:pStyle w:val="TOC3"/>
            <w:tabs>
              <w:tab w:val="left" w:pos="1320"/>
              <w:tab w:val="right" w:leader="dot" w:pos="9016"/>
            </w:tabs>
            <w:spacing w:line="360" w:lineRule="auto"/>
            <w:rPr>
              <w:del w:id="471" w:author="nadira firinda" w:date="2022-10-29T23:33:00Z"/>
              <w:rFonts w:ascii="Times New Roman" w:eastAsiaTheme="minorEastAsia" w:hAnsi="Times New Roman" w:cs="Times New Roman"/>
              <w:noProof/>
              <w:lang w:val="en-US" w:eastAsia="zh-TW"/>
              <w:rPrChange w:id="472" w:author="Prasasti Karunia Farista Ananto" w:date="2021-10-14T16:56:00Z">
                <w:rPr>
                  <w:del w:id="473" w:author="nadira firinda" w:date="2022-10-29T23:33:00Z"/>
                  <w:rFonts w:eastAsiaTheme="minorEastAsia"/>
                  <w:noProof/>
                  <w:lang w:val="en-US" w:eastAsia="zh-TW"/>
                </w:rPr>
              </w:rPrChange>
            </w:rPr>
            <w:pPrChange w:id="474" w:author="nadira firinda" w:date="2022-10-29T23:37:00Z">
              <w:pPr>
                <w:pStyle w:val="TOC3"/>
                <w:tabs>
                  <w:tab w:val="left" w:pos="1320"/>
                  <w:tab w:val="right" w:leader="dot" w:pos="9016"/>
                </w:tabs>
              </w:pPr>
            </w:pPrChange>
          </w:pPr>
          <w:del w:id="475" w:author="nadira firinda" w:date="2022-10-29T23:33:00Z">
            <w:r w:rsidRPr="00FC78B3" w:rsidDel="00FC78B3">
              <w:rPr>
                <w:rStyle w:val="Hyperlink"/>
                <w:rFonts w:ascii="Times New Roman" w:hAnsi="Times New Roman" w:cs="Times New Roman"/>
                <w:noProof/>
                <w:rPrChange w:id="476" w:author="nadira firinda" w:date="2022-10-29T23:33:00Z">
                  <w:rPr>
                    <w:rStyle w:val="Hyperlink"/>
                    <w:noProof/>
                  </w:rPr>
                </w:rPrChange>
              </w:rPr>
              <w:delText>II.1.10.</w:delText>
            </w:r>
            <w:r w:rsidRPr="00006ABF" w:rsidDel="00FC78B3">
              <w:rPr>
                <w:rFonts w:ascii="Times New Roman" w:eastAsiaTheme="minorEastAsia" w:hAnsi="Times New Roman" w:cs="Times New Roman"/>
                <w:noProof/>
                <w:lang w:val="en-US" w:eastAsia="zh-TW"/>
                <w:rPrChange w:id="477" w:author="Prasasti Karunia Farista Ananto" w:date="2021-10-14T16:56:00Z">
                  <w:rPr>
                    <w:rFonts w:eastAsiaTheme="minorEastAsia"/>
                    <w:noProof/>
                    <w:lang w:val="en-US" w:eastAsia="zh-TW"/>
                  </w:rPr>
                </w:rPrChange>
              </w:rPr>
              <w:tab/>
            </w:r>
            <w:r w:rsidRPr="00FC78B3" w:rsidDel="00FC78B3">
              <w:rPr>
                <w:rStyle w:val="Hyperlink"/>
                <w:rFonts w:ascii="Times New Roman" w:hAnsi="Times New Roman" w:cs="Times New Roman"/>
                <w:noProof/>
                <w:rPrChange w:id="478" w:author="nadira firinda" w:date="2022-10-29T23:33:00Z">
                  <w:rPr>
                    <w:rStyle w:val="Hyperlink"/>
                    <w:noProof/>
                  </w:rPr>
                </w:rPrChange>
              </w:rPr>
              <w:delText>Informasi dan Komunikasi (G10)</w:delText>
            </w:r>
            <w:r w:rsidRPr="00006ABF" w:rsidDel="00FC78B3">
              <w:rPr>
                <w:rFonts w:ascii="Times New Roman" w:hAnsi="Times New Roman" w:cs="Times New Roman"/>
                <w:noProof/>
                <w:webHidden/>
                <w:rPrChange w:id="479" w:author="Prasasti Karunia Farista Ananto" w:date="2021-10-14T16:56:00Z">
                  <w:rPr>
                    <w:noProof/>
                    <w:webHidden/>
                  </w:rPr>
                </w:rPrChange>
              </w:rPr>
              <w:tab/>
              <w:delText>16</w:delText>
            </w:r>
          </w:del>
        </w:p>
        <w:p w14:paraId="6144EDB3" w14:textId="56893455" w:rsidR="00015ADF" w:rsidRPr="00006ABF" w:rsidDel="00FC78B3" w:rsidRDefault="00015ADF" w:rsidP="00CC4C47">
          <w:pPr>
            <w:pStyle w:val="TOC3"/>
            <w:tabs>
              <w:tab w:val="left" w:pos="1320"/>
              <w:tab w:val="right" w:leader="dot" w:pos="9016"/>
            </w:tabs>
            <w:spacing w:line="360" w:lineRule="auto"/>
            <w:rPr>
              <w:del w:id="480" w:author="nadira firinda" w:date="2022-10-29T23:33:00Z"/>
              <w:rFonts w:ascii="Times New Roman" w:eastAsiaTheme="minorEastAsia" w:hAnsi="Times New Roman" w:cs="Times New Roman"/>
              <w:noProof/>
              <w:lang w:val="en-US" w:eastAsia="zh-TW"/>
              <w:rPrChange w:id="481" w:author="Prasasti Karunia Farista Ananto" w:date="2021-10-14T16:56:00Z">
                <w:rPr>
                  <w:del w:id="482" w:author="nadira firinda" w:date="2022-10-29T23:33:00Z"/>
                  <w:rFonts w:eastAsiaTheme="minorEastAsia"/>
                  <w:noProof/>
                  <w:lang w:val="en-US" w:eastAsia="zh-TW"/>
                </w:rPr>
              </w:rPrChange>
            </w:rPr>
            <w:pPrChange w:id="483" w:author="nadira firinda" w:date="2022-10-29T23:37:00Z">
              <w:pPr>
                <w:pStyle w:val="TOC3"/>
                <w:tabs>
                  <w:tab w:val="left" w:pos="1320"/>
                  <w:tab w:val="right" w:leader="dot" w:pos="9016"/>
                </w:tabs>
              </w:pPr>
            </w:pPrChange>
          </w:pPr>
          <w:del w:id="484" w:author="nadira firinda" w:date="2022-10-29T23:33:00Z">
            <w:r w:rsidRPr="00FC78B3" w:rsidDel="00FC78B3">
              <w:rPr>
                <w:rStyle w:val="Hyperlink"/>
                <w:rFonts w:ascii="Times New Roman" w:hAnsi="Times New Roman" w:cs="Times New Roman"/>
                <w:noProof/>
                <w:rPrChange w:id="485" w:author="nadira firinda" w:date="2022-10-29T23:33:00Z">
                  <w:rPr>
                    <w:rStyle w:val="Hyperlink"/>
                    <w:noProof/>
                  </w:rPr>
                </w:rPrChange>
              </w:rPr>
              <w:delText>II.1.11.</w:delText>
            </w:r>
            <w:r w:rsidRPr="00006ABF" w:rsidDel="00FC78B3">
              <w:rPr>
                <w:rFonts w:ascii="Times New Roman" w:eastAsiaTheme="minorEastAsia" w:hAnsi="Times New Roman" w:cs="Times New Roman"/>
                <w:noProof/>
                <w:lang w:val="en-US" w:eastAsia="zh-TW"/>
                <w:rPrChange w:id="486" w:author="Prasasti Karunia Farista Ananto" w:date="2021-10-14T16:56:00Z">
                  <w:rPr>
                    <w:rFonts w:eastAsiaTheme="minorEastAsia"/>
                    <w:noProof/>
                    <w:lang w:val="en-US" w:eastAsia="zh-TW"/>
                  </w:rPr>
                </w:rPrChange>
              </w:rPr>
              <w:tab/>
            </w:r>
            <w:r w:rsidRPr="00FC78B3" w:rsidDel="00FC78B3">
              <w:rPr>
                <w:rStyle w:val="Hyperlink"/>
                <w:rFonts w:ascii="Times New Roman" w:hAnsi="Times New Roman" w:cs="Times New Roman"/>
                <w:noProof/>
                <w:rPrChange w:id="487" w:author="nadira firinda" w:date="2022-10-29T23:33:00Z">
                  <w:rPr>
                    <w:rStyle w:val="Hyperlink"/>
                    <w:noProof/>
                  </w:rPr>
                </w:rPrChange>
              </w:rPr>
              <w:delText>Jasa Keuangan (G11)</w:delText>
            </w:r>
            <w:r w:rsidRPr="00006ABF" w:rsidDel="00FC78B3">
              <w:rPr>
                <w:rFonts w:ascii="Times New Roman" w:hAnsi="Times New Roman" w:cs="Times New Roman"/>
                <w:noProof/>
                <w:webHidden/>
                <w:rPrChange w:id="488" w:author="Prasasti Karunia Farista Ananto" w:date="2021-10-14T16:56:00Z">
                  <w:rPr>
                    <w:noProof/>
                    <w:webHidden/>
                  </w:rPr>
                </w:rPrChange>
              </w:rPr>
              <w:tab/>
              <w:delText>17</w:delText>
            </w:r>
          </w:del>
        </w:p>
        <w:p w14:paraId="2C5FD8D3" w14:textId="5467716D" w:rsidR="00015ADF" w:rsidRPr="00006ABF" w:rsidDel="00FC78B3" w:rsidRDefault="00015ADF" w:rsidP="00CC4C47">
          <w:pPr>
            <w:pStyle w:val="TOC3"/>
            <w:tabs>
              <w:tab w:val="left" w:pos="1320"/>
              <w:tab w:val="right" w:leader="dot" w:pos="9016"/>
            </w:tabs>
            <w:spacing w:line="360" w:lineRule="auto"/>
            <w:rPr>
              <w:del w:id="489" w:author="nadira firinda" w:date="2022-10-29T23:33:00Z"/>
              <w:rFonts w:ascii="Times New Roman" w:eastAsiaTheme="minorEastAsia" w:hAnsi="Times New Roman" w:cs="Times New Roman"/>
              <w:noProof/>
              <w:lang w:val="en-US" w:eastAsia="zh-TW"/>
              <w:rPrChange w:id="490" w:author="Prasasti Karunia Farista Ananto" w:date="2021-10-14T16:56:00Z">
                <w:rPr>
                  <w:del w:id="491" w:author="nadira firinda" w:date="2022-10-29T23:33:00Z"/>
                  <w:rFonts w:eastAsiaTheme="minorEastAsia"/>
                  <w:noProof/>
                  <w:lang w:val="en-US" w:eastAsia="zh-TW"/>
                </w:rPr>
              </w:rPrChange>
            </w:rPr>
            <w:pPrChange w:id="492" w:author="nadira firinda" w:date="2022-10-29T23:37:00Z">
              <w:pPr>
                <w:pStyle w:val="TOC3"/>
                <w:tabs>
                  <w:tab w:val="left" w:pos="1320"/>
                  <w:tab w:val="right" w:leader="dot" w:pos="9016"/>
                </w:tabs>
              </w:pPr>
            </w:pPrChange>
          </w:pPr>
          <w:del w:id="493" w:author="nadira firinda" w:date="2022-10-29T23:33:00Z">
            <w:r w:rsidRPr="00FC78B3" w:rsidDel="00FC78B3">
              <w:rPr>
                <w:rStyle w:val="Hyperlink"/>
                <w:rFonts w:ascii="Times New Roman" w:hAnsi="Times New Roman" w:cs="Times New Roman"/>
                <w:noProof/>
                <w:rPrChange w:id="494" w:author="nadira firinda" w:date="2022-10-29T23:33:00Z">
                  <w:rPr>
                    <w:rStyle w:val="Hyperlink"/>
                    <w:noProof/>
                  </w:rPr>
                </w:rPrChange>
              </w:rPr>
              <w:delText>II.1.12.</w:delText>
            </w:r>
            <w:r w:rsidRPr="00006ABF" w:rsidDel="00FC78B3">
              <w:rPr>
                <w:rFonts w:ascii="Times New Roman" w:eastAsiaTheme="minorEastAsia" w:hAnsi="Times New Roman" w:cs="Times New Roman"/>
                <w:noProof/>
                <w:lang w:val="en-US" w:eastAsia="zh-TW"/>
                <w:rPrChange w:id="495" w:author="Prasasti Karunia Farista Ananto" w:date="2021-10-14T16:56:00Z">
                  <w:rPr>
                    <w:rFonts w:eastAsiaTheme="minorEastAsia"/>
                    <w:noProof/>
                    <w:lang w:val="en-US" w:eastAsia="zh-TW"/>
                  </w:rPr>
                </w:rPrChange>
              </w:rPr>
              <w:tab/>
            </w:r>
            <w:r w:rsidRPr="00FC78B3" w:rsidDel="00FC78B3">
              <w:rPr>
                <w:rStyle w:val="Hyperlink"/>
                <w:rFonts w:ascii="Times New Roman" w:hAnsi="Times New Roman" w:cs="Times New Roman"/>
                <w:noProof/>
                <w:rPrChange w:id="496" w:author="nadira firinda" w:date="2022-10-29T23:33:00Z">
                  <w:rPr>
                    <w:rStyle w:val="Hyperlink"/>
                    <w:noProof/>
                  </w:rPr>
                </w:rPrChange>
              </w:rPr>
              <w:delText>Real Estate (G12)</w:delText>
            </w:r>
            <w:r w:rsidRPr="00006ABF" w:rsidDel="00FC78B3">
              <w:rPr>
                <w:rFonts w:ascii="Times New Roman" w:hAnsi="Times New Roman" w:cs="Times New Roman"/>
                <w:noProof/>
                <w:webHidden/>
                <w:rPrChange w:id="497" w:author="Prasasti Karunia Farista Ananto" w:date="2021-10-14T16:56:00Z">
                  <w:rPr>
                    <w:noProof/>
                    <w:webHidden/>
                  </w:rPr>
                </w:rPrChange>
              </w:rPr>
              <w:tab/>
              <w:delText>17</w:delText>
            </w:r>
          </w:del>
        </w:p>
        <w:p w14:paraId="740DE699" w14:textId="798D1D9F" w:rsidR="00015ADF" w:rsidRPr="00006ABF" w:rsidDel="00FC78B3" w:rsidRDefault="00015ADF" w:rsidP="00CC4C47">
          <w:pPr>
            <w:pStyle w:val="TOC3"/>
            <w:tabs>
              <w:tab w:val="left" w:pos="1320"/>
              <w:tab w:val="right" w:leader="dot" w:pos="9016"/>
            </w:tabs>
            <w:spacing w:line="360" w:lineRule="auto"/>
            <w:rPr>
              <w:del w:id="498" w:author="nadira firinda" w:date="2022-10-29T23:33:00Z"/>
              <w:rFonts w:ascii="Times New Roman" w:eastAsiaTheme="minorEastAsia" w:hAnsi="Times New Roman" w:cs="Times New Roman"/>
              <w:noProof/>
              <w:lang w:val="en-US" w:eastAsia="zh-TW"/>
              <w:rPrChange w:id="499" w:author="Prasasti Karunia Farista Ananto" w:date="2021-10-14T16:56:00Z">
                <w:rPr>
                  <w:del w:id="500" w:author="nadira firinda" w:date="2022-10-29T23:33:00Z"/>
                  <w:rFonts w:eastAsiaTheme="minorEastAsia"/>
                  <w:noProof/>
                  <w:lang w:val="en-US" w:eastAsia="zh-TW"/>
                </w:rPr>
              </w:rPrChange>
            </w:rPr>
            <w:pPrChange w:id="501" w:author="nadira firinda" w:date="2022-10-29T23:37:00Z">
              <w:pPr>
                <w:pStyle w:val="TOC3"/>
                <w:tabs>
                  <w:tab w:val="left" w:pos="1320"/>
                  <w:tab w:val="right" w:leader="dot" w:pos="9016"/>
                </w:tabs>
              </w:pPr>
            </w:pPrChange>
          </w:pPr>
          <w:del w:id="502" w:author="nadira firinda" w:date="2022-10-29T23:33:00Z">
            <w:r w:rsidRPr="00FC78B3" w:rsidDel="00FC78B3">
              <w:rPr>
                <w:rStyle w:val="Hyperlink"/>
                <w:rFonts w:ascii="Times New Roman" w:hAnsi="Times New Roman" w:cs="Times New Roman"/>
                <w:noProof/>
                <w:rPrChange w:id="503" w:author="nadira firinda" w:date="2022-10-29T23:33:00Z">
                  <w:rPr>
                    <w:rStyle w:val="Hyperlink"/>
                    <w:noProof/>
                  </w:rPr>
                </w:rPrChange>
              </w:rPr>
              <w:delText>II.1.13.</w:delText>
            </w:r>
            <w:r w:rsidRPr="00006ABF" w:rsidDel="00FC78B3">
              <w:rPr>
                <w:rFonts w:ascii="Times New Roman" w:eastAsiaTheme="minorEastAsia" w:hAnsi="Times New Roman" w:cs="Times New Roman"/>
                <w:noProof/>
                <w:lang w:val="en-US" w:eastAsia="zh-TW"/>
                <w:rPrChange w:id="504" w:author="Prasasti Karunia Farista Ananto" w:date="2021-10-14T16:56:00Z">
                  <w:rPr>
                    <w:rFonts w:eastAsiaTheme="minorEastAsia"/>
                    <w:noProof/>
                    <w:lang w:val="en-US" w:eastAsia="zh-TW"/>
                  </w:rPr>
                </w:rPrChange>
              </w:rPr>
              <w:tab/>
            </w:r>
            <w:r w:rsidRPr="00FC78B3" w:rsidDel="00FC78B3">
              <w:rPr>
                <w:rStyle w:val="Hyperlink"/>
                <w:rFonts w:ascii="Times New Roman" w:hAnsi="Times New Roman" w:cs="Times New Roman"/>
                <w:noProof/>
                <w:rPrChange w:id="505" w:author="nadira firinda" w:date="2022-10-29T23:33:00Z">
                  <w:rPr>
                    <w:rStyle w:val="Hyperlink"/>
                    <w:noProof/>
                  </w:rPr>
                </w:rPrChange>
              </w:rPr>
              <w:delText>Jasa Perusahaan (G13)</w:delText>
            </w:r>
            <w:r w:rsidRPr="00006ABF" w:rsidDel="00FC78B3">
              <w:rPr>
                <w:rFonts w:ascii="Times New Roman" w:hAnsi="Times New Roman" w:cs="Times New Roman"/>
                <w:noProof/>
                <w:webHidden/>
                <w:rPrChange w:id="506" w:author="Prasasti Karunia Farista Ananto" w:date="2021-10-14T16:56:00Z">
                  <w:rPr>
                    <w:noProof/>
                    <w:webHidden/>
                  </w:rPr>
                </w:rPrChange>
              </w:rPr>
              <w:tab/>
              <w:delText>17</w:delText>
            </w:r>
          </w:del>
        </w:p>
        <w:p w14:paraId="54547484" w14:textId="3296FC2B" w:rsidR="00015ADF" w:rsidRPr="00006ABF" w:rsidDel="00FC78B3" w:rsidRDefault="00015ADF" w:rsidP="00CC4C47">
          <w:pPr>
            <w:pStyle w:val="TOC3"/>
            <w:tabs>
              <w:tab w:val="left" w:pos="1320"/>
              <w:tab w:val="right" w:leader="dot" w:pos="9016"/>
            </w:tabs>
            <w:spacing w:line="360" w:lineRule="auto"/>
            <w:rPr>
              <w:del w:id="507" w:author="nadira firinda" w:date="2022-10-29T23:33:00Z"/>
              <w:rFonts w:ascii="Times New Roman" w:eastAsiaTheme="minorEastAsia" w:hAnsi="Times New Roman" w:cs="Times New Roman"/>
              <w:noProof/>
              <w:lang w:val="en-US" w:eastAsia="zh-TW"/>
              <w:rPrChange w:id="508" w:author="Prasasti Karunia Farista Ananto" w:date="2021-10-14T16:56:00Z">
                <w:rPr>
                  <w:del w:id="509" w:author="nadira firinda" w:date="2022-10-29T23:33:00Z"/>
                  <w:rFonts w:eastAsiaTheme="minorEastAsia"/>
                  <w:noProof/>
                  <w:lang w:val="en-US" w:eastAsia="zh-TW"/>
                </w:rPr>
              </w:rPrChange>
            </w:rPr>
            <w:pPrChange w:id="510" w:author="nadira firinda" w:date="2022-10-29T23:37:00Z">
              <w:pPr>
                <w:pStyle w:val="TOC3"/>
                <w:tabs>
                  <w:tab w:val="left" w:pos="1320"/>
                  <w:tab w:val="right" w:leader="dot" w:pos="9016"/>
                </w:tabs>
              </w:pPr>
            </w:pPrChange>
          </w:pPr>
          <w:del w:id="511" w:author="nadira firinda" w:date="2022-10-29T23:33:00Z">
            <w:r w:rsidRPr="00FC78B3" w:rsidDel="00FC78B3">
              <w:rPr>
                <w:rStyle w:val="Hyperlink"/>
                <w:rFonts w:ascii="Times New Roman" w:hAnsi="Times New Roman" w:cs="Times New Roman"/>
                <w:noProof/>
                <w:rPrChange w:id="512" w:author="nadira firinda" w:date="2022-10-29T23:33:00Z">
                  <w:rPr>
                    <w:rStyle w:val="Hyperlink"/>
                    <w:noProof/>
                  </w:rPr>
                </w:rPrChange>
              </w:rPr>
              <w:delText>II.1.14.</w:delText>
            </w:r>
            <w:r w:rsidRPr="00006ABF" w:rsidDel="00FC78B3">
              <w:rPr>
                <w:rFonts w:ascii="Times New Roman" w:eastAsiaTheme="minorEastAsia" w:hAnsi="Times New Roman" w:cs="Times New Roman"/>
                <w:noProof/>
                <w:lang w:val="en-US" w:eastAsia="zh-TW"/>
                <w:rPrChange w:id="513" w:author="Prasasti Karunia Farista Ananto" w:date="2021-10-14T16:56:00Z">
                  <w:rPr>
                    <w:rFonts w:eastAsiaTheme="minorEastAsia"/>
                    <w:noProof/>
                    <w:lang w:val="en-US" w:eastAsia="zh-TW"/>
                  </w:rPr>
                </w:rPrChange>
              </w:rPr>
              <w:tab/>
            </w:r>
            <w:r w:rsidRPr="00FC78B3" w:rsidDel="00FC78B3">
              <w:rPr>
                <w:rStyle w:val="Hyperlink"/>
                <w:rFonts w:ascii="Times New Roman" w:hAnsi="Times New Roman" w:cs="Times New Roman"/>
                <w:noProof/>
                <w:rPrChange w:id="514" w:author="nadira firinda" w:date="2022-10-29T23:33:00Z">
                  <w:rPr>
                    <w:rStyle w:val="Hyperlink"/>
                    <w:noProof/>
                  </w:rPr>
                </w:rPrChange>
              </w:rPr>
              <w:delText>Administrasi Pemerintahan, Pertahanan, dan Jaminan Sosial Wajib (G14)</w:delText>
            </w:r>
            <w:r w:rsidRPr="00006ABF" w:rsidDel="00FC78B3">
              <w:rPr>
                <w:rFonts w:ascii="Times New Roman" w:hAnsi="Times New Roman" w:cs="Times New Roman"/>
                <w:noProof/>
                <w:webHidden/>
                <w:rPrChange w:id="515" w:author="Prasasti Karunia Farista Ananto" w:date="2021-10-14T16:56:00Z">
                  <w:rPr>
                    <w:noProof/>
                    <w:webHidden/>
                  </w:rPr>
                </w:rPrChange>
              </w:rPr>
              <w:tab/>
              <w:delText>17</w:delText>
            </w:r>
          </w:del>
        </w:p>
        <w:p w14:paraId="4706CC63" w14:textId="4193BE36" w:rsidR="00015ADF" w:rsidRPr="00006ABF" w:rsidDel="00FC78B3" w:rsidRDefault="00015ADF" w:rsidP="00CC4C47">
          <w:pPr>
            <w:pStyle w:val="TOC3"/>
            <w:tabs>
              <w:tab w:val="left" w:pos="1320"/>
              <w:tab w:val="right" w:leader="dot" w:pos="9016"/>
            </w:tabs>
            <w:spacing w:line="360" w:lineRule="auto"/>
            <w:rPr>
              <w:del w:id="516" w:author="nadira firinda" w:date="2022-10-29T23:33:00Z"/>
              <w:rFonts w:ascii="Times New Roman" w:eastAsiaTheme="minorEastAsia" w:hAnsi="Times New Roman" w:cs="Times New Roman"/>
              <w:noProof/>
              <w:lang w:val="en-US" w:eastAsia="zh-TW"/>
              <w:rPrChange w:id="517" w:author="Prasasti Karunia Farista Ananto" w:date="2021-10-14T16:56:00Z">
                <w:rPr>
                  <w:del w:id="518" w:author="nadira firinda" w:date="2022-10-29T23:33:00Z"/>
                  <w:rFonts w:eastAsiaTheme="minorEastAsia"/>
                  <w:noProof/>
                  <w:lang w:val="en-US" w:eastAsia="zh-TW"/>
                </w:rPr>
              </w:rPrChange>
            </w:rPr>
            <w:pPrChange w:id="519" w:author="nadira firinda" w:date="2022-10-29T23:37:00Z">
              <w:pPr>
                <w:pStyle w:val="TOC3"/>
                <w:tabs>
                  <w:tab w:val="left" w:pos="1320"/>
                  <w:tab w:val="right" w:leader="dot" w:pos="9016"/>
                </w:tabs>
              </w:pPr>
            </w:pPrChange>
          </w:pPr>
          <w:del w:id="520" w:author="nadira firinda" w:date="2022-10-29T23:33:00Z">
            <w:r w:rsidRPr="00FC78B3" w:rsidDel="00FC78B3">
              <w:rPr>
                <w:rStyle w:val="Hyperlink"/>
                <w:rFonts w:ascii="Times New Roman" w:hAnsi="Times New Roman" w:cs="Times New Roman"/>
                <w:noProof/>
                <w:rPrChange w:id="521" w:author="nadira firinda" w:date="2022-10-29T23:33:00Z">
                  <w:rPr>
                    <w:rStyle w:val="Hyperlink"/>
                    <w:noProof/>
                  </w:rPr>
                </w:rPrChange>
              </w:rPr>
              <w:delText>II.1.15.</w:delText>
            </w:r>
            <w:r w:rsidRPr="00006ABF" w:rsidDel="00FC78B3">
              <w:rPr>
                <w:rFonts w:ascii="Times New Roman" w:eastAsiaTheme="minorEastAsia" w:hAnsi="Times New Roman" w:cs="Times New Roman"/>
                <w:noProof/>
                <w:lang w:val="en-US" w:eastAsia="zh-TW"/>
                <w:rPrChange w:id="522" w:author="Prasasti Karunia Farista Ananto" w:date="2021-10-14T16:56:00Z">
                  <w:rPr>
                    <w:rFonts w:eastAsiaTheme="minorEastAsia"/>
                    <w:noProof/>
                    <w:lang w:val="en-US" w:eastAsia="zh-TW"/>
                  </w:rPr>
                </w:rPrChange>
              </w:rPr>
              <w:tab/>
            </w:r>
            <w:r w:rsidRPr="00FC78B3" w:rsidDel="00FC78B3">
              <w:rPr>
                <w:rStyle w:val="Hyperlink"/>
                <w:rFonts w:ascii="Times New Roman" w:hAnsi="Times New Roman" w:cs="Times New Roman"/>
                <w:noProof/>
                <w:rPrChange w:id="523" w:author="nadira firinda" w:date="2022-10-29T23:33:00Z">
                  <w:rPr>
                    <w:rStyle w:val="Hyperlink"/>
                    <w:noProof/>
                  </w:rPr>
                </w:rPrChange>
              </w:rPr>
              <w:delText>Jasa Pendidikan (G15)</w:delText>
            </w:r>
            <w:r w:rsidRPr="00006ABF" w:rsidDel="00FC78B3">
              <w:rPr>
                <w:rFonts w:ascii="Times New Roman" w:hAnsi="Times New Roman" w:cs="Times New Roman"/>
                <w:noProof/>
                <w:webHidden/>
                <w:rPrChange w:id="524" w:author="Prasasti Karunia Farista Ananto" w:date="2021-10-14T16:56:00Z">
                  <w:rPr>
                    <w:noProof/>
                    <w:webHidden/>
                  </w:rPr>
                </w:rPrChange>
              </w:rPr>
              <w:tab/>
              <w:delText>18</w:delText>
            </w:r>
          </w:del>
        </w:p>
        <w:p w14:paraId="6ADBC309" w14:textId="692B9E80" w:rsidR="00015ADF" w:rsidRPr="00006ABF" w:rsidDel="00FC78B3" w:rsidRDefault="00015ADF" w:rsidP="00CC4C47">
          <w:pPr>
            <w:pStyle w:val="TOC3"/>
            <w:tabs>
              <w:tab w:val="left" w:pos="1320"/>
              <w:tab w:val="right" w:leader="dot" w:pos="9016"/>
            </w:tabs>
            <w:spacing w:line="360" w:lineRule="auto"/>
            <w:rPr>
              <w:del w:id="525" w:author="nadira firinda" w:date="2022-10-29T23:33:00Z"/>
              <w:rFonts w:ascii="Times New Roman" w:eastAsiaTheme="minorEastAsia" w:hAnsi="Times New Roman" w:cs="Times New Roman"/>
              <w:noProof/>
              <w:lang w:val="en-US" w:eastAsia="zh-TW"/>
              <w:rPrChange w:id="526" w:author="Prasasti Karunia Farista Ananto" w:date="2021-10-14T16:56:00Z">
                <w:rPr>
                  <w:del w:id="527" w:author="nadira firinda" w:date="2022-10-29T23:33:00Z"/>
                  <w:rFonts w:eastAsiaTheme="minorEastAsia"/>
                  <w:noProof/>
                  <w:lang w:val="en-US" w:eastAsia="zh-TW"/>
                </w:rPr>
              </w:rPrChange>
            </w:rPr>
            <w:pPrChange w:id="528" w:author="nadira firinda" w:date="2022-10-29T23:37:00Z">
              <w:pPr>
                <w:pStyle w:val="TOC3"/>
                <w:tabs>
                  <w:tab w:val="left" w:pos="1320"/>
                  <w:tab w:val="right" w:leader="dot" w:pos="9016"/>
                </w:tabs>
              </w:pPr>
            </w:pPrChange>
          </w:pPr>
          <w:del w:id="529" w:author="nadira firinda" w:date="2022-10-29T23:33:00Z">
            <w:r w:rsidRPr="00FC78B3" w:rsidDel="00FC78B3">
              <w:rPr>
                <w:rStyle w:val="Hyperlink"/>
                <w:rFonts w:ascii="Times New Roman" w:hAnsi="Times New Roman" w:cs="Times New Roman"/>
                <w:noProof/>
                <w:rPrChange w:id="530" w:author="nadira firinda" w:date="2022-10-29T23:33:00Z">
                  <w:rPr>
                    <w:rStyle w:val="Hyperlink"/>
                    <w:noProof/>
                  </w:rPr>
                </w:rPrChange>
              </w:rPr>
              <w:delText>II.1.16.</w:delText>
            </w:r>
            <w:r w:rsidRPr="00006ABF" w:rsidDel="00FC78B3">
              <w:rPr>
                <w:rFonts w:ascii="Times New Roman" w:eastAsiaTheme="minorEastAsia" w:hAnsi="Times New Roman" w:cs="Times New Roman"/>
                <w:noProof/>
                <w:lang w:val="en-US" w:eastAsia="zh-TW"/>
                <w:rPrChange w:id="531" w:author="Prasasti Karunia Farista Ananto" w:date="2021-10-14T16:56:00Z">
                  <w:rPr>
                    <w:rFonts w:eastAsiaTheme="minorEastAsia"/>
                    <w:noProof/>
                    <w:lang w:val="en-US" w:eastAsia="zh-TW"/>
                  </w:rPr>
                </w:rPrChange>
              </w:rPr>
              <w:tab/>
            </w:r>
            <w:r w:rsidRPr="00FC78B3" w:rsidDel="00FC78B3">
              <w:rPr>
                <w:rStyle w:val="Hyperlink"/>
                <w:rFonts w:ascii="Times New Roman" w:hAnsi="Times New Roman" w:cs="Times New Roman"/>
                <w:noProof/>
                <w:rPrChange w:id="532" w:author="nadira firinda" w:date="2022-10-29T23:33:00Z">
                  <w:rPr>
                    <w:rStyle w:val="Hyperlink"/>
                    <w:noProof/>
                  </w:rPr>
                </w:rPrChange>
              </w:rPr>
              <w:delText>Jasa Kesehatan dan Kegiatan Sosial (G16)</w:delText>
            </w:r>
            <w:r w:rsidRPr="00006ABF" w:rsidDel="00FC78B3">
              <w:rPr>
                <w:rFonts w:ascii="Times New Roman" w:hAnsi="Times New Roman" w:cs="Times New Roman"/>
                <w:noProof/>
                <w:webHidden/>
                <w:rPrChange w:id="533" w:author="Prasasti Karunia Farista Ananto" w:date="2021-10-14T16:56:00Z">
                  <w:rPr>
                    <w:noProof/>
                    <w:webHidden/>
                  </w:rPr>
                </w:rPrChange>
              </w:rPr>
              <w:tab/>
              <w:delText>18</w:delText>
            </w:r>
          </w:del>
        </w:p>
        <w:p w14:paraId="0BD61EA4" w14:textId="1461F968" w:rsidR="00015ADF" w:rsidRPr="00006ABF" w:rsidDel="00FC78B3" w:rsidRDefault="00015ADF" w:rsidP="00CC4C47">
          <w:pPr>
            <w:pStyle w:val="TOC3"/>
            <w:tabs>
              <w:tab w:val="left" w:pos="1320"/>
              <w:tab w:val="right" w:leader="dot" w:pos="9016"/>
            </w:tabs>
            <w:spacing w:line="360" w:lineRule="auto"/>
            <w:rPr>
              <w:del w:id="534" w:author="nadira firinda" w:date="2022-10-29T23:33:00Z"/>
              <w:rFonts w:ascii="Times New Roman" w:eastAsiaTheme="minorEastAsia" w:hAnsi="Times New Roman" w:cs="Times New Roman"/>
              <w:noProof/>
              <w:lang w:val="en-US" w:eastAsia="zh-TW"/>
              <w:rPrChange w:id="535" w:author="Prasasti Karunia Farista Ananto" w:date="2021-10-14T16:56:00Z">
                <w:rPr>
                  <w:del w:id="536" w:author="nadira firinda" w:date="2022-10-29T23:33:00Z"/>
                  <w:rFonts w:eastAsiaTheme="minorEastAsia"/>
                  <w:noProof/>
                  <w:lang w:val="en-US" w:eastAsia="zh-TW"/>
                </w:rPr>
              </w:rPrChange>
            </w:rPr>
            <w:pPrChange w:id="537" w:author="nadira firinda" w:date="2022-10-29T23:37:00Z">
              <w:pPr>
                <w:pStyle w:val="TOC3"/>
                <w:tabs>
                  <w:tab w:val="left" w:pos="1320"/>
                  <w:tab w:val="right" w:leader="dot" w:pos="9016"/>
                </w:tabs>
              </w:pPr>
            </w:pPrChange>
          </w:pPr>
          <w:del w:id="538" w:author="nadira firinda" w:date="2022-10-29T23:33:00Z">
            <w:r w:rsidRPr="00FC78B3" w:rsidDel="00FC78B3">
              <w:rPr>
                <w:rStyle w:val="Hyperlink"/>
                <w:rFonts w:ascii="Times New Roman" w:hAnsi="Times New Roman" w:cs="Times New Roman"/>
                <w:noProof/>
                <w:rPrChange w:id="539" w:author="nadira firinda" w:date="2022-10-29T23:33:00Z">
                  <w:rPr>
                    <w:rStyle w:val="Hyperlink"/>
                    <w:noProof/>
                  </w:rPr>
                </w:rPrChange>
              </w:rPr>
              <w:delText>II.1.17.</w:delText>
            </w:r>
            <w:r w:rsidRPr="00006ABF" w:rsidDel="00FC78B3">
              <w:rPr>
                <w:rFonts w:ascii="Times New Roman" w:eastAsiaTheme="minorEastAsia" w:hAnsi="Times New Roman" w:cs="Times New Roman"/>
                <w:noProof/>
                <w:lang w:val="en-US" w:eastAsia="zh-TW"/>
                <w:rPrChange w:id="540" w:author="Prasasti Karunia Farista Ananto" w:date="2021-10-14T16:56:00Z">
                  <w:rPr>
                    <w:rFonts w:eastAsiaTheme="minorEastAsia"/>
                    <w:noProof/>
                    <w:lang w:val="en-US" w:eastAsia="zh-TW"/>
                  </w:rPr>
                </w:rPrChange>
              </w:rPr>
              <w:tab/>
            </w:r>
            <w:r w:rsidRPr="00FC78B3" w:rsidDel="00FC78B3">
              <w:rPr>
                <w:rStyle w:val="Hyperlink"/>
                <w:rFonts w:ascii="Times New Roman" w:hAnsi="Times New Roman" w:cs="Times New Roman"/>
                <w:noProof/>
                <w:rPrChange w:id="541" w:author="nadira firinda" w:date="2022-10-29T23:33:00Z">
                  <w:rPr>
                    <w:rStyle w:val="Hyperlink"/>
                    <w:noProof/>
                  </w:rPr>
                </w:rPrChange>
              </w:rPr>
              <w:delText>Jasa Lainnya (G17)</w:delText>
            </w:r>
            <w:r w:rsidRPr="00006ABF" w:rsidDel="00FC78B3">
              <w:rPr>
                <w:rFonts w:ascii="Times New Roman" w:hAnsi="Times New Roman" w:cs="Times New Roman"/>
                <w:noProof/>
                <w:webHidden/>
                <w:rPrChange w:id="542" w:author="Prasasti Karunia Farista Ananto" w:date="2021-10-14T16:56:00Z">
                  <w:rPr>
                    <w:noProof/>
                    <w:webHidden/>
                  </w:rPr>
                </w:rPrChange>
              </w:rPr>
              <w:tab/>
              <w:delText>19</w:delText>
            </w:r>
          </w:del>
        </w:p>
        <w:p w14:paraId="3062427C" w14:textId="02CC9620" w:rsidR="00015ADF" w:rsidRPr="00006ABF" w:rsidDel="00FC78B3" w:rsidRDefault="00015ADF" w:rsidP="00CC4C47">
          <w:pPr>
            <w:pStyle w:val="TOC1"/>
            <w:tabs>
              <w:tab w:val="left" w:pos="660"/>
            </w:tabs>
            <w:spacing w:line="360" w:lineRule="auto"/>
            <w:rPr>
              <w:del w:id="543" w:author="nadira firinda" w:date="2022-10-29T23:33:00Z"/>
              <w:rFonts w:ascii="Times New Roman" w:eastAsiaTheme="minorEastAsia" w:hAnsi="Times New Roman" w:cs="Times New Roman"/>
              <w:noProof/>
              <w:lang w:val="en-US" w:eastAsia="zh-TW"/>
              <w:rPrChange w:id="544" w:author="Prasasti Karunia Farista Ananto" w:date="2021-10-14T16:56:00Z">
                <w:rPr>
                  <w:del w:id="545" w:author="nadira firinda" w:date="2022-10-29T23:33:00Z"/>
                  <w:rFonts w:eastAsiaTheme="minorEastAsia"/>
                  <w:noProof/>
                  <w:lang w:val="en-US" w:eastAsia="zh-TW"/>
                </w:rPr>
              </w:rPrChange>
            </w:rPr>
            <w:pPrChange w:id="546" w:author="nadira firinda" w:date="2022-10-29T23:37:00Z">
              <w:pPr>
                <w:pStyle w:val="TOC1"/>
                <w:tabs>
                  <w:tab w:val="left" w:pos="660"/>
                  <w:tab w:val="right" w:leader="dot" w:pos="9016"/>
                </w:tabs>
              </w:pPr>
            </w:pPrChange>
          </w:pPr>
          <w:del w:id="547" w:author="nadira firinda" w:date="2022-10-29T23:33:00Z">
            <w:r w:rsidRPr="00FC78B3" w:rsidDel="00FC78B3">
              <w:rPr>
                <w:rStyle w:val="Hyperlink"/>
                <w:rFonts w:ascii="Times New Roman" w:hAnsi="Times New Roman" w:cs="Times New Roman"/>
                <w:noProof/>
                <w:rPrChange w:id="548" w:author="nadira firinda" w:date="2022-10-29T23:33:00Z">
                  <w:rPr>
                    <w:rStyle w:val="Hyperlink"/>
                    <w:noProof/>
                  </w:rPr>
                </w:rPrChange>
              </w:rPr>
              <w:delText>III.</w:delText>
            </w:r>
            <w:r w:rsidRPr="00006ABF" w:rsidDel="00FC78B3">
              <w:rPr>
                <w:rFonts w:ascii="Times New Roman" w:eastAsiaTheme="minorEastAsia" w:hAnsi="Times New Roman" w:cs="Times New Roman"/>
                <w:noProof/>
                <w:lang w:val="en-US" w:eastAsia="zh-TW"/>
                <w:rPrChange w:id="549" w:author="Prasasti Karunia Farista Ananto" w:date="2021-10-14T16:56:00Z">
                  <w:rPr>
                    <w:rFonts w:eastAsiaTheme="minorEastAsia"/>
                    <w:noProof/>
                    <w:lang w:val="en-US" w:eastAsia="zh-TW"/>
                  </w:rPr>
                </w:rPrChange>
              </w:rPr>
              <w:tab/>
            </w:r>
            <w:r w:rsidRPr="00FC78B3" w:rsidDel="00FC78B3">
              <w:rPr>
                <w:rStyle w:val="Hyperlink"/>
                <w:rFonts w:ascii="Times New Roman" w:hAnsi="Times New Roman" w:cs="Times New Roman"/>
                <w:noProof/>
                <w:rPrChange w:id="550" w:author="nadira firinda" w:date="2022-10-29T23:33:00Z">
                  <w:rPr>
                    <w:rStyle w:val="Hyperlink"/>
                    <w:noProof/>
                  </w:rPr>
                </w:rPrChange>
              </w:rPr>
              <w:delText>METODOLOGI DAN DATA</w:delText>
            </w:r>
            <w:r w:rsidRPr="00006ABF" w:rsidDel="00FC78B3">
              <w:rPr>
                <w:rFonts w:ascii="Times New Roman" w:hAnsi="Times New Roman" w:cs="Times New Roman"/>
                <w:noProof/>
                <w:webHidden/>
                <w:rPrChange w:id="551" w:author="Prasasti Karunia Farista Ananto" w:date="2021-10-14T16:56:00Z">
                  <w:rPr>
                    <w:noProof/>
                    <w:webHidden/>
                  </w:rPr>
                </w:rPrChange>
              </w:rPr>
              <w:tab/>
              <w:delText>20</w:delText>
            </w:r>
          </w:del>
        </w:p>
        <w:p w14:paraId="449D5EC5" w14:textId="19D2A299" w:rsidR="00015ADF" w:rsidRPr="00006ABF" w:rsidDel="00FC78B3" w:rsidRDefault="00015ADF" w:rsidP="00CC4C47">
          <w:pPr>
            <w:pStyle w:val="TOC2"/>
            <w:tabs>
              <w:tab w:val="left" w:pos="880"/>
              <w:tab w:val="right" w:leader="dot" w:pos="9016"/>
            </w:tabs>
            <w:spacing w:line="360" w:lineRule="auto"/>
            <w:rPr>
              <w:del w:id="552" w:author="nadira firinda" w:date="2022-10-29T23:33:00Z"/>
              <w:rFonts w:ascii="Times New Roman" w:eastAsiaTheme="minorEastAsia" w:hAnsi="Times New Roman" w:cs="Times New Roman"/>
              <w:noProof/>
              <w:lang w:val="en-US" w:eastAsia="zh-TW"/>
              <w:rPrChange w:id="553" w:author="Prasasti Karunia Farista Ananto" w:date="2021-10-14T16:56:00Z">
                <w:rPr>
                  <w:del w:id="554" w:author="nadira firinda" w:date="2022-10-29T23:33:00Z"/>
                  <w:rFonts w:eastAsiaTheme="minorEastAsia"/>
                  <w:noProof/>
                  <w:lang w:val="en-US" w:eastAsia="zh-TW"/>
                </w:rPr>
              </w:rPrChange>
            </w:rPr>
            <w:pPrChange w:id="555" w:author="nadira firinda" w:date="2022-10-29T23:37:00Z">
              <w:pPr>
                <w:pStyle w:val="TOC2"/>
                <w:tabs>
                  <w:tab w:val="left" w:pos="880"/>
                  <w:tab w:val="right" w:leader="dot" w:pos="9016"/>
                </w:tabs>
              </w:pPr>
            </w:pPrChange>
          </w:pPr>
          <w:del w:id="556" w:author="nadira firinda" w:date="2022-10-29T23:33:00Z">
            <w:r w:rsidRPr="00FC78B3" w:rsidDel="00FC78B3">
              <w:rPr>
                <w:rStyle w:val="Hyperlink"/>
                <w:rFonts w:ascii="Times New Roman" w:hAnsi="Times New Roman" w:cs="Times New Roman"/>
                <w:noProof/>
                <w14:scene3d>
                  <w14:camera w14:prst="orthographicFront"/>
                  <w14:lightRig w14:rig="threePt" w14:dir="t">
                    <w14:rot w14:lat="0" w14:lon="0" w14:rev="0"/>
                  </w14:lightRig>
                </w14:scene3d>
                <w:rPrChange w:id="557" w:author="nadira firinda" w:date="2022-10-29T23:33:00Z">
                  <w:rPr>
                    <w:rStyle w:val="Hyperlink"/>
                    <w:noProof/>
                    <w14:scene3d>
                      <w14:camera w14:prst="orthographicFront"/>
                      <w14:lightRig w14:rig="threePt" w14:dir="t">
                        <w14:rot w14:lat="0" w14:lon="0" w14:rev="0"/>
                      </w14:lightRig>
                    </w14:scene3d>
                  </w:rPr>
                </w:rPrChange>
              </w:rPr>
              <w:delText>III.1.</w:delText>
            </w:r>
            <w:r w:rsidRPr="00006ABF" w:rsidDel="00FC78B3">
              <w:rPr>
                <w:rFonts w:ascii="Times New Roman" w:eastAsiaTheme="minorEastAsia" w:hAnsi="Times New Roman" w:cs="Times New Roman"/>
                <w:noProof/>
                <w:lang w:val="en-US" w:eastAsia="zh-TW"/>
                <w:rPrChange w:id="558" w:author="Prasasti Karunia Farista Ananto" w:date="2021-10-14T16:56:00Z">
                  <w:rPr>
                    <w:rFonts w:eastAsiaTheme="minorEastAsia"/>
                    <w:noProof/>
                    <w:lang w:val="en-US" w:eastAsia="zh-TW"/>
                  </w:rPr>
                </w:rPrChange>
              </w:rPr>
              <w:tab/>
            </w:r>
            <w:r w:rsidRPr="00FC78B3" w:rsidDel="00FC78B3">
              <w:rPr>
                <w:rStyle w:val="Hyperlink"/>
                <w:rFonts w:ascii="Times New Roman" w:hAnsi="Times New Roman" w:cs="Times New Roman"/>
                <w:noProof/>
                <w:rPrChange w:id="559" w:author="nadira firinda" w:date="2022-10-29T23:33:00Z">
                  <w:rPr>
                    <w:rStyle w:val="Hyperlink"/>
                    <w:noProof/>
                  </w:rPr>
                </w:rPrChange>
              </w:rPr>
              <w:delText>Metodologi ECM</w:delText>
            </w:r>
            <w:r w:rsidRPr="00006ABF" w:rsidDel="00FC78B3">
              <w:rPr>
                <w:rFonts w:ascii="Times New Roman" w:hAnsi="Times New Roman" w:cs="Times New Roman"/>
                <w:noProof/>
                <w:webHidden/>
                <w:rPrChange w:id="560" w:author="Prasasti Karunia Farista Ananto" w:date="2021-10-14T16:56:00Z">
                  <w:rPr>
                    <w:noProof/>
                    <w:webHidden/>
                  </w:rPr>
                </w:rPrChange>
              </w:rPr>
              <w:tab/>
              <w:delText>20</w:delText>
            </w:r>
          </w:del>
        </w:p>
        <w:p w14:paraId="64498F98" w14:textId="41821E00" w:rsidR="00015ADF" w:rsidRPr="00006ABF" w:rsidDel="00FC78B3" w:rsidRDefault="00015ADF" w:rsidP="00CC4C47">
          <w:pPr>
            <w:pStyle w:val="TOC2"/>
            <w:tabs>
              <w:tab w:val="left" w:pos="880"/>
              <w:tab w:val="right" w:leader="dot" w:pos="9016"/>
            </w:tabs>
            <w:spacing w:line="360" w:lineRule="auto"/>
            <w:rPr>
              <w:del w:id="561" w:author="nadira firinda" w:date="2022-10-29T23:33:00Z"/>
              <w:rFonts w:ascii="Times New Roman" w:eastAsiaTheme="minorEastAsia" w:hAnsi="Times New Roman" w:cs="Times New Roman"/>
              <w:noProof/>
              <w:lang w:val="en-US" w:eastAsia="zh-TW"/>
              <w:rPrChange w:id="562" w:author="Prasasti Karunia Farista Ananto" w:date="2021-10-14T16:56:00Z">
                <w:rPr>
                  <w:del w:id="563" w:author="nadira firinda" w:date="2022-10-29T23:33:00Z"/>
                  <w:rFonts w:eastAsiaTheme="minorEastAsia"/>
                  <w:noProof/>
                  <w:lang w:val="en-US" w:eastAsia="zh-TW"/>
                </w:rPr>
              </w:rPrChange>
            </w:rPr>
            <w:pPrChange w:id="564" w:author="nadira firinda" w:date="2022-10-29T23:37:00Z">
              <w:pPr>
                <w:pStyle w:val="TOC2"/>
                <w:tabs>
                  <w:tab w:val="left" w:pos="880"/>
                  <w:tab w:val="right" w:leader="dot" w:pos="9016"/>
                </w:tabs>
              </w:pPr>
            </w:pPrChange>
          </w:pPr>
          <w:del w:id="565" w:author="nadira firinda" w:date="2022-10-29T23:33:00Z">
            <w:r w:rsidRPr="00FC78B3" w:rsidDel="00FC78B3">
              <w:rPr>
                <w:rStyle w:val="Hyperlink"/>
                <w:rFonts w:ascii="Times New Roman" w:hAnsi="Times New Roman" w:cs="Times New Roman"/>
                <w:noProof/>
                <w14:scene3d>
                  <w14:camera w14:prst="orthographicFront"/>
                  <w14:lightRig w14:rig="threePt" w14:dir="t">
                    <w14:rot w14:lat="0" w14:lon="0" w14:rev="0"/>
                  </w14:lightRig>
                </w14:scene3d>
                <w:rPrChange w:id="566" w:author="nadira firinda" w:date="2022-10-29T23:33:00Z">
                  <w:rPr>
                    <w:rStyle w:val="Hyperlink"/>
                    <w:noProof/>
                    <w14:scene3d>
                      <w14:camera w14:prst="orthographicFront"/>
                      <w14:lightRig w14:rig="threePt" w14:dir="t">
                        <w14:rot w14:lat="0" w14:lon="0" w14:rev="0"/>
                      </w14:lightRig>
                    </w14:scene3d>
                  </w:rPr>
                </w:rPrChange>
              </w:rPr>
              <w:delText>III.2.</w:delText>
            </w:r>
            <w:r w:rsidRPr="00006ABF" w:rsidDel="00FC78B3">
              <w:rPr>
                <w:rFonts w:ascii="Times New Roman" w:eastAsiaTheme="minorEastAsia" w:hAnsi="Times New Roman" w:cs="Times New Roman"/>
                <w:noProof/>
                <w:lang w:val="en-US" w:eastAsia="zh-TW"/>
                <w:rPrChange w:id="567" w:author="Prasasti Karunia Farista Ananto" w:date="2021-10-14T16:56:00Z">
                  <w:rPr>
                    <w:rFonts w:eastAsiaTheme="minorEastAsia"/>
                    <w:noProof/>
                    <w:lang w:val="en-US" w:eastAsia="zh-TW"/>
                  </w:rPr>
                </w:rPrChange>
              </w:rPr>
              <w:tab/>
            </w:r>
            <w:r w:rsidRPr="00FC78B3" w:rsidDel="00FC78B3">
              <w:rPr>
                <w:rStyle w:val="Hyperlink"/>
                <w:rFonts w:ascii="Times New Roman" w:hAnsi="Times New Roman" w:cs="Times New Roman"/>
                <w:noProof/>
                <w:rPrChange w:id="568" w:author="nadira firinda" w:date="2022-10-29T23:33:00Z">
                  <w:rPr>
                    <w:rStyle w:val="Hyperlink"/>
                    <w:noProof/>
                  </w:rPr>
                </w:rPrChange>
              </w:rPr>
              <w:delText>Data</w:delText>
            </w:r>
            <w:r w:rsidRPr="00006ABF" w:rsidDel="00FC78B3">
              <w:rPr>
                <w:rFonts w:ascii="Times New Roman" w:hAnsi="Times New Roman" w:cs="Times New Roman"/>
                <w:noProof/>
                <w:webHidden/>
                <w:rPrChange w:id="569" w:author="Prasasti Karunia Farista Ananto" w:date="2021-10-14T16:56:00Z">
                  <w:rPr>
                    <w:noProof/>
                    <w:webHidden/>
                  </w:rPr>
                </w:rPrChange>
              </w:rPr>
              <w:tab/>
              <w:delText>21</w:delText>
            </w:r>
          </w:del>
        </w:p>
        <w:p w14:paraId="7516A6DD" w14:textId="0FA03BEB" w:rsidR="00015ADF" w:rsidRPr="00006ABF" w:rsidDel="00FC78B3" w:rsidRDefault="00015ADF" w:rsidP="00CC4C47">
          <w:pPr>
            <w:pStyle w:val="TOC2"/>
            <w:tabs>
              <w:tab w:val="left" w:pos="880"/>
              <w:tab w:val="right" w:leader="dot" w:pos="9016"/>
            </w:tabs>
            <w:spacing w:line="360" w:lineRule="auto"/>
            <w:rPr>
              <w:del w:id="570" w:author="nadira firinda" w:date="2022-10-29T23:33:00Z"/>
              <w:rFonts w:ascii="Times New Roman" w:eastAsiaTheme="minorEastAsia" w:hAnsi="Times New Roman" w:cs="Times New Roman"/>
              <w:noProof/>
              <w:lang w:val="en-US" w:eastAsia="zh-TW"/>
              <w:rPrChange w:id="571" w:author="Prasasti Karunia Farista Ananto" w:date="2021-10-14T16:56:00Z">
                <w:rPr>
                  <w:del w:id="572" w:author="nadira firinda" w:date="2022-10-29T23:33:00Z"/>
                  <w:rFonts w:eastAsiaTheme="minorEastAsia"/>
                  <w:noProof/>
                  <w:lang w:val="en-US" w:eastAsia="zh-TW"/>
                </w:rPr>
              </w:rPrChange>
            </w:rPr>
            <w:pPrChange w:id="573" w:author="nadira firinda" w:date="2022-10-29T23:37:00Z">
              <w:pPr>
                <w:pStyle w:val="TOC2"/>
                <w:tabs>
                  <w:tab w:val="left" w:pos="880"/>
                  <w:tab w:val="right" w:leader="dot" w:pos="9016"/>
                </w:tabs>
              </w:pPr>
            </w:pPrChange>
          </w:pPr>
          <w:del w:id="574" w:author="nadira firinda" w:date="2022-10-29T23:33:00Z">
            <w:r w:rsidRPr="00FC78B3" w:rsidDel="00FC78B3">
              <w:rPr>
                <w:rStyle w:val="Hyperlink"/>
                <w:rFonts w:ascii="Times New Roman" w:hAnsi="Times New Roman" w:cs="Times New Roman"/>
                <w:noProof/>
                <w14:scene3d>
                  <w14:camera w14:prst="orthographicFront"/>
                  <w14:lightRig w14:rig="threePt" w14:dir="t">
                    <w14:rot w14:lat="0" w14:lon="0" w14:rev="0"/>
                  </w14:lightRig>
                </w14:scene3d>
                <w:rPrChange w:id="575" w:author="nadira firinda" w:date="2022-10-29T23:33:00Z">
                  <w:rPr>
                    <w:rStyle w:val="Hyperlink"/>
                    <w:noProof/>
                    <w14:scene3d>
                      <w14:camera w14:prst="orthographicFront"/>
                      <w14:lightRig w14:rig="threePt" w14:dir="t">
                        <w14:rot w14:lat="0" w14:lon="0" w14:rev="0"/>
                      </w14:lightRig>
                    </w14:scene3d>
                  </w:rPr>
                </w:rPrChange>
              </w:rPr>
              <w:delText>III.3.</w:delText>
            </w:r>
            <w:r w:rsidRPr="00006ABF" w:rsidDel="00FC78B3">
              <w:rPr>
                <w:rFonts w:ascii="Times New Roman" w:eastAsiaTheme="minorEastAsia" w:hAnsi="Times New Roman" w:cs="Times New Roman"/>
                <w:noProof/>
                <w:lang w:val="en-US" w:eastAsia="zh-TW"/>
                <w:rPrChange w:id="576" w:author="Prasasti Karunia Farista Ananto" w:date="2021-10-14T16:56:00Z">
                  <w:rPr>
                    <w:rFonts w:eastAsiaTheme="minorEastAsia"/>
                    <w:noProof/>
                    <w:lang w:val="en-US" w:eastAsia="zh-TW"/>
                  </w:rPr>
                </w:rPrChange>
              </w:rPr>
              <w:tab/>
            </w:r>
            <w:r w:rsidRPr="00FC78B3" w:rsidDel="00FC78B3">
              <w:rPr>
                <w:rStyle w:val="Hyperlink"/>
                <w:rFonts w:ascii="Times New Roman" w:hAnsi="Times New Roman" w:cs="Times New Roman"/>
                <w:noProof/>
                <w:rPrChange w:id="577" w:author="nadira firinda" w:date="2022-10-29T23:33:00Z">
                  <w:rPr>
                    <w:rStyle w:val="Hyperlink"/>
                    <w:noProof/>
                  </w:rPr>
                </w:rPrChange>
              </w:rPr>
              <w:delText>Tabel Input – Output (IO)</w:delText>
            </w:r>
            <w:r w:rsidRPr="00006ABF" w:rsidDel="00FC78B3">
              <w:rPr>
                <w:rFonts w:ascii="Times New Roman" w:hAnsi="Times New Roman" w:cs="Times New Roman"/>
                <w:noProof/>
                <w:webHidden/>
                <w:rPrChange w:id="578" w:author="Prasasti Karunia Farista Ananto" w:date="2021-10-14T16:56:00Z">
                  <w:rPr>
                    <w:noProof/>
                    <w:webHidden/>
                  </w:rPr>
                </w:rPrChange>
              </w:rPr>
              <w:tab/>
              <w:delText>22</w:delText>
            </w:r>
          </w:del>
        </w:p>
        <w:p w14:paraId="010C54AA" w14:textId="4500520E" w:rsidR="00015ADF" w:rsidRPr="00006ABF" w:rsidDel="00FC78B3" w:rsidRDefault="00015ADF" w:rsidP="00CC4C47">
          <w:pPr>
            <w:pStyle w:val="TOC1"/>
            <w:tabs>
              <w:tab w:val="left" w:pos="660"/>
            </w:tabs>
            <w:spacing w:line="360" w:lineRule="auto"/>
            <w:rPr>
              <w:del w:id="579" w:author="nadira firinda" w:date="2022-10-29T23:33:00Z"/>
              <w:rFonts w:ascii="Times New Roman" w:eastAsiaTheme="minorEastAsia" w:hAnsi="Times New Roman" w:cs="Times New Roman"/>
              <w:noProof/>
              <w:lang w:val="en-US" w:eastAsia="zh-TW"/>
              <w:rPrChange w:id="580" w:author="Prasasti Karunia Farista Ananto" w:date="2021-10-14T16:56:00Z">
                <w:rPr>
                  <w:del w:id="581" w:author="nadira firinda" w:date="2022-10-29T23:33:00Z"/>
                  <w:rFonts w:eastAsiaTheme="minorEastAsia"/>
                  <w:noProof/>
                  <w:lang w:val="en-US" w:eastAsia="zh-TW"/>
                </w:rPr>
              </w:rPrChange>
            </w:rPr>
            <w:pPrChange w:id="582" w:author="nadira firinda" w:date="2022-10-29T23:37:00Z">
              <w:pPr>
                <w:pStyle w:val="TOC1"/>
                <w:tabs>
                  <w:tab w:val="left" w:pos="660"/>
                  <w:tab w:val="right" w:leader="dot" w:pos="9016"/>
                </w:tabs>
              </w:pPr>
            </w:pPrChange>
          </w:pPr>
          <w:del w:id="583" w:author="nadira firinda" w:date="2022-10-29T23:33:00Z">
            <w:r w:rsidRPr="00FC78B3" w:rsidDel="00FC78B3">
              <w:rPr>
                <w:rStyle w:val="Hyperlink"/>
                <w:rFonts w:ascii="Times New Roman" w:hAnsi="Times New Roman" w:cs="Times New Roman"/>
                <w:noProof/>
                <w:rPrChange w:id="584" w:author="nadira firinda" w:date="2022-10-29T23:33:00Z">
                  <w:rPr>
                    <w:rStyle w:val="Hyperlink"/>
                    <w:noProof/>
                  </w:rPr>
                </w:rPrChange>
              </w:rPr>
              <w:delText>IV.</w:delText>
            </w:r>
            <w:r w:rsidRPr="00006ABF" w:rsidDel="00FC78B3">
              <w:rPr>
                <w:rFonts w:ascii="Times New Roman" w:eastAsiaTheme="minorEastAsia" w:hAnsi="Times New Roman" w:cs="Times New Roman"/>
                <w:noProof/>
                <w:lang w:val="en-US" w:eastAsia="zh-TW"/>
                <w:rPrChange w:id="585" w:author="Prasasti Karunia Farista Ananto" w:date="2021-10-14T16:56:00Z">
                  <w:rPr>
                    <w:rFonts w:eastAsiaTheme="minorEastAsia"/>
                    <w:noProof/>
                    <w:lang w:val="en-US" w:eastAsia="zh-TW"/>
                  </w:rPr>
                </w:rPrChange>
              </w:rPr>
              <w:tab/>
            </w:r>
            <w:r w:rsidRPr="00FC78B3" w:rsidDel="00FC78B3">
              <w:rPr>
                <w:rStyle w:val="Hyperlink"/>
                <w:rFonts w:ascii="Times New Roman" w:hAnsi="Times New Roman" w:cs="Times New Roman"/>
                <w:noProof/>
                <w:rPrChange w:id="586" w:author="nadira firinda" w:date="2022-10-29T23:33:00Z">
                  <w:rPr>
                    <w:rStyle w:val="Hyperlink"/>
                    <w:noProof/>
                  </w:rPr>
                </w:rPrChange>
              </w:rPr>
              <w:delText>HASIL ESTIMASI, SIMULASI, DAN EVALUASI</w:delText>
            </w:r>
            <w:r w:rsidRPr="00006ABF" w:rsidDel="00FC78B3">
              <w:rPr>
                <w:rFonts w:ascii="Times New Roman" w:hAnsi="Times New Roman" w:cs="Times New Roman"/>
                <w:noProof/>
                <w:webHidden/>
                <w:rPrChange w:id="587" w:author="Prasasti Karunia Farista Ananto" w:date="2021-10-14T16:56:00Z">
                  <w:rPr>
                    <w:noProof/>
                    <w:webHidden/>
                  </w:rPr>
                </w:rPrChange>
              </w:rPr>
              <w:tab/>
              <w:delText>27</w:delText>
            </w:r>
          </w:del>
        </w:p>
        <w:p w14:paraId="5118B248" w14:textId="5F565E40" w:rsidR="00015ADF" w:rsidRPr="00006ABF" w:rsidDel="00FC78B3" w:rsidRDefault="00015ADF" w:rsidP="00CC4C47">
          <w:pPr>
            <w:pStyle w:val="TOC2"/>
            <w:tabs>
              <w:tab w:val="left" w:pos="880"/>
              <w:tab w:val="right" w:leader="dot" w:pos="9016"/>
            </w:tabs>
            <w:spacing w:line="360" w:lineRule="auto"/>
            <w:rPr>
              <w:del w:id="588" w:author="nadira firinda" w:date="2022-10-29T23:33:00Z"/>
              <w:rFonts w:ascii="Times New Roman" w:eastAsiaTheme="minorEastAsia" w:hAnsi="Times New Roman" w:cs="Times New Roman"/>
              <w:noProof/>
              <w:lang w:val="en-US" w:eastAsia="zh-TW"/>
              <w:rPrChange w:id="589" w:author="Prasasti Karunia Farista Ananto" w:date="2021-10-14T16:56:00Z">
                <w:rPr>
                  <w:del w:id="590" w:author="nadira firinda" w:date="2022-10-29T23:33:00Z"/>
                  <w:rFonts w:eastAsiaTheme="minorEastAsia"/>
                  <w:noProof/>
                  <w:lang w:val="en-US" w:eastAsia="zh-TW"/>
                </w:rPr>
              </w:rPrChange>
            </w:rPr>
            <w:pPrChange w:id="591" w:author="nadira firinda" w:date="2022-10-29T23:37:00Z">
              <w:pPr>
                <w:pStyle w:val="TOC2"/>
                <w:tabs>
                  <w:tab w:val="left" w:pos="880"/>
                  <w:tab w:val="right" w:leader="dot" w:pos="9016"/>
                </w:tabs>
              </w:pPr>
            </w:pPrChange>
          </w:pPr>
          <w:del w:id="592" w:author="nadira firinda" w:date="2022-10-29T23:33:00Z">
            <w:r w:rsidRPr="00FC78B3" w:rsidDel="00FC78B3">
              <w:rPr>
                <w:rStyle w:val="Hyperlink"/>
                <w:rFonts w:ascii="Times New Roman" w:hAnsi="Times New Roman" w:cs="Times New Roman"/>
                <w:noProof/>
                <w14:scene3d>
                  <w14:camera w14:prst="orthographicFront"/>
                  <w14:lightRig w14:rig="threePt" w14:dir="t">
                    <w14:rot w14:lat="0" w14:lon="0" w14:rev="0"/>
                  </w14:lightRig>
                </w14:scene3d>
                <w:rPrChange w:id="593" w:author="nadira firinda" w:date="2022-10-29T23:33:00Z">
                  <w:rPr>
                    <w:rStyle w:val="Hyperlink"/>
                    <w:noProof/>
                    <w14:scene3d>
                      <w14:camera w14:prst="orthographicFront"/>
                      <w14:lightRig w14:rig="threePt" w14:dir="t">
                        <w14:rot w14:lat="0" w14:lon="0" w14:rev="0"/>
                      </w14:lightRig>
                    </w14:scene3d>
                  </w:rPr>
                </w:rPrChange>
              </w:rPr>
              <w:delText>IV.1.</w:delText>
            </w:r>
            <w:r w:rsidRPr="00006ABF" w:rsidDel="00FC78B3">
              <w:rPr>
                <w:rFonts w:ascii="Times New Roman" w:eastAsiaTheme="minorEastAsia" w:hAnsi="Times New Roman" w:cs="Times New Roman"/>
                <w:noProof/>
                <w:lang w:val="en-US" w:eastAsia="zh-TW"/>
                <w:rPrChange w:id="594" w:author="Prasasti Karunia Farista Ananto" w:date="2021-10-14T16:56:00Z">
                  <w:rPr>
                    <w:rFonts w:eastAsiaTheme="minorEastAsia"/>
                    <w:noProof/>
                    <w:lang w:val="en-US" w:eastAsia="zh-TW"/>
                  </w:rPr>
                </w:rPrChange>
              </w:rPr>
              <w:tab/>
            </w:r>
            <w:r w:rsidRPr="00FC78B3" w:rsidDel="00FC78B3">
              <w:rPr>
                <w:rStyle w:val="Hyperlink"/>
                <w:rFonts w:ascii="Times New Roman" w:hAnsi="Times New Roman" w:cs="Times New Roman"/>
                <w:noProof/>
                <w:rPrChange w:id="595" w:author="nadira firinda" w:date="2022-10-29T23:33:00Z">
                  <w:rPr>
                    <w:rStyle w:val="Hyperlink"/>
                    <w:noProof/>
                  </w:rPr>
                </w:rPrChange>
              </w:rPr>
              <w:delText>Pertanian, Kehutanan, dan Perikanan</w:delText>
            </w:r>
            <w:r w:rsidRPr="00006ABF" w:rsidDel="00FC78B3">
              <w:rPr>
                <w:rFonts w:ascii="Times New Roman" w:hAnsi="Times New Roman" w:cs="Times New Roman"/>
                <w:noProof/>
                <w:webHidden/>
                <w:rPrChange w:id="596" w:author="Prasasti Karunia Farista Ananto" w:date="2021-10-14T16:56:00Z">
                  <w:rPr>
                    <w:noProof/>
                    <w:webHidden/>
                  </w:rPr>
                </w:rPrChange>
              </w:rPr>
              <w:tab/>
              <w:delText>27</w:delText>
            </w:r>
          </w:del>
        </w:p>
        <w:p w14:paraId="3B7C5AA9" w14:textId="30E8AC79" w:rsidR="00015ADF" w:rsidRPr="00006ABF" w:rsidDel="00FC78B3" w:rsidRDefault="00015ADF" w:rsidP="00CC4C47">
          <w:pPr>
            <w:pStyle w:val="TOC2"/>
            <w:tabs>
              <w:tab w:val="left" w:pos="880"/>
              <w:tab w:val="right" w:leader="dot" w:pos="9016"/>
            </w:tabs>
            <w:spacing w:line="360" w:lineRule="auto"/>
            <w:rPr>
              <w:del w:id="597" w:author="nadira firinda" w:date="2022-10-29T23:33:00Z"/>
              <w:rFonts w:ascii="Times New Roman" w:eastAsiaTheme="minorEastAsia" w:hAnsi="Times New Roman" w:cs="Times New Roman"/>
              <w:noProof/>
              <w:lang w:val="en-US" w:eastAsia="zh-TW"/>
              <w:rPrChange w:id="598" w:author="Prasasti Karunia Farista Ananto" w:date="2021-10-14T16:56:00Z">
                <w:rPr>
                  <w:del w:id="599" w:author="nadira firinda" w:date="2022-10-29T23:33:00Z"/>
                  <w:rFonts w:eastAsiaTheme="minorEastAsia"/>
                  <w:noProof/>
                  <w:lang w:val="en-US" w:eastAsia="zh-TW"/>
                </w:rPr>
              </w:rPrChange>
            </w:rPr>
            <w:pPrChange w:id="600" w:author="nadira firinda" w:date="2022-10-29T23:37:00Z">
              <w:pPr>
                <w:pStyle w:val="TOC2"/>
                <w:tabs>
                  <w:tab w:val="left" w:pos="880"/>
                  <w:tab w:val="right" w:leader="dot" w:pos="9016"/>
                </w:tabs>
              </w:pPr>
            </w:pPrChange>
          </w:pPr>
          <w:del w:id="601" w:author="nadira firinda" w:date="2022-10-29T23:33:00Z">
            <w:r w:rsidRPr="00FC78B3" w:rsidDel="00FC78B3">
              <w:rPr>
                <w:rStyle w:val="Hyperlink"/>
                <w:rFonts w:ascii="Times New Roman" w:hAnsi="Times New Roman" w:cs="Times New Roman"/>
                <w:noProof/>
                <w14:scene3d>
                  <w14:camera w14:prst="orthographicFront"/>
                  <w14:lightRig w14:rig="threePt" w14:dir="t">
                    <w14:rot w14:lat="0" w14:lon="0" w14:rev="0"/>
                  </w14:lightRig>
                </w14:scene3d>
                <w:rPrChange w:id="602" w:author="nadira firinda" w:date="2022-10-29T23:33:00Z">
                  <w:rPr>
                    <w:rStyle w:val="Hyperlink"/>
                    <w:noProof/>
                    <w14:scene3d>
                      <w14:camera w14:prst="orthographicFront"/>
                      <w14:lightRig w14:rig="threePt" w14:dir="t">
                        <w14:rot w14:lat="0" w14:lon="0" w14:rev="0"/>
                      </w14:lightRig>
                    </w14:scene3d>
                  </w:rPr>
                </w:rPrChange>
              </w:rPr>
              <w:delText>IV.2.</w:delText>
            </w:r>
            <w:r w:rsidRPr="00006ABF" w:rsidDel="00FC78B3">
              <w:rPr>
                <w:rFonts w:ascii="Times New Roman" w:eastAsiaTheme="minorEastAsia" w:hAnsi="Times New Roman" w:cs="Times New Roman"/>
                <w:noProof/>
                <w:lang w:val="en-US" w:eastAsia="zh-TW"/>
                <w:rPrChange w:id="603" w:author="Prasasti Karunia Farista Ananto" w:date="2021-10-14T16:56:00Z">
                  <w:rPr>
                    <w:rFonts w:eastAsiaTheme="minorEastAsia"/>
                    <w:noProof/>
                    <w:lang w:val="en-US" w:eastAsia="zh-TW"/>
                  </w:rPr>
                </w:rPrChange>
              </w:rPr>
              <w:tab/>
            </w:r>
            <w:r w:rsidRPr="00FC78B3" w:rsidDel="00FC78B3">
              <w:rPr>
                <w:rStyle w:val="Hyperlink"/>
                <w:rFonts w:ascii="Times New Roman" w:hAnsi="Times New Roman" w:cs="Times New Roman"/>
                <w:noProof/>
                <w:rPrChange w:id="604" w:author="nadira firinda" w:date="2022-10-29T23:33:00Z">
                  <w:rPr>
                    <w:rStyle w:val="Hyperlink"/>
                    <w:noProof/>
                  </w:rPr>
                </w:rPrChange>
              </w:rPr>
              <w:delText>Pertambangan dan Pengolahan</w:delText>
            </w:r>
            <w:r w:rsidRPr="00006ABF" w:rsidDel="00FC78B3">
              <w:rPr>
                <w:rFonts w:ascii="Times New Roman" w:hAnsi="Times New Roman" w:cs="Times New Roman"/>
                <w:noProof/>
                <w:webHidden/>
                <w:rPrChange w:id="605" w:author="Prasasti Karunia Farista Ananto" w:date="2021-10-14T16:56:00Z">
                  <w:rPr>
                    <w:noProof/>
                    <w:webHidden/>
                  </w:rPr>
                </w:rPrChange>
              </w:rPr>
              <w:tab/>
              <w:delText>29</w:delText>
            </w:r>
          </w:del>
        </w:p>
        <w:p w14:paraId="2CAED6EB" w14:textId="3E465725" w:rsidR="00015ADF" w:rsidRPr="00006ABF" w:rsidDel="00FC78B3" w:rsidRDefault="00015ADF" w:rsidP="00CC4C47">
          <w:pPr>
            <w:pStyle w:val="TOC2"/>
            <w:tabs>
              <w:tab w:val="left" w:pos="880"/>
              <w:tab w:val="right" w:leader="dot" w:pos="9016"/>
            </w:tabs>
            <w:spacing w:line="360" w:lineRule="auto"/>
            <w:rPr>
              <w:del w:id="606" w:author="nadira firinda" w:date="2022-10-29T23:33:00Z"/>
              <w:rFonts w:ascii="Times New Roman" w:eastAsiaTheme="minorEastAsia" w:hAnsi="Times New Roman" w:cs="Times New Roman"/>
              <w:noProof/>
              <w:lang w:val="en-US" w:eastAsia="zh-TW"/>
              <w:rPrChange w:id="607" w:author="Prasasti Karunia Farista Ananto" w:date="2021-10-14T16:56:00Z">
                <w:rPr>
                  <w:del w:id="608" w:author="nadira firinda" w:date="2022-10-29T23:33:00Z"/>
                  <w:rFonts w:eastAsiaTheme="minorEastAsia"/>
                  <w:noProof/>
                  <w:lang w:val="en-US" w:eastAsia="zh-TW"/>
                </w:rPr>
              </w:rPrChange>
            </w:rPr>
            <w:pPrChange w:id="609" w:author="nadira firinda" w:date="2022-10-29T23:37:00Z">
              <w:pPr>
                <w:pStyle w:val="TOC2"/>
                <w:tabs>
                  <w:tab w:val="left" w:pos="880"/>
                  <w:tab w:val="right" w:leader="dot" w:pos="9016"/>
                </w:tabs>
              </w:pPr>
            </w:pPrChange>
          </w:pPr>
          <w:del w:id="610" w:author="nadira firinda" w:date="2022-10-29T23:33:00Z">
            <w:r w:rsidRPr="00FC78B3" w:rsidDel="00FC78B3">
              <w:rPr>
                <w:rStyle w:val="Hyperlink"/>
                <w:rFonts w:ascii="Times New Roman" w:hAnsi="Times New Roman" w:cs="Times New Roman"/>
                <w:noProof/>
                <w14:scene3d>
                  <w14:camera w14:prst="orthographicFront"/>
                  <w14:lightRig w14:rig="threePt" w14:dir="t">
                    <w14:rot w14:lat="0" w14:lon="0" w14:rev="0"/>
                  </w14:lightRig>
                </w14:scene3d>
                <w:rPrChange w:id="611" w:author="nadira firinda" w:date="2022-10-29T23:33:00Z">
                  <w:rPr>
                    <w:rStyle w:val="Hyperlink"/>
                    <w:noProof/>
                    <w14:scene3d>
                      <w14:camera w14:prst="orthographicFront"/>
                      <w14:lightRig w14:rig="threePt" w14:dir="t">
                        <w14:rot w14:lat="0" w14:lon="0" w14:rev="0"/>
                      </w14:lightRig>
                    </w14:scene3d>
                  </w:rPr>
                </w:rPrChange>
              </w:rPr>
              <w:delText>IV.3.</w:delText>
            </w:r>
            <w:r w:rsidRPr="00006ABF" w:rsidDel="00FC78B3">
              <w:rPr>
                <w:rFonts w:ascii="Times New Roman" w:eastAsiaTheme="minorEastAsia" w:hAnsi="Times New Roman" w:cs="Times New Roman"/>
                <w:noProof/>
                <w:lang w:val="en-US" w:eastAsia="zh-TW"/>
                <w:rPrChange w:id="612" w:author="Prasasti Karunia Farista Ananto" w:date="2021-10-14T16:56:00Z">
                  <w:rPr>
                    <w:rFonts w:eastAsiaTheme="minorEastAsia"/>
                    <w:noProof/>
                    <w:lang w:val="en-US" w:eastAsia="zh-TW"/>
                  </w:rPr>
                </w:rPrChange>
              </w:rPr>
              <w:tab/>
            </w:r>
            <w:r w:rsidRPr="00FC78B3" w:rsidDel="00FC78B3">
              <w:rPr>
                <w:rStyle w:val="Hyperlink"/>
                <w:rFonts w:ascii="Times New Roman" w:hAnsi="Times New Roman" w:cs="Times New Roman"/>
                <w:noProof/>
                <w:rPrChange w:id="613" w:author="nadira firinda" w:date="2022-10-29T23:33:00Z">
                  <w:rPr>
                    <w:rStyle w:val="Hyperlink"/>
                    <w:noProof/>
                  </w:rPr>
                </w:rPrChange>
              </w:rPr>
              <w:delText>Industri Pengolahan</w:delText>
            </w:r>
            <w:r w:rsidRPr="00006ABF" w:rsidDel="00FC78B3">
              <w:rPr>
                <w:rFonts w:ascii="Times New Roman" w:hAnsi="Times New Roman" w:cs="Times New Roman"/>
                <w:noProof/>
                <w:webHidden/>
                <w:rPrChange w:id="614" w:author="Prasasti Karunia Farista Ananto" w:date="2021-10-14T16:56:00Z">
                  <w:rPr>
                    <w:noProof/>
                    <w:webHidden/>
                  </w:rPr>
                </w:rPrChange>
              </w:rPr>
              <w:tab/>
              <w:delText>30</w:delText>
            </w:r>
          </w:del>
        </w:p>
        <w:p w14:paraId="4A77C0D3" w14:textId="1D0F5EF0" w:rsidR="00015ADF" w:rsidRPr="00006ABF" w:rsidDel="00FC78B3" w:rsidRDefault="00015ADF" w:rsidP="00CC4C47">
          <w:pPr>
            <w:pStyle w:val="TOC2"/>
            <w:tabs>
              <w:tab w:val="left" w:pos="880"/>
              <w:tab w:val="right" w:leader="dot" w:pos="9016"/>
            </w:tabs>
            <w:spacing w:line="360" w:lineRule="auto"/>
            <w:rPr>
              <w:del w:id="615" w:author="nadira firinda" w:date="2022-10-29T23:33:00Z"/>
              <w:rFonts w:ascii="Times New Roman" w:eastAsiaTheme="minorEastAsia" w:hAnsi="Times New Roman" w:cs="Times New Roman"/>
              <w:noProof/>
              <w:lang w:val="en-US" w:eastAsia="zh-TW"/>
              <w:rPrChange w:id="616" w:author="Prasasti Karunia Farista Ananto" w:date="2021-10-14T16:56:00Z">
                <w:rPr>
                  <w:del w:id="617" w:author="nadira firinda" w:date="2022-10-29T23:33:00Z"/>
                  <w:rFonts w:eastAsiaTheme="minorEastAsia"/>
                  <w:noProof/>
                  <w:lang w:val="en-US" w:eastAsia="zh-TW"/>
                </w:rPr>
              </w:rPrChange>
            </w:rPr>
            <w:pPrChange w:id="618" w:author="nadira firinda" w:date="2022-10-29T23:37:00Z">
              <w:pPr>
                <w:pStyle w:val="TOC2"/>
                <w:tabs>
                  <w:tab w:val="left" w:pos="880"/>
                  <w:tab w:val="right" w:leader="dot" w:pos="9016"/>
                </w:tabs>
              </w:pPr>
            </w:pPrChange>
          </w:pPr>
          <w:del w:id="619" w:author="nadira firinda" w:date="2022-10-29T23:33:00Z">
            <w:r w:rsidRPr="00FC78B3" w:rsidDel="00FC78B3">
              <w:rPr>
                <w:rStyle w:val="Hyperlink"/>
                <w:rFonts w:ascii="Times New Roman" w:hAnsi="Times New Roman" w:cs="Times New Roman"/>
                <w:noProof/>
                <w14:scene3d>
                  <w14:camera w14:prst="orthographicFront"/>
                  <w14:lightRig w14:rig="threePt" w14:dir="t">
                    <w14:rot w14:lat="0" w14:lon="0" w14:rev="0"/>
                  </w14:lightRig>
                </w14:scene3d>
                <w:rPrChange w:id="620" w:author="nadira firinda" w:date="2022-10-29T23:33:00Z">
                  <w:rPr>
                    <w:rStyle w:val="Hyperlink"/>
                    <w:noProof/>
                    <w14:scene3d>
                      <w14:camera w14:prst="orthographicFront"/>
                      <w14:lightRig w14:rig="threePt" w14:dir="t">
                        <w14:rot w14:lat="0" w14:lon="0" w14:rev="0"/>
                      </w14:lightRig>
                    </w14:scene3d>
                  </w:rPr>
                </w:rPrChange>
              </w:rPr>
              <w:delText>IV.4.</w:delText>
            </w:r>
            <w:r w:rsidRPr="00006ABF" w:rsidDel="00FC78B3">
              <w:rPr>
                <w:rFonts w:ascii="Times New Roman" w:eastAsiaTheme="minorEastAsia" w:hAnsi="Times New Roman" w:cs="Times New Roman"/>
                <w:noProof/>
                <w:lang w:val="en-US" w:eastAsia="zh-TW"/>
                <w:rPrChange w:id="621" w:author="Prasasti Karunia Farista Ananto" w:date="2021-10-14T16:56:00Z">
                  <w:rPr>
                    <w:rFonts w:eastAsiaTheme="minorEastAsia"/>
                    <w:noProof/>
                    <w:lang w:val="en-US" w:eastAsia="zh-TW"/>
                  </w:rPr>
                </w:rPrChange>
              </w:rPr>
              <w:tab/>
            </w:r>
            <w:r w:rsidRPr="00FC78B3" w:rsidDel="00FC78B3">
              <w:rPr>
                <w:rStyle w:val="Hyperlink"/>
                <w:rFonts w:ascii="Times New Roman" w:hAnsi="Times New Roman" w:cs="Times New Roman"/>
                <w:noProof/>
                <w:rPrChange w:id="622" w:author="nadira firinda" w:date="2022-10-29T23:33:00Z">
                  <w:rPr>
                    <w:rStyle w:val="Hyperlink"/>
                    <w:noProof/>
                  </w:rPr>
                </w:rPrChange>
              </w:rPr>
              <w:delText>Pengadaan Listrik dan Gas</w:delText>
            </w:r>
            <w:r w:rsidRPr="00006ABF" w:rsidDel="00FC78B3">
              <w:rPr>
                <w:rFonts w:ascii="Times New Roman" w:hAnsi="Times New Roman" w:cs="Times New Roman"/>
                <w:noProof/>
                <w:webHidden/>
                <w:rPrChange w:id="623" w:author="Prasasti Karunia Farista Ananto" w:date="2021-10-14T16:56:00Z">
                  <w:rPr>
                    <w:noProof/>
                    <w:webHidden/>
                  </w:rPr>
                </w:rPrChange>
              </w:rPr>
              <w:tab/>
              <w:delText>32</w:delText>
            </w:r>
          </w:del>
        </w:p>
        <w:p w14:paraId="6F2D351E" w14:textId="3D679461" w:rsidR="00015ADF" w:rsidRPr="00006ABF" w:rsidDel="00FC78B3" w:rsidRDefault="00015ADF" w:rsidP="00CC4C47">
          <w:pPr>
            <w:pStyle w:val="TOC2"/>
            <w:tabs>
              <w:tab w:val="left" w:pos="880"/>
              <w:tab w:val="right" w:leader="dot" w:pos="9016"/>
            </w:tabs>
            <w:spacing w:line="360" w:lineRule="auto"/>
            <w:rPr>
              <w:del w:id="624" w:author="nadira firinda" w:date="2022-10-29T23:33:00Z"/>
              <w:rFonts w:ascii="Times New Roman" w:eastAsiaTheme="minorEastAsia" w:hAnsi="Times New Roman" w:cs="Times New Roman"/>
              <w:noProof/>
              <w:lang w:val="en-US" w:eastAsia="zh-TW"/>
              <w:rPrChange w:id="625" w:author="Prasasti Karunia Farista Ananto" w:date="2021-10-14T16:56:00Z">
                <w:rPr>
                  <w:del w:id="626" w:author="nadira firinda" w:date="2022-10-29T23:33:00Z"/>
                  <w:rFonts w:eastAsiaTheme="minorEastAsia"/>
                  <w:noProof/>
                  <w:lang w:val="en-US" w:eastAsia="zh-TW"/>
                </w:rPr>
              </w:rPrChange>
            </w:rPr>
            <w:pPrChange w:id="627" w:author="nadira firinda" w:date="2022-10-29T23:37:00Z">
              <w:pPr>
                <w:pStyle w:val="TOC2"/>
                <w:tabs>
                  <w:tab w:val="left" w:pos="880"/>
                  <w:tab w:val="right" w:leader="dot" w:pos="9016"/>
                </w:tabs>
              </w:pPr>
            </w:pPrChange>
          </w:pPr>
          <w:del w:id="628" w:author="nadira firinda" w:date="2022-10-29T23:33:00Z">
            <w:r w:rsidRPr="00FC78B3" w:rsidDel="00FC78B3">
              <w:rPr>
                <w:rStyle w:val="Hyperlink"/>
                <w:rFonts w:ascii="Times New Roman" w:hAnsi="Times New Roman" w:cs="Times New Roman"/>
                <w:noProof/>
                <w14:scene3d>
                  <w14:camera w14:prst="orthographicFront"/>
                  <w14:lightRig w14:rig="threePt" w14:dir="t">
                    <w14:rot w14:lat="0" w14:lon="0" w14:rev="0"/>
                  </w14:lightRig>
                </w14:scene3d>
                <w:rPrChange w:id="629" w:author="nadira firinda" w:date="2022-10-29T23:33:00Z">
                  <w:rPr>
                    <w:rStyle w:val="Hyperlink"/>
                    <w:noProof/>
                    <w14:scene3d>
                      <w14:camera w14:prst="orthographicFront"/>
                      <w14:lightRig w14:rig="threePt" w14:dir="t">
                        <w14:rot w14:lat="0" w14:lon="0" w14:rev="0"/>
                      </w14:lightRig>
                    </w14:scene3d>
                  </w:rPr>
                </w:rPrChange>
              </w:rPr>
              <w:delText>IV.5.</w:delText>
            </w:r>
            <w:r w:rsidRPr="00006ABF" w:rsidDel="00FC78B3">
              <w:rPr>
                <w:rFonts w:ascii="Times New Roman" w:eastAsiaTheme="minorEastAsia" w:hAnsi="Times New Roman" w:cs="Times New Roman"/>
                <w:noProof/>
                <w:lang w:val="en-US" w:eastAsia="zh-TW"/>
                <w:rPrChange w:id="630" w:author="Prasasti Karunia Farista Ananto" w:date="2021-10-14T16:56:00Z">
                  <w:rPr>
                    <w:rFonts w:eastAsiaTheme="minorEastAsia"/>
                    <w:noProof/>
                    <w:lang w:val="en-US" w:eastAsia="zh-TW"/>
                  </w:rPr>
                </w:rPrChange>
              </w:rPr>
              <w:tab/>
            </w:r>
            <w:r w:rsidRPr="00FC78B3" w:rsidDel="00FC78B3">
              <w:rPr>
                <w:rStyle w:val="Hyperlink"/>
                <w:rFonts w:ascii="Times New Roman" w:hAnsi="Times New Roman" w:cs="Times New Roman"/>
                <w:noProof/>
                <w:rPrChange w:id="631" w:author="nadira firinda" w:date="2022-10-29T23:33:00Z">
                  <w:rPr>
                    <w:rStyle w:val="Hyperlink"/>
                    <w:noProof/>
                  </w:rPr>
                </w:rPrChange>
              </w:rPr>
              <w:delText>Pengadaan Air</w:delText>
            </w:r>
            <w:r w:rsidRPr="00006ABF" w:rsidDel="00FC78B3">
              <w:rPr>
                <w:rFonts w:ascii="Times New Roman" w:hAnsi="Times New Roman" w:cs="Times New Roman"/>
                <w:noProof/>
                <w:webHidden/>
                <w:rPrChange w:id="632" w:author="Prasasti Karunia Farista Ananto" w:date="2021-10-14T16:56:00Z">
                  <w:rPr>
                    <w:noProof/>
                    <w:webHidden/>
                  </w:rPr>
                </w:rPrChange>
              </w:rPr>
              <w:tab/>
              <w:delText>33</w:delText>
            </w:r>
          </w:del>
        </w:p>
        <w:p w14:paraId="345BB144" w14:textId="1EAC0E0F" w:rsidR="00015ADF" w:rsidRPr="00006ABF" w:rsidDel="00FC78B3" w:rsidRDefault="00015ADF" w:rsidP="00CC4C47">
          <w:pPr>
            <w:pStyle w:val="TOC2"/>
            <w:tabs>
              <w:tab w:val="left" w:pos="880"/>
              <w:tab w:val="right" w:leader="dot" w:pos="9016"/>
            </w:tabs>
            <w:spacing w:line="360" w:lineRule="auto"/>
            <w:rPr>
              <w:del w:id="633" w:author="nadira firinda" w:date="2022-10-29T23:33:00Z"/>
              <w:rFonts w:ascii="Times New Roman" w:eastAsiaTheme="minorEastAsia" w:hAnsi="Times New Roman" w:cs="Times New Roman"/>
              <w:noProof/>
              <w:lang w:val="en-US" w:eastAsia="zh-TW"/>
              <w:rPrChange w:id="634" w:author="Prasasti Karunia Farista Ananto" w:date="2021-10-14T16:56:00Z">
                <w:rPr>
                  <w:del w:id="635" w:author="nadira firinda" w:date="2022-10-29T23:33:00Z"/>
                  <w:rFonts w:eastAsiaTheme="minorEastAsia"/>
                  <w:noProof/>
                  <w:lang w:val="en-US" w:eastAsia="zh-TW"/>
                </w:rPr>
              </w:rPrChange>
            </w:rPr>
            <w:pPrChange w:id="636" w:author="nadira firinda" w:date="2022-10-29T23:37:00Z">
              <w:pPr>
                <w:pStyle w:val="TOC2"/>
                <w:tabs>
                  <w:tab w:val="left" w:pos="880"/>
                  <w:tab w:val="right" w:leader="dot" w:pos="9016"/>
                </w:tabs>
              </w:pPr>
            </w:pPrChange>
          </w:pPr>
          <w:del w:id="637" w:author="nadira firinda" w:date="2022-10-29T23:33:00Z">
            <w:r w:rsidRPr="00FC78B3" w:rsidDel="00FC78B3">
              <w:rPr>
                <w:rStyle w:val="Hyperlink"/>
                <w:rFonts w:ascii="Times New Roman" w:hAnsi="Times New Roman" w:cs="Times New Roman"/>
                <w:noProof/>
                <w14:scene3d>
                  <w14:camera w14:prst="orthographicFront"/>
                  <w14:lightRig w14:rig="threePt" w14:dir="t">
                    <w14:rot w14:lat="0" w14:lon="0" w14:rev="0"/>
                  </w14:lightRig>
                </w14:scene3d>
                <w:rPrChange w:id="638" w:author="nadira firinda" w:date="2022-10-29T23:33:00Z">
                  <w:rPr>
                    <w:rStyle w:val="Hyperlink"/>
                    <w:noProof/>
                    <w14:scene3d>
                      <w14:camera w14:prst="orthographicFront"/>
                      <w14:lightRig w14:rig="threePt" w14:dir="t">
                        <w14:rot w14:lat="0" w14:lon="0" w14:rev="0"/>
                      </w14:lightRig>
                    </w14:scene3d>
                  </w:rPr>
                </w:rPrChange>
              </w:rPr>
              <w:delText>IV.6.</w:delText>
            </w:r>
            <w:r w:rsidRPr="00006ABF" w:rsidDel="00FC78B3">
              <w:rPr>
                <w:rFonts w:ascii="Times New Roman" w:eastAsiaTheme="minorEastAsia" w:hAnsi="Times New Roman" w:cs="Times New Roman"/>
                <w:noProof/>
                <w:lang w:val="en-US" w:eastAsia="zh-TW"/>
                <w:rPrChange w:id="639" w:author="Prasasti Karunia Farista Ananto" w:date="2021-10-14T16:56:00Z">
                  <w:rPr>
                    <w:rFonts w:eastAsiaTheme="minorEastAsia"/>
                    <w:noProof/>
                    <w:lang w:val="en-US" w:eastAsia="zh-TW"/>
                  </w:rPr>
                </w:rPrChange>
              </w:rPr>
              <w:tab/>
            </w:r>
            <w:r w:rsidRPr="00FC78B3" w:rsidDel="00FC78B3">
              <w:rPr>
                <w:rStyle w:val="Hyperlink"/>
                <w:rFonts w:ascii="Times New Roman" w:hAnsi="Times New Roman" w:cs="Times New Roman"/>
                <w:noProof/>
                <w:rPrChange w:id="640" w:author="nadira firinda" w:date="2022-10-29T23:33:00Z">
                  <w:rPr>
                    <w:rStyle w:val="Hyperlink"/>
                    <w:noProof/>
                  </w:rPr>
                </w:rPrChange>
              </w:rPr>
              <w:delText>Konstruksi</w:delText>
            </w:r>
            <w:r w:rsidRPr="00006ABF" w:rsidDel="00FC78B3">
              <w:rPr>
                <w:rFonts w:ascii="Times New Roman" w:hAnsi="Times New Roman" w:cs="Times New Roman"/>
                <w:noProof/>
                <w:webHidden/>
                <w:rPrChange w:id="641" w:author="Prasasti Karunia Farista Ananto" w:date="2021-10-14T16:56:00Z">
                  <w:rPr>
                    <w:noProof/>
                    <w:webHidden/>
                  </w:rPr>
                </w:rPrChange>
              </w:rPr>
              <w:tab/>
              <w:delText>35</w:delText>
            </w:r>
          </w:del>
        </w:p>
        <w:p w14:paraId="3CAC50CD" w14:textId="58984E90" w:rsidR="00015ADF" w:rsidRPr="00006ABF" w:rsidDel="00FC78B3" w:rsidRDefault="00015ADF" w:rsidP="00CC4C47">
          <w:pPr>
            <w:pStyle w:val="TOC2"/>
            <w:tabs>
              <w:tab w:val="left" w:pos="880"/>
              <w:tab w:val="right" w:leader="dot" w:pos="9016"/>
            </w:tabs>
            <w:spacing w:line="360" w:lineRule="auto"/>
            <w:rPr>
              <w:del w:id="642" w:author="nadira firinda" w:date="2022-10-29T23:33:00Z"/>
              <w:rFonts w:ascii="Times New Roman" w:eastAsiaTheme="minorEastAsia" w:hAnsi="Times New Roman" w:cs="Times New Roman"/>
              <w:noProof/>
              <w:lang w:val="en-US" w:eastAsia="zh-TW"/>
              <w:rPrChange w:id="643" w:author="Prasasti Karunia Farista Ananto" w:date="2021-10-14T16:56:00Z">
                <w:rPr>
                  <w:del w:id="644" w:author="nadira firinda" w:date="2022-10-29T23:33:00Z"/>
                  <w:rFonts w:eastAsiaTheme="minorEastAsia"/>
                  <w:noProof/>
                  <w:lang w:val="en-US" w:eastAsia="zh-TW"/>
                </w:rPr>
              </w:rPrChange>
            </w:rPr>
            <w:pPrChange w:id="645" w:author="nadira firinda" w:date="2022-10-29T23:37:00Z">
              <w:pPr>
                <w:pStyle w:val="TOC2"/>
                <w:tabs>
                  <w:tab w:val="left" w:pos="880"/>
                  <w:tab w:val="right" w:leader="dot" w:pos="9016"/>
                </w:tabs>
              </w:pPr>
            </w:pPrChange>
          </w:pPr>
          <w:del w:id="646" w:author="nadira firinda" w:date="2022-10-29T23:33:00Z">
            <w:r w:rsidRPr="00FC78B3" w:rsidDel="00FC78B3">
              <w:rPr>
                <w:rStyle w:val="Hyperlink"/>
                <w:rFonts w:ascii="Times New Roman" w:hAnsi="Times New Roman" w:cs="Times New Roman"/>
                <w:noProof/>
                <w14:scene3d>
                  <w14:camera w14:prst="orthographicFront"/>
                  <w14:lightRig w14:rig="threePt" w14:dir="t">
                    <w14:rot w14:lat="0" w14:lon="0" w14:rev="0"/>
                  </w14:lightRig>
                </w14:scene3d>
                <w:rPrChange w:id="647" w:author="nadira firinda" w:date="2022-10-29T23:33:00Z">
                  <w:rPr>
                    <w:rStyle w:val="Hyperlink"/>
                    <w:noProof/>
                    <w14:scene3d>
                      <w14:camera w14:prst="orthographicFront"/>
                      <w14:lightRig w14:rig="threePt" w14:dir="t">
                        <w14:rot w14:lat="0" w14:lon="0" w14:rev="0"/>
                      </w14:lightRig>
                    </w14:scene3d>
                  </w:rPr>
                </w:rPrChange>
              </w:rPr>
              <w:delText>IV.7.</w:delText>
            </w:r>
            <w:r w:rsidRPr="00006ABF" w:rsidDel="00FC78B3">
              <w:rPr>
                <w:rFonts w:ascii="Times New Roman" w:eastAsiaTheme="minorEastAsia" w:hAnsi="Times New Roman" w:cs="Times New Roman"/>
                <w:noProof/>
                <w:lang w:val="en-US" w:eastAsia="zh-TW"/>
                <w:rPrChange w:id="648" w:author="Prasasti Karunia Farista Ananto" w:date="2021-10-14T16:56:00Z">
                  <w:rPr>
                    <w:rFonts w:eastAsiaTheme="minorEastAsia"/>
                    <w:noProof/>
                    <w:lang w:val="en-US" w:eastAsia="zh-TW"/>
                  </w:rPr>
                </w:rPrChange>
              </w:rPr>
              <w:tab/>
            </w:r>
            <w:r w:rsidRPr="00FC78B3" w:rsidDel="00FC78B3">
              <w:rPr>
                <w:rStyle w:val="Hyperlink"/>
                <w:rFonts w:ascii="Times New Roman" w:hAnsi="Times New Roman" w:cs="Times New Roman"/>
                <w:noProof/>
                <w:rPrChange w:id="649" w:author="nadira firinda" w:date="2022-10-29T23:33:00Z">
                  <w:rPr>
                    <w:rStyle w:val="Hyperlink"/>
                    <w:noProof/>
                  </w:rPr>
                </w:rPrChange>
              </w:rPr>
              <w:delText>Perdagangan Besar dan Eceran</w:delText>
            </w:r>
            <w:r w:rsidRPr="00006ABF" w:rsidDel="00FC78B3">
              <w:rPr>
                <w:rFonts w:ascii="Times New Roman" w:hAnsi="Times New Roman" w:cs="Times New Roman"/>
                <w:noProof/>
                <w:webHidden/>
                <w:rPrChange w:id="650" w:author="Prasasti Karunia Farista Ananto" w:date="2021-10-14T16:56:00Z">
                  <w:rPr>
                    <w:noProof/>
                    <w:webHidden/>
                  </w:rPr>
                </w:rPrChange>
              </w:rPr>
              <w:tab/>
              <w:delText>36</w:delText>
            </w:r>
          </w:del>
        </w:p>
        <w:p w14:paraId="39A48CCF" w14:textId="6C4788D5" w:rsidR="00015ADF" w:rsidRPr="00006ABF" w:rsidDel="00FC78B3" w:rsidRDefault="00015ADF" w:rsidP="00CC4C47">
          <w:pPr>
            <w:pStyle w:val="TOC2"/>
            <w:tabs>
              <w:tab w:val="left" w:pos="880"/>
              <w:tab w:val="right" w:leader="dot" w:pos="9016"/>
            </w:tabs>
            <w:spacing w:line="360" w:lineRule="auto"/>
            <w:rPr>
              <w:del w:id="651" w:author="nadira firinda" w:date="2022-10-29T23:33:00Z"/>
              <w:rFonts w:ascii="Times New Roman" w:eastAsiaTheme="minorEastAsia" w:hAnsi="Times New Roman" w:cs="Times New Roman"/>
              <w:noProof/>
              <w:lang w:val="en-US" w:eastAsia="zh-TW"/>
              <w:rPrChange w:id="652" w:author="Prasasti Karunia Farista Ananto" w:date="2021-10-14T16:56:00Z">
                <w:rPr>
                  <w:del w:id="653" w:author="nadira firinda" w:date="2022-10-29T23:33:00Z"/>
                  <w:rFonts w:eastAsiaTheme="minorEastAsia"/>
                  <w:noProof/>
                  <w:lang w:val="en-US" w:eastAsia="zh-TW"/>
                </w:rPr>
              </w:rPrChange>
            </w:rPr>
            <w:pPrChange w:id="654" w:author="nadira firinda" w:date="2022-10-29T23:37:00Z">
              <w:pPr>
                <w:pStyle w:val="TOC2"/>
                <w:tabs>
                  <w:tab w:val="left" w:pos="880"/>
                  <w:tab w:val="right" w:leader="dot" w:pos="9016"/>
                </w:tabs>
              </w:pPr>
            </w:pPrChange>
          </w:pPr>
          <w:del w:id="655" w:author="nadira firinda" w:date="2022-10-29T23:33:00Z">
            <w:r w:rsidRPr="00FC78B3" w:rsidDel="00FC78B3">
              <w:rPr>
                <w:rStyle w:val="Hyperlink"/>
                <w:rFonts w:ascii="Times New Roman" w:hAnsi="Times New Roman" w:cs="Times New Roman"/>
                <w:noProof/>
                <w14:scene3d>
                  <w14:camera w14:prst="orthographicFront"/>
                  <w14:lightRig w14:rig="threePt" w14:dir="t">
                    <w14:rot w14:lat="0" w14:lon="0" w14:rev="0"/>
                  </w14:lightRig>
                </w14:scene3d>
                <w:rPrChange w:id="656" w:author="nadira firinda" w:date="2022-10-29T23:33:00Z">
                  <w:rPr>
                    <w:rStyle w:val="Hyperlink"/>
                    <w:noProof/>
                    <w14:scene3d>
                      <w14:camera w14:prst="orthographicFront"/>
                      <w14:lightRig w14:rig="threePt" w14:dir="t">
                        <w14:rot w14:lat="0" w14:lon="0" w14:rev="0"/>
                      </w14:lightRig>
                    </w14:scene3d>
                  </w:rPr>
                </w:rPrChange>
              </w:rPr>
              <w:delText>IV.8.</w:delText>
            </w:r>
            <w:r w:rsidRPr="00006ABF" w:rsidDel="00FC78B3">
              <w:rPr>
                <w:rFonts w:ascii="Times New Roman" w:eastAsiaTheme="minorEastAsia" w:hAnsi="Times New Roman" w:cs="Times New Roman"/>
                <w:noProof/>
                <w:lang w:val="en-US" w:eastAsia="zh-TW"/>
                <w:rPrChange w:id="657" w:author="Prasasti Karunia Farista Ananto" w:date="2021-10-14T16:56:00Z">
                  <w:rPr>
                    <w:rFonts w:eastAsiaTheme="minorEastAsia"/>
                    <w:noProof/>
                    <w:lang w:val="en-US" w:eastAsia="zh-TW"/>
                  </w:rPr>
                </w:rPrChange>
              </w:rPr>
              <w:tab/>
            </w:r>
            <w:r w:rsidRPr="00FC78B3" w:rsidDel="00FC78B3">
              <w:rPr>
                <w:rStyle w:val="Hyperlink"/>
                <w:rFonts w:ascii="Times New Roman" w:hAnsi="Times New Roman" w:cs="Times New Roman"/>
                <w:noProof/>
                <w:rPrChange w:id="658" w:author="nadira firinda" w:date="2022-10-29T23:33:00Z">
                  <w:rPr>
                    <w:rStyle w:val="Hyperlink"/>
                    <w:noProof/>
                  </w:rPr>
                </w:rPrChange>
              </w:rPr>
              <w:delText>Transportasi dan Pergudangan</w:delText>
            </w:r>
            <w:r w:rsidRPr="00006ABF" w:rsidDel="00FC78B3">
              <w:rPr>
                <w:rFonts w:ascii="Times New Roman" w:hAnsi="Times New Roman" w:cs="Times New Roman"/>
                <w:noProof/>
                <w:webHidden/>
                <w:rPrChange w:id="659" w:author="Prasasti Karunia Farista Ananto" w:date="2021-10-14T16:56:00Z">
                  <w:rPr>
                    <w:noProof/>
                    <w:webHidden/>
                  </w:rPr>
                </w:rPrChange>
              </w:rPr>
              <w:tab/>
              <w:delText>38</w:delText>
            </w:r>
          </w:del>
        </w:p>
        <w:p w14:paraId="78BAADD9" w14:textId="63A82C7C" w:rsidR="00015ADF" w:rsidRPr="00006ABF" w:rsidDel="00FC78B3" w:rsidRDefault="00015ADF" w:rsidP="00CC4C47">
          <w:pPr>
            <w:pStyle w:val="TOC2"/>
            <w:tabs>
              <w:tab w:val="left" w:pos="880"/>
              <w:tab w:val="right" w:leader="dot" w:pos="9016"/>
            </w:tabs>
            <w:spacing w:line="360" w:lineRule="auto"/>
            <w:rPr>
              <w:del w:id="660" w:author="nadira firinda" w:date="2022-10-29T23:33:00Z"/>
              <w:rFonts w:ascii="Times New Roman" w:eastAsiaTheme="minorEastAsia" w:hAnsi="Times New Roman" w:cs="Times New Roman"/>
              <w:noProof/>
              <w:lang w:val="en-US" w:eastAsia="zh-TW"/>
              <w:rPrChange w:id="661" w:author="Prasasti Karunia Farista Ananto" w:date="2021-10-14T16:56:00Z">
                <w:rPr>
                  <w:del w:id="662" w:author="nadira firinda" w:date="2022-10-29T23:33:00Z"/>
                  <w:rFonts w:eastAsiaTheme="minorEastAsia"/>
                  <w:noProof/>
                  <w:lang w:val="en-US" w:eastAsia="zh-TW"/>
                </w:rPr>
              </w:rPrChange>
            </w:rPr>
            <w:pPrChange w:id="663" w:author="nadira firinda" w:date="2022-10-29T23:37:00Z">
              <w:pPr>
                <w:pStyle w:val="TOC2"/>
                <w:tabs>
                  <w:tab w:val="left" w:pos="880"/>
                  <w:tab w:val="right" w:leader="dot" w:pos="9016"/>
                </w:tabs>
              </w:pPr>
            </w:pPrChange>
          </w:pPr>
          <w:del w:id="664" w:author="nadira firinda" w:date="2022-10-29T23:33:00Z">
            <w:r w:rsidRPr="00FC78B3" w:rsidDel="00FC78B3">
              <w:rPr>
                <w:rStyle w:val="Hyperlink"/>
                <w:rFonts w:ascii="Times New Roman" w:hAnsi="Times New Roman" w:cs="Times New Roman"/>
                <w:noProof/>
                <w14:scene3d>
                  <w14:camera w14:prst="orthographicFront"/>
                  <w14:lightRig w14:rig="threePt" w14:dir="t">
                    <w14:rot w14:lat="0" w14:lon="0" w14:rev="0"/>
                  </w14:lightRig>
                </w14:scene3d>
                <w:rPrChange w:id="665" w:author="nadira firinda" w:date="2022-10-29T23:33:00Z">
                  <w:rPr>
                    <w:rStyle w:val="Hyperlink"/>
                    <w:noProof/>
                    <w14:scene3d>
                      <w14:camera w14:prst="orthographicFront"/>
                      <w14:lightRig w14:rig="threePt" w14:dir="t">
                        <w14:rot w14:lat="0" w14:lon="0" w14:rev="0"/>
                      </w14:lightRig>
                    </w14:scene3d>
                  </w:rPr>
                </w:rPrChange>
              </w:rPr>
              <w:delText>IV.9.</w:delText>
            </w:r>
            <w:r w:rsidRPr="00006ABF" w:rsidDel="00FC78B3">
              <w:rPr>
                <w:rFonts w:ascii="Times New Roman" w:eastAsiaTheme="minorEastAsia" w:hAnsi="Times New Roman" w:cs="Times New Roman"/>
                <w:noProof/>
                <w:lang w:val="en-US" w:eastAsia="zh-TW"/>
                <w:rPrChange w:id="666" w:author="Prasasti Karunia Farista Ananto" w:date="2021-10-14T16:56:00Z">
                  <w:rPr>
                    <w:rFonts w:eastAsiaTheme="minorEastAsia"/>
                    <w:noProof/>
                    <w:lang w:val="en-US" w:eastAsia="zh-TW"/>
                  </w:rPr>
                </w:rPrChange>
              </w:rPr>
              <w:tab/>
            </w:r>
            <w:r w:rsidRPr="00FC78B3" w:rsidDel="00FC78B3">
              <w:rPr>
                <w:rStyle w:val="Hyperlink"/>
                <w:rFonts w:ascii="Times New Roman" w:hAnsi="Times New Roman" w:cs="Times New Roman"/>
                <w:noProof/>
                <w:rPrChange w:id="667" w:author="nadira firinda" w:date="2022-10-29T23:33:00Z">
                  <w:rPr>
                    <w:rStyle w:val="Hyperlink"/>
                    <w:noProof/>
                  </w:rPr>
                </w:rPrChange>
              </w:rPr>
              <w:delText>Penyediaan Akomodasi dan Makan Minum</w:delText>
            </w:r>
            <w:r w:rsidRPr="00006ABF" w:rsidDel="00FC78B3">
              <w:rPr>
                <w:rFonts w:ascii="Times New Roman" w:hAnsi="Times New Roman" w:cs="Times New Roman"/>
                <w:noProof/>
                <w:webHidden/>
                <w:rPrChange w:id="668" w:author="Prasasti Karunia Farista Ananto" w:date="2021-10-14T16:56:00Z">
                  <w:rPr>
                    <w:noProof/>
                    <w:webHidden/>
                  </w:rPr>
                </w:rPrChange>
              </w:rPr>
              <w:tab/>
              <w:delText>40</w:delText>
            </w:r>
          </w:del>
        </w:p>
        <w:p w14:paraId="2CAC5711" w14:textId="2817B863" w:rsidR="00015ADF" w:rsidRPr="00006ABF" w:rsidDel="00FC78B3" w:rsidRDefault="00015ADF" w:rsidP="00CC4C47">
          <w:pPr>
            <w:pStyle w:val="TOC2"/>
            <w:tabs>
              <w:tab w:val="left" w:pos="1100"/>
              <w:tab w:val="right" w:leader="dot" w:pos="9016"/>
            </w:tabs>
            <w:spacing w:line="360" w:lineRule="auto"/>
            <w:rPr>
              <w:del w:id="669" w:author="nadira firinda" w:date="2022-10-29T23:33:00Z"/>
              <w:rFonts w:ascii="Times New Roman" w:eastAsiaTheme="minorEastAsia" w:hAnsi="Times New Roman" w:cs="Times New Roman"/>
              <w:noProof/>
              <w:lang w:val="en-US" w:eastAsia="zh-TW"/>
              <w:rPrChange w:id="670" w:author="Prasasti Karunia Farista Ananto" w:date="2021-10-14T16:56:00Z">
                <w:rPr>
                  <w:del w:id="671" w:author="nadira firinda" w:date="2022-10-29T23:33:00Z"/>
                  <w:rFonts w:eastAsiaTheme="minorEastAsia"/>
                  <w:noProof/>
                  <w:lang w:val="en-US" w:eastAsia="zh-TW"/>
                </w:rPr>
              </w:rPrChange>
            </w:rPr>
            <w:pPrChange w:id="672" w:author="nadira firinda" w:date="2022-10-29T23:37:00Z">
              <w:pPr>
                <w:pStyle w:val="TOC2"/>
                <w:tabs>
                  <w:tab w:val="left" w:pos="1100"/>
                  <w:tab w:val="right" w:leader="dot" w:pos="9016"/>
                </w:tabs>
              </w:pPr>
            </w:pPrChange>
          </w:pPr>
          <w:del w:id="673" w:author="nadira firinda" w:date="2022-10-29T23:33:00Z">
            <w:r w:rsidRPr="00FC78B3" w:rsidDel="00FC78B3">
              <w:rPr>
                <w:rStyle w:val="Hyperlink"/>
                <w:rFonts w:ascii="Times New Roman" w:hAnsi="Times New Roman" w:cs="Times New Roman"/>
                <w:noProof/>
                <w14:scene3d>
                  <w14:camera w14:prst="orthographicFront"/>
                  <w14:lightRig w14:rig="threePt" w14:dir="t">
                    <w14:rot w14:lat="0" w14:lon="0" w14:rev="0"/>
                  </w14:lightRig>
                </w14:scene3d>
                <w:rPrChange w:id="674" w:author="nadira firinda" w:date="2022-10-29T23:33:00Z">
                  <w:rPr>
                    <w:rStyle w:val="Hyperlink"/>
                    <w:noProof/>
                    <w14:scene3d>
                      <w14:camera w14:prst="orthographicFront"/>
                      <w14:lightRig w14:rig="threePt" w14:dir="t">
                        <w14:rot w14:lat="0" w14:lon="0" w14:rev="0"/>
                      </w14:lightRig>
                    </w14:scene3d>
                  </w:rPr>
                </w:rPrChange>
              </w:rPr>
              <w:delText>IV.10.</w:delText>
            </w:r>
            <w:r w:rsidRPr="00006ABF" w:rsidDel="00FC78B3">
              <w:rPr>
                <w:rFonts w:ascii="Times New Roman" w:eastAsiaTheme="minorEastAsia" w:hAnsi="Times New Roman" w:cs="Times New Roman"/>
                <w:noProof/>
                <w:lang w:val="en-US" w:eastAsia="zh-TW"/>
                <w:rPrChange w:id="675" w:author="Prasasti Karunia Farista Ananto" w:date="2021-10-14T16:56:00Z">
                  <w:rPr>
                    <w:rFonts w:eastAsiaTheme="minorEastAsia"/>
                    <w:noProof/>
                    <w:lang w:val="en-US" w:eastAsia="zh-TW"/>
                  </w:rPr>
                </w:rPrChange>
              </w:rPr>
              <w:tab/>
            </w:r>
            <w:r w:rsidRPr="00FC78B3" w:rsidDel="00FC78B3">
              <w:rPr>
                <w:rStyle w:val="Hyperlink"/>
                <w:rFonts w:ascii="Times New Roman" w:hAnsi="Times New Roman" w:cs="Times New Roman"/>
                <w:noProof/>
                <w:rPrChange w:id="676" w:author="nadira firinda" w:date="2022-10-29T23:33:00Z">
                  <w:rPr>
                    <w:rStyle w:val="Hyperlink"/>
                    <w:noProof/>
                  </w:rPr>
                </w:rPrChange>
              </w:rPr>
              <w:delText>Informasi dan Komunikasi</w:delText>
            </w:r>
            <w:r w:rsidRPr="00006ABF" w:rsidDel="00FC78B3">
              <w:rPr>
                <w:rFonts w:ascii="Times New Roman" w:hAnsi="Times New Roman" w:cs="Times New Roman"/>
                <w:noProof/>
                <w:webHidden/>
                <w:rPrChange w:id="677" w:author="Prasasti Karunia Farista Ananto" w:date="2021-10-14T16:56:00Z">
                  <w:rPr>
                    <w:noProof/>
                    <w:webHidden/>
                  </w:rPr>
                </w:rPrChange>
              </w:rPr>
              <w:tab/>
              <w:delText>42</w:delText>
            </w:r>
          </w:del>
        </w:p>
        <w:p w14:paraId="6A94FD1E" w14:textId="7CBE62AE" w:rsidR="00015ADF" w:rsidRPr="00006ABF" w:rsidDel="00FC78B3" w:rsidRDefault="00015ADF" w:rsidP="00CC4C47">
          <w:pPr>
            <w:pStyle w:val="TOC2"/>
            <w:tabs>
              <w:tab w:val="left" w:pos="1100"/>
              <w:tab w:val="right" w:leader="dot" w:pos="9016"/>
            </w:tabs>
            <w:spacing w:line="360" w:lineRule="auto"/>
            <w:rPr>
              <w:del w:id="678" w:author="nadira firinda" w:date="2022-10-29T23:33:00Z"/>
              <w:rFonts w:ascii="Times New Roman" w:eastAsiaTheme="minorEastAsia" w:hAnsi="Times New Roman" w:cs="Times New Roman"/>
              <w:noProof/>
              <w:lang w:val="en-US" w:eastAsia="zh-TW"/>
              <w:rPrChange w:id="679" w:author="Prasasti Karunia Farista Ananto" w:date="2021-10-14T16:56:00Z">
                <w:rPr>
                  <w:del w:id="680" w:author="nadira firinda" w:date="2022-10-29T23:33:00Z"/>
                  <w:rFonts w:eastAsiaTheme="minorEastAsia"/>
                  <w:noProof/>
                  <w:lang w:val="en-US" w:eastAsia="zh-TW"/>
                </w:rPr>
              </w:rPrChange>
            </w:rPr>
            <w:pPrChange w:id="681" w:author="nadira firinda" w:date="2022-10-29T23:37:00Z">
              <w:pPr>
                <w:pStyle w:val="TOC2"/>
                <w:tabs>
                  <w:tab w:val="left" w:pos="1100"/>
                  <w:tab w:val="right" w:leader="dot" w:pos="9016"/>
                </w:tabs>
              </w:pPr>
            </w:pPrChange>
          </w:pPr>
          <w:del w:id="682" w:author="nadira firinda" w:date="2022-10-29T23:33:00Z">
            <w:r w:rsidRPr="00FC78B3" w:rsidDel="00FC78B3">
              <w:rPr>
                <w:rStyle w:val="Hyperlink"/>
                <w:rFonts w:ascii="Times New Roman" w:hAnsi="Times New Roman" w:cs="Times New Roman"/>
                <w:noProof/>
                <w14:scene3d>
                  <w14:camera w14:prst="orthographicFront"/>
                  <w14:lightRig w14:rig="threePt" w14:dir="t">
                    <w14:rot w14:lat="0" w14:lon="0" w14:rev="0"/>
                  </w14:lightRig>
                </w14:scene3d>
                <w:rPrChange w:id="683" w:author="nadira firinda" w:date="2022-10-29T23:33:00Z">
                  <w:rPr>
                    <w:rStyle w:val="Hyperlink"/>
                    <w:noProof/>
                    <w14:scene3d>
                      <w14:camera w14:prst="orthographicFront"/>
                      <w14:lightRig w14:rig="threePt" w14:dir="t">
                        <w14:rot w14:lat="0" w14:lon="0" w14:rev="0"/>
                      </w14:lightRig>
                    </w14:scene3d>
                  </w:rPr>
                </w:rPrChange>
              </w:rPr>
              <w:delText>IV.11.</w:delText>
            </w:r>
            <w:r w:rsidRPr="00006ABF" w:rsidDel="00FC78B3">
              <w:rPr>
                <w:rFonts w:ascii="Times New Roman" w:eastAsiaTheme="minorEastAsia" w:hAnsi="Times New Roman" w:cs="Times New Roman"/>
                <w:noProof/>
                <w:lang w:val="en-US" w:eastAsia="zh-TW"/>
                <w:rPrChange w:id="684" w:author="Prasasti Karunia Farista Ananto" w:date="2021-10-14T16:56:00Z">
                  <w:rPr>
                    <w:rFonts w:eastAsiaTheme="minorEastAsia"/>
                    <w:noProof/>
                    <w:lang w:val="en-US" w:eastAsia="zh-TW"/>
                  </w:rPr>
                </w:rPrChange>
              </w:rPr>
              <w:tab/>
            </w:r>
            <w:r w:rsidRPr="00FC78B3" w:rsidDel="00FC78B3">
              <w:rPr>
                <w:rStyle w:val="Hyperlink"/>
                <w:rFonts w:ascii="Times New Roman" w:hAnsi="Times New Roman" w:cs="Times New Roman"/>
                <w:noProof/>
                <w:rPrChange w:id="685" w:author="nadira firinda" w:date="2022-10-29T23:33:00Z">
                  <w:rPr>
                    <w:rStyle w:val="Hyperlink"/>
                    <w:noProof/>
                  </w:rPr>
                </w:rPrChange>
              </w:rPr>
              <w:delText>Jasa Keuangan dan Asuransi</w:delText>
            </w:r>
            <w:r w:rsidRPr="00006ABF" w:rsidDel="00FC78B3">
              <w:rPr>
                <w:rFonts w:ascii="Times New Roman" w:hAnsi="Times New Roman" w:cs="Times New Roman"/>
                <w:noProof/>
                <w:webHidden/>
                <w:rPrChange w:id="686" w:author="Prasasti Karunia Farista Ananto" w:date="2021-10-14T16:56:00Z">
                  <w:rPr>
                    <w:noProof/>
                    <w:webHidden/>
                  </w:rPr>
                </w:rPrChange>
              </w:rPr>
              <w:tab/>
              <w:delText>43</w:delText>
            </w:r>
          </w:del>
        </w:p>
        <w:p w14:paraId="70BF4ED9" w14:textId="778EACC9" w:rsidR="00015ADF" w:rsidRPr="00006ABF" w:rsidDel="00FC78B3" w:rsidRDefault="00015ADF" w:rsidP="00CC4C47">
          <w:pPr>
            <w:pStyle w:val="TOC2"/>
            <w:tabs>
              <w:tab w:val="left" w:pos="1100"/>
              <w:tab w:val="right" w:leader="dot" w:pos="9016"/>
            </w:tabs>
            <w:spacing w:line="360" w:lineRule="auto"/>
            <w:rPr>
              <w:del w:id="687" w:author="nadira firinda" w:date="2022-10-29T23:33:00Z"/>
              <w:rFonts w:ascii="Times New Roman" w:eastAsiaTheme="minorEastAsia" w:hAnsi="Times New Roman" w:cs="Times New Roman"/>
              <w:noProof/>
              <w:lang w:val="en-US" w:eastAsia="zh-TW"/>
              <w:rPrChange w:id="688" w:author="Prasasti Karunia Farista Ananto" w:date="2021-10-14T16:56:00Z">
                <w:rPr>
                  <w:del w:id="689" w:author="nadira firinda" w:date="2022-10-29T23:33:00Z"/>
                  <w:rFonts w:eastAsiaTheme="minorEastAsia"/>
                  <w:noProof/>
                  <w:lang w:val="en-US" w:eastAsia="zh-TW"/>
                </w:rPr>
              </w:rPrChange>
            </w:rPr>
            <w:pPrChange w:id="690" w:author="nadira firinda" w:date="2022-10-29T23:37:00Z">
              <w:pPr>
                <w:pStyle w:val="TOC2"/>
                <w:tabs>
                  <w:tab w:val="left" w:pos="1100"/>
                  <w:tab w:val="right" w:leader="dot" w:pos="9016"/>
                </w:tabs>
              </w:pPr>
            </w:pPrChange>
          </w:pPr>
          <w:del w:id="691" w:author="nadira firinda" w:date="2022-10-29T23:33:00Z">
            <w:r w:rsidRPr="00FC78B3" w:rsidDel="00FC78B3">
              <w:rPr>
                <w:rStyle w:val="Hyperlink"/>
                <w:rFonts w:ascii="Times New Roman" w:hAnsi="Times New Roman" w:cs="Times New Roman"/>
                <w:noProof/>
                <w14:scene3d>
                  <w14:camera w14:prst="orthographicFront"/>
                  <w14:lightRig w14:rig="threePt" w14:dir="t">
                    <w14:rot w14:lat="0" w14:lon="0" w14:rev="0"/>
                  </w14:lightRig>
                </w14:scene3d>
                <w:rPrChange w:id="692" w:author="nadira firinda" w:date="2022-10-29T23:33:00Z">
                  <w:rPr>
                    <w:rStyle w:val="Hyperlink"/>
                    <w:noProof/>
                    <w14:scene3d>
                      <w14:camera w14:prst="orthographicFront"/>
                      <w14:lightRig w14:rig="threePt" w14:dir="t">
                        <w14:rot w14:lat="0" w14:lon="0" w14:rev="0"/>
                      </w14:lightRig>
                    </w14:scene3d>
                  </w:rPr>
                </w:rPrChange>
              </w:rPr>
              <w:delText>IV.12.</w:delText>
            </w:r>
            <w:r w:rsidRPr="00006ABF" w:rsidDel="00FC78B3">
              <w:rPr>
                <w:rFonts w:ascii="Times New Roman" w:eastAsiaTheme="minorEastAsia" w:hAnsi="Times New Roman" w:cs="Times New Roman"/>
                <w:noProof/>
                <w:lang w:val="en-US" w:eastAsia="zh-TW"/>
                <w:rPrChange w:id="693" w:author="Prasasti Karunia Farista Ananto" w:date="2021-10-14T16:56:00Z">
                  <w:rPr>
                    <w:rFonts w:eastAsiaTheme="minorEastAsia"/>
                    <w:noProof/>
                    <w:lang w:val="en-US" w:eastAsia="zh-TW"/>
                  </w:rPr>
                </w:rPrChange>
              </w:rPr>
              <w:tab/>
            </w:r>
            <w:r w:rsidRPr="00FC78B3" w:rsidDel="00FC78B3">
              <w:rPr>
                <w:rStyle w:val="Hyperlink"/>
                <w:rFonts w:ascii="Times New Roman" w:hAnsi="Times New Roman" w:cs="Times New Roman"/>
                <w:noProof/>
                <w:rPrChange w:id="694" w:author="nadira firinda" w:date="2022-10-29T23:33:00Z">
                  <w:rPr>
                    <w:rStyle w:val="Hyperlink"/>
                    <w:noProof/>
                  </w:rPr>
                </w:rPrChange>
              </w:rPr>
              <w:delText>Real Estate</w:delText>
            </w:r>
            <w:r w:rsidRPr="00006ABF" w:rsidDel="00FC78B3">
              <w:rPr>
                <w:rFonts w:ascii="Times New Roman" w:hAnsi="Times New Roman" w:cs="Times New Roman"/>
                <w:noProof/>
                <w:webHidden/>
                <w:rPrChange w:id="695" w:author="Prasasti Karunia Farista Ananto" w:date="2021-10-14T16:56:00Z">
                  <w:rPr>
                    <w:noProof/>
                    <w:webHidden/>
                  </w:rPr>
                </w:rPrChange>
              </w:rPr>
              <w:tab/>
              <w:delText>45</w:delText>
            </w:r>
          </w:del>
        </w:p>
        <w:p w14:paraId="7640CAB2" w14:textId="75FA1CC2" w:rsidR="00015ADF" w:rsidRPr="00006ABF" w:rsidDel="00FC78B3" w:rsidRDefault="00015ADF" w:rsidP="00CC4C47">
          <w:pPr>
            <w:pStyle w:val="TOC2"/>
            <w:tabs>
              <w:tab w:val="left" w:pos="1100"/>
              <w:tab w:val="right" w:leader="dot" w:pos="9016"/>
            </w:tabs>
            <w:spacing w:line="360" w:lineRule="auto"/>
            <w:rPr>
              <w:del w:id="696" w:author="nadira firinda" w:date="2022-10-29T23:33:00Z"/>
              <w:rFonts w:ascii="Times New Roman" w:eastAsiaTheme="minorEastAsia" w:hAnsi="Times New Roman" w:cs="Times New Roman"/>
              <w:noProof/>
              <w:lang w:val="en-US" w:eastAsia="zh-TW"/>
              <w:rPrChange w:id="697" w:author="Prasasti Karunia Farista Ananto" w:date="2021-10-14T16:56:00Z">
                <w:rPr>
                  <w:del w:id="698" w:author="nadira firinda" w:date="2022-10-29T23:33:00Z"/>
                  <w:rFonts w:eastAsiaTheme="minorEastAsia"/>
                  <w:noProof/>
                  <w:lang w:val="en-US" w:eastAsia="zh-TW"/>
                </w:rPr>
              </w:rPrChange>
            </w:rPr>
            <w:pPrChange w:id="699" w:author="nadira firinda" w:date="2022-10-29T23:37:00Z">
              <w:pPr>
                <w:pStyle w:val="TOC2"/>
                <w:tabs>
                  <w:tab w:val="left" w:pos="1100"/>
                  <w:tab w:val="right" w:leader="dot" w:pos="9016"/>
                </w:tabs>
              </w:pPr>
            </w:pPrChange>
          </w:pPr>
          <w:del w:id="700" w:author="nadira firinda" w:date="2022-10-29T23:33:00Z">
            <w:r w:rsidRPr="00FC78B3" w:rsidDel="00FC78B3">
              <w:rPr>
                <w:rStyle w:val="Hyperlink"/>
                <w:rFonts w:ascii="Times New Roman" w:hAnsi="Times New Roman" w:cs="Times New Roman"/>
                <w:noProof/>
                <w14:scene3d>
                  <w14:camera w14:prst="orthographicFront"/>
                  <w14:lightRig w14:rig="threePt" w14:dir="t">
                    <w14:rot w14:lat="0" w14:lon="0" w14:rev="0"/>
                  </w14:lightRig>
                </w14:scene3d>
                <w:rPrChange w:id="701" w:author="nadira firinda" w:date="2022-10-29T23:33:00Z">
                  <w:rPr>
                    <w:rStyle w:val="Hyperlink"/>
                    <w:noProof/>
                    <w14:scene3d>
                      <w14:camera w14:prst="orthographicFront"/>
                      <w14:lightRig w14:rig="threePt" w14:dir="t">
                        <w14:rot w14:lat="0" w14:lon="0" w14:rev="0"/>
                      </w14:lightRig>
                    </w14:scene3d>
                  </w:rPr>
                </w:rPrChange>
              </w:rPr>
              <w:delText>IV.13.</w:delText>
            </w:r>
            <w:r w:rsidRPr="00006ABF" w:rsidDel="00FC78B3">
              <w:rPr>
                <w:rFonts w:ascii="Times New Roman" w:eastAsiaTheme="minorEastAsia" w:hAnsi="Times New Roman" w:cs="Times New Roman"/>
                <w:noProof/>
                <w:lang w:val="en-US" w:eastAsia="zh-TW"/>
                <w:rPrChange w:id="702" w:author="Prasasti Karunia Farista Ananto" w:date="2021-10-14T16:56:00Z">
                  <w:rPr>
                    <w:rFonts w:eastAsiaTheme="minorEastAsia"/>
                    <w:noProof/>
                    <w:lang w:val="en-US" w:eastAsia="zh-TW"/>
                  </w:rPr>
                </w:rPrChange>
              </w:rPr>
              <w:tab/>
            </w:r>
            <w:r w:rsidRPr="00FC78B3" w:rsidDel="00FC78B3">
              <w:rPr>
                <w:rStyle w:val="Hyperlink"/>
                <w:rFonts w:ascii="Times New Roman" w:hAnsi="Times New Roman" w:cs="Times New Roman"/>
                <w:noProof/>
                <w:rPrChange w:id="703" w:author="nadira firinda" w:date="2022-10-29T23:33:00Z">
                  <w:rPr>
                    <w:rStyle w:val="Hyperlink"/>
                    <w:noProof/>
                  </w:rPr>
                </w:rPrChange>
              </w:rPr>
              <w:delText>Jasa Perusahaan</w:delText>
            </w:r>
            <w:r w:rsidRPr="00006ABF" w:rsidDel="00FC78B3">
              <w:rPr>
                <w:rFonts w:ascii="Times New Roman" w:hAnsi="Times New Roman" w:cs="Times New Roman"/>
                <w:noProof/>
                <w:webHidden/>
                <w:rPrChange w:id="704" w:author="Prasasti Karunia Farista Ananto" w:date="2021-10-14T16:56:00Z">
                  <w:rPr>
                    <w:noProof/>
                    <w:webHidden/>
                  </w:rPr>
                </w:rPrChange>
              </w:rPr>
              <w:tab/>
              <w:delText>47</w:delText>
            </w:r>
          </w:del>
        </w:p>
        <w:p w14:paraId="2EAD1636" w14:textId="12581735" w:rsidR="00015ADF" w:rsidRPr="00006ABF" w:rsidDel="00FC78B3" w:rsidRDefault="00015ADF" w:rsidP="00CC4C47">
          <w:pPr>
            <w:pStyle w:val="TOC2"/>
            <w:tabs>
              <w:tab w:val="left" w:pos="1100"/>
              <w:tab w:val="right" w:leader="dot" w:pos="9016"/>
            </w:tabs>
            <w:spacing w:line="360" w:lineRule="auto"/>
            <w:rPr>
              <w:del w:id="705" w:author="nadira firinda" w:date="2022-10-29T23:33:00Z"/>
              <w:rFonts w:ascii="Times New Roman" w:eastAsiaTheme="minorEastAsia" w:hAnsi="Times New Roman" w:cs="Times New Roman"/>
              <w:noProof/>
              <w:lang w:val="en-US" w:eastAsia="zh-TW"/>
              <w:rPrChange w:id="706" w:author="Prasasti Karunia Farista Ananto" w:date="2021-10-14T16:56:00Z">
                <w:rPr>
                  <w:del w:id="707" w:author="nadira firinda" w:date="2022-10-29T23:33:00Z"/>
                  <w:rFonts w:eastAsiaTheme="minorEastAsia"/>
                  <w:noProof/>
                  <w:lang w:val="en-US" w:eastAsia="zh-TW"/>
                </w:rPr>
              </w:rPrChange>
            </w:rPr>
            <w:pPrChange w:id="708" w:author="nadira firinda" w:date="2022-10-29T23:37:00Z">
              <w:pPr>
                <w:pStyle w:val="TOC2"/>
                <w:tabs>
                  <w:tab w:val="left" w:pos="1100"/>
                  <w:tab w:val="right" w:leader="dot" w:pos="9016"/>
                </w:tabs>
              </w:pPr>
            </w:pPrChange>
          </w:pPr>
          <w:del w:id="709" w:author="nadira firinda" w:date="2022-10-29T23:33:00Z">
            <w:r w:rsidRPr="00FC78B3" w:rsidDel="00FC78B3">
              <w:rPr>
                <w:rStyle w:val="Hyperlink"/>
                <w:rFonts w:ascii="Times New Roman" w:hAnsi="Times New Roman" w:cs="Times New Roman"/>
                <w:noProof/>
                <w14:scene3d>
                  <w14:camera w14:prst="orthographicFront"/>
                  <w14:lightRig w14:rig="threePt" w14:dir="t">
                    <w14:rot w14:lat="0" w14:lon="0" w14:rev="0"/>
                  </w14:lightRig>
                </w14:scene3d>
                <w:rPrChange w:id="710" w:author="nadira firinda" w:date="2022-10-29T23:33:00Z">
                  <w:rPr>
                    <w:rStyle w:val="Hyperlink"/>
                    <w:noProof/>
                    <w14:scene3d>
                      <w14:camera w14:prst="orthographicFront"/>
                      <w14:lightRig w14:rig="threePt" w14:dir="t">
                        <w14:rot w14:lat="0" w14:lon="0" w14:rev="0"/>
                      </w14:lightRig>
                    </w14:scene3d>
                  </w:rPr>
                </w:rPrChange>
              </w:rPr>
              <w:delText>IV.14.</w:delText>
            </w:r>
            <w:r w:rsidRPr="00006ABF" w:rsidDel="00FC78B3">
              <w:rPr>
                <w:rFonts w:ascii="Times New Roman" w:eastAsiaTheme="minorEastAsia" w:hAnsi="Times New Roman" w:cs="Times New Roman"/>
                <w:noProof/>
                <w:lang w:val="en-US" w:eastAsia="zh-TW"/>
                <w:rPrChange w:id="711" w:author="Prasasti Karunia Farista Ananto" w:date="2021-10-14T16:56:00Z">
                  <w:rPr>
                    <w:rFonts w:eastAsiaTheme="minorEastAsia"/>
                    <w:noProof/>
                    <w:lang w:val="en-US" w:eastAsia="zh-TW"/>
                  </w:rPr>
                </w:rPrChange>
              </w:rPr>
              <w:tab/>
            </w:r>
            <w:r w:rsidRPr="00FC78B3" w:rsidDel="00FC78B3">
              <w:rPr>
                <w:rStyle w:val="Hyperlink"/>
                <w:rFonts w:ascii="Times New Roman" w:hAnsi="Times New Roman" w:cs="Times New Roman"/>
                <w:noProof/>
                <w:rPrChange w:id="712" w:author="nadira firinda" w:date="2022-10-29T23:33:00Z">
                  <w:rPr>
                    <w:rStyle w:val="Hyperlink"/>
                    <w:noProof/>
                  </w:rPr>
                </w:rPrChange>
              </w:rPr>
              <w:delText>Administrasi Pemerintahan, Pertahanan, dan Jaminan Sosial Wajib</w:delText>
            </w:r>
            <w:r w:rsidRPr="00006ABF" w:rsidDel="00FC78B3">
              <w:rPr>
                <w:rFonts w:ascii="Times New Roman" w:hAnsi="Times New Roman" w:cs="Times New Roman"/>
                <w:noProof/>
                <w:webHidden/>
                <w:rPrChange w:id="713" w:author="Prasasti Karunia Farista Ananto" w:date="2021-10-14T16:56:00Z">
                  <w:rPr>
                    <w:noProof/>
                    <w:webHidden/>
                  </w:rPr>
                </w:rPrChange>
              </w:rPr>
              <w:tab/>
              <w:delText>48</w:delText>
            </w:r>
          </w:del>
        </w:p>
        <w:p w14:paraId="4139DFB9" w14:textId="5B5534B8" w:rsidR="00015ADF" w:rsidRPr="00006ABF" w:rsidDel="00FC78B3" w:rsidRDefault="00015ADF" w:rsidP="00CC4C47">
          <w:pPr>
            <w:pStyle w:val="TOC2"/>
            <w:tabs>
              <w:tab w:val="left" w:pos="1100"/>
              <w:tab w:val="right" w:leader="dot" w:pos="9016"/>
            </w:tabs>
            <w:spacing w:line="360" w:lineRule="auto"/>
            <w:rPr>
              <w:del w:id="714" w:author="nadira firinda" w:date="2022-10-29T23:33:00Z"/>
              <w:rFonts w:ascii="Times New Roman" w:eastAsiaTheme="minorEastAsia" w:hAnsi="Times New Roman" w:cs="Times New Roman"/>
              <w:noProof/>
              <w:lang w:val="en-US" w:eastAsia="zh-TW"/>
              <w:rPrChange w:id="715" w:author="Prasasti Karunia Farista Ananto" w:date="2021-10-14T16:56:00Z">
                <w:rPr>
                  <w:del w:id="716" w:author="nadira firinda" w:date="2022-10-29T23:33:00Z"/>
                  <w:rFonts w:eastAsiaTheme="minorEastAsia"/>
                  <w:noProof/>
                  <w:lang w:val="en-US" w:eastAsia="zh-TW"/>
                </w:rPr>
              </w:rPrChange>
            </w:rPr>
            <w:pPrChange w:id="717" w:author="nadira firinda" w:date="2022-10-29T23:37:00Z">
              <w:pPr>
                <w:pStyle w:val="TOC2"/>
                <w:tabs>
                  <w:tab w:val="left" w:pos="1100"/>
                  <w:tab w:val="right" w:leader="dot" w:pos="9016"/>
                </w:tabs>
              </w:pPr>
            </w:pPrChange>
          </w:pPr>
          <w:del w:id="718" w:author="nadira firinda" w:date="2022-10-29T23:33:00Z">
            <w:r w:rsidRPr="00FC78B3" w:rsidDel="00FC78B3">
              <w:rPr>
                <w:rStyle w:val="Hyperlink"/>
                <w:rFonts w:ascii="Times New Roman" w:hAnsi="Times New Roman" w:cs="Times New Roman"/>
                <w:noProof/>
                <w14:scene3d>
                  <w14:camera w14:prst="orthographicFront"/>
                  <w14:lightRig w14:rig="threePt" w14:dir="t">
                    <w14:rot w14:lat="0" w14:lon="0" w14:rev="0"/>
                  </w14:lightRig>
                </w14:scene3d>
                <w:rPrChange w:id="719" w:author="nadira firinda" w:date="2022-10-29T23:33:00Z">
                  <w:rPr>
                    <w:rStyle w:val="Hyperlink"/>
                    <w:noProof/>
                    <w14:scene3d>
                      <w14:camera w14:prst="orthographicFront"/>
                      <w14:lightRig w14:rig="threePt" w14:dir="t">
                        <w14:rot w14:lat="0" w14:lon="0" w14:rev="0"/>
                      </w14:lightRig>
                    </w14:scene3d>
                  </w:rPr>
                </w:rPrChange>
              </w:rPr>
              <w:delText>IV.15.</w:delText>
            </w:r>
            <w:r w:rsidRPr="00006ABF" w:rsidDel="00FC78B3">
              <w:rPr>
                <w:rFonts w:ascii="Times New Roman" w:eastAsiaTheme="minorEastAsia" w:hAnsi="Times New Roman" w:cs="Times New Roman"/>
                <w:noProof/>
                <w:lang w:val="en-US" w:eastAsia="zh-TW"/>
                <w:rPrChange w:id="720" w:author="Prasasti Karunia Farista Ananto" w:date="2021-10-14T16:56:00Z">
                  <w:rPr>
                    <w:rFonts w:eastAsiaTheme="minorEastAsia"/>
                    <w:noProof/>
                    <w:lang w:val="en-US" w:eastAsia="zh-TW"/>
                  </w:rPr>
                </w:rPrChange>
              </w:rPr>
              <w:tab/>
            </w:r>
            <w:r w:rsidRPr="00FC78B3" w:rsidDel="00FC78B3">
              <w:rPr>
                <w:rStyle w:val="Hyperlink"/>
                <w:rFonts w:ascii="Times New Roman" w:hAnsi="Times New Roman" w:cs="Times New Roman"/>
                <w:noProof/>
                <w:rPrChange w:id="721" w:author="nadira firinda" w:date="2022-10-29T23:33:00Z">
                  <w:rPr>
                    <w:rStyle w:val="Hyperlink"/>
                    <w:noProof/>
                  </w:rPr>
                </w:rPrChange>
              </w:rPr>
              <w:delText>Jasa Pendidikan</w:delText>
            </w:r>
            <w:r w:rsidRPr="00006ABF" w:rsidDel="00FC78B3">
              <w:rPr>
                <w:rFonts w:ascii="Times New Roman" w:hAnsi="Times New Roman" w:cs="Times New Roman"/>
                <w:noProof/>
                <w:webHidden/>
                <w:rPrChange w:id="722" w:author="Prasasti Karunia Farista Ananto" w:date="2021-10-14T16:56:00Z">
                  <w:rPr>
                    <w:noProof/>
                    <w:webHidden/>
                  </w:rPr>
                </w:rPrChange>
              </w:rPr>
              <w:tab/>
              <w:delText>50</w:delText>
            </w:r>
          </w:del>
        </w:p>
        <w:p w14:paraId="64488855" w14:textId="71E469E5" w:rsidR="00015ADF" w:rsidRPr="00006ABF" w:rsidDel="00FC78B3" w:rsidRDefault="00015ADF" w:rsidP="00CC4C47">
          <w:pPr>
            <w:pStyle w:val="TOC2"/>
            <w:tabs>
              <w:tab w:val="left" w:pos="1100"/>
              <w:tab w:val="right" w:leader="dot" w:pos="9016"/>
            </w:tabs>
            <w:spacing w:line="360" w:lineRule="auto"/>
            <w:rPr>
              <w:del w:id="723" w:author="nadira firinda" w:date="2022-10-29T23:33:00Z"/>
              <w:rFonts w:ascii="Times New Roman" w:eastAsiaTheme="minorEastAsia" w:hAnsi="Times New Roman" w:cs="Times New Roman"/>
              <w:noProof/>
              <w:lang w:val="en-US" w:eastAsia="zh-TW"/>
              <w:rPrChange w:id="724" w:author="Prasasti Karunia Farista Ananto" w:date="2021-10-14T16:56:00Z">
                <w:rPr>
                  <w:del w:id="725" w:author="nadira firinda" w:date="2022-10-29T23:33:00Z"/>
                  <w:rFonts w:eastAsiaTheme="minorEastAsia"/>
                  <w:noProof/>
                  <w:lang w:val="en-US" w:eastAsia="zh-TW"/>
                </w:rPr>
              </w:rPrChange>
            </w:rPr>
            <w:pPrChange w:id="726" w:author="nadira firinda" w:date="2022-10-29T23:37:00Z">
              <w:pPr>
                <w:pStyle w:val="TOC2"/>
                <w:tabs>
                  <w:tab w:val="left" w:pos="1100"/>
                  <w:tab w:val="right" w:leader="dot" w:pos="9016"/>
                </w:tabs>
              </w:pPr>
            </w:pPrChange>
          </w:pPr>
          <w:del w:id="727" w:author="nadira firinda" w:date="2022-10-29T23:33:00Z">
            <w:r w:rsidRPr="00FC78B3" w:rsidDel="00FC78B3">
              <w:rPr>
                <w:rStyle w:val="Hyperlink"/>
                <w:rFonts w:ascii="Times New Roman" w:hAnsi="Times New Roman" w:cs="Times New Roman"/>
                <w:noProof/>
                <w14:scene3d>
                  <w14:camera w14:prst="orthographicFront"/>
                  <w14:lightRig w14:rig="threePt" w14:dir="t">
                    <w14:rot w14:lat="0" w14:lon="0" w14:rev="0"/>
                  </w14:lightRig>
                </w14:scene3d>
                <w:rPrChange w:id="728" w:author="nadira firinda" w:date="2022-10-29T23:33:00Z">
                  <w:rPr>
                    <w:rStyle w:val="Hyperlink"/>
                    <w:noProof/>
                    <w14:scene3d>
                      <w14:camera w14:prst="orthographicFront"/>
                      <w14:lightRig w14:rig="threePt" w14:dir="t">
                        <w14:rot w14:lat="0" w14:lon="0" w14:rev="0"/>
                      </w14:lightRig>
                    </w14:scene3d>
                  </w:rPr>
                </w:rPrChange>
              </w:rPr>
              <w:delText>IV.16.</w:delText>
            </w:r>
            <w:r w:rsidRPr="00006ABF" w:rsidDel="00FC78B3">
              <w:rPr>
                <w:rFonts w:ascii="Times New Roman" w:eastAsiaTheme="minorEastAsia" w:hAnsi="Times New Roman" w:cs="Times New Roman"/>
                <w:noProof/>
                <w:lang w:val="en-US" w:eastAsia="zh-TW"/>
                <w:rPrChange w:id="729" w:author="Prasasti Karunia Farista Ananto" w:date="2021-10-14T16:56:00Z">
                  <w:rPr>
                    <w:rFonts w:eastAsiaTheme="minorEastAsia"/>
                    <w:noProof/>
                    <w:lang w:val="en-US" w:eastAsia="zh-TW"/>
                  </w:rPr>
                </w:rPrChange>
              </w:rPr>
              <w:tab/>
            </w:r>
            <w:r w:rsidRPr="00FC78B3" w:rsidDel="00FC78B3">
              <w:rPr>
                <w:rStyle w:val="Hyperlink"/>
                <w:rFonts w:ascii="Times New Roman" w:hAnsi="Times New Roman" w:cs="Times New Roman"/>
                <w:noProof/>
                <w:rPrChange w:id="730" w:author="nadira firinda" w:date="2022-10-29T23:33:00Z">
                  <w:rPr>
                    <w:rStyle w:val="Hyperlink"/>
                    <w:noProof/>
                  </w:rPr>
                </w:rPrChange>
              </w:rPr>
              <w:delText>Jasa Kesehatan dan Kegiatan Sosial</w:delText>
            </w:r>
            <w:r w:rsidRPr="00006ABF" w:rsidDel="00FC78B3">
              <w:rPr>
                <w:rFonts w:ascii="Times New Roman" w:hAnsi="Times New Roman" w:cs="Times New Roman"/>
                <w:noProof/>
                <w:webHidden/>
                <w:rPrChange w:id="731" w:author="Prasasti Karunia Farista Ananto" w:date="2021-10-14T16:56:00Z">
                  <w:rPr>
                    <w:noProof/>
                    <w:webHidden/>
                  </w:rPr>
                </w:rPrChange>
              </w:rPr>
              <w:tab/>
              <w:delText>51</w:delText>
            </w:r>
          </w:del>
        </w:p>
        <w:p w14:paraId="4DA313B3" w14:textId="2020750A" w:rsidR="00015ADF" w:rsidRPr="00006ABF" w:rsidDel="00FC78B3" w:rsidRDefault="00015ADF" w:rsidP="00CC4C47">
          <w:pPr>
            <w:pStyle w:val="TOC2"/>
            <w:tabs>
              <w:tab w:val="left" w:pos="1100"/>
              <w:tab w:val="right" w:leader="dot" w:pos="9016"/>
            </w:tabs>
            <w:spacing w:line="360" w:lineRule="auto"/>
            <w:rPr>
              <w:del w:id="732" w:author="nadira firinda" w:date="2022-10-29T23:33:00Z"/>
              <w:rFonts w:ascii="Times New Roman" w:eastAsiaTheme="minorEastAsia" w:hAnsi="Times New Roman" w:cs="Times New Roman"/>
              <w:noProof/>
              <w:lang w:val="en-US" w:eastAsia="zh-TW"/>
              <w:rPrChange w:id="733" w:author="Prasasti Karunia Farista Ananto" w:date="2021-10-14T16:56:00Z">
                <w:rPr>
                  <w:del w:id="734" w:author="nadira firinda" w:date="2022-10-29T23:33:00Z"/>
                  <w:rFonts w:eastAsiaTheme="minorEastAsia"/>
                  <w:noProof/>
                  <w:lang w:val="en-US" w:eastAsia="zh-TW"/>
                </w:rPr>
              </w:rPrChange>
            </w:rPr>
            <w:pPrChange w:id="735" w:author="nadira firinda" w:date="2022-10-29T23:37:00Z">
              <w:pPr>
                <w:pStyle w:val="TOC2"/>
                <w:tabs>
                  <w:tab w:val="left" w:pos="1100"/>
                  <w:tab w:val="right" w:leader="dot" w:pos="9016"/>
                </w:tabs>
              </w:pPr>
            </w:pPrChange>
          </w:pPr>
          <w:del w:id="736" w:author="nadira firinda" w:date="2022-10-29T23:33:00Z">
            <w:r w:rsidRPr="00FC78B3" w:rsidDel="00FC78B3">
              <w:rPr>
                <w:rStyle w:val="Hyperlink"/>
                <w:rFonts w:ascii="Times New Roman" w:hAnsi="Times New Roman" w:cs="Times New Roman"/>
                <w:noProof/>
                <w14:scene3d>
                  <w14:camera w14:prst="orthographicFront"/>
                  <w14:lightRig w14:rig="threePt" w14:dir="t">
                    <w14:rot w14:lat="0" w14:lon="0" w14:rev="0"/>
                  </w14:lightRig>
                </w14:scene3d>
                <w:rPrChange w:id="737" w:author="nadira firinda" w:date="2022-10-29T23:33:00Z">
                  <w:rPr>
                    <w:rStyle w:val="Hyperlink"/>
                    <w:noProof/>
                    <w14:scene3d>
                      <w14:camera w14:prst="orthographicFront"/>
                      <w14:lightRig w14:rig="threePt" w14:dir="t">
                        <w14:rot w14:lat="0" w14:lon="0" w14:rev="0"/>
                      </w14:lightRig>
                    </w14:scene3d>
                  </w:rPr>
                </w:rPrChange>
              </w:rPr>
              <w:delText>IV.17.</w:delText>
            </w:r>
            <w:r w:rsidRPr="00006ABF" w:rsidDel="00FC78B3">
              <w:rPr>
                <w:rFonts w:ascii="Times New Roman" w:eastAsiaTheme="minorEastAsia" w:hAnsi="Times New Roman" w:cs="Times New Roman"/>
                <w:noProof/>
                <w:lang w:val="en-US" w:eastAsia="zh-TW"/>
                <w:rPrChange w:id="738" w:author="Prasasti Karunia Farista Ananto" w:date="2021-10-14T16:56:00Z">
                  <w:rPr>
                    <w:rFonts w:eastAsiaTheme="minorEastAsia"/>
                    <w:noProof/>
                    <w:lang w:val="en-US" w:eastAsia="zh-TW"/>
                  </w:rPr>
                </w:rPrChange>
              </w:rPr>
              <w:tab/>
            </w:r>
            <w:r w:rsidRPr="00FC78B3" w:rsidDel="00FC78B3">
              <w:rPr>
                <w:rStyle w:val="Hyperlink"/>
                <w:rFonts w:ascii="Times New Roman" w:hAnsi="Times New Roman" w:cs="Times New Roman"/>
                <w:noProof/>
                <w:rPrChange w:id="739" w:author="nadira firinda" w:date="2022-10-29T23:33:00Z">
                  <w:rPr>
                    <w:rStyle w:val="Hyperlink"/>
                    <w:noProof/>
                  </w:rPr>
                </w:rPrChange>
              </w:rPr>
              <w:delText>Jasa Lainnya</w:delText>
            </w:r>
            <w:r w:rsidRPr="00006ABF" w:rsidDel="00FC78B3">
              <w:rPr>
                <w:rFonts w:ascii="Times New Roman" w:hAnsi="Times New Roman" w:cs="Times New Roman"/>
                <w:noProof/>
                <w:webHidden/>
                <w:rPrChange w:id="740" w:author="Prasasti Karunia Farista Ananto" w:date="2021-10-14T16:56:00Z">
                  <w:rPr>
                    <w:noProof/>
                    <w:webHidden/>
                  </w:rPr>
                </w:rPrChange>
              </w:rPr>
              <w:tab/>
              <w:delText>53</w:delText>
            </w:r>
          </w:del>
        </w:p>
        <w:p w14:paraId="0437864F" w14:textId="13D491F0" w:rsidR="00015ADF" w:rsidRPr="00006ABF" w:rsidDel="00FC78B3" w:rsidRDefault="00015ADF" w:rsidP="00CC4C47">
          <w:pPr>
            <w:pStyle w:val="TOC2"/>
            <w:tabs>
              <w:tab w:val="left" w:pos="1100"/>
              <w:tab w:val="right" w:leader="dot" w:pos="9016"/>
            </w:tabs>
            <w:spacing w:line="360" w:lineRule="auto"/>
            <w:rPr>
              <w:del w:id="741" w:author="nadira firinda" w:date="2022-10-29T23:33:00Z"/>
              <w:rFonts w:ascii="Times New Roman" w:eastAsiaTheme="minorEastAsia" w:hAnsi="Times New Roman" w:cs="Times New Roman"/>
              <w:noProof/>
              <w:lang w:val="en-US" w:eastAsia="zh-TW"/>
              <w:rPrChange w:id="742" w:author="Prasasti Karunia Farista Ananto" w:date="2021-10-14T16:56:00Z">
                <w:rPr>
                  <w:del w:id="743" w:author="nadira firinda" w:date="2022-10-29T23:33:00Z"/>
                  <w:rFonts w:eastAsiaTheme="minorEastAsia"/>
                  <w:noProof/>
                  <w:lang w:val="en-US" w:eastAsia="zh-TW"/>
                </w:rPr>
              </w:rPrChange>
            </w:rPr>
            <w:pPrChange w:id="744" w:author="nadira firinda" w:date="2022-10-29T23:37:00Z">
              <w:pPr>
                <w:pStyle w:val="TOC2"/>
                <w:tabs>
                  <w:tab w:val="left" w:pos="1100"/>
                  <w:tab w:val="right" w:leader="dot" w:pos="9016"/>
                </w:tabs>
              </w:pPr>
            </w:pPrChange>
          </w:pPr>
          <w:del w:id="745" w:author="nadira firinda" w:date="2022-10-29T23:33:00Z">
            <w:r w:rsidRPr="00FC78B3" w:rsidDel="00FC78B3">
              <w:rPr>
                <w:rStyle w:val="Hyperlink"/>
                <w:rFonts w:ascii="Times New Roman" w:hAnsi="Times New Roman" w:cs="Times New Roman"/>
                <w:noProof/>
                <w14:scene3d>
                  <w14:camera w14:prst="orthographicFront"/>
                  <w14:lightRig w14:rig="threePt" w14:dir="t">
                    <w14:rot w14:lat="0" w14:lon="0" w14:rev="0"/>
                  </w14:lightRig>
                </w14:scene3d>
                <w:rPrChange w:id="746" w:author="nadira firinda" w:date="2022-10-29T23:33:00Z">
                  <w:rPr>
                    <w:rStyle w:val="Hyperlink"/>
                    <w:noProof/>
                    <w14:scene3d>
                      <w14:camera w14:prst="orthographicFront"/>
                      <w14:lightRig w14:rig="threePt" w14:dir="t">
                        <w14:rot w14:lat="0" w14:lon="0" w14:rev="0"/>
                      </w14:lightRig>
                    </w14:scene3d>
                  </w:rPr>
                </w:rPrChange>
              </w:rPr>
              <w:delText>IV.18.</w:delText>
            </w:r>
            <w:r w:rsidRPr="00006ABF" w:rsidDel="00FC78B3">
              <w:rPr>
                <w:rFonts w:ascii="Times New Roman" w:eastAsiaTheme="minorEastAsia" w:hAnsi="Times New Roman" w:cs="Times New Roman"/>
                <w:noProof/>
                <w:lang w:val="en-US" w:eastAsia="zh-TW"/>
                <w:rPrChange w:id="747" w:author="Prasasti Karunia Farista Ananto" w:date="2021-10-14T16:56:00Z">
                  <w:rPr>
                    <w:rFonts w:eastAsiaTheme="minorEastAsia"/>
                    <w:noProof/>
                    <w:lang w:val="en-US" w:eastAsia="zh-TW"/>
                  </w:rPr>
                </w:rPrChange>
              </w:rPr>
              <w:tab/>
            </w:r>
            <w:r w:rsidRPr="00FC78B3" w:rsidDel="00FC78B3">
              <w:rPr>
                <w:rStyle w:val="Hyperlink"/>
                <w:rFonts w:ascii="Times New Roman" w:hAnsi="Times New Roman" w:cs="Times New Roman"/>
                <w:noProof/>
                <w:rPrChange w:id="748" w:author="nadira firinda" w:date="2022-10-29T23:33:00Z">
                  <w:rPr>
                    <w:rStyle w:val="Hyperlink"/>
                    <w:noProof/>
                  </w:rPr>
                </w:rPrChange>
              </w:rPr>
              <w:delText>Simulasi</w:delText>
            </w:r>
            <w:r w:rsidRPr="00006ABF" w:rsidDel="00FC78B3">
              <w:rPr>
                <w:rFonts w:ascii="Times New Roman" w:hAnsi="Times New Roman" w:cs="Times New Roman"/>
                <w:noProof/>
                <w:webHidden/>
                <w:rPrChange w:id="749" w:author="Prasasti Karunia Farista Ananto" w:date="2021-10-14T16:56:00Z">
                  <w:rPr>
                    <w:noProof/>
                    <w:webHidden/>
                  </w:rPr>
                </w:rPrChange>
              </w:rPr>
              <w:tab/>
              <w:delText>55</w:delText>
            </w:r>
          </w:del>
        </w:p>
        <w:p w14:paraId="612834BA" w14:textId="698C324F" w:rsidR="00015ADF" w:rsidRPr="00006ABF" w:rsidDel="00FC78B3" w:rsidRDefault="00015ADF" w:rsidP="00CC4C47">
          <w:pPr>
            <w:pStyle w:val="TOC3"/>
            <w:tabs>
              <w:tab w:val="left" w:pos="1540"/>
              <w:tab w:val="right" w:leader="dot" w:pos="9016"/>
            </w:tabs>
            <w:spacing w:line="360" w:lineRule="auto"/>
            <w:rPr>
              <w:del w:id="750" w:author="nadira firinda" w:date="2022-10-29T23:33:00Z"/>
              <w:rFonts w:ascii="Times New Roman" w:eastAsiaTheme="minorEastAsia" w:hAnsi="Times New Roman" w:cs="Times New Roman"/>
              <w:noProof/>
              <w:lang w:val="en-US" w:eastAsia="zh-TW"/>
              <w:rPrChange w:id="751" w:author="Prasasti Karunia Farista Ananto" w:date="2021-10-14T16:56:00Z">
                <w:rPr>
                  <w:del w:id="752" w:author="nadira firinda" w:date="2022-10-29T23:33:00Z"/>
                  <w:rFonts w:eastAsiaTheme="minorEastAsia"/>
                  <w:noProof/>
                  <w:lang w:val="en-US" w:eastAsia="zh-TW"/>
                </w:rPr>
              </w:rPrChange>
            </w:rPr>
            <w:pPrChange w:id="753" w:author="nadira firinda" w:date="2022-10-29T23:37:00Z">
              <w:pPr>
                <w:pStyle w:val="TOC3"/>
                <w:tabs>
                  <w:tab w:val="left" w:pos="1540"/>
                  <w:tab w:val="right" w:leader="dot" w:pos="9016"/>
                </w:tabs>
              </w:pPr>
            </w:pPrChange>
          </w:pPr>
          <w:del w:id="754" w:author="nadira firinda" w:date="2022-10-29T23:33:00Z">
            <w:r w:rsidRPr="00FC78B3" w:rsidDel="00FC78B3">
              <w:rPr>
                <w:rStyle w:val="Hyperlink"/>
                <w:rFonts w:ascii="Times New Roman" w:hAnsi="Times New Roman" w:cs="Times New Roman"/>
                <w:noProof/>
                <w:rPrChange w:id="755" w:author="nadira firinda" w:date="2022-10-29T23:33:00Z">
                  <w:rPr>
                    <w:rStyle w:val="Hyperlink"/>
                    <w:noProof/>
                  </w:rPr>
                </w:rPrChange>
              </w:rPr>
              <w:delText>IV.18.1.</w:delText>
            </w:r>
            <w:r w:rsidRPr="00006ABF" w:rsidDel="00FC78B3">
              <w:rPr>
                <w:rFonts w:ascii="Times New Roman" w:eastAsiaTheme="minorEastAsia" w:hAnsi="Times New Roman" w:cs="Times New Roman"/>
                <w:noProof/>
                <w:lang w:val="en-US" w:eastAsia="zh-TW"/>
                <w:rPrChange w:id="756" w:author="Prasasti Karunia Farista Ananto" w:date="2021-10-14T16:56:00Z">
                  <w:rPr>
                    <w:rFonts w:eastAsiaTheme="minorEastAsia"/>
                    <w:noProof/>
                    <w:lang w:val="en-US" w:eastAsia="zh-TW"/>
                  </w:rPr>
                </w:rPrChange>
              </w:rPr>
              <w:tab/>
            </w:r>
            <w:r w:rsidRPr="00FC78B3" w:rsidDel="00FC78B3">
              <w:rPr>
                <w:rStyle w:val="Hyperlink"/>
                <w:rFonts w:ascii="Times New Roman" w:hAnsi="Times New Roman" w:cs="Times New Roman"/>
                <w:noProof/>
                <w:rPrChange w:id="757" w:author="nadira firinda" w:date="2022-10-29T23:33:00Z">
                  <w:rPr>
                    <w:rStyle w:val="Hyperlink"/>
                    <w:noProof/>
                  </w:rPr>
                </w:rPrChange>
              </w:rPr>
              <w:delText>Shock Konsumsi Swasta</w:delText>
            </w:r>
            <w:r w:rsidRPr="00006ABF" w:rsidDel="00FC78B3">
              <w:rPr>
                <w:rFonts w:ascii="Times New Roman" w:hAnsi="Times New Roman" w:cs="Times New Roman"/>
                <w:noProof/>
                <w:webHidden/>
                <w:rPrChange w:id="758" w:author="Prasasti Karunia Farista Ananto" w:date="2021-10-14T16:56:00Z">
                  <w:rPr>
                    <w:noProof/>
                    <w:webHidden/>
                  </w:rPr>
                </w:rPrChange>
              </w:rPr>
              <w:tab/>
              <w:delText>55</w:delText>
            </w:r>
          </w:del>
        </w:p>
        <w:p w14:paraId="5E7BADF8" w14:textId="4214AFFE" w:rsidR="00015ADF" w:rsidRPr="00006ABF" w:rsidDel="00FC78B3" w:rsidRDefault="00015ADF" w:rsidP="00CC4C47">
          <w:pPr>
            <w:pStyle w:val="TOC3"/>
            <w:tabs>
              <w:tab w:val="left" w:pos="1540"/>
              <w:tab w:val="right" w:leader="dot" w:pos="9016"/>
            </w:tabs>
            <w:spacing w:line="360" w:lineRule="auto"/>
            <w:rPr>
              <w:del w:id="759" w:author="nadira firinda" w:date="2022-10-29T23:33:00Z"/>
              <w:rFonts w:ascii="Times New Roman" w:eastAsiaTheme="minorEastAsia" w:hAnsi="Times New Roman" w:cs="Times New Roman"/>
              <w:noProof/>
              <w:lang w:val="en-US" w:eastAsia="zh-TW"/>
              <w:rPrChange w:id="760" w:author="Prasasti Karunia Farista Ananto" w:date="2021-10-14T16:56:00Z">
                <w:rPr>
                  <w:del w:id="761" w:author="nadira firinda" w:date="2022-10-29T23:33:00Z"/>
                  <w:rFonts w:eastAsiaTheme="minorEastAsia"/>
                  <w:noProof/>
                  <w:lang w:val="en-US" w:eastAsia="zh-TW"/>
                </w:rPr>
              </w:rPrChange>
            </w:rPr>
            <w:pPrChange w:id="762" w:author="nadira firinda" w:date="2022-10-29T23:37:00Z">
              <w:pPr>
                <w:pStyle w:val="TOC3"/>
                <w:tabs>
                  <w:tab w:val="left" w:pos="1540"/>
                  <w:tab w:val="right" w:leader="dot" w:pos="9016"/>
                </w:tabs>
              </w:pPr>
            </w:pPrChange>
          </w:pPr>
          <w:del w:id="763" w:author="nadira firinda" w:date="2022-10-29T23:33:00Z">
            <w:r w:rsidRPr="00FC78B3" w:rsidDel="00FC78B3">
              <w:rPr>
                <w:rStyle w:val="Hyperlink"/>
                <w:rFonts w:ascii="Times New Roman" w:hAnsi="Times New Roman" w:cs="Times New Roman"/>
                <w:noProof/>
                <w:rPrChange w:id="764" w:author="nadira firinda" w:date="2022-10-29T23:33:00Z">
                  <w:rPr>
                    <w:rStyle w:val="Hyperlink"/>
                    <w:noProof/>
                  </w:rPr>
                </w:rPrChange>
              </w:rPr>
              <w:delText>IV.18.2.</w:delText>
            </w:r>
            <w:r w:rsidRPr="00006ABF" w:rsidDel="00FC78B3">
              <w:rPr>
                <w:rFonts w:ascii="Times New Roman" w:eastAsiaTheme="minorEastAsia" w:hAnsi="Times New Roman" w:cs="Times New Roman"/>
                <w:noProof/>
                <w:lang w:val="en-US" w:eastAsia="zh-TW"/>
                <w:rPrChange w:id="765" w:author="Prasasti Karunia Farista Ananto" w:date="2021-10-14T16:56:00Z">
                  <w:rPr>
                    <w:rFonts w:eastAsiaTheme="minorEastAsia"/>
                    <w:noProof/>
                    <w:lang w:val="en-US" w:eastAsia="zh-TW"/>
                  </w:rPr>
                </w:rPrChange>
              </w:rPr>
              <w:tab/>
            </w:r>
            <w:r w:rsidRPr="00FC78B3" w:rsidDel="00FC78B3">
              <w:rPr>
                <w:rStyle w:val="Hyperlink"/>
                <w:rFonts w:ascii="Times New Roman" w:hAnsi="Times New Roman" w:cs="Times New Roman"/>
                <w:noProof/>
                <w:rPrChange w:id="766" w:author="nadira firinda" w:date="2022-10-29T23:33:00Z">
                  <w:rPr>
                    <w:rStyle w:val="Hyperlink"/>
                    <w:noProof/>
                  </w:rPr>
                </w:rPrChange>
              </w:rPr>
              <w:delText>Shock Konsumsi Pemerintah</w:delText>
            </w:r>
            <w:r w:rsidRPr="00006ABF" w:rsidDel="00FC78B3">
              <w:rPr>
                <w:rFonts w:ascii="Times New Roman" w:hAnsi="Times New Roman" w:cs="Times New Roman"/>
                <w:noProof/>
                <w:webHidden/>
                <w:rPrChange w:id="767" w:author="Prasasti Karunia Farista Ananto" w:date="2021-10-14T16:56:00Z">
                  <w:rPr>
                    <w:noProof/>
                    <w:webHidden/>
                  </w:rPr>
                </w:rPrChange>
              </w:rPr>
              <w:tab/>
              <w:delText>56</w:delText>
            </w:r>
          </w:del>
        </w:p>
        <w:p w14:paraId="49CDDA3C" w14:textId="43BCD20F" w:rsidR="00015ADF" w:rsidRPr="00006ABF" w:rsidDel="00FC78B3" w:rsidRDefault="00015ADF" w:rsidP="00CC4C47">
          <w:pPr>
            <w:pStyle w:val="TOC3"/>
            <w:tabs>
              <w:tab w:val="left" w:pos="1540"/>
              <w:tab w:val="right" w:leader="dot" w:pos="9016"/>
            </w:tabs>
            <w:spacing w:line="360" w:lineRule="auto"/>
            <w:rPr>
              <w:del w:id="768" w:author="nadira firinda" w:date="2022-10-29T23:33:00Z"/>
              <w:rFonts w:ascii="Times New Roman" w:eastAsiaTheme="minorEastAsia" w:hAnsi="Times New Roman" w:cs="Times New Roman"/>
              <w:noProof/>
              <w:lang w:val="en-US" w:eastAsia="zh-TW"/>
              <w:rPrChange w:id="769" w:author="Prasasti Karunia Farista Ananto" w:date="2021-10-14T16:56:00Z">
                <w:rPr>
                  <w:del w:id="770" w:author="nadira firinda" w:date="2022-10-29T23:33:00Z"/>
                  <w:rFonts w:eastAsiaTheme="minorEastAsia"/>
                  <w:noProof/>
                  <w:lang w:val="en-US" w:eastAsia="zh-TW"/>
                </w:rPr>
              </w:rPrChange>
            </w:rPr>
            <w:pPrChange w:id="771" w:author="nadira firinda" w:date="2022-10-29T23:37:00Z">
              <w:pPr>
                <w:pStyle w:val="TOC3"/>
                <w:tabs>
                  <w:tab w:val="left" w:pos="1540"/>
                  <w:tab w:val="right" w:leader="dot" w:pos="9016"/>
                </w:tabs>
              </w:pPr>
            </w:pPrChange>
          </w:pPr>
          <w:del w:id="772" w:author="nadira firinda" w:date="2022-10-29T23:33:00Z">
            <w:r w:rsidRPr="00FC78B3" w:rsidDel="00FC78B3">
              <w:rPr>
                <w:rStyle w:val="Hyperlink"/>
                <w:rFonts w:ascii="Times New Roman" w:hAnsi="Times New Roman" w:cs="Times New Roman"/>
                <w:noProof/>
                <w:rPrChange w:id="773" w:author="nadira firinda" w:date="2022-10-29T23:33:00Z">
                  <w:rPr>
                    <w:rStyle w:val="Hyperlink"/>
                    <w:noProof/>
                  </w:rPr>
                </w:rPrChange>
              </w:rPr>
              <w:delText>IV.18.3.</w:delText>
            </w:r>
            <w:r w:rsidRPr="00006ABF" w:rsidDel="00FC78B3">
              <w:rPr>
                <w:rFonts w:ascii="Times New Roman" w:eastAsiaTheme="minorEastAsia" w:hAnsi="Times New Roman" w:cs="Times New Roman"/>
                <w:noProof/>
                <w:lang w:val="en-US" w:eastAsia="zh-TW"/>
                <w:rPrChange w:id="774" w:author="Prasasti Karunia Farista Ananto" w:date="2021-10-14T16:56:00Z">
                  <w:rPr>
                    <w:rFonts w:eastAsiaTheme="minorEastAsia"/>
                    <w:noProof/>
                    <w:lang w:val="en-US" w:eastAsia="zh-TW"/>
                  </w:rPr>
                </w:rPrChange>
              </w:rPr>
              <w:tab/>
            </w:r>
            <w:r w:rsidRPr="00FC78B3" w:rsidDel="00FC78B3">
              <w:rPr>
                <w:rStyle w:val="Hyperlink"/>
                <w:rFonts w:ascii="Times New Roman" w:hAnsi="Times New Roman" w:cs="Times New Roman"/>
                <w:noProof/>
                <w:rPrChange w:id="775" w:author="nadira firinda" w:date="2022-10-29T23:33:00Z">
                  <w:rPr>
                    <w:rStyle w:val="Hyperlink"/>
                    <w:noProof/>
                  </w:rPr>
                </w:rPrChange>
              </w:rPr>
              <w:delText>Shock Investasi Bangunan</w:delText>
            </w:r>
            <w:r w:rsidRPr="00006ABF" w:rsidDel="00FC78B3">
              <w:rPr>
                <w:rFonts w:ascii="Times New Roman" w:hAnsi="Times New Roman" w:cs="Times New Roman"/>
                <w:noProof/>
                <w:webHidden/>
                <w:rPrChange w:id="776" w:author="Prasasti Karunia Farista Ananto" w:date="2021-10-14T16:56:00Z">
                  <w:rPr>
                    <w:noProof/>
                    <w:webHidden/>
                  </w:rPr>
                </w:rPrChange>
              </w:rPr>
              <w:tab/>
              <w:delText>57</w:delText>
            </w:r>
          </w:del>
        </w:p>
        <w:p w14:paraId="793A1326" w14:textId="7DE03275" w:rsidR="00015ADF" w:rsidRPr="00006ABF" w:rsidDel="00FC78B3" w:rsidRDefault="00015ADF" w:rsidP="00CC4C47">
          <w:pPr>
            <w:pStyle w:val="TOC3"/>
            <w:tabs>
              <w:tab w:val="left" w:pos="1540"/>
              <w:tab w:val="right" w:leader="dot" w:pos="9016"/>
            </w:tabs>
            <w:spacing w:line="360" w:lineRule="auto"/>
            <w:rPr>
              <w:del w:id="777" w:author="nadira firinda" w:date="2022-10-29T23:33:00Z"/>
              <w:rFonts w:ascii="Times New Roman" w:eastAsiaTheme="minorEastAsia" w:hAnsi="Times New Roman" w:cs="Times New Roman"/>
              <w:noProof/>
              <w:lang w:val="en-US" w:eastAsia="zh-TW"/>
              <w:rPrChange w:id="778" w:author="Prasasti Karunia Farista Ananto" w:date="2021-10-14T16:56:00Z">
                <w:rPr>
                  <w:del w:id="779" w:author="nadira firinda" w:date="2022-10-29T23:33:00Z"/>
                  <w:rFonts w:eastAsiaTheme="minorEastAsia"/>
                  <w:noProof/>
                  <w:lang w:val="en-US" w:eastAsia="zh-TW"/>
                </w:rPr>
              </w:rPrChange>
            </w:rPr>
            <w:pPrChange w:id="780" w:author="nadira firinda" w:date="2022-10-29T23:37:00Z">
              <w:pPr>
                <w:pStyle w:val="TOC3"/>
                <w:tabs>
                  <w:tab w:val="left" w:pos="1540"/>
                  <w:tab w:val="right" w:leader="dot" w:pos="9016"/>
                </w:tabs>
              </w:pPr>
            </w:pPrChange>
          </w:pPr>
          <w:del w:id="781" w:author="nadira firinda" w:date="2022-10-29T23:33:00Z">
            <w:r w:rsidRPr="00FC78B3" w:rsidDel="00FC78B3">
              <w:rPr>
                <w:rStyle w:val="Hyperlink"/>
                <w:rFonts w:ascii="Times New Roman" w:hAnsi="Times New Roman" w:cs="Times New Roman"/>
                <w:noProof/>
                <w:rPrChange w:id="782" w:author="nadira firinda" w:date="2022-10-29T23:33:00Z">
                  <w:rPr>
                    <w:rStyle w:val="Hyperlink"/>
                    <w:noProof/>
                  </w:rPr>
                </w:rPrChange>
              </w:rPr>
              <w:delText>IV.18.4.</w:delText>
            </w:r>
            <w:r w:rsidRPr="00006ABF" w:rsidDel="00FC78B3">
              <w:rPr>
                <w:rFonts w:ascii="Times New Roman" w:eastAsiaTheme="minorEastAsia" w:hAnsi="Times New Roman" w:cs="Times New Roman"/>
                <w:noProof/>
                <w:lang w:val="en-US" w:eastAsia="zh-TW"/>
                <w:rPrChange w:id="783" w:author="Prasasti Karunia Farista Ananto" w:date="2021-10-14T16:56:00Z">
                  <w:rPr>
                    <w:rFonts w:eastAsiaTheme="minorEastAsia"/>
                    <w:noProof/>
                    <w:lang w:val="en-US" w:eastAsia="zh-TW"/>
                  </w:rPr>
                </w:rPrChange>
              </w:rPr>
              <w:tab/>
            </w:r>
            <w:r w:rsidRPr="00FC78B3" w:rsidDel="00FC78B3">
              <w:rPr>
                <w:rStyle w:val="Hyperlink"/>
                <w:rFonts w:ascii="Times New Roman" w:hAnsi="Times New Roman" w:cs="Times New Roman"/>
                <w:noProof/>
                <w:rPrChange w:id="784" w:author="nadira firinda" w:date="2022-10-29T23:33:00Z">
                  <w:rPr>
                    <w:rStyle w:val="Hyperlink"/>
                    <w:noProof/>
                  </w:rPr>
                </w:rPrChange>
              </w:rPr>
              <w:delText>Shock Investasi Non-Bangunan</w:delText>
            </w:r>
            <w:r w:rsidRPr="00006ABF" w:rsidDel="00FC78B3">
              <w:rPr>
                <w:rFonts w:ascii="Times New Roman" w:hAnsi="Times New Roman" w:cs="Times New Roman"/>
                <w:noProof/>
                <w:webHidden/>
                <w:rPrChange w:id="785" w:author="Prasasti Karunia Farista Ananto" w:date="2021-10-14T16:56:00Z">
                  <w:rPr>
                    <w:noProof/>
                    <w:webHidden/>
                  </w:rPr>
                </w:rPrChange>
              </w:rPr>
              <w:tab/>
              <w:delText>57</w:delText>
            </w:r>
          </w:del>
        </w:p>
        <w:p w14:paraId="43FD9376" w14:textId="7424F2FA" w:rsidR="00015ADF" w:rsidRPr="00006ABF" w:rsidDel="00FC78B3" w:rsidRDefault="00015ADF" w:rsidP="00CC4C47">
          <w:pPr>
            <w:pStyle w:val="TOC3"/>
            <w:tabs>
              <w:tab w:val="left" w:pos="1540"/>
              <w:tab w:val="right" w:leader="dot" w:pos="9016"/>
            </w:tabs>
            <w:spacing w:line="360" w:lineRule="auto"/>
            <w:rPr>
              <w:del w:id="786" w:author="nadira firinda" w:date="2022-10-29T23:33:00Z"/>
              <w:rFonts w:ascii="Times New Roman" w:eastAsiaTheme="minorEastAsia" w:hAnsi="Times New Roman" w:cs="Times New Roman"/>
              <w:noProof/>
              <w:lang w:val="en-US" w:eastAsia="zh-TW"/>
              <w:rPrChange w:id="787" w:author="Prasasti Karunia Farista Ananto" w:date="2021-10-14T16:56:00Z">
                <w:rPr>
                  <w:del w:id="788" w:author="nadira firinda" w:date="2022-10-29T23:33:00Z"/>
                  <w:rFonts w:eastAsiaTheme="minorEastAsia"/>
                  <w:noProof/>
                  <w:lang w:val="en-US" w:eastAsia="zh-TW"/>
                </w:rPr>
              </w:rPrChange>
            </w:rPr>
            <w:pPrChange w:id="789" w:author="nadira firinda" w:date="2022-10-29T23:37:00Z">
              <w:pPr>
                <w:pStyle w:val="TOC3"/>
                <w:tabs>
                  <w:tab w:val="left" w:pos="1540"/>
                  <w:tab w:val="right" w:leader="dot" w:pos="9016"/>
                </w:tabs>
              </w:pPr>
            </w:pPrChange>
          </w:pPr>
          <w:del w:id="790" w:author="nadira firinda" w:date="2022-10-29T23:33:00Z">
            <w:r w:rsidRPr="00FC78B3" w:rsidDel="00FC78B3">
              <w:rPr>
                <w:rStyle w:val="Hyperlink"/>
                <w:rFonts w:ascii="Times New Roman" w:hAnsi="Times New Roman" w:cs="Times New Roman"/>
                <w:noProof/>
                <w:rPrChange w:id="791" w:author="nadira firinda" w:date="2022-10-29T23:33:00Z">
                  <w:rPr>
                    <w:rStyle w:val="Hyperlink"/>
                    <w:noProof/>
                  </w:rPr>
                </w:rPrChange>
              </w:rPr>
              <w:delText>IV.18.5.</w:delText>
            </w:r>
            <w:r w:rsidRPr="00006ABF" w:rsidDel="00FC78B3">
              <w:rPr>
                <w:rFonts w:ascii="Times New Roman" w:eastAsiaTheme="minorEastAsia" w:hAnsi="Times New Roman" w:cs="Times New Roman"/>
                <w:noProof/>
                <w:lang w:val="en-US" w:eastAsia="zh-TW"/>
                <w:rPrChange w:id="792" w:author="Prasasti Karunia Farista Ananto" w:date="2021-10-14T16:56:00Z">
                  <w:rPr>
                    <w:rFonts w:eastAsiaTheme="minorEastAsia"/>
                    <w:noProof/>
                    <w:lang w:val="en-US" w:eastAsia="zh-TW"/>
                  </w:rPr>
                </w:rPrChange>
              </w:rPr>
              <w:tab/>
            </w:r>
            <w:r w:rsidRPr="00FC78B3" w:rsidDel="00FC78B3">
              <w:rPr>
                <w:rStyle w:val="Hyperlink"/>
                <w:rFonts w:ascii="Times New Roman" w:hAnsi="Times New Roman" w:cs="Times New Roman"/>
                <w:noProof/>
                <w:rPrChange w:id="793" w:author="nadira firinda" w:date="2022-10-29T23:33:00Z">
                  <w:rPr>
                    <w:rStyle w:val="Hyperlink"/>
                    <w:noProof/>
                  </w:rPr>
                </w:rPrChange>
              </w:rPr>
              <w:delText>Shock Industri Pengolahan</w:delText>
            </w:r>
            <w:r w:rsidRPr="00006ABF" w:rsidDel="00FC78B3">
              <w:rPr>
                <w:rFonts w:ascii="Times New Roman" w:hAnsi="Times New Roman" w:cs="Times New Roman"/>
                <w:noProof/>
                <w:webHidden/>
                <w:rPrChange w:id="794" w:author="Prasasti Karunia Farista Ananto" w:date="2021-10-14T16:56:00Z">
                  <w:rPr>
                    <w:noProof/>
                    <w:webHidden/>
                  </w:rPr>
                </w:rPrChange>
              </w:rPr>
              <w:tab/>
              <w:delText>58</w:delText>
            </w:r>
          </w:del>
        </w:p>
        <w:p w14:paraId="720EFD0A" w14:textId="56CD01AD" w:rsidR="00015ADF" w:rsidRPr="00006ABF" w:rsidDel="00FC78B3" w:rsidRDefault="00015ADF" w:rsidP="00CC4C47">
          <w:pPr>
            <w:pStyle w:val="TOC3"/>
            <w:tabs>
              <w:tab w:val="left" w:pos="1540"/>
              <w:tab w:val="right" w:leader="dot" w:pos="9016"/>
            </w:tabs>
            <w:spacing w:line="360" w:lineRule="auto"/>
            <w:rPr>
              <w:del w:id="795" w:author="nadira firinda" w:date="2022-10-29T23:33:00Z"/>
              <w:rFonts w:ascii="Times New Roman" w:eastAsiaTheme="minorEastAsia" w:hAnsi="Times New Roman" w:cs="Times New Roman"/>
              <w:noProof/>
              <w:lang w:val="en-US" w:eastAsia="zh-TW"/>
              <w:rPrChange w:id="796" w:author="Prasasti Karunia Farista Ananto" w:date="2021-10-14T16:56:00Z">
                <w:rPr>
                  <w:del w:id="797" w:author="nadira firinda" w:date="2022-10-29T23:33:00Z"/>
                  <w:rFonts w:eastAsiaTheme="minorEastAsia"/>
                  <w:noProof/>
                  <w:lang w:val="en-US" w:eastAsia="zh-TW"/>
                </w:rPr>
              </w:rPrChange>
            </w:rPr>
            <w:pPrChange w:id="798" w:author="nadira firinda" w:date="2022-10-29T23:37:00Z">
              <w:pPr>
                <w:pStyle w:val="TOC3"/>
                <w:tabs>
                  <w:tab w:val="left" w:pos="1540"/>
                  <w:tab w:val="right" w:leader="dot" w:pos="9016"/>
                </w:tabs>
              </w:pPr>
            </w:pPrChange>
          </w:pPr>
          <w:del w:id="799" w:author="nadira firinda" w:date="2022-10-29T23:33:00Z">
            <w:r w:rsidRPr="00FC78B3" w:rsidDel="00FC78B3">
              <w:rPr>
                <w:rStyle w:val="Hyperlink"/>
                <w:rFonts w:ascii="Times New Roman" w:hAnsi="Times New Roman" w:cs="Times New Roman"/>
                <w:noProof/>
                <w:rPrChange w:id="800" w:author="nadira firinda" w:date="2022-10-29T23:33:00Z">
                  <w:rPr>
                    <w:rStyle w:val="Hyperlink"/>
                    <w:noProof/>
                  </w:rPr>
                </w:rPrChange>
              </w:rPr>
              <w:delText>IV.18.6.</w:delText>
            </w:r>
            <w:r w:rsidRPr="00006ABF" w:rsidDel="00FC78B3">
              <w:rPr>
                <w:rFonts w:ascii="Times New Roman" w:eastAsiaTheme="minorEastAsia" w:hAnsi="Times New Roman" w:cs="Times New Roman"/>
                <w:noProof/>
                <w:lang w:val="en-US" w:eastAsia="zh-TW"/>
                <w:rPrChange w:id="801" w:author="Prasasti Karunia Farista Ananto" w:date="2021-10-14T16:56:00Z">
                  <w:rPr>
                    <w:rFonts w:eastAsiaTheme="minorEastAsia"/>
                    <w:noProof/>
                    <w:lang w:val="en-US" w:eastAsia="zh-TW"/>
                  </w:rPr>
                </w:rPrChange>
              </w:rPr>
              <w:tab/>
            </w:r>
            <w:r w:rsidRPr="00FC78B3" w:rsidDel="00FC78B3">
              <w:rPr>
                <w:rStyle w:val="Hyperlink"/>
                <w:rFonts w:ascii="Times New Roman" w:hAnsi="Times New Roman" w:cs="Times New Roman"/>
                <w:noProof/>
                <w:rPrChange w:id="802" w:author="nadira firinda" w:date="2022-10-29T23:33:00Z">
                  <w:rPr>
                    <w:rStyle w:val="Hyperlink"/>
                    <w:noProof/>
                  </w:rPr>
                </w:rPrChange>
              </w:rPr>
              <w:delText>Shock Penyediaan Akomodasi dan Makan Minum</w:delText>
            </w:r>
            <w:r w:rsidRPr="00006ABF" w:rsidDel="00FC78B3">
              <w:rPr>
                <w:rFonts w:ascii="Times New Roman" w:hAnsi="Times New Roman" w:cs="Times New Roman"/>
                <w:noProof/>
                <w:webHidden/>
                <w:rPrChange w:id="803" w:author="Prasasti Karunia Farista Ananto" w:date="2021-10-14T16:56:00Z">
                  <w:rPr>
                    <w:noProof/>
                    <w:webHidden/>
                  </w:rPr>
                </w:rPrChange>
              </w:rPr>
              <w:tab/>
              <w:delText>58</w:delText>
            </w:r>
          </w:del>
        </w:p>
        <w:p w14:paraId="440E6D68" w14:textId="4593367E" w:rsidR="00015ADF" w:rsidRPr="00006ABF" w:rsidDel="00FC78B3" w:rsidRDefault="00015ADF" w:rsidP="00CC4C47">
          <w:pPr>
            <w:pStyle w:val="TOC2"/>
            <w:tabs>
              <w:tab w:val="left" w:pos="1100"/>
              <w:tab w:val="right" w:leader="dot" w:pos="9016"/>
            </w:tabs>
            <w:spacing w:line="360" w:lineRule="auto"/>
            <w:rPr>
              <w:del w:id="804" w:author="nadira firinda" w:date="2022-10-29T23:33:00Z"/>
              <w:rFonts w:ascii="Times New Roman" w:eastAsiaTheme="minorEastAsia" w:hAnsi="Times New Roman" w:cs="Times New Roman"/>
              <w:noProof/>
              <w:lang w:val="en-US" w:eastAsia="zh-TW"/>
              <w:rPrChange w:id="805" w:author="Prasasti Karunia Farista Ananto" w:date="2021-10-14T16:56:00Z">
                <w:rPr>
                  <w:del w:id="806" w:author="nadira firinda" w:date="2022-10-29T23:33:00Z"/>
                  <w:rFonts w:eastAsiaTheme="minorEastAsia"/>
                  <w:noProof/>
                  <w:lang w:val="en-US" w:eastAsia="zh-TW"/>
                </w:rPr>
              </w:rPrChange>
            </w:rPr>
            <w:pPrChange w:id="807" w:author="nadira firinda" w:date="2022-10-29T23:37:00Z">
              <w:pPr>
                <w:pStyle w:val="TOC2"/>
                <w:tabs>
                  <w:tab w:val="left" w:pos="1100"/>
                  <w:tab w:val="right" w:leader="dot" w:pos="9016"/>
                </w:tabs>
              </w:pPr>
            </w:pPrChange>
          </w:pPr>
          <w:del w:id="808" w:author="nadira firinda" w:date="2022-10-29T23:33:00Z">
            <w:r w:rsidRPr="00FC78B3" w:rsidDel="00FC78B3">
              <w:rPr>
                <w:rStyle w:val="Hyperlink"/>
                <w:rFonts w:ascii="Times New Roman" w:hAnsi="Times New Roman" w:cs="Times New Roman"/>
                <w:noProof/>
                <w14:scene3d>
                  <w14:camera w14:prst="orthographicFront"/>
                  <w14:lightRig w14:rig="threePt" w14:dir="t">
                    <w14:rot w14:lat="0" w14:lon="0" w14:rev="0"/>
                  </w14:lightRig>
                </w14:scene3d>
                <w:rPrChange w:id="809" w:author="nadira firinda" w:date="2022-10-29T23:33:00Z">
                  <w:rPr>
                    <w:rStyle w:val="Hyperlink"/>
                    <w:noProof/>
                    <w14:scene3d>
                      <w14:camera w14:prst="orthographicFront"/>
                      <w14:lightRig w14:rig="threePt" w14:dir="t">
                        <w14:rot w14:lat="0" w14:lon="0" w14:rev="0"/>
                      </w14:lightRig>
                    </w14:scene3d>
                  </w:rPr>
                </w:rPrChange>
              </w:rPr>
              <w:delText>IV.19.</w:delText>
            </w:r>
            <w:r w:rsidRPr="00006ABF" w:rsidDel="00FC78B3">
              <w:rPr>
                <w:rFonts w:ascii="Times New Roman" w:eastAsiaTheme="minorEastAsia" w:hAnsi="Times New Roman" w:cs="Times New Roman"/>
                <w:noProof/>
                <w:lang w:val="en-US" w:eastAsia="zh-TW"/>
                <w:rPrChange w:id="810" w:author="Prasasti Karunia Farista Ananto" w:date="2021-10-14T16:56:00Z">
                  <w:rPr>
                    <w:rFonts w:eastAsiaTheme="minorEastAsia"/>
                    <w:noProof/>
                    <w:lang w:val="en-US" w:eastAsia="zh-TW"/>
                  </w:rPr>
                </w:rPrChange>
              </w:rPr>
              <w:tab/>
            </w:r>
            <w:r w:rsidRPr="00FC78B3" w:rsidDel="00FC78B3">
              <w:rPr>
                <w:rStyle w:val="Hyperlink"/>
                <w:rFonts w:ascii="Times New Roman" w:hAnsi="Times New Roman" w:cs="Times New Roman"/>
                <w:noProof/>
                <w:rPrChange w:id="811" w:author="nadira firinda" w:date="2022-10-29T23:33:00Z">
                  <w:rPr>
                    <w:rStyle w:val="Hyperlink"/>
                    <w:noProof/>
                  </w:rPr>
                </w:rPrChange>
              </w:rPr>
              <w:delText>Hasil Proyeksi Out-Sample</w:delText>
            </w:r>
            <w:r w:rsidRPr="00006ABF" w:rsidDel="00FC78B3">
              <w:rPr>
                <w:rFonts w:ascii="Times New Roman" w:hAnsi="Times New Roman" w:cs="Times New Roman"/>
                <w:noProof/>
                <w:webHidden/>
                <w:rPrChange w:id="812" w:author="Prasasti Karunia Farista Ananto" w:date="2021-10-14T16:56:00Z">
                  <w:rPr>
                    <w:noProof/>
                    <w:webHidden/>
                  </w:rPr>
                </w:rPrChange>
              </w:rPr>
              <w:tab/>
              <w:delText>59</w:delText>
            </w:r>
          </w:del>
        </w:p>
        <w:p w14:paraId="78880386" w14:textId="416ABF81" w:rsidR="00015ADF" w:rsidRPr="00006ABF" w:rsidDel="00FC78B3" w:rsidRDefault="00015ADF" w:rsidP="00CC4C47">
          <w:pPr>
            <w:pStyle w:val="TOC2"/>
            <w:tabs>
              <w:tab w:val="left" w:pos="1100"/>
              <w:tab w:val="right" w:leader="dot" w:pos="9016"/>
            </w:tabs>
            <w:spacing w:line="360" w:lineRule="auto"/>
            <w:rPr>
              <w:del w:id="813" w:author="nadira firinda" w:date="2022-10-29T23:33:00Z"/>
              <w:rFonts w:ascii="Times New Roman" w:eastAsiaTheme="minorEastAsia" w:hAnsi="Times New Roman" w:cs="Times New Roman"/>
              <w:noProof/>
              <w:lang w:val="en-US" w:eastAsia="zh-TW"/>
              <w:rPrChange w:id="814" w:author="Prasasti Karunia Farista Ananto" w:date="2021-10-14T16:56:00Z">
                <w:rPr>
                  <w:del w:id="815" w:author="nadira firinda" w:date="2022-10-29T23:33:00Z"/>
                  <w:rFonts w:eastAsiaTheme="minorEastAsia"/>
                  <w:noProof/>
                  <w:lang w:val="en-US" w:eastAsia="zh-TW"/>
                </w:rPr>
              </w:rPrChange>
            </w:rPr>
            <w:pPrChange w:id="816" w:author="nadira firinda" w:date="2022-10-29T23:37:00Z">
              <w:pPr>
                <w:pStyle w:val="TOC2"/>
                <w:tabs>
                  <w:tab w:val="left" w:pos="1100"/>
                  <w:tab w:val="right" w:leader="dot" w:pos="9016"/>
                </w:tabs>
              </w:pPr>
            </w:pPrChange>
          </w:pPr>
          <w:del w:id="817" w:author="nadira firinda" w:date="2022-10-29T23:33:00Z">
            <w:r w:rsidRPr="00FC78B3" w:rsidDel="00FC78B3">
              <w:rPr>
                <w:rStyle w:val="Hyperlink"/>
                <w:rFonts w:ascii="Times New Roman" w:hAnsi="Times New Roman" w:cs="Times New Roman"/>
                <w:noProof/>
                <w14:scene3d>
                  <w14:camera w14:prst="orthographicFront"/>
                  <w14:lightRig w14:rig="threePt" w14:dir="t">
                    <w14:rot w14:lat="0" w14:lon="0" w14:rev="0"/>
                  </w14:lightRig>
                </w14:scene3d>
                <w:rPrChange w:id="818" w:author="nadira firinda" w:date="2022-10-29T23:33:00Z">
                  <w:rPr>
                    <w:rStyle w:val="Hyperlink"/>
                    <w:noProof/>
                    <w14:scene3d>
                      <w14:camera w14:prst="orthographicFront"/>
                      <w14:lightRig w14:rig="threePt" w14:dir="t">
                        <w14:rot w14:lat="0" w14:lon="0" w14:rev="0"/>
                      </w14:lightRig>
                    </w14:scene3d>
                  </w:rPr>
                </w:rPrChange>
              </w:rPr>
              <w:delText>IV.20.</w:delText>
            </w:r>
            <w:r w:rsidRPr="00006ABF" w:rsidDel="00FC78B3">
              <w:rPr>
                <w:rFonts w:ascii="Times New Roman" w:eastAsiaTheme="minorEastAsia" w:hAnsi="Times New Roman" w:cs="Times New Roman"/>
                <w:noProof/>
                <w:lang w:val="en-US" w:eastAsia="zh-TW"/>
                <w:rPrChange w:id="819" w:author="Prasasti Karunia Farista Ananto" w:date="2021-10-14T16:56:00Z">
                  <w:rPr>
                    <w:rFonts w:eastAsiaTheme="minorEastAsia"/>
                    <w:noProof/>
                    <w:lang w:val="en-US" w:eastAsia="zh-TW"/>
                  </w:rPr>
                </w:rPrChange>
              </w:rPr>
              <w:tab/>
            </w:r>
            <w:r w:rsidRPr="00FC78B3" w:rsidDel="00FC78B3">
              <w:rPr>
                <w:rStyle w:val="Hyperlink"/>
                <w:rFonts w:ascii="Times New Roman" w:hAnsi="Times New Roman" w:cs="Times New Roman"/>
                <w:noProof/>
                <w:rPrChange w:id="820" w:author="nadira firinda" w:date="2022-10-29T23:33:00Z">
                  <w:rPr>
                    <w:rStyle w:val="Hyperlink"/>
                    <w:noProof/>
                  </w:rPr>
                </w:rPrChange>
              </w:rPr>
              <w:delText>Evaluasi Forecast Model</w:delText>
            </w:r>
            <w:r w:rsidRPr="00006ABF" w:rsidDel="00FC78B3">
              <w:rPr>
                <w:rFonts w:ascii="Times New Roman" w:hAnsi="Times New Roman" w:cs="Times New Roman"/>
                <w:noProof/>
                <w:webHidden/>
                <w:rPrChange w:id="821" w:author="Prasasti Karunia Farista Ananto" w:date="2021-10-14T16:56:00Z">
                  <w:rPr>
                    <w:noProof/>
                    <w:webHidden/>
                  </w:rPr>
                </w:rPrChange>
              </w:rPr>
              <w:tab/>
              <w:delText>60</w:delText>
            </w:r>
          </w:del>
        </w:p>
        <w:p w14:paraId="14FC163B" w14:textId="1B528317" w:rsidR="00015ADF" w:rsidRPr="00006ABF" w:rsidDel="00FC78B3" w:rsidRDefault="00015ADF" w:rsidP="00CC4C47">
          <w:pPr>
            <w:pStyle w:val="TOC2"/>
            <w:tabs>
              <w:tab w:val="left" w:pos="1100"/>
              <w:tab w:val="right" w:leader="dot" w:pos="9016"/>
            </w:tabs>
            <w:spacing w:line="360" w:lineRule="auto"/>
            <w:rPr>
              <w:del w:id="822" w:author="nadira firinda" w:date="2022-10-29T23:33:00Z"/>
              <w:rFonts w:ascii="Times New Roman" w:eastAsiaTheme="minorEastAsia" w:hAnsi="Times New Roman" w:cs="Times New Roman"/>
              <w:noProof/>
              <w:lang w:val="en-US" w:eastAsia="zh-TW"/>
              <w:rPrChange w:id="823" w:author="Prasasti Karunia Farista Ananto" w:date="2021-10-14T16:56:00Z">
                <w:rPr>
                  <w:del w:id="824" w:author="nadira firinda" w:date="2022-10-29T23:33:00Z"/>
                  <w:rFonts w:eastAsiaTheme="minorEastAsia"/>
                  <w:noProof/>
                  <w:lang w:val="en-US" w:eastAsia="zh-TW"/>
                </w:rPr>
              </w:rPrChange>
            </w:rPr>
            <w:pPrChange w:id="825" w:author="nadira firinda" w:date="2022-10-29T23:37:00Z">
              <w:pPr>
                <w:pStyle w:val="TOC2"/>
                <w:tabs>
                  <w:tab w:val="left" w:pos="1100"/>
                  <w:tab w:val="right" w:leader="dot" w:pos="9016"/>
                </w:tabs>
              </w:pPr>
            </w:pPrChange>
          </w:pPr>
          <w:del w:id="826" w:author="nadira firinda" w:date="2022-10-29T23:33:00Z">
            <w:r w:rsidRPr="00FC78B3" w:rsidDel="00FC78B3">
              <w:rPr>
                <w:rStyle w:val="Hyperlink"/>
                <w:rFonts w:ascii="Times New Roman" w:hAnsi="Times New Roman" w:cs="Times New Roman"/>
                <w:noProof/>
                <w14:scene3d>
                  <w14:camera w14:prst="orthographicFront"/>
                  <w14:lightRig w14:rig="threePt" w14:dir="t">
                    <w14:rot w14:lat="0" w14:lon="0" w14:rev="0"/>
                  </w14:lightRig>
                </w14:scene3d>
                <w:rPrChange w:id="827" w:author="nadira firinda" w:date="2022-10-29T23:33:00Z">
                  <w:rPr>
                    <w:rStyle w:val="Hyperlink"/>
                    <w:noProof/>
                    <w14:scene3d>
                      <w14:camera w14:prst="orthographicFront"/>
                      <w14:lightRig w14:rig="threePt" w14:dir="t">
                        <w14:rot w14:lat="0" w14:lon="0" w14:rev="0"/>
                      </w14:lightRig>
                    </w14:scene3d>
                  </w:rPr>
                </w:rPrChange>
              </w:rPr>
              <w:delText>IV.21.</w:delText>
            </w:r>
            <w:r w:rsidRPr="00006ABF" w:rsidDel="00FC78B3">
              <w:rPr>
                <w:rFonts w:ascii="Times New Roman" w:eastAsiaTheme="minorEastAsia" w:hAnsi="Times New Roman" w:cs="Times New Roman"/>
                <w:noProof/>
                <w:lang w:val="en-US" w:eastAsia="zh-TW"/>
                <w:rPrChange w:id="828" w:author="Prasasti Karunia Farista Ananto" w:date="2021-10-14T16:56:00Z">
                  <w:rPr>
                    <w:rFonts w:eastAsiaTheme="minorEastAsia"/>
                    <w:noProof/>
                    <w:lang w:val="en-US" w:eastAsia="zh-TW"/>
                  </w:rPr>
                </w:rPrChange>
              </w:rPr>
              <w:tab/>
            </w:r>
            <w:r w:rsidRPr="00FC78B3" w:rsidDel="00FC78B3">
              <w:rPr>
                <w:rStyle w:val="Hyperlink"/>
                <w:rFonts w:ascii="Times New Roman" w:hAnsi="Times New Roman" w:cs="Times New Roman"/>
                <w:noProof/>
                <w:rPrChange w:id="829" w:author="nadira firinda" w:date="2022-10-29T23:33:00Z">
                  <w:rPr>
                    <w:rStyle w:val="Hyperlink"/>
                    <w:noProof/>
                  </w:rPr>
                </w:rPrChange>
              </w:rPr>
              <w:delText>Hasil Forecast Evaluation</w:delText>
            </w:r>
            <w:r w:rsidRPr="00006ABF" w:rsidDel="00FC78B3">
              <w:rPr>
                <w:rFonts w:ascii="Times New Roman" w:hAnsi="Times New Roman" w:cs="Times New Roman"/>
                <w:noProof/>
                <w:webHidden/>
                <w:rPrChange w:id="830" w:author="Prasasti Karunia Farista Ananto" w:date="2021-10-14T16:56:00Z">
                  <w:rPr>
                    <w:noProof/>
                    <w:webHidden/>
                  </w:rPr>
                </w:rPrChange>
              </w:rPr>
              <w:tab/>
              <w:delText>60</w:delText>
            </w:r>
          </w:del>
        </w:p>
        <w:p w14:paraId="25ED944D" w14:textId="7FDB282F" w:rsidR="00015ADF" w:rsidRPr="00006ABF" w:rsidDel="00FC78B3" w:rsidRDefault="00015ADF" w:rsidP="00CC4C47">
          <w:pPr>
            <w:pStyle w:val="TOC1"/>
            <w:tabs>
              <w:tab w:val="left" w:pos="440"/>
            </w:tabs>
            <w:spacing w:line="360" w:lineRule="auto"/>
            <w:rPr>
              <w:del w:id="831" w:author="nadira firinda" w:date="2022-10-29T23:33:00Z"/>
              <w:rFonts w:ascii="Times New Roman" w:eastAsiaTheme="minorEastAsia" w:hAnsi="Times New Roman" w:cs="Times New Roman"/>
              <w:noProof/>
              <w:lang w:val="en-US" w:eastAsia="zh-TW"/>
              <w:rPrChange w:id="832" w:author="Prasasti Karunia Farista Ananto" w:date="2021-10-14T16:56:00Z">
                <w:rPr>
                  <w:del w:id="833" w:author="nadira firinda" w:date="2022-10-29T23:33:00Z"/>
                  <w:rFonts w:eastAsiaTheme="minorEastAsia"/>
                  <w:noProof/>
                  <w:lang w:val="en-US" w:eastAsia="zh-TW"/>
                </w:rPr>
              </w:rPrChange>
            </w:rPr>
            <w:pPrChange w:id="834" w:author="nadira firinda" w:date="2022-10-29T23:37:00Z">
              <w:pPr>
                <w:pStyle w:val="TOC1"/>
                <w:tabs>
                  <w:tab w:val="left" w:pos="440"/>
                  <w:tab w:val="right" w:leader="dot" w:pos="9016"/>
                </w:tabs>
              </w:pPr>
            </w:pPrChange>
          </w:pPr>
          <w:del w:id="835" w:author="nadira firinda" w:date="2022-10-29T23:33:00Z">
            <w:r w:rsidRPr="00FC78B3" w:rsidDel="00FC78B3">
              <w:rPr>
                <w:rStyle w:val="Hyperlink"/>
                <w:rFonts w:ascii="Times New Roman" w:hAnsi="Times New Roman" w:cs="Times New Roman"/>
                <w:noProof/>
                <w:rPrChange w:id="836" w:author="nadira firinda" w:date="2022-10-29T23:33:00Z">
                  <w:rPr>
                    <w:rStyle w:val="Hyperlink"/>
                    <w:noProof/>
                  </w:rPr>
                </w:rPrChange>
              </w:rPr>
              <w:delText>V.</w:delText>
            </w:r>
            <w:r w:rsidRPr="00006ABF" w:rsidDel="00FC78B3">
              <w:rPr>
                <w:rFonts w:ascii="Times New Roman" w:eastAsiaTheme="minorEastAsia" w:hAnsi="Times New Roman" w:cs="Times New Roman"/>
                <w:noProof/>
                <w:lang w:val="en-US" w:eastAsia="zh-TW"/>
                <w:rPrChange w:id="837" w:author="Prasasti Karunia Farista Ananto" w:date="2021-10-14T16:56:00Z">
                  <w:rPr>
                    <w:rFonts w:eastAsiaTheme="minorEastAsia"/>
                    <w:noProof/>
                    <w:lang w:val="en-US" w:eastAsia="zh-TW"/>
                  </w:rPr>
                </w:rPrChange>
              </w:rPr>
              <w:tab/>
            </w:r>
            <w:r w:rsidRPr="00FC78B3" w:rsidDel="00FC78B3">
              <w:rPr>
                <w:rStyle w:val="Hyperlink"/>
                <w:rFonts w:ascii="Times New Roman" w:hAnsi="Times New Roman" w:cs="Times New Roman"/>
                <w:noProof/>
                <w:rPrChange w:id="838" w:author="nadira firinda" w:date="2022-10-29T23:33:00Z">
                  <w:rPr>
                    <w:rStyle w:val="Hyperlink"/>
                    <w:noProof/>
                  </w:rPr>
                </w:rPrChange>
              </w:rPr>
              <w:delText>KESIMPULAN</w:delText>
            </w:r>
            <w:r w:rsidRPr="00006ABF" w:rsidDel="00FC78B3">
              <w:rPr>
                <w:rFonts w:ascii="Times New Roman" w:hAnsi="Times New Roman" w:cs="Times New Roman"/>
                <w:noProof/>
                <w:webHidden/>
                <w:rPrChange w:id="839" w:author="Prasasti Karunia Farista Ananto" w:date="2021-10-14T16:56:00Z">
                  <w:rPr>
                    <w:noProof/>
                    <w:webHidden/>
                  </w:rPr>
                </w:rPrChange>
              </w:rPr>
              <w:tab/>
              <w:delText>61</w:delText>
            </w:r>
          </w:del>
        </w:p>
        <w:p w14:paraId="265F10A9" w14:textId="5022526A" w:rsidR="00015ADF" w:rsidRPr="00006ABF" w:rsidDel="00FC78B3" w:rsidRDefault="00015ADF" w:rsidP="00CC4C47">
          <w:pPr>
            <w:pStyle w:val="TOC1"/>
            <w:tabs>
              <w:tab w:val="left" w:pos="660"/>
            </w:tabs>
            <w:spacing w:line="360" w:lineRule="auto"/>
            <w:rPr>
              <w:del w:id="840" w:author="nadira firinda" w:date="2022-10-29T23:33:00Z"/>
              <w:rFonts w:ascii="Times New Roman" w:eastAsiaTheme="minorEastAsia" w:hAnsi="Times New Roman" w:cs="Times New Roman"/>
              <w:noProof/>
              <w:lang w:val="en-US" w:eastAsia="zh-TW"/>
              <w:rPrChange w:id="841" w:author="Prasasti Karunia Farista Ananto" w:date="2021-10-14T16:56:00Z">
                <w:rPr>
                  <w:del w:id="842" w:author="nadira firinda" w:date="2022-10-29T23:33:00Z"/>
                  <w:rFonts w:eastAsiaTheme="minorEastAsia"/>
                  <w:noProof/>
                  <w:lang w:val="en-US" w:eastAsia="zh-TW"/>
                </w:rPr>
              </w:rPrChange>
            </w:rPr>
            <w:pPrChange w:id="843" w:author="nadira firinda" w:date="2022-10-29T23:37:00Z">
              <w:pPr>
                <w:pStyle w:val="TOC1"/>
                <w:tabs>
                  <w:tab w:val="left" w:pos="660"/>
                  <w:tab w:val="right" w:leader="dot" w:pos="9016"/>
                </w:tabs>
              </w:pPr>
            </w:pPrChange>
          </w:pPr>
          <w:del w:id="844" w:author="nadira firinda" w:date="2022-10-29T23:33:00Z">
            <w:r w:rsidRPr="00FC78B3" w:rsidDel="00FC78B3">
              <w:rPr>
                <w:rStyle w:val="Hyperlink"/>
                <w:rFonts w:ascii="Times New Roman" w:hAnsi="Times New Roman" w:cs="Times New Roman"/>
                <w:noProof/>
                <w:rPrChange w:id="845" w:author="nadira firinda" w:date="2022-10-29T23:33:00Z">
                  <w:rPr>
                    <w:rStyle w:val="Hyperlink"/>
                    <w:noProof/>
                  </w:rPr>
                </w:rPrChange>
              </w:rPr>
              <w:delText>VI.</w:delText>
            </w:r>
            <w:r w:rsidRPr="00006ABF" w:rsidDel="00FC78B3">
              <w:rPr>
                <w:rFonts w:ascii="Times New Roman" w:eastAsiaTheme="minorEastAsia" w:hAnsi="Times New Roman" w:cs="Times New Roman"/>
                <w:noProof/>
                <w:lang w:val="en-US" w:eastAsia="zh-TW"/>
                <w:rPrChange w:id="846" w:author="Prasasti Karunia Farista Ananto" w:date="2021-10-14T16:56:00Z">
                  <w:rPr>
                    <w:rFonts w:eastAsiaTheme="minorEastAsia"/>
                    <w:noProof/>
                    <w:lang w:val="en-US" w:eastAsia="zh-TW"/>
                  </w:rPr>
                </w:rPrChange>
              </w:rPr>
              <w:tab/>
            </w:r>
            <w:r w:rsidRPr="00FC78B3" w:rsidDel="00FC78B3">
              <w:rPr>
                <w:rStyle w:val="Hyperlink"/>
                <w:rFonts w:ascii="Times New Roman" w:hAnsi="Times New Roman" w:cs="Times New Roman"/>
                <w:noProof/>
                <w:rPrChange w:id="847" w:author="nadira firinda" w:date="2022-10-29T23:33:00Z">
                  <w:rPr>
                    <w:rStyle w:val="Hyperlink"/>
                    <w:noProof/>
                  </w:rPr>
                </w:rPrChange>
              </w:rPr>
              <w:delText>DAFTAR PUSTAKA</w:delText>
            </w:r>
            <w:r w:rsidRPr="00006ABF" w:rsidDel="00FC78B3">
              <w:rPr>
                <w:rFonts w:ascii="Times New Roman" w:hAnsi="Times New Roman" w:cs="Times New Roman"/>
                <w:noProof/>
                <w:webHidden/>
                <w:rPrChange w:id="848" w:author="Prasasti Karunia Farista Ananto" w:date="2021-10-14T16:56:00Z">
                  <w:rPr>
                    <w:noProof/>
                    <w:webHidden/>
                  </w:rPr>
                </w:rPrChange>
              </w:rPr>
              <w:tab/>
              <w:delText>62</w:delText>
            </w:r>
          </w:del>
        </w:p>
        <w:p w14:paraId="280EF033" w14:textId="310274A5" w:rsidR="00015ADF" w:rsidRPr="00006ABF" w:rsidDel="00FC78B3" w:rsidRDefault="00015ADF" w:rsidP="00CC4C47">
          <w:pPr>
            <w:pStyle w:val="TOC1"/>
            <w:tabs>
              <w:tab w:val="left" w:pos="660"/>
            </w:tabs>
            <w:spacing w:line="360" w:lineRule="auto"/>
            <w:rPr>
              <w:del w:id="849" w:author="nadira firinda" w:date="2022-10-29T23:33:00Z"/>
              <w:rFonts w:ascii="Times New Roman" w:eastAsiaTheme="minorEastAsia" w:hAnsi="Times New Roman" w:cs="Times New Roman"/>
              <w:noProof/>
              <w:lang w:val="en-US" w:eastAsia="zh-TW"/>
              <w:rPrChange w:id="850" w:author="Prasasti Karunia Farista Ananto" w:date="2021-10-14T16:56:00Z">
                <w:rPr>
                  <w:del w:id="851" w:author="nadira firinda" w:date="2022-10-29T23:33:00Z"/>
                  <w:rFonts w:eastAsiaTheme="minorEastAsia"/>
                  <w:noProof/>
                  <w:lang w:val="en-US" w:eastAsia="zh-TW"/>
                </w:rPr>
              </w:rPrChange>
            </w:rPr>
            <w:pPrChange w:id="852" w:author="nadira firinda" w:date="2022-10-29T23:37:00Z">
              <w:pPr>
                <w:pStyle w:val="TOC1"/>
                <w:tabs>
                  <w:tab w:val="left" w:pos="660"/>
                  <w:tab w:val="right" w:leader="dot" w:pos="9016"/>
                </w:tabs>
              </w:pPr>
            </w:pPrChange>
          </w:pPr>
          <w:del w:id="853" w:author="nadira firinda" w:date="2022-10-29T23:33:00Z">
            <w:r w:rsidRPr="00FC78B3" w:rsidDel="00FC78B3">
              <w:rPr>
                <w:rStyle w:val="Hyperlink"/>
                <w:rFonts w:ascii="Times New Roman" w:hAnsi="Times New Roman" w:cs="Times New Roman"/>
                <w:noProof/>
                <w:rPrChange w:id="854" w:author="nadira firinda" w:date="2022-10-29T23:33:00Z">
                  <w:rPr>
                    <w:rStyle w:val="Hyperlink"/>
                    <w:noProof/>
                  </w:rPr>
                </w:rPrChange>
              </w:rPr>
              <w:delText>VII.</w:delText>
            </w:r>
            <w:r w:rsidRPr="00006ABF" w:rsidDel="00FC78B3">
              <w:rPr>
                <w:rFonts w:ascii="Times New Roman" w:eastAsiaTheme="minorEastAsia" w:hAnsi="Times New Roman" w:cs="Times New Roman"/>
                <w:noProof/>
                <w:lang w:val="en-US" w:eastAsia="zh-TW"/>
                <w:rPrChange w:id="855" w:author="Prasasti Karunia Farista Ananto" w:date="2021-10-14T16:56:00Z">
                  <w:rPr>
                    <w:rFonts w:eastAsiaTheme="minorEastAsia"/>
                    <w:noProof/>
                    <w:lang w:val="en-US" w:eastAsia="zh-TW"/>
                  </w:rPr>
                </w:rPrChange>
              </w:rPr>
              <w:tab/>
            </w:r>
            <w:r w:rsidRPr="00FC78B3" w:rsidDel="00FC78B3">
              <w:rPr>
                <w:rStyle w:val="Hyperlink"/>
                <w:rFonts w:ascii="Times New Roman" w:hAnsi="Times New Roman" w:cs="Times New Roman"/>
                <w:noProof/>
                <w:rPrChange w:id="856" w:author="nadira firinda" w:date="2022-10-29T23:33:00Z">
                  <w:rPr>
                    <w:rStyle w:val="Hyperlink"/>
                    <w:noProof/>
                  </w:rPr>
                </w:rPrChange>
              </w:rPr>
              <w:delText>LAMPIRAN</w:delText>
            </w:r>
            <w:r w:rsidRPr="00006ABF" w:rsidDel="00FC78B3">
              <w:rPr>
                <w:rFonts w:ascii="Times New Roman" w:hAnsi="Times New Roman" w:cs="Times New Roman"/>
                <w:noProof/>
                <w:webHidden/>
                <w:rPrChange w:id="857" w:author="Prasasti Karunia Farista Ananto" w:date="2021-10-14T16:56:00Z">
                  <w:rPr>
                    <w:noProof/>
                    <w:webHidden/>
                  </w:rPr>
                </w:rPrChange>
              </w:rPr>
              <w:tab/>
              <w:delText>63</w:delText>
            </w:r>
          </w:del>
        </w:p>
        <w:p w14:paraId="5E8EB03A" w14:textId="6FB74AD7" w:rsidR="00015ADF" w:rsidRPr="00006ABF" w:rsidRDefault="00015ADF" w:rsidP="00CC4C47">
          <w:pPr>
            <w:spacing w:line="360" w:lineRule="auto"/>
            <w:rPr>
              <w:ins w:id="858" w:author="Prasasti Karunia Farista Ananto" w:date="2021-10-12T15:23:00Z"/>
              <w:rFonts w:ascii="Times New Roman" w:hAnsi="Times New Roman" w:cs="Times New Roman"/>
              <w:rPrChange w:id="859" w:author="Prasasti Karunia Farista Ananto" w:date="2021-10-14T16:56:00Z">
                <w:rPr>
                  <w:ins w:id="860" w:author="Prasasti Karunia Farista Ananto" w:date="2021-10-12T15:23:00Z"/>
                </w:rPr>
              </w:rPrChange>
            </w:rPr>
            <w:pPrChange w:id="861" w:author="nadira firinda" w:date="2022-10-29T23:37:00Z">
              <w:pPr/>
            </w:pPrChange>
          </w:pPr>
          <w:ins w:id="862" w:author="Prasasti Karunia Farista Ananto" w:date="2021-10-12T15:23:00Z">
            <w:r w:rsidRPr="00006ABF">
              <w:rPr>
                <w:rFonts w:ascii="Times New Roman" w:hAnsi="Times New Roman" w:cs="Times New Roman"/>
                <w:b/>
                <w:bCs/>
                <w:noProof/>
                <w:rPrChange w:id="863" w:author="Prasasti Karunia Farista Ananto" w:date="2021-10-14T16:56:00Z">
                  <w:rPr>
                    <w:b/>
                    <w:bCs/>
                    <w:noProof/>
                  </w:rPr>
                </w:rPrChange>
              </w:rPr>
              <w:fldChar w:fldCharType="end"/>
            </w:r>
          </w:ins>
        </w:p>
        <w:customXmlInsRangeStart w:id="864" w:author="Prasasti Karunia Farista Ananto" w:date="2021-10-12T15:23:00Z"/>
      </w:sdtContent>
    </w:sdt>
    <w:customXmlInsRangeEnd w:id="864"/>
    <w:p w14:paraId="32E570D6" w14:textId="77777777" w:rsidR="000516BE" w:rsidRPr="00006ABF" w:rsidRDefault="000516BE" w:rsidP="00CC4C47">
      <w:pPr>
        <w:spacing w:line="360" w:lineRule="auto"/>
        <w:rPr>
          <w:rFonts w:ascii="Times New Roman" w:eastAsiaTheme="majorEastAsia" w:hAnsi="Times New Roman" w:cs="Times New Roman"/>
          <w:b/>
          <w:bCs/>
          <w:szCs w:val="18"/>
        </w:rPr>
        <w:pPrChange w:id="865" w:author="nadira firinda" w:date="2022-10-29T23:37:00Z">
          <w:pPr/>
        </w:pPrChange>
      </w:pPr>
      <w:r w:rsidRPr="00006ABF">
        <w:rPr>
          <w:rFonts w:ascii="Times New Roman" w:hAnsi="Times New Roman" w:cs="Times New Roman"/>
          <w:b/>
          <w:bCs/>
          <w:szCs w:val="18"/>
        </w:rPr>
        <w:br w:type="page"/>
      </w:r>
    </w:p>
    <w:p w14:paraId="79817034" w14:textId="316DAB7D" w:rsidR="000516BE" w:rsidRPr="00006ABF" w:rsidRDefault="002A37FF" w:rsidP="00CC4C47">
      <w:pPr>
        <w:pStyle w:val="Heading1"/>
        <w:numPr>
          <w:ilvl w:val="0"/>
          <w:numId w:val="0"/>
        </w:numPr>
      </w:pPr>
      <w:bookmarkStart w:id="866" w:name="_Toc117980479"/>
      <w:r w:rsidRPr="00006ABF">
        <w:lastRenderedPageBreak/>
        <w:t>DAFTAR TABEL</w:t>
      </w:r>
      <w:bookmarkEnd w:id="866"/>
    </w:p>
    <w:p w14:paraId="7FC22869" w14:textId="581EF95F" w:rsidR="00015ADF" w:rsidRPr="00006ABF" w:rsidRDefault="00015ADF" w:rsidP="00CC4C47">
      <w:pPr>
        <w:pStyle w:val="TableofFigures"/>
        <w:tabs>
          <w:tab w:val="right" w:leader="dot" w:pos="9016"/>
        </w:tabs>
        <w:spacing w:line="360" w:lineRule="auto"/>
        <w:rPr>
          <w:ins w:id="867" w:author="Prasasti Karunia Farista Ananto" w:date="2021-10-12T15:27:00Z"/>
          <w:rFonts w:ascii="Times New Roman" w:eastAsiaTheme="minorEastAsia" w:hAnsi="Times New Roman" w:cs="Times New Roman"/>
          <w:noProof/>
          <w:lang w:val="en-US" w:eastAsia="zh-TW"/>
          <w:rPrChange w:id="868" w:author="Prasasti Karunia Farista Ananto" w:date="2021-10-14T16:56:00Z">
            <w:rPr>
              <w:ins w:id="869" w:author="Prasasti Karunia Farista Ananto" w:date="2021-10-12T15:27:00Z"/>
              <w:rFonts w:eastAsiaTheme="minorEastAsia"/>
              <w:noProof/>
              <w:lang w:val="en-US" w:eastAsia="zh-TW"/>
            </w:rPr>
          </w:rPrChange>
        </w:rPr>
        <w:pPrChange w:id="870" w:author="nadira firinda" w:date="2022-10-29T23:37:00Z">
          <w:pPr>
            <w:pStyle w:val="TableofFigures"/>
            <w:tabs>
              <w:tab w:val="right" w:leader="dot" w:pos="9016"/>
            </w:tabs>
          </w:pPr>
        </w:pPrChange>
      </w:pPr>
      <w:ins w:id="871" w:author="Prasasti Karunia Farista Ananto" w:date="2021-10-12T15:27:00Z">
        <w:r w:rsidRPr="00B30630">
          <w:rPr>
            <w:rFonts w:ascii="Times New Roman" w:hAnsi="Times New Roman" w:cs="Times New Roman"/>
            <w:b/>
            <w:bCs/>
            <w:szCs w:val="18"/>
          </w:rPr>
          <w:fldChar w:fldCharType="begin"/>
        </w:r>
        <w:r w:rsidRPr="00006ABF">
          <w:rPr>
            <w:rFonts w:ascii="Times New Roman" w:hAnsi="Times New Roman" w:cs="Times New Roman"/>
            <w:b/>
            <w:bCs/>
            <w:szCs w:val="18"/>
          </w:rPr>
          <w:instrText xml:space="preserve"> TOC \h \z \c "Tabel" </w:instrText>
        </w:r>
      </w:ins>
      <w:r w:rsidRPr="008B62E9">
        <w:rPr>
          <w:rFonts w:ascii="Times New Roman" w:hAnsi="Times New Roman" w:cs="Times New Roman"/>
          <w:b/>
          <w:bCs/>
          <w:szCs w:val="18"/>
        </w:rPr>
        <w:fldChar w:fldCharType="separate"/>
      </w:r>
      <w:ins w:id="872" w:author="Prasasti Karunia Farista Ananto" w:date="2021-10-12T15:27:00Z">
        <w:r w:rsidRPr="00006ABF">
          <w:rPr>
            <w:rStyle w:val="Hyperlink"/>
            <w:rFonts w:ascii="Times New Roman" w:hAnsi="Times New Roman" w:cs="Times New Roman"/>
            <w:noProof/>
            <w:rPrChange w:id="873" w:author="Prasasti Karunia Farista Ananto" w:date="2021-10-14T16:56:00Z">
              <w:rPr>
                <w:rStyle w:val="Hyperlink"/>
                <w:noProof/>
              </w:rPr>
            </w:rPrChange>
          </w:rPr>
          <w:fldChar w:fldCharType="begin"/>
        </w:r>
        <w:r w:rsidRPr="00006ABF">
          <w:rPr>
            <w:rStyle w:val="Hyperlink"/>
            <w:rFonts w:ascii="Times New Roman" w:hAnsi="Times New Roman" w:cs="Times New Roman"/>
            <w:noProof/>
            <w:rPrChange w:id="874" w:author="Prasasti Karunia Farista Ananto" w:date="2021-10-14T16:56:00Z">
              <w:rPr>
                <w:rStyle w:val="Hyperlink"/>
                <w:noProof/>
              </w:rPr>
            </w:rPrChange>
          </w:rPr>
          <w:instrText xml:space="preserve"> </w:instrText>
        </w:r>
        <w:r w:rsidRPr="00006ABF">
          <w:rPr>
            <w:rFonts w:ascii="Times New Roman" w:hAnsi="Times New Roman" w:cs="Times New Roman"/>
            <w:noProof/>
            <w:rPrChange w:id="875" w:author="Prasasti Karunia Farista Ananto" w:date="2021-10-14T16:56:00Z">
              <w:rPr>
                <w:noProof/>
              </w:rPr>
            </w:rPrChange>
          </w:rPr>
          <w:instrText>HYPERLINK \l "_Toc84944891"</w:instrText>
        </w:r>
        <w:r w:rsidRPr="00006ABF">
          <w:rPr>
            <w:rStyle w:val="Hyperlink"/>
            <w:rFonts w:ascii="Times New Roman" w:hAnsi="Times New Roman" w:cs="Times New Roman"/>
            <w:noProof/>
            <w:rPrChange w:id="876" w:author="Prasasti Karunia Farista Ananto" w:date="2021-10-14T16:56:00Z">
              <w:rPr>
                <w:rStyle w:val="Hyperlink"/>
                <w:noProof/>
              </w:rPr>
            </w:rPrChange>
          </w:rPr>
          <w:instrText xml:space="preserve"> </w:instrText>
        </w:r>
        <w:r w:rsidRPr="008B62E9">
          <w:rPr>
            <w:rStyle w:val="Hyperlink"/>
            <w:rFonts w:ascii="Times New Roman" w:hAnsi="Times New Roman" w:cs="Times New Roman"/>
            <w:noProof/>
          </w:rPr>
        </w:r>
        <w:r w:rsidRPr="00006ABF">
          <w:rPr>
            <w:rStyle w:val="Hyperlink"/>
            <w:rFonts w:ascii="Times New Roman" w:hAnsi="Times New Roman" w:cs="Times New Roman"/>
            <w:noProof/>
            <w:rPrChange w:id="877" w:author="Prasasti Karunia Farista Ananto" w:date="2021-10-14T16:56:00Z">
              <w:rPr>
                <w:rStyle w:val="Hyperlink"/>
                <w:noProof/>
              </w:rPr>
            </w:rPrChange>
          </w:rPr>
          <w:fldChar w:fldCharType="separate"/>
        </w:r>
        <w:r w:rsidRPr="00006ABF">
          <w:rPr>
            <w:rStyle w:val="Hyperlink"/>
            <w:rFonts w:ascii="Times New Roman" w:hAnsi="Times New Roman" w:cs="Times New Roman"/>
            <w:noProof/>
            <w:rPrChange w:id="878" w:author="Prasasti Karunia Farista Ananto" w:date="2021-10-14T16:56:00Z">
              <w:rPr>
                <w:rStyle w:val="Hyperlink"/>
                <w:noProof/>
              </w:rPr>
            </w:rPrChange>
          </w:rPr>
          <w:t>Tabel III</w:t>
        </w:r>
        <w:r w:rsidRPr="00006ABF">
          <w:rPr>
            <w:rStyle w:val="Hyperlink"/>
            <w:rFonts w:ascii="Times New Roman" w:hAnsi="Times New Roman" w:cs="Times New Roman"/>
            <w:noProof/>
            <w:rPrChange w:id="879" w:author="Prasasti Karunia Farista Ananto" w:date="2021-10-14T16:56:00Z">
              <w:rPr>
                <w:rStyle w:val="Hyperlink"/>
                <w:noProof/>
              </w:rPr>
            </w:rPrChange>
          </w:rPr>
          <w:noBreakHyphen/>
          <w:t>1. Pencatatan Hasil IO Kecocokan Variabel</w:t>
        </w:r>
        <w:r w:rsidRPr="00006ABF">
          <w:rPr>
            <w:rFonts w:ascii="Times New Roman" w:hAnsi="Times New Roman" w:cs="Times New Roman"/>
            <w:noProof/>
            <w:webHidden/>
            <w:rPrChange w:id="880" w:author="Prasasti Karunia Farista Ananto" w:date="2021-10-14T16:56:00Z">
              <w:rPr>
                <w:noProof/>
                <w:webHidden/>
              </w:rPr>
            </w:rPrChange>
          </w:rPr>
          <w:tab/>
        </w:r>
        <w:r w:rsidRPr="00006ABF">
          <w:rPr>
            <w:rFonts w:ascii="Times New Roman" w:hAnsi="Times New Roman" w:cs="Times New Roman"/>
            <w:noProof/>
            <w:webHidden/>
            <w:rPrChange w:id="881" w:author="Prasasti Karunia Farista Ananto" w:date="2021-10-14T16:56:00Z">
              <w:rPr>
                <w:noProof/>
                <w:webHidden/>
              </w:rPr>
            </w:rPrChange>
          </w:rPr>
          <w:fldChar w:fldCharType="begin"/>
        </w:r>
        <w:r w:rsidRPr="00006ABF">
          <w:rPr>
            <w:rFonts w:ascii="Times New Roman" w:hAnsi="Times New Roman" w:cs="Times New Roman"/>
            <w:noProof/>
            <w:webHidden/>
            <w:rPrChange w:id="882" w:author="Prasasti Karunia Farista Ananto" w:date="2021-10-14T16:56:00Z">
              <w:rPr>
                <w:noProof/>
                <w:webHidden/>
              </w:rPr>
            </w:rPrChange>
          </w:rPr>
          <w:instrText xml:space="preserve"> PAGEREF _Toc84944891 \h </w:instrText>
        </w:r>
      </w:ins>
      <w:r w:rsidRPr="008B62E9">
        <w:rPr>
          <w:rFonts w:ascii="Times New Roman" w:hAnsi="Times New Roman" w:cs="Times New Roman"/>
          <w:noProof/>
          <w:webHidden/>
        </w:rPr>
      </w:r>
      <w:r w:rsidRPr="00006ABF">
        <w:rPr>
          <w:rFonts w:ascii="Times New Roman" w:hAnsi="Times New Roman" w:cs="Times New Roman"/>
          <w:noProof/>
          <w:webHidden/>
          <w:rPrChange w:id="883" w:author="Prasasti Karunia Farista Ananto" w:date="2021-10-14T16:56:00Z">
            <w:rPr>
              <w:noProof/>
              <w:webHidden/>
            </w:rPr>
          </w:rPrChange>
        </w:rPr>
        <w:fldChar w:fldCharType="separate"/>
      </w:r>
      <w:ins w:id="884" w:author="Prasasti Karunia Farista Ananto" w:date="2021-10-12T15:27:00Z">
        <w:r w:rsidRPr="00006ABF">
          <w:rPr>
            <w:rFonts w:ascii="Times New Roman" w:hAnsi="Times New Roman" w:cs="Times New Roman"/>
            <w:noProof/>
            <w:webHidden/>
            <w:rPrChange w:id="885" w:author="Prasasti Karunia Farista Ananto" w:date="2021-10-14T16:56:00Z">
              <w:rPr>
                <w:noProof/>
                <w:webHidden/>
              </w:rPr>
            </w:rPrChange>
          </w:rPr>
          <w:t>22</w:t>
        </w:r>
        <w:r w:rsidRPr="00006ABF">
          <w:rPr>
            <w:rFonts w:ascii="Times New Roman" w:hAnsi="Times New Roman" w:cs="Times New Roman"/>
            <w:noProof/>
            <w:webHidden/>
            <w:rPrChange w:id="886" w:author="Prasasti Karunia Farista Ananto" w:date="2021-10-14T16:56:00Z">
              <w:rPr>
                <w:noProof/>
                <w:webHidden/>
              </w:rPr>
            </w:rPrChange>
          </w:rPr>
          <w:fldChar w:fldCharType="end"/>
        </w:r>
        <w:r w:rsidRPr="00006ABF">
          <w:rPr>
            <w:rStyle w:val="Hyperlink"/>
            <w:rFonts w:ascii="Times New Roman" w:hAnsi="Times New Roman" w:cs="Times New Roman"/>
            <w:noProof/>
            <w:rPrChange w:id="887" w:author="Prasasti Karunia Farista Ananto" w:date="2021-10-14T16:56:00Z">
              <w:rPr>
                <w:rStyle w:val="Hyperlink"/>
                <w:noProof/>
              </w:rPr>
            </w:rPrChange>
          </w:rPr>
          <w:fldChar w:fldCharType="end"/>
        </w:r>
      </w:ins>
    </w:p>
    <w:p w14:paraId="56955188" w14:textId="51AE30BF" w:rsidR="00015ADF" w:rsidRPr="00006ABF" w:rsidRDefault="00015ADF" w:rsidP="00CC4C47">
      <w:pPr>
        <w:pStyle w:val="TableofFigures"/>
        <w:tabs>
          <w:tab w:val="right" w:leader="dot" w:pos="9016"/>
        </w:tabs>
        <w:spacing w:line="360" w:lineRule="auto"/>
        <w:rPr>
          <w:ins w:id="888" w:author="Prasasti Karunia Farista Ananto" w:date="2021-10-12T15:27:00Z"/>
          <w:rFonts w:ascii="Times New Roman" w:eastAsiaTheme="minorEastAsia" w:hAnsi="Times New Roman" w:cs="Times New Roman"/>
          <w:noProof/>
          <w:lang w:val="en-US" w:eastAsia="zh-TW"/>
          <w:rPrChange w:id="889" w:author="Prasasti Karunia Farista Ananto" w:date="2021-10-14T16:56:00Z">
            <w:rPr>
              <w:ins w:id="890" w:author="Prasasti Karunia Farista Ananto" w:date="2021-10-12T15:27:00Z"/>
              <w:rFonts w:eastAsiaTheme="minorEastAsia"/>
              <w:noProof/>
              <w:lang w:val="en-US" w:eastAsia="zh-TW"/>
            </w:rPr>
          </w:rPrChange>
        </w:rPr>
        <w:pPrChange w:id="891" w:author="nadira firinda" w:date="2022-10-29T23:37:00Z">
          <w:pPr>
            <w:pStyle w:val="TableofFigures"/>
            <w:tabs>
              <w:tab w:val="right" w:leader="dot" w:pos="9016"/>
            </w:tabs>
          </w:pPr>
        </w:pPrChange>
      </w:pPr>
      <w:ins w:id="892" w:author="Prasasti Karunia Farista Ananto" w:date="2021-10-12T15:27:00Z">
        <w:r w:rsidRPr="00006ABF">
          <w:rPr>
            <w:rStyle w:val="Hyperlink"/>
            <w:rFonts w:ascii="Times New Roman" w:hAnsi="Times New Roman" w:cs="Times New Roman"/>
            <w:noProof/>
            <w:rPrChange w:id="893" w:author="Prasasti Karunia Farista Ananto" w:date="2021-10-14T16:56:00Z">
              <w:rPr>
                <w:rStyle w:val="Hyperlink"/>
                <w:noProof/>
              </w:rPr>
            </w:rPrChange>
          </w:rPr>
          <w:fldChar w:fldCharType="begin"/>
        </w:r>
        <w:r w:rsidRPr="00006ABF">
          <w:rPr>
            <w:rStyle w:val="Hyperlink"/>
            <w:rFonts w:ascii="Times New Roman" w:hAnsi="Times New Roman" w:cs="Times New Roman"/>
            <w:noProof/>
            <w:rPrChange w:id="894" w:author="Prasasti Karunia Farista Ananto" w:date="2021-10-14T16:56:00Z">
              <w:rPr>
                <w:rStyle w:val="Hyperlink"/>
                <w:noProof/>
              </w:rPr>
            </w:rPrChange>
          </w:rPr>
          <w:instrText xml:space="preserve"> </w:instrText>
        </w:r>
        <w:r w:rsidRPr="00006ABF">
          <w:rPr>
            <w:rFonts w:ascii="Times New Roman" w:hAnsi="Times New Roman" w:cs="Times New Roman"/>
            <w:noProof/>
            <w:rPrChange w:id="895" w:author="Prasasti Karunia Farista Ananto" w:date="2021-10-14T16:56:00Z">
              <w:rPr>
                <w:noProof/>
              </w:rPr>
            </w:rPrChange>
          </w:rPr>
          <w:instrText>HYPERLINK \l "_Toc84944892"</w:instrText>
        </w:r>
        <w:r w:rsidRPr="00006ABF">
          <w:rPr>
            <w:rStyle w:val="Hyperlink"/>
            <w:rFonts w:ascii="Times New Roman" w:hAnsi="Times New Roman" w:cs="Times New Roman"/>
            <w:noProof/>
            <w:rPrChange w:id="896" w:author="Prasasti Karunia Farista Ananto" w:date="2021-10-14T16:56:00Z">
              <w:rPr>
                <w:rStyle w:val="Hyperlink"/>
                <w:noProof/>
              </w:rPr>
            </w:rPrChange>
          </w:rPr>
          <w:instrText xml:space="preserve"> </w:instrText>
        </w:r>
        <w:r w:rsidRPr="008B62E9">
          <w:rPr>
            <w:rStyle w:val="Hyperlink"/>
            <w:rFonts w:ascii="Times New Roman" w:hAnsi="Times New Roman" w:cs="Times New Roman"/>
            <w:noProof/>
          </w:rPr>
        </w:r>
        <w:r w:rsidRPr="00006ABF">
          <w:rPr>
            <w:rStyle w:val="Hyperlink"/>
            <w:rFonts w:ascii="Times New Roman" w:hAnsi="Times New Roman" w:cs="Times New Roman"/>
            <w:noProof/>
            <w:rPrChange w:id="897" w:author="Prasasti Karunia Farista Ananto" w:date="2021-10-14T16:56:00Z">
              <w:rPr>
                <w:rStyle w:val="Hyperlink"/>
                <w:noProof/>
              </w:rPr>
            </w:rPrChange>
          </w:rPr>
          <w:fldChar w:fldCharType="separate"/>
        </w:r>
        <w:r w:rsidRPr="00006ABF">
          <w:rPr>
            <w:rStyle w:val="Hyperlink"/>
            <w:rFonts w:ascii="Times New Roman" w:hAnsi="Times New Roman" w:cs="Times New Roman"/>
            <w:noProof/>
            <w:rPrChange w:id="898" w:author="Prasasti Karunia Farista Ananto" w:date="2021-10-14T16:56:00Z">
              <w:rPr>
                <w:rStyle w:val="Hyperlink"/>
                <w:noProof/>
              </w:rPr>
            </w:rPrChange>
          </w:rPr>
          <w:t>Tabel III</w:t>
        </w:r>
        <w:r w:rsidRPr="00006ABF">
          <w:rPr>
            <w:rStyle w:val="Hyperlink"/>
            <w:rFonts w:ascii="Times New Roman" w:hAnsi="Times New Roman" w:cs="Times New Roman"/>
            <w:noProof/>
            <w:rPrChange w:id="899" w:author="Prasasti Karunia Farista Ananto" w:date="2021-10-14T16:56:00Z">
              <w:rPr>
                <w:rStyle w:val="Hyperlink"/>
                <w:noProof/>
              </w:rPr>
            </w:rPrChange>
          </w:rPr>
          <w:noBreakHyphen/>
          <w:t>2. Data Sample Tahun 2010 - 2020</w:t>
        </w:r>
        <w:r w:rsidRPr="00006ABF">
          <w:rPr>
            <w:rFonts w:ascii="Times New Roman" w:hAnsi="Times New Roman" w:cs="Times New Roman"/>
            <w:noProof/>
            <w:webHidden/>
            <w:rPrChange w:id="900" w:author="Prasasti Karunia Farista Ananto" w:date="2021-10-14T16:56:00Z">
              <w:rPr>
                <w:noProof/>
                <w:webHidden/>
              </w:rPr>
            </w:rPrChange>
          </w:rPr>
          <w:tab/>
        </w:r>
        <w:r w:rsidRPr="00006ABF">
          <w:rPr>
            <w:rFonts w:ascii="Times New Roman" w:hAnsi="Times New Roman" w:cs="Times New Roman"/>
            <w:noProof/>
            <w:webHidden/>
            <w:rPrChange w:id="901" w:author="Prasasti Karunia Farista Ananto" w:date="2021-10-14T16:56:00Z">
              <w:rPr>
                <w:noProof/>
                <w:webHidden/>
              </w:rPr>
            </w:rPrChange>
          </w:rPr>
          <w:fldChar w:fldCharType="begin"/>
        </w:r>
        <w:r w:rsidRPr="00006ABF">
          <w:rPr>
            <w:rFonts w:ascii="Times New Roman" w:hAnsi="Times New Roman" w:cs="Times New Roman"/>
            <w:noProof/>
            <w:webHidden/>
            <w:rPrChange w:id="902" w:author="Prasasti Karunia Farista Ananto" w:date="2021-10-14T16:56:00Z">
              <w:rPr>
                <w:noProof/>
                <w:webHidden/>
              </w:rPr>
            </w:rPrChange>
          </w:rPr>
          <w:instrText xml:space="preserve"> PAGEREF _Toc84944892 \h </w:instrText>
        </w:r>
      </w:ins>
      <w:r w:rsidRPr="008B62E9">
        <w:rPr>
          <w:rFonts w:ascii="Times New Roman" w:hAnsi="Times New Roman" w:cs="Times New Roman"/>
          <w:noProof/>
          <w:webHidden/>
        </w:rPr>
      </w:r>
      <w:r w:rsidRPr="00006ABF">
        <w:rPr>
          <w:rFonts w:ascii="Times New Roman" w:hAnsi="Times New Roman" w:cs="Times New Roman"/>
          <w:noProof/>
          <w:webHidden/>
          <w:rPrChange w:id="903" w:author="Prasasti Karunia Farista Ananto" w:date="2021-10-14T16:56:00Z">
            <w:rPr>
              <w:noProof/>
              <w:webHidden/>
            </w:rPr>
          </w:rPrChange>
        </w:rPr>
        <w:fldChar w:fldCharType="separate"/>
      </w:r>
      <w:ins w:id="904" w:author="Prasasti Karunia Farista Ananto" w:date="2021-10-12T15:27:00Z">
        <w:r w:rsidRPr="00006ABF">
          <w:rPr>
            <w:rFonts w:ascii="Times New Roman" w:hAnsi="Times New Roman" w:cs="Times New Roman"/>
            <w:noProof/>
            <w:webHidden/>
            <w:rPrChange w:id="905" w:author="Prasasti Karunia Farista Ananto" w:date="2021-10-14T16:56:00Z">
              <w:rPr>
                <w:noProof/>
                <w:webHidden/>
              </w:rPr>
            </w:rPrChange>
          </w:rPr>
          <w:t>23</w:t>
        </w:r>
        <w:r w:rsidRPr="00006ABF">
          <w:rPr>
            <w:rFonts w:ascii="Times New Roman" w:hAnsi="Times New Roman" w:cs="Times New Roman"/>
            <w:noProof/>
            <w:webHidden/>
            <w:rPrChange w:id="906" w:author="Prasasti Karunia Farista Ananto" w:date="2021-10-14T16:56:00Z">
              <w:rPr>
                <w:noProof/>
                <w:webHidden/>
              </w:rPr>
            </w:rPrChange>
          </w:rPr>
          <w:fldChar w:fldCharType="end"/>
        </w:r>
        <w:r w:rsidRPr="00006ABF">
          <w:rPr>
            <w:rStyle w:val="Hyperlink"/>
            <w:rFonts w:ascii="Times New Roman" w:hAnsi="Times New Roman" w:cs="Times New Roman"/>
            <w:noProof/>
            <w:rPrChange w:id="907" w:author="Prasasti Karunia Farista Ananto" w:date="2021-10-14T16:56:00Z">
              <w:rPr>
                <w:rStyle w:val="Hyperlink"/>
                <w:noProof/>
              </w:rPr>
            </w:rPrChange>
          </w:rPr>
          <w:fldChar w:fldCharType="end"/>
        </w:r>
      </w:ins>
    </w:p>
    <w:p w14:paraId="3965C551" w14:textId="77BD39EA" w:rsidR="00015ADF" w:rsidRPr="00006ABF" w:rsidRDefault="00015ADF" w:rsidP="00CC4C47">
      <w:pPr>
        <w:pStyle w:val="TableofFigures"/>
        <w:tabs>
          <w:tab w:val="right" w:leader="dot" w:pos="9016"/>
        </w:tabs>
        <w:spacing w:line="360" w:lineRule="auto"/>
        <w:rPr>
          <w:ins w:id="908" w:author="Prasasti Karunia Farista Ananto" w:date="2021-10-12T15:27:00Z"/>
          <w:rFonts w:ascii="Times New Roman" w:eastAsiaTheme="minorEastAsia" w:hAnsi="Times New Roman" w:cs="Times New Roman"/>
          <w:noProof/>
          <w:lang w:val="en-US" w:eastAsia="zh-TW"/>
          <w:rPrChange w:id="909" w:author="Prasasti Karunia Farista Ananto" w:date="2021-10-14T16:56:00Z">
            <w:rPr>
              <w:ins w:id="910" w:author="Prasasti Karunia Farista Ananto" w:date="2021-10-12T15:27:00Z"/>
              <w:rFonts w:eastAsiaTheme="minorEastAsia"/>
              <w:noProof/>
              <w:lang w:val="en-US" w:eastAsia="zh-TW"/>
            </w:rPr>
          </w:rPrChange>
        </w:rPr>
        <w:pPrChange w:id="911" w:author="nadira firinda" w:date="2022-10-29T23:37:00Z">
          <w:pPr>
            <w:pStyle w:val="TableofFigures"/>
            <w:tabs>
              <w:tab w:val="right" w:leader="dot" w:pos="9016"/>
            </w:tabs>
          </w:pPr>
        </w:pPrChange>
      </w:pPr>
      <w:ins w:id="912" w:author="Prasasti Karunia Farista Ananto" w:date="2021-10-12T15:27:00Z">
        <w:r w:rsidRPr="00006ABF">
          <w:rPr>
            <w:rStyle w:val="Hyperlink"/>
            <w:rFonts w:ascii="Times New Roman" w:hAnsi="Times New Roman" w:cs="Times New Roman"/>
            <w:noProof/>
            <w:rPrChange w:id="913" w:author="Prasasti Karunia Farista Ananto" w:date="2021-10-14T16:56:00Z">
              <w:rPr>
                <w:rStyle w:val="Hyperlink"/>
                <w:noProof/>
              </w:rPr>
            </w:rPrChange>
          </w:rPr>
          <w:fldChar w:fldCharType="begin"/>
        </w:r>
        <w:r w:rsidRPr="00006ABF">
          <w:rPr>
            <w:rStyle w:val="Hyperlink"/>
            <w:rFonts w:ascii="Times New Roman" w:hAnsi="Times New Roman" w:cs="Times New Roman"/>
            <w:noProof/>
            <w:rPrChange w:id="914" w:author="Prasasti Karunia Farista Ananto" w:date="2021-10-14T16:56:00Z">
              <w:rPr>
                <w:rStyle w:val="Hyperlink"/>
                <w:noProof/>
              </w:rPr>
            </w:rPrChange>
          </w:rPr>
          <w:instrText xml:space="preserve"> </w:instrText>
        </w:r>
        <w:r w:rsidRPr="00006ABF">
          <w:rPr>
            <w:rFonts w:ascii="Times New Roman" w:hAnsi="Times New Roman" w:cs="Times New Roman"/>
            <w:noProof/>
            <w:rPrChange w:id="915" w:author="Prasasti Karunia Farista Ananto" w:date="2021-10-14T16:56:00Z">
              <w:rPr>
                <w:noProof/>
              </w:rPr>
            </w:rPrChange>
          </w:rPr>
          <w:instrText>HYPERLINK \l "_Toc84944893"</w:instrText>
        </w:r>
        <w:r w:rsidRPr="00006ABF">
          <w:rPr>
            <w:rStyle w:val="Hyperlink"/>
            <w:rFonts w:ascii="Times New Roman" w:hAnsi="Times New Roman" w:cs="Times New Roman"/>
            <w:noProof/>
            <w:rPrChange w:id="916" w:author="Prasasti Karunia Farista Ananto" w:date="2021-10-14T16:56:00Z">
              <w:rPr>
                <w:rStyle w:val="Hyperlink"/>
                <w:noProof/>
              </w:rPr>
            </w:rPrChange>
          </w:rPr>
          <w:instrText xml:space="preserve"> </w:instrText>
        </w:r>
        <w:r w:rsidRPr="008B62E9">
          <w:rPr>
            <w:rStyle w:val="Hyperlink"/>
            <w:rFonts w:ascii="Times New Roman" w:hAnsi="Times New Roman" w:cs="Times New Roman"/>
            <w:noProof/>
          </w:rPr>
        </w:r>
        <w:r w:rsidRPr="00006ABF">
          <w:rPr>
            <w:rStyle w:val="Hyperlink"/>
            <w:rFonts w:ascii="Times New Roman" w:hAnsi="Times New Roman" w:cs="Times New Roman"/>
            <w:noProof/>
            <w:rPrChange w:id="917" w:author="Prasasti Karunia Farista Ananto" w:date="2021-10-14T16:56:00Z">
              <w:rPr>
                <w:rStyle w:val="Hyperlink"/>
                <w:noProof/>
              </w:rPr>
            </w:rPrChange>
          </w:rPr>
          <w:fldChar w:fldCharType="separate"/>
        </w:r>
        <w:r w:rsidRPr="00006ABF">
          <w:rPr>
            <w:rStyle w:val="Hyperlink"/>
            <w:rFonts w:ascii="Times New Roman" w:hAnsi="Times New Roman" w:cs="Times New Roman"/>
            <w:noProof/>
            <w:rPrChange w:id="918" w:author="Prasasti Karunia Farista Ananto" w:date="2021-10-14T16:56:00Z">
              <w:rPr>
                <w:rStyle w:val="Hyperlink"/>
                <w:noProof/>
              </w:rPr>
            </w:rPrChange>
          </w:rPr>
          <w:t>Tabel IV</w:t>
        </w:r>
        <w:r w:rsidRPr="00006ABF">
          <w:rPr>
            <w:rStyle w:val="Hyperlink"/>
            <w:rFonts w:ascii="Times New Roman" w:hAnsi="Times New Roman" w:cs="Times New Roman"/>
            <w:noProof/>
            <w:rPrChange w:id="919" w:author="Prasasti Karunia Farista Ananto" w:date="2021-10-14T16:56:00Z">
              <w:rPr>
                <w:rStyle w:val="Hyperlink"/>
                <w:noProof/>
              </w:rPr>
            </w:rPrChange>
          </w:rPr>
          <w:noBreakHyphen/>
          <w:t>1. Persamaan Sektor Pertanian, Kehutanan, dan Perikanan</w:t>
        </w:r>
        <w:r w:rsidRPr="00006ABF">
          <w:rPr>
            <w:rFonts w:ascii="Times New Roman" w:hAnsi="Times New Roman" w:cs="Times New Roman"/>
            <w:noProof/>
            <w:webHidden/>
            <w:rPrChange w:id="920" w:author="Prasasti Karunia Farista Ananto" w:date="2021-10-14T16:56:00Z">
              <w:rPr>
                <w:noProof/>
                <w:webHidden/>
              </w:rPr>
            </w:rPrChange>
          </w:rPr>
          <w:tab/>
        </w:r>
        <w:r w:rsidRPr="00006ABF">
          <w:rPr>
            <w:rFonts w:ascii="Times New Roman" w:hAnsi="Times New Roman" w:cs="Times New Roman"/>
            <w:noProof/>
            <w:webHidden/>
            <w:rPrChange w:id="921" w:author="Prasasti Karunia Farista Ananto" w:date="2021-10-14T16:56:00Z">
              <w:rPr>
                <w:noProof/>
                <w:webHidden/>
              </w:rPr>
            </w:rPrChange>
          </w:rPr>
          <w:fldChar w:fldCharType="begin"/>
        </w:r>
        <w:r w:rsidRPr="00006ABF">
          <w:rPr>
            <w:rFonts w:ascii="Times New Roman" w:hAnsi="Times New Roman" w:cs="Times New Roman"/>
            <w:noProof/>
            <w:webHidden/>
            <w:rPrChange w:id="922" w:author="Prasasti Karunia Farista Ananto" w:date="2021-10-14T16:56:00Z">
              <w:rPr>
                <w:noProof/>
                <w:webHidden/>
              </w:rPr>
            </w:rPrChange>
          </w:rPr>
          <w:instrText xml:space="preserve"> PAGEREF _Toc84944893 \h </w:instrText>
        </w:r>
      </w:ins>
      <w:r w:rsidRPr="008B62E9">
        <w:rPr>
          <w:rFonts w:ascii="Times New Roman" w:hAnsi="Times New Roman" w:cs="Times New Roman"/>
          <w:noProof/>
          <w:webHidden/>
        </w:rPr>
      </w:r>
      <w:r w:rsidRPr="00006ABF">
        <w:rPr>
          <w:rFonts w:ascii="Times New Roman" w:hAnsi="Times New Roman" w:cs="Times New Roman"/>
          <w:noProof/>
          <w:webHidden/>
          <w:rPrChange w:id="923" w:author="Prasasti Karunia Farista Ananto" w:date="2021-10-14T16:56:00Z">
            <w:rPr>
              <w:noProof/>
              <w:webHidden/>
            </w:rPr>
          </w:rPrChange>
        </w:rPr>
        <w:fldChar w:fldCharType="separate"/>
      </w:r>
      <w:ins w:id="924" w:author="Prasasti Karunia Farista Ananto" w:date="2021-10-12T15:27:00Z">
        <w:r w:rsidRPr="00006ABF">
          <w:rPr>
            <w:rFonts w:ascii="Times New Roman" w:hAnsi="Times New Roman" w:cs="Times New Roman"/>
            <w:noProof/>
            <w:webHidden/>
            <w:rPrChange w:id="925" w:author="Prasasti Karunia Farista Ananto" w:date="2021-10-14T16:56:00Z">
              <w:rPr>
                <w:noProof/>
                <w:webHidden/>
              </w:rPr>
            </w:rPrChange>
          </w:rPr>
          <w:t>26</w:t>
        </w:r>
        <w:r w:rsidRPr="00006ABF">
          <w:rPr>
            <w:rFonts w:ascii="Times New Roman" w:hAnsi="Times New Roman" w:cs="Times New Roman"/>
            <w:noProof/>
            <w:webHidden/>
            <w:rPrChange w:id="926" w:author="Prasasti Karunia Farista Ananto" w:date="2021-10-14T16:56:00Z">
              <w:rPr>
                <w:noProof/>
                <w:webHidden/>
              </w:rPr>
            </w:rPrChange>
          </w:rPr>
          <w:fldChar w:fldCharType="end"/>
        </w:r>
        <w:r w:rsidRPr="00006ABF">
          <w:rPr>
            <w:rStyle w:val="Hyperlink"/>
            <w:rFonts w:ascii="Times New Roman" w:hAnsi="Times New Roman" w:cs="Times New Roman"/>
            <w:noProof/>
            <w:rPrChange w:id="927" w:author="Prasasti Karunia Farista Ananto" w:date="2021-10-14T16:56:00Z">
              <w:rPr>
                <w:rStyle w:val="Hyperlink"/>
                <w:noProof/>
              </w:rPr>
            </w:rPrChange>
          </w:rPr>
          <w:fldChar w:fldCharType="end"/>
        </w:r>
      </w:ins>
    </w:p>
    <w:p w14:paraId="104F9862" w14:textId="7D904EA3" w:rsidR="00015ADF" w:rsidRPr="00006ABF" w:rsidRDefault="00015ADF" w:rsidP="00CC4C47">
      <w:pPr>
        <w:pStyle w:val="TableofFigures"/>
        <w:tabs>
          <w:tab w:val="right" w:leader="dot" w:pos="9016"/>
        </w:tabs>
        <w:spacing w:line="360" w:lineRule="auto"/>
        <w:rPr>
          <w:ins w:id="928" w:author="Prasasti Karunia Farista Ananto" w:date="2021-10-12T15:27:00Z"/>
          <w:rFonts w:ascii="Times New Roman" w:eastAsiaTheme="minorEastAsia" w:hAnsi="Times New Roman" w:cs="Times New Roman"/>
          <w:noProof/>
          <w:lang w:val="en-US" w:eastAsia="zh-TW"/>
          <w:rPrChange w:id="929" w:author="Prasasti Karunia Farista Ananto" w:date="2021-10-14T16:56:00Z">
            <w:rPr>
              <w:ins w:id="930" w:author="Prasasti Karunia Farista Ananto" w:date="2021-10-12T15:27:00Z"/>
              <w:rFonts w:eastAsiaTheme="minorEastAsia"/>
              <w:noProof/>
              <w:lang w:val="en-US" w:eastAsia="zh-TW"/>
            </w:rPr>
          </w:rPrChange>
        </w:rPr>
        <w:pPrChange w:id="931" w:author="nadira firinda" w:date="2022-10-29T23:37:00Z">
          <w:pPr>
            <w:pStyle w:val="TableofFigures"/>
            <w:tabs>
              <w:tab w:val="right" w:leader="dot" w:pos="9016"/>
            </w:tabs>
          </w:pPr>
        </w:pPrChange>
      </w:pPr>
      <w:ins w:id="932" w:author="Prasasti Karunia Farista Ananto" w:date="2021-10-12T15:27:00Z">
        <w:r w:rsidRPr="00006ABF">
          <w:rPr>
            <w:rStyle w:val="Hyperlink"/>
            <w:rFonts w:ascii="Times New Roman" w:hAnsi="Times New Roman" w:cs="Times New Roman"/>
            <w:noProof/>
            <w:rPrChange w:id="933" w:author="Prasasti Karunia Farista Ananto" w:date="2021-10-14T16:56:00Z">
              <w:rPr>
                <w:rStyle w:val="Hyperlink"/>
                <w:noProof/>
              </w:rPr>
            </w:rPrChange>
          </w:rPr>
          <w:fldChar w:fldCharType="begin"/>
        </w:r>
        <w:r w:rsidRPr="00006ABF">
          <w:rPr>
            <w:rStyle w:val="Hyperlink"/>
            <w:rFonts w:ascii="Times New Roman" w:hAnsi="Times New Roman" w:cs="Times New Roman"/>
            <w:noProof/>
            <w:rPrChange w:id="934" w:author="Prasasti Karunia Farista Ananto" w:date="2021-10-14T16:56:00Z">
              <w:rPr>
                <w:rStyle w:val="Hyperlink"/>
                <w:noProof/>
              </w:rPr>
            </w:rPrChange>
          </w:rPr>
          <w:instrText xml:space="preserve"> </w:instrText>
        </w:r>
        <w:r w:rsidRPr="00006ABF">
          <w:rPr>
            <w:rFonts w:ascii="Times New Roman" w:hAnsi="Times New Roman" w:cs="Times New Roman"/>
            <w:noProof/>
            <w:rPrChange w:id="935" w:author="Prasasti Karunia Farista Ananto" w:date="2021-10-14T16:56:00Z">
              <w:rPr>
                <w:noProof/>
              </w:rPr>
            </w:rPrChange>
          </w:rPr>
          <w:instrText>HYPERLINK \l "_Toc84944894"</w:instrText>
        </w:r>
        <w:r w:rsidRPr="00006ABF">
          <w:rPr>
            <w:rStyle w:val="Hyperlink"/>
            <w:rFonts w:ascii="Times New Roman" w:hAnsi="Times New Roman" w:cs="Times New Roman"/>
            <w:noProof/>
            <w:rPrChange w:id="936" w:author="Prasasti Karunia Farista Ananto" w:date="2021-10-14T16:56:00Z">
              <w:rPr>
                <w:rStyle w:val="Hyperlink"/>
                <w:noProof/>
              </w:rPr>
            </w:rPrChange>
          </w:rPr>
          <w:instrText xml:space="preserve"> </w:instrText>
        </w:r>
        <w:r w:rsidRPr="008B62E9">
          <w:rPr>
            <w:rStyle w:val="Hyperlink"/>
            <w:rFonts w:ascii="Times New Roman" w:hAnsi="Times New Roman" w:cs="Times New Roman"/>
            <w:noProof/>
          </w:rPr>
        </w:r>
        <w:r w:rsidRPr="00006ABF">
          <w:rPr>
            <w:rStyle w:val="Hyperlink"/>
            <w:rFonts w:ascii="Times New Roman" w:hAnsi="Times New Roman" w:cs="Times New Roman"/>
            <w:noProof/>
            <w:rPrChange w:id="937" w:author="Prasasti Karunia Farista Ananto" w:date="2021-10-14T16:56:00Z">
              <w:rPr>
                <w:rStyle w:val="Hyperlink"/>
                <w:noProof/>
              </w:rPr>
            </w:rPrChange>
          </w:rPr>
          <w:fldChar w:fldCharType="separate"/>
        </w:r>
        <w:r w:rsidRPr="00006ABF">
          <w:rPr>
            <w:rStyle w:val="Hyperlink"/>
            <w:rFonts w:ascii="Times New Roman" w:hAnsi="Times New Roman" w:cs="Times New Roman"/>
            <w:noProof/>
            <w:rPrChange w:id="938" w:author="Prasasti Karunia Farista Ananto" w:date="2021-10-14T16:56:00Z">
              <w:rPr>
                <w:rStyle w:val="Hyperlink"/>
                <w:noProof/>
              </w:rPr>
            </w:rPrChange>
          </w:rPr>
          <w:t>Tabel IV</w:t>
        </w:r>
        <w:r w:rsidRPr="00006ABF">
          <w:rPr>
            <w:rStyle w:val="Hyperlink"/>
            <w:rFonts w:ascii="Times New Roman" w:hAnsi="Times New Roman" w:cs="Times New Roman"/>
            <w:noProof/>
            <w:rPrChange w:id="939" w:author="Prasasti Karunia Farista Ananto" w:date="2021-10-14T16:56:00Z">
              <w:rPr>
                <w:rStyle w:val="Hyperlink"/>
                <w:noProof/>
              </w:rPr>
            </w:rPrChange>
          </w:rPr>
          <w:noBreakHyphen/>
          <w:t>2. Persamaan S</w:t>
        </w:r>
        <w:r w:rsidRPr="00006ABF">
          <w:rPr>
            <w:rStyle w:val="Hyperlink"/>
            <w:rFonts w:ascii="Times New Roman" w:hAnsi="Times New Roman" w:cs="Times New Roman"/>
            <w:noProof/>
            <w:lang w:val="en-US"/>
            <w:rPrChange w:id="940" w:author="Prasasti Karunia Farista Ananto" w:date="2021-10-14T16:56:00Z">
              <w:rPr>
                <w:rStyle w:val="Hyperlink"/>
                <w:noProof/>
                <w:lang w:val="en-US"/>
              </w:rPr>
            </w:rPrChange>
          </w:rPr>
          <w:t>ektor Pertambangan dan Pengolahan</w:t>
        </w:r>
        <w:r w:rsidRPr="00006ABF">
          <w:rPr>
            <w:rFonts w:ascii="Times New Roman" w:hAnsi="Times New Roman" w:cs="Times New Roman"/>
            <w:noProof/>
            <w:webHidden/>
            <w:rPrChange w:id="941" w:author="Prasasti Karunia Farista Ananto" w:date="2021-10-14T16:56:00Z">
              <w:rPr>
                <w:noProof/>
                <w:webHidden/>
              </w:rPr>
            </w:rPrChange>
          </w:rPr>
          <w:tab/>
        </w:r>
        <w:r w:rsidRPr="00006ABF">
          <w:rPr>
            <w:rFonts w:ascii="Times New Roman" w:hAnsi="Times New Roman" w:cs="Times New Roman"/>
            <w:noProof/>
            <w:webHidden/>
            <w:rPrChange w:id="942" w:author="Prasasti Karunia Farista Ananto" w:date="2021-10-14T16:56:00Z">
              <w:rPr>
                <w:noProof/>
                <w:webHidden/>
              </w:rPr>
            </w:rPrChange>
          </w:rPr>
          <w:fldChar w:fldCharType="begin"/>
        </w:r>
        <w:r w:rsidRPr="00006ABF">
          <w:rPr>
            <w:rFonts w:ascii="Times New Roman" w:hAnsi="Times New Roman" w:cs="Times New Roman"/>
            <w:noProof/>
            <w:webHidden/>
            <w:rPrChange w:id="943" w:author="Prasasti Karunia Farista Ananto" w:date="2021-10-14T16:56:00Z">
              <w:rPr>
                <w:noProof/>
                <w:webHidden/>
              </w:rPr>
            </w:rPrChange>
          </w:rPr>
          <w:instrText xml:space="preserve"> PAGEREF _Toc84944894 \h </w:instrText>
        </w:r>
      </w:ins>
      <w:r w:rsidRPr="008B62E9">
        <w:rPr>
          <w:rFonts w:ascii="Times New Roman" w:hAnsi="Times New Roman" w:cs="Times New Roman"/>
          <w:noProof/>
          <w:webHidden/>
        </w:rPr>
      </w:r>
      <w:r w:rsidRPr="00006ABF">
        <w:rPr>
          <w:rFonts w:ascii="Times New Roman" w:hAnsi="Times New Roman" w:cs="Times New Roman"/>
          <w:noProof/>
          <w:webHidden/>
          <w:rPrChange w:id="944" w:author="Prasasti Karunia Farista Ananto" w:date="2021-10-14T16:56:00Z">
            <w:rPr>
              <w:noProof/>
              <w:webHidden/>
            </w:rPr>
          </w:rPrChange>
        </w:rPr>
        <w:fldChar w:fldCharType="separate"/>
      </w:r>
      <w:ins w:id="945" w:author="Prasasti Karunia Farista Ananto" w:date="2021-10-12T15:27:00Z">
        <w:r w:rsidRPr="00006ABF">
          <w:rPr>
            <w:rFonts w:ascii="Times New Roman" w:hAnsi="Times New Roman" w:cs="Times New Roman"/>
            <w:noProof/>
            <w:webHidden/>
            <w:rPrChange w:id="946" w:author="Prasasti Karunia Farista Ananto" w:date="2021-10-14T16:56:00Z">
              <w:rPr>
                <w:noProof/>
                <w:webHidden/>
              </w:rPr>
            </w:rPrChange>
          </w:rPr>
          <w:t>28</w:t>
        </w:r>
        <w:r w:rsidRPr="00006ABF">
          <w:rPr>
            <w:rFonts w:ascii="Times New Roman" w:hAnsi="Times New Roman" w:cs="Times New Roman"/>
            <w:noProof/>
            <w:webHidden/>
            <w:rPrChange w:id="947" w:author="Prasasti Karunia Farista Ananto" w:date="2021-10-14T16:56:00Z">
              <w:rPr>
                <w:noProof/>
                <w:webHidden/>
              </w:rPr>
            </w:rPrChange>
          </w:rPr>
          <w:fldChar w:fldCharType="end"/>
        </w:r>
        <w:r w:rsidRPr="00006ABF">
          <w:rPr>
            <w:rStyle w:val="Hyperlink"/>
            <w:rFonts w:ascii="Times New Roman" w:hAnsi="Times New Roman" w:cs="Times New Roman"/>
            <w:noProof/>
            <w:rPrChange w:id="948" w:author="Prasasti Karunia Farista Ananto" w:date="2021-10-14T16:56:00Z">
              <w:rPr>
                <w:rStyle w:val="Hyperlink"/>
                <w:noProof/>
              </w:rPr>
            </w:rPrChange>
          </w:rPr>
          <w:fldChar w:fldCharType="end"/>
        </w:r>
      </w:ins>
    </w:p>
    <w:p w14:paraId="5895A6EA" w14:textId="11187BCD" w:rsidR="00015ADF" w:rsidRPr="00006ABF" w:rsidRDefault="00015ADF" w:rsidP="00CC4C47">
      <w:pPr>
        <w:pStyle w:val="TableofFigures"/>
        <w:tabs>
          <w:tab w:val="right" w:leader="dot" w:pos="9016"/>
        </w:tabs>
        <w:spacing w:line="360" w:lineRule="auto"/>
        <w:rPr>
          <w:ins w:id="949" w:author="Prasasti Karunia Farista Ananto" w:date="2021-10-12T15:27:00Z"/>
          <w:rFonts w:ascii="Times New Roman" w:eastAsiaTheme="minorEastAsia" w:hAnsi="Times New Roman" w:cs="Times New Roman"/>
          <w:noProof/>
          <w:lang w:val="en-US" w:eastAsia="zh-TW"/>
          <w:rPrChange w:id="950" w:author="Prasasti Karunia Farista Ananto" w:date="2021-10-14T16:56:00Z">
            <w:rPr>
              <w:ins w:id="951" w:author="Prasasti Karunia Farista Ananto" w:date="2021-10-12T15:27:00Z"/>
              <w:rFonts w:eastAsiaTheme="minorEastAsia"/>
              <w:noProof/>
              <w:lang w:val="en-US" w:eastAsia="zh-TW"/>
            </w:rPr>
          </w:rPrChange>
        </w:rPr>
        <w:pPrChange w:id="952" w:author="nadira firinda" w:date="2022-10-29T23:37:00Z">
          <w:pPr>
            <w:pStyle w:val="TableofFigures"/>
            <w:tabs>
              <w:tab w:val="right" w:leader="dot" w:pos="9016"/>
            </w:tabs>
          </w:pPr>
        </w:pPrChange>
      </w:pPr>
      <w:ins w:id="953" w:author="Prasasti Karunia Farista Ananto" w:date="2021-10-12T15:27:00Z">
        <w:r w:rsidRPr="00006ABF">
          <w:rPr>
            <w:rStyle w:val="Hyperlink"/>
            <w:rFonts w:ascii="Times New Roman" w:hAnsi="Times New Roman" w:cs="Times New Roman"/>
            <w:noProof/>
            <w:rPrChange w:id="954" w:author="Prasasti Karunia Farista Ananto" w:date="2021-10-14T16:56:00Z">
              <w:rPr>
                <w:rStyle w:val="Hyperlink"/>
                <w:noProof/>
              </w:rPr>
            </w:rPrChange>
          </w:rPr>
          <w:fldChar w:fldCharType="begin"/>
        </w:r>
        <w:r w:rsidRPr="00006ABF">
          <w:rPr>
            <w:rStyle w:val="Hyperlink"/>
            <w:rFonts w:ascii="Times New Roman" w:hAnsi="Times New Roman" w:cs="Times New Roman"/>
            <w:noProof/>
            <w:rPrChange w:id="955" w:author="Prasasti Karunia Farista Ananto" w:date="2021-10-14T16:56:00Z">
              <w:rPr>
                <w:rStyle w:val="Hyperlink"/>
                <w:noProof/>
              </w:rPr>
            </w:rPrChange>
          </w:rPr>
          <w:instrText xml:space="preserve"> </w:instrText>
        </w:r>
        <w:r w:rsidRPr="00006ABF">
          <w:rPr>
            <w:rFonts w:ascii="Times New Roman" w:hAnsi="Times New Roman" w:cs="Times New Roman"/>
            <w:noProof/>
            <w:rPrChange w:id="956" w:author="Prasasti Karunia Farista Ananto" w:date="2021-10-14T16:56:00Z">
              <w:rPr>
                <w:noProof/>
              </w:rPr>
            </w:rPrChange>
          </w:rPr>
          <w:instrText>HYPERLINK \l "_Toc84944895"</w:instrText>
        </w:r>
        <w:r w:rsidRPr="00006ABF">
          <w:rPr>
            <w:rStyle w:val="Hyperlink"/>
            <w:rFonts w:ascii="Times New Roman" w:hAnsi="Times New Roman" w:cs="Times New Roman"/>
            <w:noProof/>
            <w:rPrChange w:id="957" w:author="Prasasti Karunia Farista Ananto" w:date="2021-10-14T16:56:00Z">
              <w:rPr>
                <w:rStyle w:val="Hyperlink"/>
                <w:noProof/>
              </w:rPr>
            </w:rPrChange>
          </w:rPr>
          <w:instrText xml:space="preserve"> </w:instrText>
        </w:r>
        <w:r w:rsidRPr="008B62E9">
          <w:rPr>
            <w:rStyle w:val="Hyperlink"/>
            <w:rFonts w:ascii="Times New Roman" w:hAnsi="Times New Roman" w:cs="Times New Roman"/>
            <w:noProof/>
          </w:rPr>
        </w:r>
        <w:r w:rsidRPr="00006ABF">
          <w:rPr>
            <w:rStyle w:val="Hyperlink"/>
            <w:rFonts w:ascii="Times New Roman" w:hAnsi="Times New Roman" w:cs="Times New Roman"/>
            <w:noProof/>
            <w:rPrChange w:id="958" w:author="Prasasti Karunia Farista Ananto" w:date="2021-10-14T16:56:00Z">
              <w:rPr>
                <w:rStyle w:val="Hyperlink"/>
                <w:noProof/>
              </w:rPr>
            </w:rPrChange>
          </w:rPr>
          <w:fldChar w:fldCharType="separate"/>
        </w:r>
        <w:r w:rsidRPr="00006ABF">
          <w:rPr>
            <w:rStyle w:val="Hyperlink"/>
            <w:rFonts w:ascii="Times New Roman" w:hAnsi="Times New Roman" w:cs="Times New Roman"/>
            <w:noProof/>
            <w:rPrChange w:id="959" w:author="Prasasti Karunia Farista Ananto" w:date="2021-10-14T16:56:00Z">
              <w:rPr>
                <w:rStyle w:val="Hyperlink"/>
                <w:noProof/>
              </w:rPr>
            </w:rPrChange>
          </w:rPr>
          <w:t>Tabel IV</w:t>
        </w:r>
        <w:r w:rsidRPr="00006ABF">
          <w:rPr>
            <w:rStyle w:val="Hyperlink"/>
            <w:rFonts w:ascii="Times New Roman" w:hAnsi="Times New Roman" w:cs="Times New Roman"/>
            <w:noProof/>
            <w:rPrChange w:id="960" w:author="Prasasti Karunia Farista Ananto" w:date="2021-10-14T16:56:00Z">
              <w:rPr>
                <w:rStyle w:val="Hyperlink"/>
                <w:noProof/>
              </w:rPr>
            </w:rPrChange>
          </w:rPr>
          <w:noBreakHyphen/>
          <w:t>3. Persamaan Sektor Industri Pengolahan</w:t>
        </w:r>
        <w:r w:rsidRPr="00006ABF">
          <w:rPr>
            <w:rFonts w:ascii="Times New Roman" w:hAnsi="Times New Roman" w:cs="Times New Roman"/>
            <w:noProof/>
            <w:webHidden/>
            <w:rPrChange w:id="961" w:author="Prasasti Karunia Farista Ananto" w:date="2021-10-14T16:56:00Z">
              <w:rPr>
                <w:noProof/>
                <w:webHidden/>
              </w:rPr>
            </w:rPrChange>
          </w:rPr>
          <w:tab/>
        </w:r>
        <w:r w:rsidRPr="00006ABF">
          <w:rPr>
            <w:rFonts w:ascii="Times New Roman" w:hAnsi="Times New Roman" w:cs="Times New Roman"/>
            <w:noProof/>
            <w:webHidden/>
            <w:rPrChange w:id="962" w:author="Prasasti Karunia Farista Ananto" w:date="2021-10-14T16:56:00Z">
              <w:rPr>
                <w:noProof/>
                <w:webHidden/>
              </w:rPr>
            </w:rPrChange>
          </w:rPr>
          <w:fldChar w:fldCharType="begin"/>
        </w:r>
        <w:r w:rsidRPr="00006ABF">
          <w:rPr>
            <w:rFonts w:ascii="Times New Roman" w:hAnsi="Times New Roman" w:cs="Times New Roman"/>
            <w:noProof/>
            <w:webHidden/>
            <w:rPrChange w:id="963" w:author="Prasasti Karunia Farista Ananto" w:date="2021-10-14T16:56:00Z">
              <w:rPr>
                <w:noProof/>
                <w:webHidden/>
              </w:rPr>
            </w:rPrChange>
          </w:rPr>
          <w:instrText xml:space="preserve"> PAGEREF _Toc84944895 \h </w:instrText>
        </w:r>
      </w:ins>
      <w:r w:rsidRPr="008B62E9">
        <w:rPr>
          <w:rFonts w:ascii="Times New Roman" w:hAnsi="Times New Roman" w:cs="Times New Roman"/>
          <w:noProof/>
          <w:webHidden/>
        </w:rPr>
      </w:r>
      <w:r w:rsidRPr="00006ABF">
        <w:rPr>
          <w:rFonts w:ascii="Times New Roman" w:hAnsi="Times New Roman" w:cs="Times New Roman"/>
          <w:noProof/>
          <w:webHidden/>
          <w:rPrChange w:id="964" w:author="Prasasti Karunia Farista Ananto" w:date="2021-10-14T16:56:00Z">
            <w:rPr>
              <w:noProof/>
              <w:webHidden/>
            </w:rPr>
          </w:rPrChange>
        </w:rPr>
        <w:fldChar w:fldCharType="separate"/>
      </w:r>
      <w:ins w:id="965" w:author="Prasasti Karunia Farista Ananto" w:date="2021-10-12T15:27:00Z">
        <w:r w:rsidRPr="00006ABF">
          <w:rPr>
            <w:rFonts w:ascii="Times New Roman" w:hAnsi="Times New Roman" w:cs="Times New Roman"/>
            <w:noProof/>
            <w:webHidden/>
            <w:rPrChange w:id="966" w:author="Prasasti Karunia Farista Ananto" w:date="2021-10-14T16:56:00Z">
              <w:rPr>
                <w:noProof/>
                <w:webHidden/>
              </w:rPr>
            </w:rPrChange>
          </w:rPr>
          <w:t>30</w:t>
        </w:r>
        <w:r w:rsidRPr="00006ABF">
          <w:rPr>
            <w:rFonts w:ascii="Times New Roman" w:hAnsi="Times New Roman" w:cs="Times New Roman"/>
            <w:noProof/>
            <w:webHidden/>
            <w:rPrChange w:id="967" w:author="Prasasti Karunia Farista Ananto" w:date="2021-10-14T16:56:00Z">
              <w:rPr>
                <w:noProof/>
                <w:webHidden/>
              </w:rPr>
            </w:rPrChange>
          </w:rPr>
          <w:fldChar w:fldCharType="end"/>
        </w:r>
        <w:r w:rsidRPr="00006ABF">
          <w:rPr>
            <w:rStyle w:val="Hyperlink"/>
            <w:rFonts w:ascii="Times New Roman" w:hAnsi="Times New Roman" w:cs="Times New Roman"/>
            <w:noProof/>
            <w:rPrChange w:id="968" w:author="Prasasti Karunia Farista Ananto" w:date="2021-10-14T16:56:00Z">
              <w:rPr>
                <w:rStyle w:val="Hyperlink"/>
                <w:noProof/>
              </w:rPr>
            </w:rPrChange>
          </w:rPr>
          <w:fldChar w:fldCharType="end"/>
        </w:r>
      </w:ins>
    </w:p>
    <w:p w14:paraId="00314B82" w14:textId="291C6DD2" w:rsidR="00015ADF" w:rsidRPr="00006ABF" w:rsidRDefault="00015ADF" w:rsidP="00CC4C47">
      <w:pPr>
        <w:pStyle w:val="TableofFigures"/>
        <w:tabs>
          <w:tab w:val="right" w:leader="dot" w:pos="9016"/>
        </w:tabs>
        <w:spacing w:line="360" w:lineRule="auto"/>
        <w:rPr>
          <w:ins w:id="969" w:author="Prasasti Karunia Farista Ananto" w:date="2021-10-12T15:27:00Z"/>
          <w:rFonts w:ascii="Times New Roman" w:eastAsiaTheme="minorEastAsia" w:hAnsi="Times New Roman" w:cs="Times New Roman"/>
          <w:noProof/>
          <w:lang w:val="en-US" w:eastAsia="zh-TW"/>
          <w:rPrChange w:id="970" w:author="Prasasti Karunia Farista Ananto" w:date="2021-10-14T16:56:00Z">
            <w:rPr>
              <w:ins w:id="971" w:author="Prasasti Karunia Farista Ananto" w:date="2021-10-12T15:27:00Z"/>
              <w:rFonts w:eastAsiaTheme="minorEastAsia"/>
              <w:noProof/>
              <w:lang w:val="en-US" w:eastAsia="zh-TW"/>
            </w:rPr>
          </w:rPrChange>
        </w:rPr>
        <w:pPrChange w:id="972" w:author="nadira firinda" w:date="2022-10-29T23:37:00Z">
          <w:pPr>
            <w:pStyle w:val="TableofFigures"/>
            <w:tabs>
              <w:tab w:val="right" w:leader="dot" w:pos="9016"/>
            </w:tabs>
          </w:pPr>
        </w:pPrChange>
      </w:pPr>
      <w:ins w:id="973" w:author="Prasasti Karunia Farista Ananto" w:date="2021-10-12T15:27:00Z">
        <w:r w:rsidRPr="00006ABF">
          <w:rPr>
            <w:rStyle w:val="Hyperlink"/>
            <w:rFonts w:ascii="Times New Roman" w:hAnsi="Times New Roman" w:cs="Times New Roman"/>
            <w:noProof/>
            <w:rPrChange w:id="974" w:author="Prasasti Karunia Farista Ananto" w:date="2021-10-14T16:56:00Z">
              <w:rPr>
                <w:rStyle w:val="Hyperlink"/>
                <w:noProof/>
              </w:rPr>
            </w:rPrChange>
          </w:rPr>
          <w:fldChar w:fldCharType="begin"/>
        </w:r>
        <w:r w:rsidRPr="00006ABF">
          <w:rPr>
            <w:rStyle w:val="Hyperlink"/>
            <w:rFonts w:ascii="Times New Roman" w:hAnsi="Times New Roman" w:cs="Times New Roman"/>
            <w:noProof/>
            <w:rPrChange w:id="975" w:author="Prasasti Karunia Farista Ananto" w:date="2021-10-14T16:56:00Z">
              <w:rPr>
                <w:rStyle w:val="Hyperlink"/>
                <w:noProof/>
              </w:rPr>
            </w:rPrChange>
          </w:rPr>
          <w:instrText xml:space="preserve"> </w:instrText>
        </w:r>
        <w:r w:rsidRPr="00006ABF">
          <w:rPr>
            <w:rFonts w:ascii="Times New Roman" w:hAnsi="Times New Roman" w:cs="Times New Roman"/>
            <w:noProof/>
            <w:rPrChange w:id="976" w:author="Prasasti Karunia Farista Ananto" w:date="2021-10-14T16:56:00Z">
              <w:rPr>
                <w:noProof/>
              </w:rPr>
            </w:rPrChange>
          </w:rPr>
          <w:instrText>HYPERLINK \l "_Toc84944896"</w:instrText>
        </w:r>
        <w:r w:rsidRPr="00006ABF">
          <w:rPr>
            <w:rStyle w:val="Hyperlink"/>
            <w:rFonts w:ascii="Times New Roman" w:hAnsi="Times New Roman" w:cs="Times New Roman"/>
            <w:noProof/>
            <w:rPrChange w:id="977" w:author="Prasasti Karunia Farista Ananto" w:date="2021-10-14T16:56:00Z">
              <w:rPr>
                <w:rStyle w:val="Hyperlink"/>
                <w:noProof/>
              </w:rPr>
            </w:rPrChange>
          </w:rPr>
          <w:instrText xml:space="preserve"> </w:instrText>
        </w:r>
        <w:r w:rsidRPr="008B62E9">
          <w:rPr>
            <w:rStyle w:val="Hyperlink"/>
            <w:rFonts w:ascii="Times New Roman" w:hAnsi="Times New Roman" w:cs="Times New Roman"/>
            <w:noProof/>
          </w:rPr>
        </w:r>
        <w:r w:rsidRPr="00006ABF">
          <w:rPr>
            <w:rStyle w:val="Hyperlink"/>
            <w:rFonts w:ascii="Times New Roman" w:hAnsi="Times New Roman" w:cs="Times New Roman"/>
            <w:noProof/>
            <w:rPrChange w:id="978" w:author="Prasasti Karunia Farista Ananto" w:date="2021-10-14T16:56:00Z">
              <w:rPr>
                <w:rStyle w:val="Hyperlink"/>
                <w:noProof/>
              </w:rPr>
            </w:rPrChange>
          </w:rPr>
          <w:fldChar w:fldCharType="separate"/>
        </w:r>
        <w:r w:rsidRPr="00006ABF">
          <w:rPr>
            <w:rStyle w:val="Hyperlink"/>
            <w:rFonts w:ascii="Times New Roman" w:hAnsi="Times New Roman" w:cs="Times New Roman"/>
            <w:noProof/>
            <w:rPrChange w:id="979" w:author="Prasasti Karunia Farista Ananto" w:date="2021-10-14T16:56:00Z">
              <w:rPr>
                <w:rStyle w:val="Hyperlink"/>
                <w:noProof/>
              </w:rPr>
            </w:rPrChange>
          </w:rPr>
          <w:t>Tabel IV</w:t>
        </w:r>
        <w:r w:rsidRPr="00006ABF">
          <w:rPr>
            <w:rStyle w:val="Hyperlink"/>
            <w:rFonts w:ascii="Times New Roman" w:hAnsi="Times New Roman" w:cs="Times New Roman"/>
            <w:noProof/>
            <w:rPrChange w:id="980" w:author="Prasasti Karunia Farista Ananto" w:date="2021-10-14T16:56:00Z">
              <w:rPr>
                <w:rStyle w:val="Hyperlink"/>
                <w:noProof/>
              </w:rPr>
            </w:rPrChange>
          </w:rPr>
          <w:noBreakHyphen/>
          <w:t>4. Persamaan Sektor Pengadaan Listrik dan Gas</w:t>
        </w:r>
        <w:r w:rsidRPr="00006ABF">
          <w:rPr>
            <w:rFonts w:ascii="Times New Roman" w:hAnsi="Times New Roman" w:cs="Times New Roman"/>
            <w:noProof/>
            <w:webHidden/>
            <w:rPrChange w:id="981" w:author="Prasasti Karunia Farista Ananto" w:date="2021-10-14T16:56:00Z">
              <w:rPr>
                <w:noProof/>
                <w:webHidden/>
              </w:rPr>
            </w:rPrChange>
          </w:rPr>
          <w:tab/>
        </w:r>
        <w:r w:rsidRPr="00006ABF">
          <w:rPr>
            <w:rFonts w:ascii="Times New Roman" w:hAnsi="Times New Roman" w:cs="Times New Roman"/>
            <w:noProof/>
            <w:webHidden/>
            <w:rPrChange w:id="982" w:author="Prasasti Karunia Farista Ananto" w:date="2021-10-14T16:56:00Z">
              <w:rPr>
                <w:noProof/>
                <w:webHidden/>
              </w:rPr>
            </w:rPrChange>
          </w:rPr>
          <w:fldChar w:fldCharType="begin"/>
        </w:r>
        <w:r w:rsidRPr="00006ABF">
          <w:rPr>
            <w:rFonts w:ascii="Times New Roman" w:hAnsi="Times New Roman" w:cs="Times New Roman"/>
            <w:noProof/>
            <w:webHidden/>
            <w:rPrChange w:id="983" w:author="Prasasti Karunia Farista Ananto" w:date="2021-10-14T16:56:00Z">
              <w:rPr>
                <w:noProof/>
                <w:webHidden/>
              </w:rPr>
            </w:rPrChange>
          </w:rPr>
          <w:instrText xml:space="preserve"> PAGEREF _Toc84944896 \h </w:instrText>
        </w:r>
      </w:ins>
      <w:r w:rsidRPr="008B62E9">
        <w:rPr>
          <w:rFonts w:ascii="Times New Roman" w:hAnsi="Times New Roman" w:cs="Times New Roman"/>
          <w:noProof/>
          <w:webHidden/>
        </w:rPr>
      </w:r>
      <w:r w:rsidRPr="00006ABF">
        <w:rPr>
          <w:rFonts w:ascii="Times New Roman" w:hAnsi="Times New Roman" w:cs="Times New Roman"/>
          <w:noProof/>
          <w:webHidden/>
          <w:rPrChange w:id="984" w:author="Prasasti Karunia Farista Ananto" w:date="2021-10-14T16:56:00Z">
            <w:rPr>
              <w:noProof/>
              <w:webHidden/>
            </w:rPr>
          </w:rPrChange>
        </w:rPr>
        <w:fldChar w:fldCharType="separate"/>
      </w:r>
      <w:ins w:id="985" w:author="Prasasti Karunia Farista Ananto" w:date="2021-10-12T15:27:00Z">
        <w:r w:rsidRPr="00006ABF">
          <w:rPr>
            <w:rFonts w:ascii="Times New Roman" w:hAnsi="Times New Roman" w:cs="Times New Roman"/>
            <w:noProof/>
            <w:webHidden/>
            <w:rPrChange w:id="986" w:author="Prasasti Karunia Farista Ananto" w:date="2021-10-14T16:56:00Z">
              <w:rPr>
                <w:noProof/>
                <w:webHidden/>
              </w:rPr>
            </w:rPrChange>
          </w:rPr>
          <w:t>31</w:t>
        </w:r>
        <w:r w:rsidRPr="00006ABF">
          <w:rPr>
            <w:rFonts w:ascii="Times New Roman" w:hAnsi="Times New Roman" w:cs="Times New Roman"/>
            <w:noProof/>
            <w:webHidden/>
            <w:rPrChange w:id="987" w:author="Prasasti Karunia Farista Ananto" w:date="2021-10-14T16:56:00Z">
              <w:rPr>
                <w:noProof/>
                <w:webHidden/>
              </w:rPr>
            </w:rPrChange>
          </w:rPr>
          <w:fldChar w:fldCharType="end"/>
        </w:r>
        <w:r w:rsidRPr="00006ABF">
          <w:rPr>
            <w:rStyle w:val="Hyperlink"/>
            <w:rFonts w:ascii="Times New Roman" w:hAnsi="Times New Roman" w:cs="Times New Roman"/>
            <w:noProof/>
            <w:rPrChange w:id="988" w:author="Prasasti Karunia Farista Ananto" w:date="2021-10-14T16:56:00Z">
              <w:rPr>
                <w:rStyle w:val="Hyperlink"/>
                <w:noProof/>
              </w:rPr>
            </w:rPrChange>
          </w:rPr>
          <w:fldChar w:fldCharType="end"/>
        </w:r>
      </w:ins>
    </w:p>
    <w:p w14:paraId="7E2A6E4C" w14:textId="495E4D95" w:rsidR="00015ADF" w:rsidRPr="00006ABF" w:rsidRDefault="00015ADF" w:rsidP="00CC4C47">
      <w:pPr>
        <w:pStyle w:val="TableofFigures"/>
        <w:tabs>
          <w:tab w:val="right" w:leader="dot" w:pos="9016"/>
        </w:tabs>
        <w:spacing w:line="360" w:lineRule="auto"/>
        <w:rPr>
          <w:ins w:id="989" w:author="Prasasti Karunia Farista Ananto" w:date="2021-10-12T15:27:00Z"/>
          <w:rFonts w:ascii="Times New Roman" w:eastAsiaTheme="minorEastAsia" w:hAnsi="Times New Roman" w:cs="Times New Roman"/>
          <w:noProof/>
          <w:lang w:val="en-US" w:eastAsia="zh-TW"/>
          <w:rPrChange w:id="990" w:author="Prasasti Karunia Farista Ananto" w:date="2021-10-14T16:56:00Z">
            <w:rPr>
              <w:ins w:id="991" w:author="Prasasti Karunia Farista Ananto" w:date="2021-10-12T15:27:00Z"/>
              <w:rFonts w:eastAsiaTheme="minorEastAsia"/>
              <w:noProof/>
              <w:lang w:val="en-US" w:eastAsia="zh-TW"/>
            </w:rPr>
          </w:rPrChange>
        </w:rPr>
        <w:pPrChange w:id="992" w:author="nadira firinda" w:date="2022-10-29T23:37:00Z">
          <w:pPr>
            <w:pStyle w:val="TableofFigures"/>
            <w:tabs>
              <w:tab w:val="right" w:leader="dot" w:pos="9016"/>
            </w:tabs>
          </w:pPr>
        </w:pPrChange>
      </w:pPr>
      <w:ins w:id="993" w:author="Prasasti Karunia Farista Ananto" w:date="2021-10-12T15:27:00Z">
        <w:r w:rsidRPr="00006ABF">
          <w:rPr>
            <w:rStyle w:val="Hyperlink"/>
            <w:rFonts w:ascii="Times New Roman" w:hAnsi="Times New Roman" w:cs="Times New Roman"/>
            <w:noProof/>
            <w:rPrChange w:id="994" w:author="Prasasti Karunia Farista Ananto" w:date="2021-10-14T16:56:00Z">
              <w:rPr>
                <w:rStyle w:val="Hyperlink"/>
                <w:noProof/>
              </w:rPr>
            </w:rPrChange>
          </w:rPr>
          <w:fldChar w:fldCharType="begin"/>
        </w:r>
        <w:r w:rsidRPr="00006ABF">
          <w:rPr>
            <w:rStyle w:val="Hyperlink"/>
            <w:rFonts w:ascii="Times New Roman" w:hAnsi="Times New Roman" w:cs="Times New Roman"/>
            <w:noProof/>
            <w:rPrChange w:id="995" w:author="Prasasti Karunia Farista Ananto" w:date="2021-10-14T16:56:00Z">
              <w:rPr>
                <w:rStyle w:val="Hyperlink"/>
                <w:noProof/>
              </w:rPr>
            </w:rPrChange>
          </w:rPr>
          <w:instrText xml:space="preserve"> </w:instrText>
        </w:r>
        <w:r w:rsidRPr="00006ABF">
          <w:rPr>
            <w:rFonts w:ascii="Times New Roman" w:hAnsi="Times New Roman" w:cs="Times New Roman"/>
            <w:noProof/>
            <w:rPrChange w:id="996" w:author="Prasasti Karunia Farista Ananto" w:date="2021-10-14T16:56:00Z">
              <w:rPr>
                <w:noProof/>
              </w:rPr>
            </w:rPrChange>
          </w:rPr>
          <w:instrText>HYPERLINK \l "_Toc84944897"</w:instrText>
        </w:r>
        <w:r w:rsidRPr="00006ABF">
          <w:rPr>
            <w:rStyle w:val="Hyperlink"/>
            <w:rFonts w:ascii="Times New Roman" w:hAnsi="Times New Roman" w:cs="Times New Roman"/>
            <w:noProof/>
            <w:rPrChange w:id="997" w:author="Prasasti Karunia Farista Ananto" w:date="2021-10-14T16:56:00Z">
              <w:rPr>
                <w:rStyle w:val="Hyperlink"/>
                <w:noProof/>
              </w:rPr>
            </w:rPrChange>
          </w:rPr>
          <w:instrText xml:space="preserve"> </w:instrText>
        </w:r>
        <w:r w:rsidRPr="008B62E9">
          <w:rPr>
            <w:rStyle w:val="Hyperlink"/>
            <w:rFonts w:ascii="Times New Roman" w:hAnsi="Times New Roman" w:cs="Times New Roman"/>
            <w:noProof/>
          </w:rPr>
        </w:r>
        <w:r w:rsidRPr="00006ABF">
          <w:rPr>
            <w:rStyle w:val="Hyperlink"/>
            <w:rFonts w:ascii="Times New Roman" w:hAnsi="Times New Roman" w:cs="Times New Roman"/>
            <w:noProof/>
            <w:rPrChange w:id="998" w:author="Prasasti Karunia Farista Ananto" w:date="2021-10-14T16:56:00Z">
              <w:rPr>
                <w:rStyle w:val="Hyperlink"/>
                <w:noProof/>
              </w:rPr>
            </w:rPrChange>
          </w:rPr>
          <w:fldChar w:fldCharType="separate"/>
        </w:r>
        <w:r w:rsidRPr="00006ABF">
          <w:rPr>
            <w:rStyle w:val="Hyperlink"/>
            <w:rFonts w:ascii="Times New Roman" w:hAnsi="Times New Roman" w:cs="Times New Roman"/>
            <w:noProof/>
            <w:rPrChange w:id="999" w:author="Prasasti Karunia Farista Ananto" w:date="2021-10-14T16:56:00Z">
              <w:rPr>
                <w:rStyle w:val="Hyperlink"/>
                <w:noProof/>
              </w:rPr>
            </w:rPrChange>
          </w:rPr>
          <w:t>Tabel IV</w:t>
        </w:r>
        <w:r w:rsidRPr="00006ABF">
          <w:rPr>
            <w:rStyle w:val="Hyperlink"/>
            <w:rFonts w:ascii="Times New Roman" w:hAnsi="Times New Roman" w:cs="Times New Roman"/>
            <w:noProof/>
            <w:rPrChange w:id="1000" w:author="Prasasti Karunia Farista Ananto" w:date="2021-10-14T16:56:00Z">
              <w:rPr>
                <w:rStyle w:val="Hyperlink"/>
                <w:noProof/>
              </w:rPr>
            </w:rPrChange>
          </w:rPr>
          <w:noBreakHyphen/>
          <w:t>5. Persamaan Sektor Pengadaan Air</w:t>
        </w:r>
        <w:r w:rsidRPr="00006ABF">
          <w:rPr>
            <w:rFonts w:ascii="Times New Roman" w:hAnsi="Times New Roman" w:cs="Times New Roman"/>
            <w:noProof/>
            <w:webHidden/>
            <w:rPrChange w:id="1001" w:author="Prasasti Karunia Farista Ananto" w:date="2021-10-14T16:56:00Z">
              <w:rPr>
                <w:noProof/>
                <w:webHidden/>
              </w:rPr>
            </w:rPrChange>
          </w:rPr>
          <w:tab/>
        </w:r>
        <w:r w:rsidRPr="00006ABF">
          <w:rPr>
            <w:rFonts w:ascii="Times New Roman" w:hAnsi="Times New Roman" w:cs="Times New Roman"/>
            <w:noProof/>
            <w:webHidden/>
            <w:rPrChange w:id="1002" w:author="Prasasti Karunia Farista Ananto" w:date="2021-10-14T16:56:00Z">
              <w:rPr>
                <w:noProof/>
                <w:webHidden/>
              </w:rPr>
            </w:rPrChange>
          </w:rPr>
          <w:fldChar w:fldCharType="begin"/>
        </w:r>
        <w:r w:rsidRPr="00006ABF">
          <w:rPr>
            <w:rFonts w:ascii="Times New Roman" w:hAnsi="Times New Roman" w:cs="Times New Roman"/>
            <w:noProof/>
            <w:webHidden/>
            <w:rPrChange w:id="1003" w:author="Prasasti Karunia Farista Ananto" w:date="2021-10-14T16:56:00Z">
              <w:rPr>
                <w:noProof/>
                <w:webHidden/>
              </w:rPr>
            </w:rPrChange>
          </w:rPr>
          <w:instrText xml:space="preserve"> PAGEREF _Toc84944897 \h </w:instrText>
        </w:r>
      </w:ins>
      <w:r w:rsidRPr="008B62E9">
        <w:rPr>
          <w:rFonts w:ascii="Times New Roman" w:hAnsi="Times New Roman" w:cs="Times New Roman"/>
          <w:noProof/>
          <w:webHidden/>
        </w:rPr>
      </w:r>
      <w:r w:rsidRPr="00006ABF">
        <w:rPr>
          <w:rFonts w:ascii="Times New Roman" w:hAnsi="Times New Roman" w:cs="Times New Roman"/>
          <w:noProof/>
          <w:webHidden/>
          <w:rPrChange w:id="1004" w:author="Prasasti Karunia Farista Ananto" w:date="2021-10-14T16:56:00Z">
            <w:rPr>
              <w:noProof/>
              <w:webHidden/>
            </w:rPr>
          </w:rPrChange>
        </w:rPr>
        <w:fldChar w:fldCharType="separate"/>
      </w:r>
      <w:ins w:id="1005" w:author="Prasasti Karunia Farista Ananto" w:date="2021-10-12T15:27:00Z">
        <w:r w:rsidRPr="00006ABF">
          <w:rPr>
            <w:rFonts w:ascii="Times New Roman" w:hAnsi="Times New Roman" w:cs="Times New Roman"/>
            <w:noProof/>
            <w:webHidden/>
            <w:rPrChange w:id="1006" w:author="Prasasti Karunia Farista Ananto" w:date="2021-10-14T16:56:00Z">
              <w:rPr>
                <w:noProof/>
                <w:webHidden/>
              </w:rPr>
            </w:rPrChange>
          </w:rPr>
          <w:t>33</w:t>
        </w:r>
        <w:r w:rsidRPr="00006ABF">
          <w:rPr>
            <w:rFonts w:ascii="Times New Roman" w:hAnsi="Times New Roman" w:cs="Times New Roman"/>
            <w:noProof/>
            <w:webHidden/>
            <w:rPrChange w:id="1007" w:author="Prasasti Karunia Farista Ananto" w:date="2021-10-14T16:56:00Z">
              <w:rPr>
                <w:noProof/>
                <w:webHidden/>
              </w:rPr>
            </w:rPrChange>
          </w:rPr>
          <w:fldChar w:fldCharType="end"/>
        </w:r>
        <w:r w:rsidRPr="00006ABF">
          <w:rPr>
            <w:rStyle w:val="Hyperlink"/>
            <w:rFonts w:ascii="Times New Roman" w:hAnsi="Times New Roman" w:cs="Times New Roman"/>
            <w:noProof/>
            <w:rPrChange w:id="1008" w:author="Prasasti Karunia Farista Ananto" w:date="2021-10-14T16:56:00Z">
              <w:rPr>
                <w:rStyle w:val="Hyperlink"/>
                <w:noProof/>
              </w:rPr>
            </w:rPrChange>
          </w:rPr>
          <w:fldChar w:fldCharType="end"/>
        </w:r>
      </w:ins>
    </w:p>
    <w:p w14:paraId="3CD66308" w14:textId="4CB17DB9" w:rsidR="00015ADF" w:rsidRPr="00006ABF" w:rsidRDefault="00015ADF" w:rsidP="00CC4C47">
      <w:pPr>
        <w:pStyle w:val="TableofFigures"/>
        <w:tabs>
          <w:tab w:val="right" w:leader="dot" w:pos="9016"/>
        </w:tabs>
        <w:spacing w:line="360" w:lineRule="auto"/>
        <w:rPr>
          <w:ins w:id="1009" w:author="Prasasti Karunia Farista Ananto" w:date="2021-10-12T15:27:00Z"/>
          <w:rFonts w:ascii="Times New Roman" w:eastAsiaTheme="minorEastAsia" w:hAnsi="Times New Roman" w:cs="Times New Roman"/>
          <w:noProof/>
          <w:lang w:val="en-US" w:eastAsia="zh-TW"/>
          <w:rPrChange w:id="1010" w:author="Prasasti Karunia Farista Ananto" w:date="2021-10-14T16:56:00Z">
            <w:rPr>
              <w:ins w:id="1011" w:author="Prasasti Karunia Farista Ananto" w:date="2021-10-12T15:27:00Z"/>
              <w:rFonts w:eastAsiaTheme="minorEastAsia"/>
              <w:noProof/>
              <w:lang w:val="en-US" w:eastAsia="zh-TW"/>
            </w:rPr>
          </w:rPrChange>
        </w:rPr>
        <w:pPrChange w:id="1012" w:author="nadira firinda" w:date="2022-10-29T23:37:00Z">
          <w:pPr>
            <w:pStyle w:val="TableofFigures"/>
            <w:tabs>
              <w:tab w:val="right" w:leader="dot" w:pos="9016"/>
            </w:tabs>
          </w:pPr>
        </w:pPrChange>
      </w:pPr>
      <w:ins w:id="1013" w:author="Prasasti Karunia Farista Ananto" w:date="2021-10-12T15:27:00Z">
        <w:r w:rsidRPr="00006ABF">
          <w:rPr>
            <w:rStyle w:val="Hyperlink"/>
            <w:rFonts w:ascii="Times New Roman" w:hAnsi="Times New Roman" w:cs="Times New Roman"/>
            <w:noProof/>
            <w:rPrChange w:id="1014" w:author="Prasasti Karunia Farista Ananto" w:date="2021-10-14T16:56:00Z">
              <w:rPr>
                <w:rStyle w:val="Hyperlink"/>
                <w:noProof/>
              </w:rPr>
            </w:rPrChange>
          </w:rPr>
          <w:fldChar w:fldCharType="begin"/>
        </w:r>
        <w:r w:rsidRPr="00006ABF">
          <w:rPr>
            <w:rStyle w:val="Hyperlink"/>
            <w:rFonts w:ascii="Times New Roman" w:hAnsi="Times New Roman" w:cs="Times New Roman"/>
            <w:noProof/>
            <w:rPrChange w:id="1015" w:author="Prasasti Karunia Farista Ananto" w:date="2021-10-14T16:56:00Z">
              <w:rPr>
                <w:rStyle w:val="Hyperlink"/>
                <w:noProof/>
              </w:rPr>
            </w:rPrChange>
          </w:rPr>
          <w:instrText xml:space="preserve"> </w:instrText>
        </w:r>
        <w:r w:rsidRPr="00006ABF">
          <w:rPr>
            <w:rFonts w:ascii="Times New Roman" w:hAnsi="Times New Roman" w:cs="Times New Roman"/>
            <w:noProof/>
            <w:rPrChange w:id="1016" w:author="Prasasti Karunia Farista Ananto" w:date="2021-10-14T16:56:00Z">
              <w:rPr>
                <w:noProof/>
              </w:rPr>
            </w:rPrChange>
          </w:rPr>
          <w:instrText>HYPERLINK \l "_Toc84944898"</w:instrText>
        </w:r>
        <w:r w:rsidRPr="00006ABF">
          <w:rPr>
            <w:rStyle w:val="Hyperlink"/>
            <w:rFonts w:ascii="Times New Roman" w:hAnsi="Times New Roman" w:cs="Times New Roman"/>
            <w:noProof/>
            <w:rPrChange w:id="1017" w:author="Prasasti Karunia Farista Ananto" w:date="2021-10-14T16:56:00Z">
              <w:rPr>
                <w:rStyle w:val="Hyperlink"/>
                <w:noProof/>
              </w:rPr>
            </w:rPrChange>
          </w:rPr>
          <w:instrText xml:space="preserve"> </w:instrText>
        </w:r>
        <w:r w:rsidRPr="008B62E9">
          <w:rPr>
            <w:rStyle w:val="Hyperlink"/>
            <w:rFonts w:ascii="Times New Roman" w:hAnsi="Times New Roman" w:cs="Times New Roman"/>
            <w:noProof/>
          </w:rPr>
        </w:r>
        <w:r w:rsidRPr="00006ABF">
          <w:rPr>
            <w:rStyle w:val="Hyperlink"/>
            <w:rFonts w:ascii="Times New Roman" w:hAnsi="Times New Roman" w:cs="Times New Roman"/>
            <w:noProof/>
            <w:rPrChange w:id="1018" w:author="Prasasti Karunia Farista Ananto" w:date="2021-10-14T16:56:00Z">
              <w:rPr>
                <w:rStyle w:val="Hyperlink"/>
                <w:noProof/>
              </w:rPr>
            </w:rPrChange>
          </w:rPr>
          <w:fldChar w:fldCharType="separate"/>
        </w:r>
        <w:r w:rsidRPr="00006ABF">
          <w:rPr>
            <w:rStyle w:val="Hyperlink"/>
            <w:rFonts w:ascii="Times New Roman" w:hAnsi="Times New Roman" w:cs="Times New Roman"/>
            <w:noProof/>
            <w:rPrChange w:id="1019" w:author="Prasasti Karunia Farista Ananto" w:date="2021-10-14T16:56:00Z">
              <w:rPr>
                <w:rStyle w:val="Hyperlink"/>
                <w:noProof/>
              </w:rPr>
            </w:rPrChange>
          </w:rPr>
          <w:t>Tabel IV</w:t>
        </w:r>
        <w:r w:rsidRPr="00006ABF">
          <w:rPr>
            <w:rStyle w:val="Hyperlink"/>
            <w:rFonts w:ascii="Times New Roman" w:hAnsi="Times New Roman" w:cs="Times New Roman"/>
            <w:noProof/>
            <w:rPrChange w:id="1020" w:author="Prasasti Karunia Farista Ananto" w:date="2021-10-14T16:56:00Z">
              <w:rPr>
                <w:rStyle w:val="Hyperlink"/>
                <w:noProof/>
              </w:rPr>
            </w:rPrChange>
          </w:rPr>
          <w:noBreakHyphen/>
          <w:t>6. Persamaan Sektor Konstruksi</w:t>
        </w:r>
        <w:r w:rsidRPr="00006ABF">
          <w:rPr>
            <w:rFonts w:ascii="Times New Roman" w:hAnsi="Times New Roman" w:cs="Times New Roman"/>
            <w:noProof/>
            <w:webHidden/>
            <w:rPrChange w:id="1021" w:author="Prasasti Karunia Farista Ananto" w:date="2021-10-14T16:56:00Z">
              <w:rPr>
                <w:noProof/>
                <w:webHidden/>
              </w:rPr>
            </w:rPrChange>
          </w:rPr>
          <w:tab/>
        </w:r>
        <w:r w:rsidRPr="00006ABF">
          <w:rPr>
            <w:rFonts w:ascii="Times New Roman" w:hAnsi="Times New Roman" w:cs="Times New Roman"/>
            <w:noProof/>
            <w:webHidden/>
            <w:rPrChange w:id="1022" w:author="Prasasti Karunia Farista Ananto" w:date="2021-10-14T16:56:00Z">
              <w:rPr>
                <w:noProof/>
                <w:webHidden/>
              </w:rPr>
            </w:rPrChange>
          </w:rPr>
          <w:fldChar w:fldCharType="begin"/>
        </w:r>
        <w:r w:rsidRPr="00006ABF">
          <w:rPr>
            <w:rFonts w:ascii="Times New Roman" w:hAnsi="Times New Roman" w:cs="Times New Roman"/>
            <w:noProof/>
            <w:webHidden/>
            <w:rPrChange w:id="1023" w:author="Prasasti Karunia Farista Ananto" w:date="2021-10-14T16:56:00Z">
              <w:rPr>
                <w:noProof/>
                <w:webHidden/>
              </w:rPr>
            </w:rPrChange>
          </w:rPr>
          <w:instrText xml:space="preserve"> PAGEREF _Toc84944898 \h </w:instrText>
        </w:r>
      </w:ins>
      <w:r w:rsidRPr="008B62E9">
        <w:rPr>
          <w:rFonts w:ascii="Times New Roman" w:hAnsi="Times New Roman" w:cs="Times New Roman"/>
          <w:noProof/>
          <w:webHidden/>
        </w:rPr>
      </w:r>
      <w:r w:rsidRPr="00006ABF">
        <w:rPr>
          <w:rFonts w:ascii="Times New Roman" w:hAnsi="Times New Roman" w:cs="Times New Roman"/>
          <w:noProof/>
          <w:webHidden/>
          <w:rPrChange w:id="1024" w:author="Prasasti Karunia Farista Ananto" w:date="2021-10-14T16:56:00Z">
            <w:rPr>
              <w:noProof/>
              <w:webHidden/>
            </w:rPr>
          </w:rPrChange>
        </w:rPr>
        <w:fldChar w:fldCharType="separate"/>
      </w:r>
      <w:ins w:id="1025" w:author="Prasasti Karunia Farista Ananto" w:date="2021-10-12T15:27:00Z">
        <w:r w:rsidRPr="00006ABF">
          <w:rPr>
            <w:rFonts w:ascii="Times New Roman" w:hAnsi="Times New Roman" w:cs="Times New Roman"/>
            <w:noProof/>
            <w:webHidden/>
            <w:rPrChange w:id="1026" w:author="Prasasti Karunia Farista Ananto" w:date="2021-10-14T16:56:00Z">
              <w:rPr>
                <w:noProof/>
                <w:webHidden/>
              </w:rPr>
            </w:rPrChange>
          </w:rPr>
          <w:t>34</w:t>
        </w:r>
        <w:r w:rsidRPr="00006ABF">
          <w:rPr>
            <w:rFonts w:ascii="Times New Roman" w:hAnsi="Times New Roman" w:cs="Times New Roman"/>
            <w:noProof/>
            <w:webHidden/>
            <w:rPrChange w:id="1027" w:author="Prasasti Karunia Farista Ananto" w:date="2021-10-14T16:56:00Z">
              <w:rPr>
                <w:noProof/>
                <w:webHidden/>
              </w:rPr>
            </w:rPrChange>
          </w:rPr>
          <w:fldChar w:fldCharType="end"/>
        </w:r>
        <w:r w:rsidRPr="00006ABF">
          <w:rPr>
            <w:rStyle w:val="Hyperlink"/>
            <w:rFonts w:ascii="Times New Roman" w:hAnsi="Times New Roman" w:cs="Times New Roman"/>
            <w:noProof/>
            <w:rPrChange w:id="1028" w:author="Prasasti Karunia Farista Ananto" w:date="2021-10-14T16:56:00Z">
              <w:rPr>
                <w:rStyle w:val="Hyperlink"/>
                <w:noProof/>
              </w:rPr>
            </w:rPrChange>
          </w:rPr>
          <w:fldChar w:fldCharType="end"/>
        </w:r>
      </w:ins>
    </w:p>
    <w:p w14:paraId="07A1F0B8" w14:textId="31093638" w:rsidR="00015ADF" w:rsidRPr="00006ABF" w:rsidRDefault="00015ADF" w:rsidP="00CC4C47">
      <w:pPr>
        <w:pStyle w:val="TableofFigures"/>
        <w:tabs>
          <w:tab w:val="right" w:leader="dot" w:pos="9016"/>
        </w:tabs>
        <w:spacing w:line="360" w:lineRule="auto"/>
        <w:rPr>
          <w:ins w:id="1029" w:author="Prasasti Karunia Farista Ananto" w:date="2021-10-12T15:27:00Z"/>
          <w:rFonts w:ascii="Times New Roman" w:eastAsiaTheme="minorEastAsia" w:hAnsi="Times New Roman" w:cs="Times New Roman"/>
          <w:noProof/>
          <w:lang w:val="en-US" w:eastAsia="zh-TW"/>
          <w:rPrChange w:id="1030" w:author="Prasasti Karunia Farista Ananto" w:date="2021-10-14T16:56:00Z">
            <w:rPr>
              <w:ins w:id="1031" w:author="Prasasti Karunia Farista Ananto" w:date="2021-10-12T15:27:00Z"/>
              <w:rFonts w:eastAsiaTheme="minorEastAsia"/>
              <w:noProof/>
              <w:lang w:val="en-US" w:eastAsia="zh-TW"/>
            </w:rPr>
          </w:rPrChange>
        </w:rPr>
        <w:pPrChange w:id="1032" w:author="nadira firinda" w:date="2022-10-29T23:37:00Z">
          <w:pPr>
            <w:pStyle w:val="TableofFigures"/>
            <w:tabs>
              <w:tab w:val="right" w:leader="dot" w:pos="9016"/>
            </w:tabs>
          </w:pPr>
        </w:pPrChange>
      </w:pPr>
      <w:ins w:id="1033" w:author="Prasasti Karunia Farista Ananto" w:date="2021-10-12T15:27:00Z">
        <w:r w:rsidRPr="00006ABF">
          <w:rPr>
            <w:rStyle w:val="Hyperlink"/>
            <w:rFonts w:ascii="Times New Roman" w:hAnsi="Times New Roman" w:cs="Times New Roman"/>
            <w:noProof/>
            <w:rPrChange w:id="1034" w:author="Prasasti Karunia Farista Ananto" w:date="2021-10-14T16:56:00Z">
              <w:rPr>
                <w:rStyle w:val="Hyperlink"/>
                <w:noProof/>
              </w:rPr>
            </w:rPrChange>
          </w:rPr>
          <w:fldChar w:fldCharType="begin"/>
        </w:r>
        <w:r w:rsidRPr="00006ABF">
          <w:rPr>
            <w:rStyle w:val="Hyperlink"/>
            <w:rFonts w:ascii="Times New Roman" w:hAnsi="Times New Roman" w:cs="Times New Roman"/>
            <w:noProof/>
            <w:rPrChange w:id="1035" w:author="Prasasti Karunia Farista Ananto" w:date="2021-10-14T16:56:00Z">
              <w:rPr>
                <w:rStyle w:val="Hyperlink"/>
                <w:noProof/>
              </w:rPr>
            </w:rPrChange>
          </w:rPr>
          <w:instrText xml:space="preserve"> </w:instrText>
        </w:r>
        <w:r w:rsidRPr="00006ABF">
          <w:rPr>
            <w:rFonts w:ascii="Times New Roman" w:hAnsi="Times New Roman" w:cs="Times New Roman"/>
            <w:noProof/>
            <w:rPrChange w:id="1036" w:author="Prasasti Karunia Farista Ananto" w:date="2021-10-14T16:56:00Z">
              <w:rPr>
                <w:noProof/>
              </w:rPr>
            </w:rPrChange>
          </w:rPr>
          <w:instrText>HYPERLINK \l "_Toc84944899"</w:instrText>
        </w:r>
        <w:r w:rsidRPr="00006ABF">
          <w:rPr>
            <w:rStyle w:val="Hyperlink"/>
            <w:rFonts w:ascii="Times New Roman" w:hAnsi="Times New Roman" w:cs="Times New Roman"/>
            <w:noProof/>
            <w:rPrChange w:id="1037" w:author="Prasasti Karunia Farista Ananto" w:date="2021-10-14T16:56:00Z">
              <w:rPr>
                <w:rStyle w:val="Hyperlink"/>
                <w:noProof/>
              </w:rPr>
            </w:rPrChange>
          </w:rPr>
          <w:instrText xml:space="preserve"> </w:instrText>
        </w:r>
        <w:r w:rsidRPr="008B62E9">
          <w:rPr>
            <w:rStyle w:val="Hyperlink"/>
            <w:rFonts w:ascii="Times New Roman" w:hAnsi="Times New Roman" w:cs="Times New Roman"/>
            <w:noProof/>
          </w:rPr>
        </w:r>
        <w:r w:rsidRPr="00006ABF">
          <w:rPr>
            <w:rStyle w:val="Hyperlink"/>
            <w:rFonts w:ascii="Times New Roman" w:hAnsi="Times New Roman" w:cs="Times New Roman"/>
            <w:noProof/>
            <w:rPrChange w:id="1038" w:author="Prasasti Karunia Farista Ananto" w:date="2021-10-14T16:56:00Z">
              <w:rPr>
                <w:rStyle w:val="Hyperlink"/>
                <w:noProof/>
              </w:rPr>
            </w:rPrChange>
          </w:rPr>
          <w:fldChar w:fldCharType="separate"/>
        </w:r>
        <w:r w:rsidRPr="00006ABF">
          <w:rPr>
            <w:rStyle w:val="Hyperlink"/>
            <w:rFonts w:ascii="Times New Roman" w:hAnsi="Times New Roman" w:cs="Times New Roman"/>
            <w:noProof/>
            <w:rPrChange w:id="1039" w:author="Prasasti Karunia Farista Ananto" w:date="2021-10-14T16:56:00Z">
              <w:rPr>
                <w:rStyle w:val="Hyperlink"/>
                <w:noProof/>
              </w:rPr>
            </w:rPrChange>
          </w:rPr>
          <w:t>Tabel IV</w:t>
        </w:r>
        <w:r w:rsidRPr="00006ABF">
          <w:rPr>
            <w:rStyle w:val="Hyperlink"/>
            <w:rFonts w:ascii="Times New Roman" w:hAnsi="Times New Roman" w:cs="Times New Roman"/>
            <w:noProof/>
            <w:rPrChange w:id="1040" w:author="Prasasti Karunia Farista Ananto" w:date="2021-10-14T16:56:00Z">
              <w:rPr>
                <w:rStyle w:val="Hyperlink"/>
                <w:noProof/>
              </w:rPr>
            </w:rPrChange>
          </w:rPr>
          <w:noBreakHyphen/>
          <w:t>7. Persamaan Sektor Perdagangan Besar dan Eceran</w:t>
        </w:r>
        <w:r w:rsidRPr="00006ABF">
          <w:rPr>
            <w:rFonts w:ascii="Times New Roman" w:hAnsi="Times New Roman" w:cs="Times New Roman"/>
            <w:noProof/>
            <w:webHidden/>
            <w:rPrChange w:id="1041" w:author="Prasasti Karunia Farista Ananto" w:date="2021-10-14T16:56:00Z">
              <w:rPr>
                <w:noProof/>
                <w:webHidden/>
              </w:rPr>
            </w:rPrChange>
          </w:rPr>
          <w:tab/>
        </w:r>
        <w:r w:rsidRPr="00006ABF">
          <w:rPr>
            <w:rFonts w:ascii="Times New Roman" w:hAnsi="Times New Roman" w:cs="Times New Roman"/>
            <w:noProof/>
            <w:webHidden/>
            <w:rPrChange w:id="1042" w:author="Prasasti Karunia Farista Ananto" w:date="2021-10-14T16:56:00Z">
              <w:rPr>
                <w:noProof/>
                <w:webHidden/>
              </w:rPr>
            </w:rPrChange>
          </w:rPr>
          <w:fldChar w:fldCharType="begin"/>
        </w:r>
        <w:r w:rsidRPr="00006ABF">
          <w:rPr>
            <w:rFonts w:ascii="Times New Roman" w:hAnsi="Times New Roman" w:cs="Times New Roman"/>
            <w:noProof/>
            <w:webHidden/>
            <w:rPrChange w:id="1043" w:author="Prasasti Karunia Farista Ananto" w:date="2021-10-14T16:56:00Z">
              <w:rPr>
                <w:noProof/>
                <w:webHidden/>
              </w:rPr>
            </w:rPrChange>
          </w:rPr>
          <w:instrText xml:space="preserve"> PAGEREF _Toc84944899 \h </w:instrText>
        </w:r>
      </w:ins>
      <w:r w:rsidRPr="008B62E9">
        <w:rPr>
          <w:rFonts w:ascii="Times New Roman" w:hAnsi="Times New Roman" w:cs="Times New Roman"/>
          <w:noProof/>
          <w:webHidden/>
        </w:rPr>
      </w:r>
      <w:r w:rsidRPr="00006ABF">
        <w:rPr>
          <w:rFonts w:ascii="Times New Roman" w:hAnsi="Times New Roman" w:cs="Times New Roman"/>
          <w:noProof/>
          <w:webHidden/>
          <w:rPrChange w:id="1044" w:author="Prasasti Karunia Farista Ananto" w:date="2021-10-14T16:56:00Z">
            <w:rPr>
              <w:noProof/>
              <w:webHidden/>
            </w:rPr>
          </w:rPrChange>
        </w:rPr>
        <w:fldChar w:fldCharType="separate"/>
      </w:r>
      <w:ins w:id="1045" w:author="Prasasti Karunia Farista Ananto" w:date="2021-10-12T15:27:00Z">
        <w:r w:rsidRPr="00006ABF">
          <w:rPr>
            <w:rFonts w:ascii="Times New Roman" w:hAnsi="Times New Roman" w:cs="Times New Roman"/>
            <w:noProof/>
            <w:webHidden/>
            <w:rPrChange w:id="1046" w:author="Prasasti Karunia Farista Ananto" w:date="2021-10-14T16:56:00Z">
              <w:rPr>
                <w:noProof/>
                <w:webHidden/>
              </w:rPr>
            </w:rPrChange>
          </w:rPr>
          <w:t>36</w:t>
        </w:r>
        <w:r w:rsidRPr="00006ABF">
          <w:rPr>
            <w:rFonts w:ascii="Times New Roman" w:hAnsi="Times New Roman" w:cs="Times New Roman"/>
            <w:noProof/>
            <w:webHidden/>
            <w:rPrChange w:id="1047" w:author="Prasasti Karunia Farista Ananto" w:date="2021-10-14T16:56:00Z">
              <w:rPr>
                <w:noProof/>
                <w:webHidden/>
              </w:rPr>
            </w:rPrChange>
          </w:rPr>
          <w:fldChar w:fldCharType="end"/>
        </w:r>
        <w:r w:rsidRPr="00006ABF">
          <w:rPr>
            <w:rStyle w:val="Hyperlink"/>
            <w:rFonts w:ascii="Times New Roman" w:hAnsi="Times New Roman" w:cs="Times New Roman"/>
            <w:noProof/>
            <w:rPrChange w:id="1048" w:author="Prasasti Karunia Farista Ananto" w:date="2021-10-14T16:56:00Z">
              <w:rPr>
                <w:rStyle w:val="Hyperlink"/>
                <w:noProof/>
              </w:rPr>
            </w:rPrChange>
          </w:rPr>
          <w:fldChar w:fldCharType="end"/>
        </w:r>
      </w:ins>
    </w:p>
    <w:p w14:paraId="6A9C68E8" w14:textId="52CCA095" w:rsidR="00015ADF" w:rsidRPr="00006ABF" w:rsidRDefault="00015ADF" w:rsidP="00CC4C47">
      <w:pPr>
        <w:pStyle w:val="TableofFigures"/>
        <w:tabs>
          <w:tab w:val="right" w:leader="dot" w:pos="9016"/>
        </w:tabs>
        <w:spacing w:line="360" w:lineRule="auto"/>
        <w:rPr>
          <w:ins w:id="1049" w:author="Prasasti Karunia Farista Ananto" w:date="2021-10-12T15:27:00Z"/>
          <w:rFonts w:ascii="Times New Roman" w:eastAsiaTheme="minorEastAsia" w:hAnsi="Times New Roman" w:cs="Times New Roman"/>
          <w:noProof/>
          <w:lang w:val="en-US" w:eastAsia="zh-TW"/>
          <w:rPrChange w:id="1050" w:author="Prasasti Karunia Farista Ananto" w:date="2021-10-14T16:56:00Z">
            <w:rPr>
              <w:ins w:id="1051" w:author="Prasasti Karunia Farista Ananto" w:date="2021-10-12T15:27:00Z"/>
              <w:rFonts w:eastAsiaTheme="minorEastAsia"/>
              <w:noProof/>
              <w:lang w:val="en-US" w:eastAsia="zh-TW"/>
            </w:rPr>
          </w:rPrChange>
        </w:rPr>
        <w:pPrChange w:id="1052" w:author="nadira firinda" w:date="2022-10-29T23:37:00Z">
          <w:pPr>
            <w:pStyle w:val="TableofFigures"/>
            <w:tabs>
              <w:tab w:val="right" w:leader="dot" w:pos="9016"/>
            </w:tabs>
          </w:pPr>
        </w:pPrChange>
      </w:pPr>
      <w:ins w:id="1053" w:author="Prasasti Karunia Farista Ananto" w:date="2021-10-12T15:27:00Z">
        <w:r w:rsidRPr="00006ABF">
          <w:rPr>
            <w:rStyle w:val="Hyperlink"/>
            <w:rFonts w:ascii="Times New Roman" w:hAnsi="Times New Roman" w:cs="Times New Roman"/>
            <w:noProof/>
            <w:rPrChange w:id="1054" w:author="Prasasti Karunia Farista Ananto" w:date="2021-10-14T16:56:00Z">
              <w:rPr>
                <w:rStyle w:val="Hyperlink"/>
                <w:noProof/>
              </w:rPr>
            </w:rPrChange>
          </w:rPr>
          <w:fldChar w:fldCharType="begin"/>
        </w:r>
        <w:r w:rsidRPr="00006ABF">
          <w:rPr>
            <w:rStyle w:val="Hyperlink"/>
            <w:rFonts w:ascii="Times New Roman" w:hAnsi="Times New Roman" w:cs="Times New Roman"/>
            <w:noProof/>
            <w:rPrChange w:id="1055" w:author="Prasasti Karunia Farista Ananto" w:date="2021-10-14T16:56:00Z">
              <w:rPr>
                <w:rStyle w:val="Hyperlink"/>
                <w:noProof/>
              </w:rPr>
            </w:rPrChange>
          </w:rPr>
          <w:instrText xml:space="preserve"> </w:instrText>
        </w:r>
        <w:r w:rsidRPr="00006ABF">
          <w:rPr>
            <w:rFonts w:ascii="Times New Roman" w:hAnsi="Times New Roman" w:cs="Times New Roman"/>
            <w:noProof/>
            <w:rPrChange w:id="1056" w:author="Prasasti Karunia Farista Ananto" w:date="2021-10-14T16:56:00Z">
              <w:rPr>
                <w:noProof/>
              </w:rPr>
            </w:rPrChange>
          </w:rPr>
          <w:instrText>HYPERLINK \l "_Toc84944900"</w:instrText>
        </w:r>
        <w:r w:rsidRPr="00006ABF">
          <w:rPr>
            <w:rStyle w:val="Hyperlink"/>
            <w:rFonts w:ascii="Times New Roman" w:hAnsi="Times New Roman" w:cs="Times New Roman"/>
            <w:noProof/>
            <w:rPrChange w:id="1057" w:author="Prasasti Karunia Farista Ananto" w:date="2021-10-14T16:56:00Z">
              <w:rPr>
                <w:rStyle w:val="Hyperlink"/>
                <w:noProof/>
              </w:rPr>
            </w:rPrChange>
          </w:rPr>
          <w:instrText xml:space="preserve"> </w:instrText>
        </w:r>
        <w:r w:rsidRPr="008B62E9">
          <w:rPr>
            <w:rStyle w:val="Hyperlink"/>
            <w:rFonts w:ascii="Times New Roman" w:hAnsi="Times New Roman" w:cs="Times New Roman"/>
            <w:noProof/>
          </w:rPr>
        </w:r>
        <w:r w:rsidRPr="00006ABF">
          <w:rPr>
            <w:rStyle w:val="Hyperlink"/>
            <w:rFonts w:ascii="Times New Roman" w:hAnsi="Times New Roman" w:cs="Times New Roman"/>
            <w:noProof/>
            <w:rPrChange w:id="1058" w:author="Prasasti Karunia Farista Ananto" w:date="2021-10-14T16:56:00Z">
              <w:rPr>
                <w:rStyle w:val="Hyperlink"/>
                <w:noProof/>
              </w:rPr>
            </w:rPrChange>
          </w:rPr>
          <w:fldChar w:fldCharType="separate"/>
        </w:r>
        <w:r w:rsidRPr="00006ABF">
          <w:rPr>
            <w:rStyle w:val="Hyperlink"/>
            <w:rFonts w:ascii="Times New Roman" w:hAnsi="Times New Roman" w:cs="Times New Roman"/>
            <w:noProof/>
            <w:rPrChange w:id="1059" w:author="Prasasti Karunia Farista Ananto" w:date="2021-10-14T16:56:00Z">
              <w:rPr>
                <w:rStyle w:val="Hyperlink"/>
                <w:noProof/>
              </w:rPr>
            </w:rPrChange>
          </w:rPr>
          <w:t>Tabel IV</w:t>
        </w:r>
        <w:r w:rsidRPr="00006ABF">
          <w:rPr>
            <w:rStyle w:val="Hyperlink"/>
            <w:rFonts w:ascii="Times New Roman" w:hAnsi="Times New Roman" w:cs="Times New Roman"/>
            <w:noProof/>
            <w:rPrChange w:id="1060" w:author="Prasasti Karunia Farista Ananto" w:date="2021-10-14T16:56:00Z">
              <w:rPr>
                <w:rStyle w:val="Hyperlink"/>
                <w:noProof/>
              </w:rPr>
            </w:rPrChange>
          </w:rPr>
          <w:noBreakHyphen/>
          <w:t>8. Persamaan Sektor Transportasi dan Pergudangan</w:t>
        </w:r>
        <w:r w:rsidRPr="00006ABF">
          <w:rPr>
            <w:rFonts w:ascii="Times New Roman" w:hAnsi="Times New Roman" w:cs="Times New Roman"/>
            <w:noProof/>
            <w:webHidden/>
            <w:rPrChange w:id="1061" w:author="Prasasti Karunia Farista Ananto" w:date="2021-10-14T16:56:00Z">
              <w:rPr>
                <w:noProof/>
                <w:webHidden/>
              </w:rPr>
            </w:rPrChange>
          </w:rPr>
          <w:tab/>
        </w:r>
        <w:r w:rsidRPr="00006ABF">
          <w:rPr>
            <w:rFonts w:ascii="Times New Roman" w:hAnsi="Times New Roman" w:cs="Times New Roman"/>
            <w:noProof/>
            <w:webHidden/>
            <w:rPrChange w:id="1062" w:author="Prasasti Karunia Farista Ananto" w:date="2021-10-14T16:56:00Z">
              <w:rPr>
                <w:noProof/>
                <w:webHidden/>
              </w:rPr>
            </w:rPrChange>
          </w:rPr>
          <w:fldChar w:fldCharType="begin"/>
        </w:r>
        <w:r w:rsidRPr="00006ABF">
          <w:rPr>
            <w:rFonts w:ascii="Times New Roman" w:hAnsi="Times New Roman" w:cs="Times New Roman"/>
            <w:noProof/>
            <w:webHidden/>
            <w:rPrChange w:id="1063" w:author="Prasasti Karunia Farista Ananto" w:date="2021-10-14T16:56:00Z">
              <w:rPr>
                <w:noProof/>
                <w:webHidden/>
              </w:rPr>
            </w:rPrChange>
          </w:rPr>
          <w:instrText xml:space="preserve"> PAGEREF _Toc84944900 \h </w:instrText>
        </w:r>
      </w:ins>
      <w:r w:rsidRPr="008B62E9">
        <w:rPr>
          <w:rFonts w:ascii="Times New Roman" w:hAnsi="Times New Roman" w:cs="Times New Roman"/>
          <w:noProof/>
          <w:webHidden/>
        </w:rPr>
      </w:r>
      <w:r w:rsidRPr="00006ABF">
        <w:rPr>
          <w:rFonts w:ascii="Times New Roman" w:hAnsi="Times New Roman" w:cs="Times New Roman"/>
          <w:noProof/>
          <w:webHidden/>
          <w:rPrChange w:id="1064" w:author="Prasasti Karunia Farista Ananto" w:date="2021-10-14T16:56:00Z">
            <w:rPr>
              <w:noProof/>
              <w:webHidden/>
            </w:rPr>
          </w:rPrChange>
        </w:rPr>
        <w:fldChar w:fldCharType="separate"/>
      </w:r>
      <w:ins w:id="1065" w:author="Prasasti Karunia Farista Ananto" w:date="2021-10-12T15:27:00Z">
        <w:r w:rsidRPr="00006ABF">
          <w:rPr>
            <w:rFonts w:ascii="Times New Roman" w:hAnsi="Times New Roman" w:cs="Times New Roman"/>
            <w:noProof/>
            <w:webHidden/>
            <w:rPrChange w:id="1066" w:author="Prasasti Karunia Farista Ananto" w:date="2021-10-14T16:56:00Z">
              <w:rPr>
                <w:noProof/>
                <w:webHidden/>
              </w:rPr>
            </w:rPrChange>
          </w:rPr>
          <w:t>38</w:t>
        </w:r>
        <w:r w:rsidRPr="00006ABF">
          <w:rPr>
            <w:rFonts w:ascii="Times New Roman" w:hAnsi="Times New Roman" w:cs="Times New Roman"/>
            <w:noProof/>
            <w:webHidden/>
            <w:rPrChange w:id="1067" w:author="Prasasti Karunia Farista Ananto" w:date="2021-10-14T16:56:00Z">
              <w:rPr>
                <w:noProof/>
                <w:webHidden/>
              </w:rPr>
            </w:rPrChange>
          </w:rPr>
          <w:fldChar w:fldCharType="end"/>
        </w:r>
        <w:r w:rsidRPr="00006ABF">
          <w:rPr>
            <w:rStyle w:val="Hyperlink"/>
            <w:rFonts w:ascii="Times New Roman" w:hAnsi="Times New Roman" w:cs="Times New Roman"/>
            <w:noProof/>
            <w:rPrChange w:id="1068" w:author="Prasasti Karunia Farista Ananto" w:date="2021-10-14T16:56:00Z">
              <w:rPr>
                <w:rStyle w:val="Hyperlink"/>
                <w:noProof/>
              </w:rPr>
            </w:rPrChange>
          </w:rPr>
          <w:fldChar w:fldCharType="end"/>
        </w:r>
      </w:ins>
    </w:p>
    <w:p w14:paraId="0D71709D" w14:textId="7CF860B0" w:rsidR="00015ADF" w:rsidRPr="00006ABF" w:rsidRDefault="00015ADF" w:rsidP="00CC4C47">
      <w:pPr>
        <w:pStyle w:val="TableofFigures"/>
        <w:tabs>
          <w:tab w:val="right" w:leader="dot" w:pos="9016"/>
        </w:tabs>
        <w:spacing w:line="360" w:lineRule="auto"/>
        <w:rPr>
          <w:ins w:id="1069" w:author="Prasasti Karunia Farista Ananto" w:date="2021-10-12T15:27:00Z"/>
          <w:rFonts w:ascii="Times New Roman" w:eastAsiaTheme="minorEastAsia" w:hAnsi="Times New Roman" w:cs="Times New Roman"/>
          <w:noProof/>
          <w:lang w:val="en-US" w:eastAsia="zh-TW"/>
          <w:rPrChange w:id="1070" w:author="Prasasti Karunia Farista Ananto" w:date="2021-10-14T16:56:00Z">
            <w:rPr>
              <w:ins w:id="1071" w:author="Prasasti Karunia Farista Ananto" w:date="2021-10-12T15:27:00Z"/>
              <w:rFonts w:eastAsiaTheme="minorEastAsia"/>
              <w:noProof/>
              <w:lang w:val="en-US" w:eastAsia="zh-TW"/>
            </w:rPr>
          </w:rPrChange>
        </w:rPr>
        <w:pPrChange w:id="1072" w:author="nadira firinda" w:date="2022-10-29T23:37:00Z">
          <w:pPr>
            <w:pStyle w:val="TableofFigures"/>
            <w:tabs>
              <w:tab w:val="right" w:leader="dot" w:pos="9016"/>
            </w:tabs>
          </w:pPr>
        </w:pPrChange>
      </w:pPr>
      <w:ins w:id="1073" w:author="Prasasti Karunia Farista Ananto" w:date="2021-10-12T15:27:00Z">
        <w:r w:rsidRPr="00006ABF">
          <w:rPr>
            <w:rStyle w:val="Hyperlink"/>
            <w:rFonts w:ascii="Times New Roman" w:hAnsi="Times New Roman" w:cs="Times New Roman"/>
            <w:noProof/>
            <w:rPrChange w:id="1074" w:author="Prasasti Karunia Farista Ananto" w:date="2021-10-14T16:56:00Z">
              <w:rPr>
                <w:rStyle w:val="Hyperlink"/>
                <w:noProof/>
              </w:rPr>
            </w:rPrChange>
          </w:rPr>
          <w:fldChar w:fldCharType="begin"/>
        </w:r>
        <w:r w:rsidRPr="00006ABF">
          <w:rPr>
            <w:rStyle w:val="Hyperlink"/>
            <w:rFonts w:ascii="Times New Roman" w:hAnsi="Times New Roman" w:cs="Times New Roman"/>
            <w:noProof/>
            <w:rPrChange w:id="1075" w:author="Prasasti Karunia Farista Ananto" w:date="2021-10-14T16:56:00Z">
              <w:rPr>
                <w:rStyle w:val="Hyperlink"/>
                <w:noProof/>
              </w:rPr>
            </w:rPrChange>
          </w:rPr>
          <w:instrText xml:space="preserve"> </w:instrText>
        </w:r>
        <w:r w:rsidRPr="00006ABF">
          <w:rPr>
            <w:rFonts w:ascii="Times New Roman" w:hAnsi="Times New Roman" w:cs="Times New Roman"/>
            <w:noProof/>
            <w:rPrChange w:id="1076" w:author="Prasasti Karunia Farista Ananto" w:date="2021-10-14T16:56:00Z">
              <w:rPr>
                <w:noProof/>
              </w:rPr>
            </w:rPrChange>
          </w:rPr>
          <w:instrText>HYPERLINK \l "_Toc84944901"</w:instrText>
        </w:r>
        <w:r w:rsidRPr="00006ABF">
          <w:rPr>
            <w:rStyle w:val="Hyperlink"/>
            <w:rFonts w:ascii="Times New Roman" w:hAnsi="Times New Roman" w:cs="Times New Roman"/>
            <w:noProof/>
            <w:rPrChange w:id="1077" w:author="Prasasti Karunia Farista Ananto" w:date="2021-10-14T16:56:00Z">
              <w:rPr>
                <w:rStyle w:val="Hyperlink"/>
                <w:noProof/>
              </w:rPr>
            </w:rPrChange>
          </w:rPr>
          <w:instrText xml:space="preserve"> </w:instrText>
        </w:r>
        <w:r w:rsidRPr="008B62E9">
          <w:rPr>
            <w:rStyle w:val="Hyperlink"/>
            <w:rFonts w:ascii="Times New Roman" w:hAnsi="Times New Roman" w:cs="Times New Roman"/>
            <w:noProof/>
          </w:rPr>
        </w:r>
        <w:r w:rsidRPr="00006ABF">
          <w:rPr>
            <w:rStyle w:val="Hyperlink"/>
            <w:rFonts w:ascii="Times New Roman" w:hAnsi="Times New Roman" w:cs="Times New Roman"/>
            <w:noProof/>
            <w:rPrChange w:id="1078" w:author="Prasasti Karunia Farista Ananto" w:date="2021-10-14T16:56:00Z">
              <w:rPr>
                <w:rStyle w:val="Hyperlink"/>
                <w:noProof/>
              </w:rPr>
            </w:rPrChange>
          </w:rPr>
          <w:fldChar w:fldCharType="separate"/>
        </w:r>
        <w:r w:rsidRPr="00006ABF">
          <w:rPr>
            <w:rStyle w:val="Hyperlink"/>
            <w:rFonts w:ascii="Times New Roman" w:hAnsi="Times New Roman" w:cs="Times New Roman"/>
            <w:noProof/>
            <w:rPrChange w:id="1079" w:author="Prasasti Karunia Farista Ananto" w:date="2021-10-14T16:56:00Z">
              <w:rPr>
                <w:rStyle w:val="Hyperlink"/>
                <w:noProof/>
              </w:rPr>
            </w:rPrChange>
          </w:rPr>
          <w:t>Tabel IV</w:t>
        </w:r>
        <w:r w:rsidRPr="00006ABF">
          <w:rPr>
            <w:rStyle w:val="Hyperlink"/>
            <w:rFonts w:ascii="Times New Roman" w:hAnsi="Times New Roman" w:cs="Times New Roman"/>
            <w:noProof/>
            <w:rPrChange w:id="1080" w:author="Prasasti Karunia Farista Ananto" w:date="2021-10-14T16:56:00Z">
              <w:rPr>
                <w:rStyle w:val="Hyperlink"/>
                <w:noProof/>
              </w:rPr>
            </w:rPrChange>
          </w:rPr>
          <w:noBreakHyphen/>
          <w:t>9. Persamaan Sektor Penyediaan Akomodasi dan Makan Minum</w:t>
        </w:r>
        <w:r w:rsidRPr="00006ABF">
          <w:rPr>
            <w:rFonts w:ascii="Times New Roman" w:hAnsi="Times New Roman" w:cs="Times New Roman"/>
            <w:noProof/>
            <w:webHidden/>
            <w:rPrChange w:id="1081" w:author="Prasasti Karunia Farista Ananto" w:date="2021-10-14T16:56:00Z">
              <w:rPr>
                <w:noProof/>
                <w:webHidden/>
              </w:rPr>
            </w:rPrChange>
          </w:rPr>
          <w:tab/>
        </w:r>
        <w:r w:rsidRPr="00006ABF">
          <w:rPr>
            <w:rFonts w:ascii="Times New Roman" w:hAnsi="Times New Roman" w:cs="Times New Roman"/>
            <w:noProof/>
            <w:webHidden/>
            <w:rPrChange w:id="1082" w:author="Prasasti Karunia Farista Ananto" w:date="2021-10-14T16:56:00Z">
              <w:rPr>
                <w:noProof/>
                <w:webHidden/>
              </w:rPr>
            </w:rPrChange>
          </w:rPr>
          <w:fldChar w:fldCharType="begin"/>
        </w:r>
        <w:r w:rsidRPr="00006ABF">
          <w:rPr>
            <w:rFonts w:ascii="Times New Roman" w:hAnsi="Times New Roman" w:cs="Times New Roman"/>
            <w:noProof/>
            <w:webHidden/>
            <w:rPrChange w:id="1083" w:author="Prasasti Karunia Farista Ananto" w:date="2021-10-14T16:56:00Z">
              <w:rPr>
                <w:noProof/>
                <w:webHidden/>
              </w:rPr>
            </w:rPrChange>
          </w:rPr>
          <w:instrText xml:space="preserve"> PAGEREF _Toc84944901 \h </w:instrText>
        </w:r>
      </w:ins>
      <w:r w:rsidRPr="008B62E9">
        <w:rPr>
          <w:rFonts w:ascii="Times New Roman" w:hAnsi="Times New Roman" w:cs="Times New Roman"/>
          <w:noProof/>
          <w:webHidden/>
        </w:rPr>
      </w:r>
      <w:r w:rsidRPr="00006ABF">
        <w:rPr>
          <w:rFonts w:ascii="Times New Roman" w:hAnsi="Times New Roman" w:cs="Times New Roman"/>
          <w:noProof/>
          <w:webHidden/>
          <w:rPrChange w:id="1084" w:author="Prasasti Karunia Farista Ananto" w:date="2021-10-14T16:56:00Z">
            <w:rPr>
              <w:noProof/>
              <w:webHidden/>
            </w:rPr>
          </w:rPrChange>
        </w:rPr>
        <w:fldChar w:fldCharType="separate"/>
      </w:r>
      <w:ins w:id="1085" w:author="Prasasti Karunia Farista Ananto" w:date="2021-10-12T15:27:00Z">
        <w:r w:rsidRPr="00006ABF">
          <w:rPr>
            <w:rFonts w:ascii="Times New Roman" w:hAnsi="Times New Roman" w:cs="Times New Roman"/>
            <w:noProof/>
            <w:webHidden/>
            <w:rPrChange w:id="1086" w:author="Prasasti Karunia Farista Ananto" w:date="2021-10-14T16:56:00Z">
              <w:rPr>
                <w:noProof/>
                <w:webHidden/>
              </w:rPr>
            </w:rPrChange>
          </w:rPr>
          <w:t>39</w:t>
        </w:r>
        <w:r w:rsidRPr="00006ABF">
          <w:rPr>
            <w:rFonts w:ascii="Times New Roman" w:hAnsi="Times New Roman" w:cs="Times New Roman"/>
            <w:noProof/>
            <w:webHidden/>
            <w:rPrChange w:id="1087" w:author="Prasasti Karunia Farista Ananto" w:date="2021-10-14T16:56:00Z">
              <w:rPr>
                <w:noProof/>
                <w:webHidden/>
              </w:rPr>
            </w:rPrChange>
          </w:rPr>
          <w:fldChar w:fldCharType="end"/>
        </w:r>
        <w:r w:rsidRPr="00006ABF">
          <w:rPr>
            <w:rStyle w:val="Hyperlink"/>
            <w:rFonts w:ascii="Times New Roman" w:hAnsi="Times New Roman" w:cs="Times New Roman"/>
            <w:noProof/>
            <w:rPrChange w:id="1088" w:author="Prasasti Karunia Farista Ananto" w:date="2021-10-14T16:56:00Z">
              <w:rPr>
                <w:rStyle w:val="Hyperlink"/>
                <w:noProof/>
              </w:rPr>
            </w:rPrChange>
          </w:rPr>
          <w:fldChar w:fldCharType="end"/>
        </w:r>
      </w:ins>
    </w:p>
    <w:p w14:paraId="53F9F2D4" w14:textId="263BD504" w:rsidR="00015ADF" w:rsidRPr="00006ABF" w:rsidRDefault="00015ADF" w:rsidP="00CC4C47">
      <w:pPr>
        <w:pStyle w:val="TableofFigures"/>
        <w:tabs>
          <w:tab w:val="right" w:leader="dot" w:pos="9016"/>
        </w:tabs>
        <w:spacing w:line="360" w:lineRule="auto"/>
        <w:rPr>
          <w:ins w:id="1089" w:author="Prasasti Karunia Farista Ananto" w:date="2021-10-12T15:27:00Z"/>
          <w:rFonts w:ascii="Times New Roman" w:eastAsiaTheme="minorEastAsia" w:hAnsi="Times New Roman" w:cs="Times New Roman"/>
          <w:noProof/>
          <w:lang w:val="en-US" w:eastAsia="zh-TW"/>
          <w:rPrChange w:id="1090" w:author="Prasasti Karunia Farista Ananto" w:date="2021-10-14T16:56:00Z">
            <w:rPr>
              <w:ins w:id="1091" w:author="Prasasti Karunia Farista Ananto" w:date="2021-10-12T15:27:00Z"/>
              <w:rFonts w:eastAsiaTheme="minorEastAsia"/>
              <w:noProof/>
              <w:lang w:val="en-US" w:eastAsia="zh-TW"/>
            </w:rPr>
          </w:rPrChange>
        </w:rPr>
        <w:pPrChange w:id="1092" w:author="nadira firinda" w:date="2022-10-29T23:37:00Z">
          <w:pPr>
            <w:pStyle w:val="TableofFigures"/>
            <w:tabs>
              <w:tab w:val="right" w:leader="dot" w:pos="9016"/>
            </w:tabs>
          </w:pPr>
        </w:pPrChange>
      </w:pPr>
      <w:ins w:id="1093" w:author="Prasasti Karunia Farista Ananto" w:date="2021-10-12T15:27:00Z">
        <w:r w:rsidRPr="00006ABF">
          <w:rPr>
            <w:rStyle w:val="Hyperlink"/>
            <w:rFonts w:ascii="Times New Roman" w:hAnsi="Times New Roman" w:cs="Times New Roman"/>
            <w:noProof/>
            <w:rPrChange w:id="1094" w:author="Prasasti Karunia Farista Ananto" w:date="2021-10-14T16:56:00Z">
              <w:rPr>
                <w:rStyle w:val="Hyperlink"/>
                <w:noProof/>
              </w:rPr>
            </w:rPrChange>
          </w:rPr>
          <w:fldChar w:fldCharType="begin"/>
        </w:r>
        <w:r w:rsidRPr="00006ABF">
          <w:rPr>
            <w:rStyle w:val="Hyperlink"/>
            <w:rFonts w:ascii="Times New Roman" w:hAnsi="Times New Roman" w:cs="Times New Roman"/>
            <w:noProof/>
            <w:rPrChange w:id="1095" w:author="Prasasti Karunia Farista Ananto" w:date="2021-10-14T16:56:00Z">
              <w:rPr>
                <w:rStyle w:val="Hyperlink"/>
                <w:noProof/>
              </w:rPr>
            </w:rPrChange>
          </w:rPr>
          <w:instrText xml:space="preserve"> </w:instrText>
        </w:r>
        <w:r w:rsidRPr="00006ABF">
          <w:rPr>
            <w:rFonts w:ascii="Times New Roman" w:hAnsi="Times New Roman" w:cs="Times New Roman"/>
            <w:noProof/>
            <w:rPrChange w:id="1096" w:author="Prasasti Karunia Farista Ananto" w:date="2021-10-14T16:56:00Z">
              <w:rPr>
                <w:noProof/>
              </w:rPr>
            </w:rPrChange>
          </w:rPr>
          <w:instrText>HYPERLINK \l "_Toc84944902"</w:instrText>
        </w:r>
        <w:r w:rsidRPr="00006ABF">
          <w:rPr>
            <w:rStyle w:val="Hyperlink"/>
            <w:rFonts w:ascii="Times New Roman" w:hAnsi="Times New Roman" w:cs="Times New Roman"/>
            <w:noProof/>
            <w:rPrChange w:id="1097" w:author="Prasasti Karunia Farista Ananto" w:date="2021-10-14T16:56:00Z">
              <w:rPr>
                <w:rStyle w:val="Hyperlink"/>
                <w:noProof/>
              </w:rPr>
            </w:rPrChange>
          </w:rPr>
          <w:instrText xml:space="preserve"> </w:instrText>
        </w:r>
        <w:r w:rsidRPr="008B62E9">
          <w:rPr>
            <w:rStyle w:val="Hyperlink"/>
            <w:rFonts w:ascii="Times New Roman" w:hAnsi="Times New Roman" w:cs="Times New Roman"/>
            <w:noProof/>
          </w:rPr>
        </w:r>
        <w:r w:rsidRPr="00006ABF">
          <w:rPr>
            <w:rStyle w:val="Hyperlink"/>
            <w:rFonts w:ascii="Times New Roman" w:hAnsi="Times New Roman" w:cs="Times New Roman"/>
            <w:noProof/>
            <w:rPrChange w:id="1098" w:author="Prasasti Karunia Farista Ananto" w:date="2021-10-14T16:56:00Z">
              <w:rPr>
                <w:rStyle w:val="Hyperlink"/>
                <w:noProof/>
              </w:rPr>
            </w:rPrChange>
          </w:rPr>
          <w:fldChar w:fldCharType="separate"/>
        </w:r>
        <w:r w:rsidRPr="00006ABF">
          <w:rPr>
            <w:rStyle w:val="Hyperlink"/>
            <w:rFonts w:ascii="Times New Roman" w:hAnsi="Times New Roman" w:cs="Times New Roman"/>
            <w:noProof/>
            <w:rPrChange w:id="1099" w:author="Prasasti Karunia Farista Ananto" w:date="2021-10-14T16:56:00Z">
              <w:rPr>
                <w:rStyle w:val="Hyperlink"/>
                <w:noProof/>
              </w:rPr>
            </w:rPrChange>
          </w:rPr>
          <w:t>Tabel IV</w:t>
        </w:r>
        <w:r w:rsidRPr="00006ABF">
          <w:rPr>
            <w:rStyle w:val="Hyperlink"/>
            <w:rFonts w:ascii="Times New Roman" w:hAnsi="Times New Roman" w:cs="Times New Roman"/>
            <w:noProof/>
            <w:rPrChange w:id="1100" w:author="Prasasti Karunia Farista Ananto" w:date="2021-10-14T16:56:00Z">
              <w:rPr>
                <w:rStyle w:val="Hyperlink"/>
                <w:noProof/>
              </w:rPr>
            </w:rPrChange>
          </w:rPr>
          <w:noBreakHyphen/>
          <w:t>10. Persamaan Sektor Informasi dan Komunikasi</w:t>
        </w:r>
        <w:r w:rsidRPr="00006ABF">
          <w:rPr>
            <w:rFonts w:ascii="Times New Roman" w:hAnsi="Times New Roman" w:cs="Times New Roman"/>
            <w:noProof/>
            <w:webHidden/>
            <w:rPrChange w:id="1101" w:author="Prasasti Karunia Farista Ananto" w:date="2021-10-14T16:56:00Z">
              <w:rPr>
                <w:noProof/>
                <w:webHidden/>
              </w:rPr>
            </w:rPrChange>
          </w:rPr>
          <w:tab/>
        </w:r>
        <w:r w:rsidRPr="00006ABF">
          <w:rPr>
            <w:rFonts w:ascii="Times New Roman" w:hAnsi="Times New Roman" w:cs="Times New Roman"/>
            <w:noProof/>
            <w:webHidden/>
            <w:rPrChange w:id="1102" w:author="Prasasti Karunia Farista Ananto" w:date="2021-10-14T16:56:00Z">
              <w:rPr>
                <w:noProof/>
                <w:webHidden/>
              </w:rPr>
            </w:rPrChange>
          </w:rPr>
          <w:fldChar w:fldCharType="begin"/>
        </w:r>
        <w:r w:rsidRPr="00006ABF">
          <w:rPr>
            <w:rFonts w:ascii="Times New Roman" w:hAnsi="Times New Roman" w:cs="Times New Roman"/>
            <w:noProof/>
            <w:webHidden/>
            <w:rPrChange w:id="1103" w:author="Prasasti Karunia Farista Ananto" w:date="2021-10-14T16:56:00Z">
              <w:rPr>
                <w:noProof/>
                <w:webHidden/>
              </w:rPr>
            </w:rPrChange>
          </w:rPr>
          <w:instrText xml:space="preserve"> PAGEREF _Toc84944902 \h </w:instrText>
        </w:r>
      </w:ins>
      <w:r w:rsidRPr="008B62E9">
        <w:rPr>
          <w:rFonts w:ascii="Times New Roman" w:hAnsi="Times New Roman" w:cs="Times New Roman"/>
          <w:noProof/>
          <w:webHidden/>
        </w:rPr>
      </w:r>
      <w:r w:rsidRPr="00006ABF">
        <w:rPr>
          <w:rFonts w:ascii="Times New Roman" w:hAnsi="Times New Roman" w:cs="Times New Roman"/>
          <w:noProof/>
          <w:webHidden/>
          <w:rPrChange w:id="1104" w:author="Prasasti Karunia Farista Ananto" w:date="2021-10-14T16:56:00Z">
            <w:rPr>
              <w:noProof/>
              <w:webHidden/>
            </w:rPr>
          </w:rPrChange>
        </w:rPr>
        <w:fldChar w:fldCharType="separate"/>
      </w:r>
      <w:ins w:id="1105" w:author="Prasasti Karunia Farista Ananto" w:date="2021-10-12T15:27:00Z">
        <w:r w:rsidRPr="00006ABF">
          <w:rPr>
            <w:rFonts w:ascii="Times New Roman" w:hAnsi="Times New Roman" w:cs="Times New Roman"/>
            <w:noProof/>
            <w:webHidden/>
            <w:rPrChange w:id="1106" w:author="Prasasti Karunia Farista Ananto" w:date="2021-10-14T16:56:00Z">
              <w:rPr>
                <w:noProof/>
                <w:webHidden/>
              </w:rPr>
            </w:rPrChange>
          </w:rPr>
          <w:t>41</w:t>
        </w:r>
        <w:r w:rsidRPr="00006ABF">
          <w:rPr>
            <w:rFonts w:ascii="Times New Roman" w:hAnsi="Times New Roman" w:cs="Times New Roman"/>
            <w:noProof/>
            <w:webHidden/>
            <w:rPrChange w:id="1107" w:author="Prasasti Karunia Farista Ananto" w:date="2021-10-14T16:56:00Z">
              <w:rPr>
                <w:noProof/>
                <w:webHidden/>
              </w:rPr>
            </w:rPrChange>
          </w:rPr>
          <w:fldChar w:fldCharType="end"/>
        </w:r>
        <w:r w:rsidRPr="00006ABF">
          <w:rPr>
            <w:rStyle w:val="Hyperlink"/>
            <w:rFonts w:ascii="Times New Roman" w:hAnsi="Times New Roman" w:cs="Times New Roman"/>
            <w:noProof/>
            <w:rPrChange w:id="1108" w:author="Prasasti Karunia Farista Ananto" w:date="2021-10-14T16:56:00Z">
              <w:rPr>
                <w:rStyle w:val="Hyperlink"/>
                <w:noProof/>
              </w:rPr>
            </w:rPrChange>
          </w:rPr>
          <w:fldChar w:fldCharType="end"/>
        </w:r>
      </w:ins>
    </w:p>
    <w:p w14:paraId="36E586E8" w14:textId="0687F115" w:rsidR="00015ADF" w:rsidRPr="00006ABF" w:rsidRDefault="00015ADF" w:rsidP="00CC4C47">
      <w:pPr>
        <w:pStyle w:val="TableofFigures"/>
        <w:tabs>
          <w:tab w:val="right" w:leader="dot" w:pos="9016"/>
        </w:tabs>
        <w:spacing w:line="360" w:lineRule="auto"/>
        <w:rPr>
          <w:ins w:id="1109" w:author="Prasasti Karunia Farista Ananto" w:date="2021-10-12T15:27:00Z"/>
          <w:rFonts w:ascii="Times New Roman" w:eastAsiaTheme="minorEastAsia" w:hAnsi="Times New Roman" w:cs="Times New Roman"/>
          <w:noProof/>
          <w:lang w:val="en-US" w:eastAsia="zh-TW"/>
          <w:rPrChange w:id="1110" w:author="Prasasti Karunia Farista Ananto" w:date="2021-10-14T16:56:00Z">
            <w:rPr>
              <w:ins w:id="1111" w:author="Prasasti Karunia Farista Ananto" w:date="2021-10-12T15:27:00Z"/>
              <w:rFonts w:eastAsiaTheme="minorEastAsia"/>
              <w:noProof/>
              <w:lang w:val="en-US" w:eastAsia="zh-TW"/>
            </w:rPr>
          </w:rPrChange>
        </w:rPr>
        <w:pPrChange w:id="1112" w:author="nadira firinda" w:date="2022-10-29T23:37:00Z">
          <w:pPr>
            <w:pStyle w:val="TableofFigures"/>
            <w:tabs>
              <w:tab w:val="right" w:leader="dot" w:pos="9016"/>
            </w:tabs>
          </w:pPr>
        </w:pPrChange>
      </w:pPr>
      <w:ins w:id="1113" w:author="Prasasti Karunia Farista Ananto" w:date="2021-10-12T15:27:00Z">
        <w:r w:rsidRPr="00006ABF">
          <w:rPr>
            <w:rStyle w:val="Hyperlink"/>
            <w:rFonts w:ascii="Times New Roman" w:hAnsi="Times New Roman" w:cs="Times New Roman"/>
            <w:noProof/>
            <w:rPrChange w:id="1114" w:author="Prasasti Karunia Farista Ananto" w:date="2021-10-14T16:56:00Z">
              <w:rPr>
                <w:rStyle w:val="Hyperlink"/>
                <w:noProof/>
              </w:rPr>
            </w:rPrChange>
          </w:rPr>
          <w:fldChar w:fldCharType="begin"/>
        </w:r>
        <w:r w:rsidRPr="00006ABF">
          <w:rPr>
            <w:rStyle w:val="Hyperlink"/>
            <w:rFonts w:ascii="Times New Roman" w:hAnsi="Times New Roman" w:cs="Times New Roman"/>
            <w:noProof/>
            <w:rPrChange w:id="1115" w:author="Prasasti Karunia Farista Ananto" w:date="2021-10-14T16:56:00Z">
              <w:rPr>
                <w:rStyle w:val="Hyperlink"/>
                <w:noProof/>
              </w:rPr>
            </w:rPrChange>
          </w:rPr>
          <w:instrText xml:space="preserve"> </w:instrText>
        </w:r>
        <w:r w:rsidRPr="00006ABF">
          <w:rPr>
            <w:rFonts w:ascii="Times New Roman" w:hAnsi="Times New Roman" w:cs="Times New Roman"/>
            <w:noProof/>
            <w:rPrChange w:id="1116" w:author="Prasasti Karunia Farista Ananto" w:date="2021-10-14T16:56:00Z">
              <w:rPr>
                <w:noProof/>
              </w:rPr>
            </w:rPrChange>
          </w:rPr>
          <w:instrText>HYPERLINK \l "_Toc84944903"</w:instrText>
        </w:r>
        <w:r w:rsidRPr="00006ABF">
          <w:rPr>
            <w:rStyle w:val="Hyperlink"/>
            <w:rFonts w:ascii="Times New Roman" w:hAnsi="Times New Roman" w:cs="Times New Roman"/>
            <w:noProof/>
            <w:rPrChange w:id="1117" w:author="Prasasti Karunia Farista Ananto" w:date="2021-10-14T16:56:00Z">
              <w:rPr>
                <w:rStyle w:val="Hyperlink"/>
                <w:noProof/>
              </w:rPr>
            </w:rPrChange>
          </w:rPr>
          <w:instrText xml:space="preserve"> </w:instrText>
        </w:r>
        <w:r w:rsidRPr="008B62E9">
          <w:rPr>
            <w:rStyle w:val="Hyperlink"/>
            <w:rFonts w:ascii="Times New Roman" w:hAnsi="Times New Roman" w:cs="Times New Roman"/>
            <w:noProof/>
          </w:rPr>
        </w:r>
        <w:r w:rsidRPr="00006ABF">
          <w:rPr>
            <w:rStyle w:val="Hyperlink"/>
            <w:rFonts w:ascii="Times New Roman" w:hAnsi="Times New Roman" w:cs="Times New Roman"/>
            <w:noProof/>
            <w:rPrChange w:id="1118" w:author="Prasasti Karunia Farista Ananto" w:date="2021-10-14T16:56:00Z">
              <w:rPr>
                <w:rStyle w:val="Hyperlink"/>
                <w:noProof/>
              </w:rPr>
            </w:rPrChange>
          </w:rPr>
          <w:fldChar w:fldCharType="separate"/>
        </w:r>
        <w:r w:rsidRPr="00006ABF">
          <w:rPr>
            <w:rStyle w:val="Hyperlink"/>
            <w:rFonts w:ascii="Times New Roman" w:hAnsi="Times New Roman" w:cs="Times New Roman"/>
            <w:noProof/>
            <w:rPrChange w:id="1119" w:author="Prasasti Karunia Farista Ananto" w:date="2021-10-14T16:56:00Z">
              <w:rPr>
                <w:rStyle w:val="Hyperlink"/>
                <w:noProof/>
              </w:rPr>
            </w:rPrChange>
          </w:rPr>
          <w:t>Tabel IV</w:t>
        </w:r>
        <w:r w:rsidRPr="00006ABF">
          <w:rPr>
            <w:rStyle w:val="Hyperlink"/>
            <w:rFonts w:ascii="Times New Roman" w:hAnsi="Times New Roman" w:cs="Times New Roman"/>
            <w:noProof/>
            <w:rPrChange w:id="1120" w:author="Prasasti Karunia Farista Ananto" w:date="2021-10-14T16:56:00Z">
              <w:rPr>
                <w:rStyle w:val="Hyperlink"/>
                <w:noProof/>
              </w:rPr>
            </w:rPrChange>
          </w:rPr>
          <w:noBreakHyphen/>
          <w:t>11. Persamaan Sektor Jasa Keuangan dan Asuransi</w:t>
        </w:r>
        <w:r w:rsidRPr="00006ABF">
          <w:rPr>
            <w:rFonts w:ascii="Times New Roman" w:hAnsi="Times New Roman" w:cs="Times New Roman"/>
            <w:noProof/>
            <w:webHidden/>
            <w:rPrChange w:id="1121" w:author="Prasasti Karunia Farista Ananto" w:date="2021-10-14T16:56:00Z">
              <w:rPr>
                <w:noProof/>
                <w:webHidden/>
              </w:rPr>
            </w:rPrChange>
          </w:rPr>
          <w:tab/>
        </w:r>
        <w:r w:rsidRPr="00006ABF">
          <w:rPr>
            <w:rFonts w:ascii="Times New Roman" w:hAnsi="Times New Roman" w:cs="Times New Roman"/>
            <w:noProof/>
            <w:webHidden/>
            <w:rPrChange w:id="1122" w:author="Prasasti Karunia Farista Ananto" w:date="2021-10-14T16:56:00Z">
              <w:rPr>
                <w:noProof/>
                <w:webHidden/>
              </w:rPr>
            </w:rPrChange>
          </w:rPr>
          <w:fldChar w:fldCharType="begin"/>
        </w:r>
        <w:r w:rsidRPr="00006ABF">
          <w:rPr>
            <w:rFonts w:ascii="Times New Roman" w:hAnsi="Times New Roman" w:cs="Times New Roman"/>
            <w:noProof/>
            <w:webHidden/>
            <w:rPrChange w:id="1123" w:author="Prasasti Karunia Farista Ananto" w:date="2021-10-14T16:56:00Z">
              <w:rPr>
                <w:noProof/>
                <w:webHidden/>
              </w:rPr>
            </w:rPrChange>
          </w:rPr>
          <w:instrText xml:space="preserve"> PAGEREF _Toc84944903 \h </w:instrText>
        </w:r>
      </w:ins>
      <w:r w:rsidRPr="008B62E9">
        <w:rPr>
          <w:rFonts w:ascii="Times New Roman" w:hAnsi="Times New Roman" w:cs="Times New Roman"/>
          <w:noProof/>
          <w:webHidden/>
        </w:rPr>
      </w:r>
      <w:r w:rsidRPr="00006ABF">
        <w:rPr>
          <w:rFonts w:ascii="Times New Roman" w:hAnsi="Times New Roman" w:cs="Times New Roman"/>
          <w:noProof/>
          <w:webHidden/>
          <w:rPrChange w:id="1124" w:author="Prasasti Karunia Farista Ananto" w:date="2021-10-14T16:56:00Z">
            <w:rPr>
              <w:noProof/>
              <w:webHidden/>
            </w:rPr>
          </w:rPrChange>
        </w:rPr>
        <w:fldChar w:fldCharType="separate"/>
      </w:r>
      <w:ins w:id="1125" w:author="Prasasti Karunia Farista Ananto" w:date="2021-10-12T15:27:00Z">
        <w:r w:rsidRPr="00006ABF">
          <w:rPr>
            <w:rFonts w:ascii="Times New Roman" w:hAnsi="Times New Roman" w:cs="Times New Roman"/>
            <w:noProof/>
            <w:webHidden/>
            <w:rPrChange w:id="1126" w:author="Prasasti Karunia Farista Ananto" w:date="2021-10-14T16:56:00Z">
              <w:rPr>
                <w:noProof/>
                <w:webHidden/>
              </w:rPr>
            </w:rPrChange>
          </w:rPr>
          <w:t>43</w:t>
        </w:r>
        <w:r w:rsidRPr="00006ABF">
          <w:rPr>
            <w:rFonts w:ascii="Times New Roman" w:hAnsi="Times New Roman" w:cs="Times New Roman"/>
            <w:noProof/>
            <w:webHidden/>
            <w:rPrChange w:id="1127" w:author="Prasasti Karunia Farista Ananto" w:date="2021-10-14T16:56:00Z">
              <w:rPr>
                <w:noProof/>
                <w:webHidden/>
              </w:rPr>
            </w:rPrChange>
          </w:rPr>
          <w:fldChar w:fldCharType="end"/>
        </w:r>
        <w:r w:rsidRPr="00006ABF">
          <w:rPr>
            <w:rStyle w:val="Hyperlink"/>
            <w:rFonts w:ascii="Times New Roman" w:hAnsi="Times New Roman" w:cs="Times New Roman"/>
            <w:noProof/>
            <w:rPrChange w:id="1128" w:author="Prasasti Karunia Farista Ananto" w:date="2021-10-14T16:56:00Z">
              <w:rPr>
                <w:rStyle w:val="Hyperlink"/>
                <w:noProof/>
              </w:rPr>
            </w:rPrChange>
          </w:rPr>
          <w:fldChar w:fldCharType="end"/>
        </w:r>
      </w:ins>
    </w:p>
    <w:p w14:paraId="1E754E98" w14:textId="573D1952" w:rsidR="00015ADF" w:rsidRPr="00006ABF" w:rsidRDefault="00015ADF" w:rsidP="00CC4C47">
      <w:pPr>
        <w:pStyle w:val="TableofFigures"/>
        <w:tabs>
          <w:tab w:val="right" w:leader="dot" w:pos="9016"/>
        </w:tabs>
        <w:spacing w:line="360" w:lineRule="auto"/>
        <w:rPr>
          <w:ins w:id="1129" w:author="Prasasti Karunia Farista Ananto" w:date="2021-10-12T15:27:00Z"/>
          <w:rFonts w:ascii="Times New Roman" w:eastAsiaTheme="minorEastAsia" w:hAnsi="Times New Roman" w:cs="Times New Roman"/>
          <w:noProof/>
          <w:lang w:val="en-US" w:eastAsia="zh-TW"/>
          <w:rPrChange w:id="1130" w:author="Prasasti Karunia Farista Ananto" w:date="2021-10-14T16:56:00Z">
            <w:rPr>
              <w:ins w:id="1131" w:author="Prasasti Karunia Farista Ananto" w:date="2021-10-12T15:27:00Z"/>
              <w:rFonts w:eastAsiaTheme="minorEastAsia"/>
              <w:noProof/>
              <w:lang w:val="en-US" w:eastAsia="zh-TW"/>
            </w:rPr>
          </w:rPrChange>
        </w:rPr>
        <w:pPrChange w:id="1132" w:author="nadira firinda" w:date="2022-10-29T23:37:00Z">
          <w:pPr>
            <w:pStyle w:val="TableofFigures"/>
            <w:tabs>
              <w:tab w:val="right" w:leader="dot" w:pos="9016"/>
            </w:tabs>
          </w:pPr>
        </w:pPrChange>
      </w:pPr>
      <w:ins w:id="1133" w:author="Prasasti Karunia Farista Ananto" w:date="2021-10-12T15:27:00Z">
        <w:r w:rsidRPr="00006ABF">
          <w:rPr>
            <w:rStyle w:val="Hyperlink"/>
            <w:rFonts w:ascii="Times New Roman" w:hAnsi="Times New Roman" w:cs="Times New Roman"/>
            <w:noProof/>
            <w:rPrChange w:id="1134" w:author="Prasasti Karunia Farista Ananto" w:date="2021-10-14T16:56:00Z">
              <w:rPr>
                <w:rStyle w:val="Hyperlink"/>
                <w:noProof/>
              </w:rPr>
            </w:rPrChange>
          </w:rPr>
          <w:fldChar w:fldCharType="begin"/>
        </w:r>
        <w:r w:rsidRPr="00006ABF">
          <w:rPr>
            <w:rStyle w:val="Hyperlink"/>
            <w:rFonts w:ascii="Times New Roman" w:hAnsi="Times New Roman" w:cs="Times New Roman"/>
            <w:noProof/>
            <w:rPrChange w:id="1135" w:author="Prasasti Karunia Farista Ananto" w:date="2021-10-14T16:56:00Z">
              <w:rPr>
                <w:rStyle w:val="Hyperlink"/>
                <w:noProof/>
              </w:rPr>
            </w:rPrChange>
          </w:rPr>
          <w:instrText xml:space="preserve"> </w:instrText>
        </w:r>
        <w:r w:rsidRPr="00006ABF">
          <w:rPr>
            <w:rFonts w:ascii="Times New Roman" w:hAnsi="Times New Roman" w:cs="Times New Roman"/>
            <w:noProof/>
            <w:rPrChange w:id="1136" w:author="Prasasti Karunia Farista Ananto" w:date="2021-10-14T16:56:00Z">
              <w:rPr>
                <w:noProof/>
              </w:rPr>
            </w:rPrChange>
          </w:rPr>
          <w:instrText>HYPERLINK \l "_Toc84944904"</w:instrText>
        </w:r>
        <w:r w:rsidRPr="00006ABF">
          <w:rPr>
            <w:rStyle w:val="Hyperlink"/>
            <w:rFonts w:ascii="Times New Roman" w:hAnsi="Times New Roman" w:cs="Times New Roman"/>
            <w:noProof/>
            <w:rPrChange w:id="1137" w:author="Prasasti Karunia Farista Ananto" w:date="2021-10-14T16:56:00Z">
              <w:rPr>
                <w:rStyle w:val="Hyperlink"/>
                <w:noProof/>
              </w:rPr>
            </w:rPrChange>
          </w:rPr>
          <w:instrText xml:space="preserve"> </w:instrText>
        </w:r>
        <w:r w:rsidRPr="008B62E9">
          <w:rPr>
            <w:rStyle w:val="Hyperlink"/>
            <w:rFonts w:ascii="Times New Roman" w:hAnsi="Times New Roman" w:cs="Times New Roman"/>
            <w:noProof/>
          </w:rPr>
        </w:r>
        <w:r w:rsidRPr="00006ABF">
          <w:rPr>
            <w:rStyle w:val="Hyperlink"/>
            <w:rFonts w:ascii="Times New Roman" w:hAnsi="Times New Roman" w:cs="Times New Roman"/>
            <w:noProof/>
            <w:rPrChange w:id="1138" w:author="Prasasti Karunia Farista Ananto" w:date="2021-10-14T16:56:00Z">
              <w:rPr>
                <w:rStyle w:val="Hyperlink"/>
                <w:noProof/>
              </w:rPr>
            </w:rPrChange>
          </w:rPr>
          <w:fldChar w:fldCharType="separate"/>
        </w:r>
        <w:r w:rsidRPr="00006ABF">
          <w:rPr>
            <w:rStyle w:val="Hyperlink"/>
            <w:rFonts w:ascii="Times New Roman" w:hAnsi="Times New Roman" w:cs="Times New Roman"/>
            <w:noProof/>
            <w:rPrChange w:id="1139" w:author="Prasasti Karunia Farista Ananto" w:date="2021-10-14T16:56:00Z">
              <w:rPr>
                <w:rStyle w:val="Hyperlink"/>
                <w:noProof/>
              </w:rPr>
            </w:rPrChange>
          </w:rPr>
          <w:t>Tabel IV</w:t>
        </w:r>
        <w:r w:rsidRPr="00006ABF">
          <w:rPr>
            <w:rStyle w:val="Hyperlink"/>
            <w:rFonts w:ascii="Times New Roman" w:hAnsi="Times New Roman" w:cs="Times New Roman"/>
            <w:noProof/>
            <w:rPrChange w:id="1140" w:author="Prasasti Karunia Farista Ananto" w:date="2021-10-14T16:56:00Z">
              <w:rPr>
                <w:rStyle w:val="Hyperlink"/>
                <w:noProof/>
              </w:rPr>
            </w:rPrChange>
          </w:rPr>
          <w:noBreakHyphen/>
          <w:t>12. Persamaan Sektor Real Estate</w:t>
        </w:r>
        <w:r w:rsidRPr="00006ABF">
          <w:rPr>
            <w:rFonts w:ascii="Times New Roman" w:hAnsi="Times New Roman" w:cs="Times New Roman"/>
            <w:noProof/>
            <w:webHidden/>
            <w:rPrChange w:id="1141" w:author="Prasasti Karunia Farista Ananto" w:date="2021-10-14T16:56:00Z">
              <w:rPr>
                <w:noProof/>
                <w:webHidden/>
              </w:rPr>
            </w:rPrChange>
          </w:rPr>
          <w:tab/>
        </w:r>
        <w:r w:rsidRPr="00006ABF">
          <w:rPr>
            <w:rFonts w:ascii="Times New Roman" w:hAnsi="Times New Roman" w:cs="Times New Roman"/>
            <w:noProof/>
            <w:webHidden/>
            <w:rPrChange w:id="1142" w:author="Prasasti Karunia Farista Ananto" w:date="2021-10-14T16:56:00Z">
              <w:rPr>
                <w:noProof/>
                <w:webHidden/>
              </w:rPr>
            </w:rPrChange>
          </w:rPr>
          <w:fldChar w:fldCharType="begin"/>
        </w:r>
        <w:r w:rsidRPr="00006ABF">
          <w:rPr>
            <w:rFonts w:ascii="Times New Roman" w:hAnsi="Times New Roman" w:cs="Times New Roman"/>
            <w:noProof/>
            <w:webHidden/>
            <w:rPrChange w:id="1143" w:author="Prasasti Karunia Farista Ananto" w:date="2021-10-14T16:56:00Z">
              <w:rPr>
                <w:noProof/>
                <w:webHidden/>
              </w:rPr>
            </w:rPrChange>
          </w:rPr>
          <w:instrText xml:space="preserve"> PAGEREF _Toc84944904 \h </w:instrText>
        </w:r>
      </w:ins>
      <w:r w:rsidRPr="008B62E9">
        <w:rPr>
          <w:rFonts w:ascii="Times New Roman" w:hAnsi="Times New Roman" w:cs="Times New Roman"/>
          <w:noProof/>
          <w:webHidden/>
        </w:rPr>
      </w:r>
      <w:r w:rsidRPr="00006ABF">
        <w:rPr>
          <w:rFonts w:ascii="Times New Roman" w:hAnsi="Times New Roman" w:cs="Times New Roman"/>
          <w:noProof/>
          <w:webHidden/>
          <w:rPrChange w:id="1144" w:author="Prasasti Karunia Farista Ananto" w:date="2021-10-14T16:56:00Z">
            <w:rPr>
              <w:noProof/>
              <w:webHidden/>
            </w:rPr>
          </w:rPrChange>
        </w:rPr>
        <w:fldChar w:fldCharType="separate"/>
      </w:r>
      <w:ins w:id="1145" w:author="Prasasti Karunia Farista Ananto" w:date="2021-10-12T15:27:00Z">
        <w:r w:rsidRPr="00006ABF">
          <w:rPr>
            <w:rFonts w:ascii="Times New Roman" w:hAnsi="Times New Roman" w:cs="Times New Roman"/>
            <w:noProof/>
            <w:webHidden/>
            <w:rPrChange w:id="1146" w:author="Prasasti Karunia Farista Ananto" w:date="2021-10-14T16:56:00Z">
              <w:rPr>
                <w:noProof/>
                <w:webHidden/>
              </w:rPr>
            </w:rPrChange>
          </w:rPr>
          <w:t>44</w:t>
        </w:r>
        <w:r w:rsidRPr="00006ABF">
          <w:rPr>
            <w:rFonts w:ascii="Times New Roman" w:hAnsi="Times New Roman" w:cs="Times New Roman"/>
            <w:noProof/>
            <w:webHidden/>
            <w:rPrChange w:id="1147" w:author="Prasasti Karunia Farista Ananto" w:date="2021-10-14T16:56:00Z">
              <w:rPr>
                <w:noProof/>
                <w:webHidden/>
              </w:rPr>
            </w:rPrChange>
          </w:rPr>
          <w:fldChar w:fldCharType="end"/>
        </w:r>
        <w:r w:rsidRPr="00006ABF">
          <w:rPr>
            <w:rStyle w:val="Hyperlink"/>
            <w:rFonts w:ascii="Times New Roman" w:hAnsi="Times New Roman" w:cs="Times New Roman"/>
            <w:noProof/>
            <w:rPrChange w:id="1148" w:author="Prasasti Karunia Farista Ananto" w:date="2021-10-14T16:56:00Z">
              <w:rPr>
                <w:rStyle w:val="Hyperlink"/>
                <w:noProof/>
              </w:rPr>
            </w:rPrChange>
          </w:rPr>
          <w:fldChar w:fldCharType="end"/>
        </w:r>
      </w:ins>
    </w:p>
    <w:p w14:paraId="1554EEAB" w14:textId="1225724A" w:rsidR="00015ADF" w:rsidRPr="00006ABF" w:rsidRDefault="00015ADF" w:rsidP="00CC4C47">
      <w:pPr>
        <w:pStyle w:val="TableofFigures"/>
        <w:tabs>
          <w:tab w:val="right" w:leader="dot" w:pos="9016"/>
        </w:tabs>
        <w:spacing w:line="360" w:lineRule="auto"/>
        <w:rPr>
          <w:ins w:id="1149" w:author="Prasasti Karunia Farista Ananto" w:date="2021-10-12T15:27:00Z"/>
          <w:rFonts w:ascii="Times New Roman" w:eastAsiaTheme="minorEastAsia" w:hAnsi="Times New Roman" w:cs="Times New Roman"/>
          <w:noProof/>
          <w:lang w:val="en-US" w:eastAsia="zh-TW"/>
          <w:rPrChange w:id="1150" w:author="Prasasti Karunia Farista Ananto" w:date="2021-10-14T16:56:00Z">
            <w:rPr>
              <w:ins w:id="1151" w:author="Prasasti Karunia Farista Ananto" w:date="2021-10-12T15:27:00Z"/>
              <w:rFonts w:eastAsiaTheme="minorEastAsia"/>
              <w:noProof/>
              <w:lang w:val="en-US" w:eastAsia="zh-TW"/>
            </w:rPr>
          </w:rPrChange>
        </w:rPr>
        <w:pPrChange w:id="1152" w:author="nadira firinda" w:date="2022-10-29T23:37:00Z">
          <w:pPr>
            <w:pStyle w:val="TableofFigures"/>
            <w:tabs>
              <w:tab w:val="right" w:leader="dot" w:pos="9016"/>
            </w:tabs>
          </w:pPr>
        </w:pPrChange>
      </w:pPr>
      <w:ins w:id="1153" w:author="Prasasti Karunia Farista Ananto" w:date="2021-10-12T15:27:00Z">
        <w:r w:rsidRPr="00006ABF">
          <w:rPr>
            <w:rStyle w:val="Hyperlink"/>
            <w:rFonts w:ascii="Times New Roman" w:hAnsi="Times New Roman" w:cs="Times New Roman"/>
            <w:noProof/>
            <w:rPrChange w:id="1154" w:author="Prasasti Karunia Farista Ananto" w:date="2021-10-14T16:56:00Z">
              <w:rPr>
                <w:rStyle w:val="Hyperlink"/>
                <w:noProof/>
              </w:rPr>
            </w:rPrChange>
          </w:rPr>
          <w:fldChar w:fldCharType="begin"/>
        </w:r>
        <w:r w:rsidRPr="00006ABF">
          <w:rPr>
            <w:rStyle w:val="Hyperlink"/>
            <w:rFonts w:ascii="Times New Roman" w:hAnsi="Times New Roman" w:cs="Times New Roman"/>
            <w:noProof/>
            <w:rPrChange w:id="1155" w:author="Prasasti Karunia Farista Ananto" w:date="2021-10-14T16:56:00Z">
              <w:rPr>
                <w:rStyle w:val="Hyperlink"/>
                <w:noProof/>
              </w:rPr>
            </w:rPrChange>
          </w:rPr>
          <w:instrText xml:space="preserve"> </w:instrText>
        </w:r>
        <w:r w:rsidRPr="00006ABF">
          <w:rPr>
            <w:rFonts w:ascii="Times New Roman" w:hAnsi="Times New Roman" w:cs="Times New Roman"/>
            <w:noProof/>
            <w:rPrChange w:id="1156" w:author="Prasasti Karunia Farista Ananto" w:date="2021-10-14T16:56:00Z">
              <w:rPr>
                <w:noProof/>
              </w:rPr>
            </w:rPrChange>
          </w:rPr>
          <w:instrText>HYPERLINK \l "_Toc84944905"</w:instrText>
        </w:r>
        <w:r w:rsidRPr="00006ABF">
          <w:rPr>
            <w:rStyle w:val="Hyperlink"/>
            <w:rFonts w:ascii="Times New Roman" w:hAnsi="Times New Roman" w:cs="Times New Roman"/>
            <w:noProof/>
            <w:rPrChange w:id="1157" w:author="Prasasti Karunia Farista Ananto" w:date="2021-10-14T16:56:00Z">
              <w:rPr>
                <w:rStyle w:val="Hyperlink"/>
                <w:noProof/>
              </w:rPr>
            </w:rPrChange>
          </w:rPr>
          <w:instrText xml:space="preserve"> </w:instrText>
        </w:r>
        <w:r w:rsidRPr="008B62E9">
          <w:rPr>
            <w:rStyle w:val="Hyperlink"/>
            <w:rFonts w:ascii="Times New Roman" w:hAnsi="Times New Roman" w:cs="Times New Roman"/>
            <w:noProof/>
          </w:rPr>
        </w:r>
        <w:r w:rsidRPr="00006ABF">
          <w:rPr>
            <w:rStyle w:val="Hyperlink"/>
            <w:rFonts w:ascii="Times New Roman" w:hAnsi="Times New Roman" w:cs="Times New Roman"/>
            <w:noProof/>
            <w:rPrChange w:id="1158" w:author="Prasasti Karunia Farista Ananto" w:date="2021-10-14T16:56:00Z">
              <w:rPr>
                <w:rStyle w:val="Hyperlink"/>
                <w:noProof/>
              </w:rPr>
            </w:rPrChange>
          </w:rPr>
          <w:fldChar w:fldCharType="separate"/>
        </w:r>
        <w:r w:rsidRPr="00006ABF">
          <w:rPr>
            <w:rStyle w:val="Hyperlink"/>
            <w:rFonts w:ascii="Times New Roman" w:hAnsi="Times New Roman" w:cs="Times New Roman"/>
            <w:noProof/>
            <w:rPrChange w:id="1159" w:author="Prasasti Karunia Farista Ananto" w:date="2021-10-14T16:56:00Z">
              <w:rPr>
                <w:rStyle w:val="Hyperlink"/>
                <w:noProof/>
              </w:rPr>
            </w:rPrChange>
          </w:rPr>
          <w:t>Tabel IV</w:t>
        </w:r>
        <w:r w:rsidRPr="00006ABF">
          <w:rPr>
            <w:rStyle w:val="Hyperlink"/>
            <w:rFonts w:ascii="Times New Roman" w:hAnsi="Times New Roman" w:cs="Times New Roman"/>
            <w:noProof/>
            <w:rPrChange w:id="1160" w:author="Prasasti Karunia Farista Ananto" w:date="2021-10-14T16:56:00Z">
              <w:rPr>
                <w:rStyle w:val="Hyperlink"/>
                <w:noProof/>
              </w:rPr>
            </w:rPrChange>
          </w:rPr>
          <w:noBreakHyphen/>
          <w:t>13. Persamaan Sektor Jasa Perusahaan</w:t>
        </w:r>
        <w:r w:rsidRPr="00006ABF">
          <w:rPr>
            <w:rFonts w:ascii="Times New Roman" w:hAnsi="Times New Roman" w:cs="Times New Roman"/>
            <w:noProof/>
            <w:webHidden/>
            <w:rPrChange w:id="1161" w:author="Prasasti Karunia Farista Ananto" w:date="2021-10-14T16:56:00Z">
              <w:rPr>
                <w:noProof/>
                <w:webHidden/>
              </w:rPr>
            </w:rPrChange>
          </w:rPr>
          <w:tab/>
        </w:r>
        <w:r w:rsidRPr="00006ABF">
          <w:rPr>
            <w:rFonts w:ascii="Times New Roman" w:hAnsi="Times New Roman" w:cs="Times New Roman"/>
            <w:noProof/>
            <w:webHidden/>
            <w:rPrChange w:id="1162" w:author="Prasasti Karunia Farista Ananto" w:date="2021-10-14T16:56:00Z">
              <w:rPr>
                <w:noProof/>
                <w:webHidden/>
              </w:rPr>
            </w:rPrChange>
          </w:rPr>
          <w:fldChar w:fldCharType="begin"/>
        </w:r>
        <w:r w:rsidRPr="00006ABF">
          <w:rPr>
            <w:rFonts w:ascii="Times New Roman" w:hAnsi="Times New Roman" w:cs="Times New Roman"/>
            <w:noProof/>
            <w:webHidden/>
            <w:rPrChange w:id="1163" w:author="Prasasti Karunia Farista Ananto" w:date="2021-10-14T16:56:00Z">
              <w:rPr>
                <w:noProof/>
                <w:webHidden/>
              </w:rPr>
            </w:rPrChange>
          </w:rPr>
          <w:instrText xml:space="preserve"> PAGEREF _Toc84944905 \h </w:instrText>
        </w:r>
      </w:ins>
      <w:r w:rsidRPr="008B62E9">
        <w:rPr>
          <w:rFonts w:ascii="Times New Roman" w:hAnsi="Times New Roman" w:cs="Times New Roman"/>
          <w:noProof/>
          <w:webHidden/>
        </w:rPr>
      </w:r>
      <w:r w:rsidRPr="00006ABF">
        <w:rPr>
          <w:rFonts w:ascii="Times New Roman" w:hAnsi="Times New Roman" w:cs="Times New Roman"/>
          <w:noProof/>
          <w:webHidden/>
          <w:rPrChange w:id="1164" w:author="Prasasti Karunia Farista Ananto" w:date="2021-10-14T16:56:00Z">
            <w:rPr>
              <w:noProof/>
              <w:webHidden/>
            </w:rPr>
          </w:rPrChange>
        </w:rPr>
        <w:fldChar w:fldCharType="separate"/>
      </w:r>
      <w:ins w:id="1165" w:author="Prasasti Karunia Farista Ananto" w:date="2021-10-12T15:27:00Z">
        <w:r w:rsidRPr="00006ABF">
          <w:rPr>
            <w:rFonts w:ascii="Times New Roman" w:hAnsi="Times New Roman" w:cs="Times New Roman"/>
            <w:noProof/>
            <w:webHidden/>
            <w:rPrChange w:id="1166" w:author="Prasasti Karunia Farista Ananto" w:date="2021-10-14T16:56:00Z">
              <w:rPr>
                <w:noProof/>
                <w:webHidden/>
              </w:rPr>
            </w:rPrChange>
          </w:rPr>
          <w:t>46</w:t>
        </w:r>
        <w:r w:rsidRPr="00006ABF">
          <w:rPr>
            <w:rFonts w:ascii="Times New Roman" w:hAnsi="Times New Roman" w:cs="Times New Roman"/>
            <w:noProof/>
            <w:webHidden/>
            <w:rPrChange w:id="1167" w:author="Prasasti Karunia Farista Ananto" w:date="2021-10-14T16:56:00Z">
              <w:rPr>
                <w:noProof/>
                <w:webHidden/>
              </w:rPr>
            </w:rPrChange>
          </w:rPr>
          <w:fldChar w:fldCharType="end"/>
        </w:r>
        <w:r w:rsidRPr="00006ABF">
          <w:rPr>
            <w:rStyle w:val="Hyperlink"/>
            <w:rFonts w:ascii="Times New Roman" w:hAnsi="Times New Roman" w:cs="Times New Roman"/>
            <w:noProof/>
            <w:rPrChange w:id="1168" w:author="Prasasti Karunia Farista Ananto" w:date="2021-10-14T16:56:00Z">
              <w:rPr>
                <w:rStyle w:val="Hyperlink"/>
                <w:noProof/>
              </w:rPr>
            </w:rPrChange>
          </w:rPr>
          <w:fldChar w:fldCharType="end"/>
        </w:r>
      </w:ins>
    </w:p>
    <w:p w14:paraId="7654DA9A" w14:textId="71395363" w:rsidR="00015ADF" w:rsidRPr="00006ABF" w:rsidRDefault="00015ADF" w:rsidP="00CC4C47">
      <w:pPr>
        <w:pStyle w:val="TableofFigures"/>
        <w:tabs>
          <w:tab w:val="right" w:leader="dot" w:pos="9016"/>
        </w:tabs>
        <w:spacing w:line="360" w:lineRule="auto"/>
        <w:rPr>
          <w:ins w:id="1169" w:author="Prasasti Karunia Farista Ananto" w:date="2021-10-12T15:27:00Z"/>
          <w:rFonts w:ascii="Times New Roman" w:eastAsiaTheme="minorEastAsia" w:hAnsi="Times New Roman" w:cs="Times New Roman"/>
          <w:noProof/>
          <w:lang w:val="en-US" w:eastAsia="zh-TW"/>
          <w:rPrChange w:id="1170" w:author="Prasasti Karunia Farista Ananto" w:date="2021-10-14T16:56:00Z">
            <w:rPr>
              <w:ins w:id="1171" w:author="Prasasti Karunia Farista Ananto" w:date="2021-10-12T15:27:00Z"/>
              <w:rFonts w:eastAsiaTheme="minorEastAsia"/>
              <w:noProof/>
              <w:lang w:val="en-US" w:eastAsia="zh-TW"/>
            </w:rPr>
          </w:rPrChange>
        </w:rPr>
        <w:pPrChange w:id="1172" w:author="nadira firinda" w:date="2022-10-29T23:37:00Z">
          <w:pPr>
            <w:pStyle w:val="TableofFigures"/>
            <w:tabs>
              <w:tab w:val="right" w:leader="dot" w:pos="9016"/>
            </w:tabs>
          </w:pPr>
        </w:pPrChange>
      </w:pPr>
      <w:ins w:id="1173" w:author="Prasasti Karunia Farista Ananto" w:date="2021-10-12T15:27:00Z">
        <w:r w:rsidRPr="00006ABF">
          <w:rPr>
            <w:rStyle w:val="Hyperlink"/>
            <w:rFonts w:ascii="Times New Roman" w:hAnsi="Times New Roman" w:cs="Times New Roman"/>
            <w:noProof/>
            <w:rPrChange w:id="1174" w:author="Prasasti Karunia Farista Ananto" w:date="2021-10-14T16:56:00Z">
              <w:rPr>
                <w:rStyle w:val="Hyperlink"/>
                <w:noProof/>
              </w:rPr>
            </w:rPrChange>
          </w:rPr>
          <w:fldChar w:fldCharType="begin"/>
        </w:r>
        <w:r w:rsidRPr="00006ABF">
          <w:rPr>
            <w:rStyle w:val="Hyperlink"/>
            <w:rFonts w:ascii="Times New Roman" w:hAnsi="Times New Roman" w:cs="Times New Roman"/>
            <w:noProof/>
            <w:rPrChange w:id="1175" w:author="Prasasti Karunia Farista Ananto" w:date="2021-10-14T16:56:00Z">
              <w:rPr>
                <w:rStyle w:val="Hyperlink"/>
                <w:noProof/>
              </w:rPr>
            </w:rPrChange>
          </w:rPr>
          <w:instrText xml:space="preserve"> </w:instrText>
        </w:r>
        <w:r w:rsidRPr="00006ABF">
          <w:rPr>
            <w:rFonts w:ascii="Times New Roman" w:hAnsi="Times New Roman" w:cs="Times New Roman"/>
            <w:noProof/>
            <w:rPrChange w:id="1176" w:author="Prasasti Karunia Farista Ananto" w:date="2021-10-14T16:56:00Z">
              <w:rPr>
                <w:noProof/>
              </w:rPr>
            </w:rPrChange>
          </w:rPr>
          <w:instrText>HYPERLINK \l "_Toc84944906"</w:instrText>
        </w:r>
        <w:r w:rsidRPr="00006ABF">
          <w:rPr>
            <w:rStyle w:val="Hyperlink"/>
            <w:rFonts w:ascii="Times New Roman" w:hAnsi="Times New Roman" w:cs="Times New Roman"/>
            <w:noProof/>
            <w:rPrChange w:id="1177" w:author="Prasasti Karunia Farista Ananto" w:date="2021-10-14T16:56:00Z">
              <w:rPr>
                <w:rStyle w:val="Hyperlink"/>
                <w:noProof/>
              </w:rPr>
            </w:rPrChange>
          </w:rPr>
          <w:instrText xml:space="preserve"> </w:instrText>
        </w:r>
        <w:r w:rsidRPr="008B62E9">
          <w:rPr>
            <w:rStyle w:val="Hyperlink"/>
            <w:rFonts w:ascii="Times New Roman" w:hAnsi="Times New Roman" w:cs="Times New Roman"/>
            <w:noProof/>
          </w:rPr>
        </w:r>
        <w:r w:rsidRPr="00006ABF">
          <w:rPr>
            <w:rStyle w:val="Hyperlink"/>
            <w:rFonts w:ascii="Times New Roman" w:hAnsi="Times New Roman" w:cs="Times New Roman"/>
            <w:noProof/>
            <w:rPrChange w:id="1178" w:author="Prasasti Karunia Farista Ananto" w:date="2021-10-14T16:56:00Z">
              <w:rPr>
                <w:rStyle w:val="Hyperlink"/>
                <w:noProof/>
              </w:rPr>
            </w:rPrChange>
          </w:rPr>
          <w:fldChar w:fldCharType="separate"/>
        </w:r>
        <w:r w:rsidRPr="00006ABF">
          <w:rPr>
            <w:rStyle w:val="Hyperlink"/>
            <w:rFonts w:ascii="Times New Roman" w:hAnsi="Times New Roman" w:cs="Times New Roman"/>
            <w:noProof/>
            <w:rPrChange w:id="1179" w:author="Prasasti Karunia Farista Ananto" w:date="2021-10-14T16:56:00Z">
              <w:rPr>
                <w:rStyle w:val="Hyperlink"/>
                <w:noProof/>
              </w:rPr>
            </w:rPrChange>
          </w:rPr>
          <w:t>Tabel IV</w:t>
        </w:r>
        <w:r w:rsidRPr="00006ABF">
          <w:rPr>
            <w:rStyle w:val="Hyperlink"/>
            <w:rFonts w:ascii="Times New Roman" w:hAnsi="Times New Roman" w:cs="Times New Roman"/>
            <w:noProof/>
            <w:rPrChange w:id="1180" w:author="Prasasti Karunia Farista Ananto" w:date="2021-10-14T16:56:00Z">
              <w:rPr>
                <w:rStyle w:val="Hyperlink"/>
                <w:noProof/>
              </w:rPr>
            </w:rPrChange>
          </w:rPr>
          <w:noBreakHyphen/>
          <w:t>14. Persamaan Sektor Administrasi Pemerintahan, Pertahanan, dan Jaminan Sosial Wajib</w:t>
        </w:r>
        <w:r w:rsidRPr="00006ABF">
          <w:rPr>
            <w:rFonts w:ascii="Times New Roman" w:hAnsi="Times New Roman" w:cs="Times New Roman"/>
            <w:noProof/>
            <w:webHidden/>
            <w:rPrChange w:id="1181" w:author="Prasasti Karunia Farista Ananto" w:date="2021-10-14T16:56:00Z">
              <w:rPr>
                <w:noProof/>
                <w:webHidden/>
              </w:rPr>
            </w:rPrChange>
          </w:rPr>
          <w:tab/>
        </w:r>
        <w:r w:rsidRPr="00006ABF">
          <w:rPr>
            <w:rFonts w:ascii="Times New Roman" w:hAnsi="Times New Roman" w:cs="Times New Roman"/>
            <w:noProof/>
            <w:webHidden/>
            <w:rPrChange w:id="1182" w:author="Prasasti Karunia Farista Ananto" w:date="2021-10-14T16:56:00Z">
              <w:rPr>
                <w:noProof/>
                <w:webHidden/>
              </w:rPr>
            </w:rPrChange>
          </w:rPr>
          <w:fldChar w:fldCharType="begin"/>
        </w:r>
        <w:r w:rsidRPr="00006ABF">
          <w:rPr>
            <w:rFonts w:ascii="Times New Roman" w:hAnsi="Times New Roman" w:cs="Times New Roman"/>
            <w:noProof/>
            <w:webHidden/>
            <w:rPrChange w:id="1183" w:author="Prasasti Karunia Farista Ananto" w:date="2021-10-14T16:56:00Z">
              <w:rPr>
                <w:noProof/>
                <w:webHidden/>
              </w:rPr>
            </w:rPrChange>
          </w:rPr>
          <w:instrText xml:space="preserve"> PAGEREF _Toc84944906 \h </w:instrText>
        </w:r>
      </w:ins>
      <w:r w:rsidRPr="008B62E9">
        <w:rPr>
          <w:rFonts w:ascii="Times New Roman" w:hAnsi="Times New Roman" w:cs="Times New Roman"/>
          <w:noProof/>
          <w:webHidden/>
        </w:rPr>
      </w:r>
      <w:r w:rsidRPr="00006ABF">
        <w:rPr>
          <w:rFonts w:ascii="Times New Roman" w:hAnsi="Times New Roman" w:cs="Times New Roman"/>
          <w:noProof/>
          <w:webHidden/>
          <w:rPrChange w:id="1184" w:author="Prasasti Karunia Farista Ananto" w:date="2021-10-14T16:56:00Z">
            <w:rPr>
              <w:noProof/>
              <w:webHidden/>
            </w:rPr>
          </w:rPrChange>
        </w:rPr>
        <w:fldChar w:fldCharType="separate"/>
      </w:r>
      <w:ins w:id="1185" w:author="Prasasti Karunia Farista Ananto" w:date="2021-10-12T15:27:00Z">
        <w:r w:rsidRPr="00006ABF">
          <w:rPr>
            <w:rFonts w:ascii="Times New Roman" w:hAnsi="Times New Roman" w:cs="Times New Roman"/>
            <w:noProof/>
            <w:webHidden/>
            <w:rPrChange w:id="1186" w:author="Prasasti Karunia Farista Ananto" w:date="2021-10-14T16:56:00Z">
              <w:rPr>
                <w:noProof/>
                <w:webHidden/>
              </w:rPr>
            </w:rPrChange>
          </w:rPr>
          <w:t>48</w:t>
        </w:r>
        <w:r w:rsidRPr="00006ABF">
          <w:rPr>
            <w:rFonts w:ascii="Times New Roman" w:hAnsi="Times New Roman" w:cs="Times New Roman"/>
            <w:noProof/>
            <w:webHidden/>
            <w:rPrChange w:id="1187" w:author="Prasasti Karunia Farista Ananto" w:date="2021-10-14T16:56:00Z">
              <w:rPr>
                <w:noProof/>
                <w:webHidden/>
              </w:rPr>
            </w:rPrChange>
          </w:rPr>
          <w:fldChar w:fldCharType="end"/>
        </w:r>
        <w:r w:rsidRPr="00006ABF">
          <w:rPr>
            <w:rStyle w:val="Hyperlink"/>
            <w:rFonts w:ascii="Times New Roman" w:hAnsi="Times New Roman" w:cs="Times New Roman"/>
            <w:noProof/>
            <w:rPrChange w:id="1188" w:author="Prasasti Karunia Farista Ananto" w:date="2021-10-14T16:56:00Z">
              <w:rPr>
                <w:rStyle w:val="Hyperlink"/>
                <w:noProof/>
              </w:rPr>
            </w:rPrChange>
          </w:rPr>
          <w:fldChar w:fldCharType="end"/>
        </w:r>
      </w:ins>
    </w:p>
    <w:p w14:paraId="305346E6" w14:textId="5FFFECC6" w:rsidR="00015ADF" w:rsidRPr="00006ABF" w:rsidRDefault="00015ADF" w:rsidP="00CC4C47">
      <w:pPr>
        <w:pStyle w:val="TableofFigures"/>
        <w:tabs>
          <w:tab w:val="right" w:leader="dot" w:pos="9016"/>
        </w:tabs>
        <w:spacing w:line="360" w:lineRule="auto"/>
        <w:rPr>
          <w:ins w:id="1189" w:author="Prasasti Karunia Farista Ananto" w:date="2021-10-12T15:27:00Z"/>
          <w:rFonts w:ascii="Times New Roman" w:eastAsiaTheme="minorEastAsia" w:hAnsi="Times New Roman" w:cs="Times New Roman"/>
          <w:noProof/>
          <w:lang w:val="en-US" w:eastAsia="zh-TW"/>
          <w:rPrChange w:id="1190" w:author="Prasasti Karunia Farista Ananto" w:date="2021-10-14T16:56:00Z">
            <w:rPr>
              <w:ins w:id="1191" w:author="Prasasti Karunia Farista Ananto" w:date="2021-10-12T15:27:00Z"/>
              <w:rFonts w:eastAsiaTheme="minorEastAsia"/>
              <w:noProof/>
              <w:lang w:val="en-US" w:eastAsia="zh-TW"/>
            </w:rPr>
          </w:rPrChange>
        </w:rPr>
        <w:pPrChange w:id="1192" w:author="nadira firinda" w:date="2022-10-29T23:37:00Z">
          <w:pPr>
            <w:pStyle w:val="TableofFigures"/>
            <w:tabs>
              <w:tab w:val="right" w:leader="dot" w:pos="9016"/>
            </w:tabs>
          </w:pPr>
        </w:pPrChange>
      </w:pPr>
      <w:ins w:id="1193" w:author="Prasasti Karunia Farista Ananto" w:date="2021-10-12T15:27:00Z">
        <w:r w:rsidRPr="00006ABF">
          <w:rPr>
            <w:rStyle w:val="Hyperlink"/>
            <w:rFonts w:ascii="Times New Roman" w:hAnsi="Times New Roman" w:cs="Times New Roman"/>
            <w:noProof/>
            <w:rPrChange w:id="1194" w:author="Prasasti Karunia Farista Ananto" w:date="2021-10-14T16:56:00Z">
              <w:rPr>
                <w:rStyle w:val="Hyperlink"/>
                <w:noProof/>
              </w:rPr>
            </w:rPrChange>
          </w:rPr>
          <w:fldChar w:fldCharType="begin"/>
        </w:r>
        <w:r w:rsidRPr="00006ABF">
          <w:rPr>
            <w:rStyle w:val="Hyperlink"/>
            <w:rFonts w:ascii="Times New Roman" w:hAnsi="Times New Roman" w:cs="Times New Roman"/>
            <w:noProof/>
            <w:rPrChange w:id="1195" w:author="Prasasti Karunia Farista Ananto" w:date="2021-10-14T16:56:00Z">
              <w:rPr>
                <w:rStyle w:val="Hyperlink"/>
                <w:noProof/>
              </w:rPr>
            </w:rPrChange>
          </w:rPr>
          <w:instrText xml:space="preserve"> </w:instrText>
        </w:r>
        <w:r w:rsidRPr="00006ABF">
          <w:rPr>
            <w:rFonts w:ascii="Times New Roman" w:hAnsi="Times New Roman" w:cs="Times New Roman"/>
            <w:noProof/>
            <w:rPrChange w:id="1196" w:author="Prasasti Karunia Farista Ananto" w:date="2021-10-14T16:56:00Z">
              <w:rPr>
                <w:noProof/>
              </w:rPr>
            </w:rPrChange>
          </w:rPr>
          <w:instrText>HYPERLINK \l "_Toc84944907"</w:instrText>
        </w:r>
        <w:r w:rsidRPr="00006ABF">
          <w:rPr>
            <w:rStyle w:val="Hyperlink"/>
            <w:rFonts w:ascii="Times New Roman" w:hAnsi="Times New Roman" w:cs="Times New Roman"/>
            <w:noProof/>
            <w:rPrChange w:id="1197" w:author="Prasasti Karunia Farista Ananto" w:date="2021-10-14T16:56:00Z">
              <w:rPr>
                <w:rStyle w:val="Hyperlink"/>
                <w:noProof/>
              </w:rPr>
            </w:rPrChange>
          </w:rPr>
          <w:instrText xml:space="preserve"> </w:instrText>
        </w:r>
        <w:r w:rsidRPr="008B62E9">
          <w:rPr>
            <w:rStyle w:val="Hyperlink"/>
            <w:rFonts w:ascii="Times New Roman" w:hAnsi="Times New Roman" w:cs="Times New Roman"/>
            <w:noProof/>
          </w:rPr>
        </w:r>
        <w:r w:rsidRPr="00006ABF">
          <w:rPr>
            <w:rStyle w:val="Hyperlink"/>
            <w:rFonts w:ascii="Times New Roman" w:hAnsi="Times New Roman" w:cs="Times New Roman"/>
            <w:noProof/>
            <w:rPrChange w:id="1198" w:author="Prasasti Karunia Farista Ananto" w:date="2021-10-14T16:56:00Z">
              <w:rPr>
                <w:rStyle w:val="Hyperlink"/>
                <w:noProof/>
              </w:rPr>
            </w:rPrChange>
          </w:rPr>
          <w:fldChar w:fldCharType="separate"/>
        </w:r>
        <w:r w:rsidRPr="00006ABF">
          <w:rPr>
            <w:rStyle w:val="Hyperlink"/>
            <w:rFonts w:ascii="Times New Roman" w:hAnsi="Times New Roman" w:cs="Times New Roman"/>
            <w:noProof/>
            <w:rPrChange w:id="1199" w:author="Prasasti Karunia Farista Ananto" w:date="2021-10-14T16:56:00Z">
              <w:rPr>
                <w:rStyle w:val="Hyperlink"/>
                <w:noProof/>
              </w:rPr>
            </w:rPrChange>
          </w:rPr>
          <w:t>Tabel IV</w:t>
        </w:r>
        <w:r w:rsidRPr="00006ABF">
          <w:rPr>
            <w:rStyle w:val="Hyperlink"/>
            <w:rFonts w:ascii="Times New Roman" w:hAnsi="Times New Roman" w:cs="Times New Roman"/>
            <w:noProof/>
            <w:rPrChange w:id="1200" w:author="Prasasti Karunia Farista Ananto" w:date="2021-10-14T16:56:00Z">
              <w:rPr>
                <w:rStyle w:val="Hyperlink"/>
                <w:noProof/>
              </w:rPr>
            </w:rPrChange>
          </w:rPr>
          <w:noBreakHyphen/>
          <w:t>15. Persamaan Sektor Jasa Pendidikan</w:t>
        </w:r>
        <w:r w:rsidRPr="00006ABF">
          <w:rPr>
            <w:rFonts w:ascii="Times New Roman" w:hAnsi="Times New Roman" w:cs="Times New Roman"/>
            <w:noProof/>
            <w:webHidden/>
            <w:rPrChange w:id="1201" w:author="Prasasti Karunia Farista Ananto" w:date="2021-10-14T16:56:00Z">
              <w:rPr>
                <w:noProof/>
                <w:webHidden/>
              </w:rPr>
            </w:rPrChange>
          </w:rPr>
          <w:tab/>
        </w:r>
        <w:r w:rsidRPr="00006ABF">
          <w:rPr>
            <w:rFonts w:ascii="Times New Roman" w:hAnsi="Times New Roman" w:cs="Times New Roman"/>
            <w:noProof/>
            <w:webHidden/>
            <w:rPrChange w:id="1202" w:author="Prasasti Karunia Farista Ananto" w:date="2021-10-14T16:56:00Z">
              <w:rPr>
                <w:noProof/>
                <w:webHidden/>
              </w:rPr>
            </w:rPrChange>
          </w:rPr>
          <w:fldChar w:fldCharType="begin"/>
        </w:r>
        <w:r w:rsidRPr="00006ABF">
          <w:rPr>
            <w:rFonts w:ascii="Times New Roman" w:hAnsi="Times New Roman" w:cs="Times New Roman"/>
            <w:noProof/>
            <w:webHidden/>
            <w:rPrChange w:id="1203" w:author="Prasasti Karunia Farista Ananto" w:date="2021-10-14T16:56:00Z">
              <w:rPr>
                <w:noProof/>
                <w:webHidden/>
              </w:rPr>
            </w:rPrChange>
          </w:rPr>
          <w:instrText xml:space="preserve"> PAGEREF _Toc84944907 \h </w:instrText>
        </w:r>
      </w:ins>
      <w:r w:rsidRPr="008B62E9">
        <w:rPr>
          <w:rFonts w:ascii="Times New Roman" w:hAnsi="Times New Roman" w:cs="Times New Roman"/>
          <w:noProof/>
          <w:webHidden/>
        </w:rPr>
      </w:r>
      <w:r w:rsidRPr="00006ABF">
        <w:rPr>
          <w:rFonts w:ascii="Times New Roman" w:hAnsi="Times New Roman" w:cs="Times New Roman"/>
          <w:noProof/>
          <w:webHidden/>
          <w:rPrChange w:id="1204" w:author="Prasasti Karunia Farista Ananto" w:date="2021-10-14T16:56:00Z">
            <w:rPr>
              <w:noProof/>
              <w:webHidden/>
            </w:rPr>
          </w:rPrChange>
        </w:rPr>
        <w:fldChar w:fldCharType="separate"/>
      </w:r>
      <w:ins w:id="1205" w:author="Prasasti Karunia Farista Ananto" w:date="2021-10-12T15:27:00Z">
        <w:r w:rsidRPr="00006ABF">
          <w:rPr>
            <w:rFonts w:ascii="Times New Roman" w:hAnsi="Times New Roman" w:cs="Times New Roman"/>
            <w:noProof/>
            <w:webHidden/>
            <w:rPrChange w:id="1206" w:author="Prasasti Karunia Farista Ananto" w:date="2021-10-14T16:56:00Z">
              <w:rPr>
                <w:noProof/>
                <w:webHidden/>
              </w:rPr>
            </w:rPrChange>
          </w:rPr>
          <w:t>49</w:t>
        </w:r>
        <w:r w:rsidRPr="00006ABF">
          <w:rPr>
            <w:rFonts w:ascii="Times New Roman" w:hAnsi="Times New Roman" w:cs="Times New Roman"/>
            <w:noProof/>
            <w:webHidden/>
            <w:rPrChange w:id="1207" w:author="Prasasti Karunia Farista Ananto" w:date="2021-10-14T16:56:00Z">
              <w:rPr>
                <w:noProof/>
                <w:webHidden/>
              </w:rPr>
            </w:rPrChange>
          </w:rPr>
          <w:fldChar w:fldCharType="end"/>
        </w:r>
        <w:r w:rsidRPr="00006ABF">
          <w:rPr>
            <w:rStyle w:val="Hyperlink"/>
            <w:rFonts w:ascii="Times New Roman" w:hAnsi="Times New Roman" w:cs="Times New Roman"/>
            <w:noProof/>
            <w:rPrChange w:id="1208" w:author="Prasasti Karunia Farista Ananto" w:date="2021-10-14T16:56:00Z">
              <w:rPr>
                <w:rStyle w:val="Hyperlink"/>
                <w:noProof/>
              </w:rPr>
            </w:rPrChange>
          </w:rPr>
          <w:fldChar w:fldCharType="end"/>
        </w:r>
      </w:ins>
    </w:p>
    <w:p w14:paraId="05D3B043" w14:textId="0247F767" w:rsidR="00015ADF" w:rsidRPr="00006ABF" w:rsidRDefault="00015ADF" w:rsidP="00CC4C47">
      <w:pPr>
        <w:pStyle w:val="TableofFigures"/>
        <w:tabs>
          <w:tab w:val="right" w:leader="dot" w:pos="9016"/>
        </w:tabs>
        <w:spacing w:line="360" w:lineRule="auto"/>
        <w:rPr>
          <w:ins w:id="1209" w:author="Prasasti Karunia Farista Ananto" w:date="2021-10-12T15:27:00Z"/>
          <w:rFonts w:ascii="Times New Roman" w:eastAsiaTheme="minorEastAsia" w:hAnsi="Times New Roman" w:cs="Times New Roman"/>
          <w:noProof/>
          <w:lang w:val="en-US" w:eastAsia="zh-TW"/>
          <w:rPrChange w:id="1210" w:author="Prasasti Karunia Farista Ananto" w:date="2021-10-14T16:56:00Z">
            <w:rPr>
              <w:ins w:id="1211" w:author="Prasasti Karunia Farista Ananto" w:date="2021-10-12T15:27:00Z"/>
              <w:rFonts w:eastAsiaTheme="minorEastAsia"/>
              <w:noProof/>
              <w:lang w:val="en-US" w:eastAsia="zh-TW"/>
            </w:rPr>
          </w:rPrChange>
        </w:rPr>
        <w:pPrChange w:id="1212" w:author="nadira firinda" w:date="2022-10-29T23:37:00Z">
          <w:pPr>
            <w:pStyle w:val="TableofFigures"/>
            <w:tabs>
              <w:tab w:val="right" w:leader="dot" w:pos="9016"/>
            </w:tabs>
          </w:pPr>
        </w:pPrChange>
      </w:pPr>
      <w:ins w:id="1213" w:author="Prasasti Karunia Farista Ananto" w:date="2021-10-12T15:27:00Z">
        <w:r w:rsidRPr="00006ABF">
          <w:rPr>
            <w:rStyle w:val="Hyperlink"/>
            <w:rFonts w:ascii="Times New Roman" w:hAnsi="Times New Roman" w:cs="Times New Roman"/>
            <w:noProof/>
            <w:rPrChange w:id="1214" w:author="Prasasti Karunia Farista Ananto" w:date="2021-10-14T16:56:00Z">
              <w:rPr>
                <w:rStyle w:val="Hyperlink"/>
                <w:noProof/>
              </w:rPr>
            </w:rPrChange>
          </w:rPr>
          <w:fldChar w:fldCharType="begin"/>
        </w:r>
        <w:r w:rsidRPr="00006ABF">
          <w:rPr>
            <w:rStyle w:val="Hyperlink"/>
            <w:rFonts w:ascii="Times New Roman" w:hAnsi="Times New Roman" w:cs="Times New Roman"/>
            <w:noProof/>
            <w:rPrChange w:id="1215" w:author="Prasasti Karunia Farista Ananto" w:date="2021-10-14T16:56:00Z">
              <w:rPr>
                <w:rStyle w:val="Hyperlink"/>
                <w:noProof/>
              </w:rPr>
            </w:rPrChange>
          </w:rPr>
          <w:instrText xml:space="preserve"> </w:instrText>
        </w:r>
        <w:r w:rsidRPr="00006ABF">
          <w:rPr>
            <w:rFonts w:ascii="Times New Roman" w:hAnsi="Times New Roman" w:cs="Times New Roman"/>
            <w:noProof/>
            <w:rPrChange w:id="1216" w:author="Prasasti Karunia Farista Ananto" w:date="2021-10-14T16:56:00Z">
              <w:rPr>
                <w:noProof/>
              </w:rPr>
            </w:rPrChange>
          </w:rPr>
          <w:instrText>HYPERLINK \l "_Toc84944908"</w:instrText>
        </w:r>
        <w:r w:rsidRPr="00006ABF">
          <w:rPr>
            <w:rStyle w:val="Hyperlink"/>
            <w:rFonts w:ascii="Times New Roman" w:hAnsi="Times New Roman" w:cs="Times New Roman"/>
            <w:noProof/>
            <w:rPrChange w:id="1217" w:author="Prasasti Karunia Farista Ananto" w:date="2021-10-14T16:56:00Z">
              <w:rPr>
                <w:rStyle w:val="Hyperlink"/>
                <w:noProof/>
              </w:rPr>
            </w:rPrChange>
          </w:rPr>
          <w:instrText xml:space="preserve"> </w:instrText>
        </w:r>
        <w:r w:rsidRPr="008B62E9">
          <w:rPr>
            <w:rStyle w:val="Hyperlink"/>
            <w:rFonts w:ascii="Times New Roman" w:hAnsi="Times New Roman" w:cs="Times New Roman"/>
            <w:noProof/>
          </w:rPr>
        </w:r>
        <w:r w:rsidRPr="00006ABF">
          <w:rPr>
            <w:rStyle w:val="Hyperlink"/>
            <w:rFonts w:ascii="Times New Roman" w:hAnsi="Times New Roman" w:cs="Times New Roman"/>
            <w:noProof/>
            <w:rPrChange w:id="1218" w:author="Prasasti Karunia Farista Ananto" w:date="2021-10-14T16:56:00Z">
              <w:rPr>
                <w:rStyle w:val="Hyperlink"/>
                <w:noProof/>
              </w:rPr>
            </w:rPrChange>
          </w:rPr>
          <w:fldChar w:fldCharType="separate"/>
        </w:r>
        <w:r w:rsidRPr="00006ABF">
          <w:rPr>
            <w:rStyle w:val="Hyperlink"/>
            <w:rFonts w:ascii="Times New Roman" w:hAnsi="Times New Roman" w:cs="Times New Roman"/>
            <w:noProof/>
            <w:rPrChange w:id="1219" w:author="Prasasti Karunia Farista Ananto" w:date="2021-10-14T16:56:00Z">
              <w:rPr>
                <w:rStyle w:val="Hyperlink"/>
                <w:noProof/>
              </w:rPr>
            </w:rPrChange>
          </w:rPr>
          <w:t>Tabel IV</w:t>
        </w:r>
        <w:r w:rsidRPr="00006ABF">
          <w:rPr>
            <w:rStyle w:val="Hyperlink"/>
            <w:rFonts w:ascii="Times New Roman" w:hAnsi="Times New Roman" w:cs="Times New Roman"/>
            <w:noProof/>
            <w:rPrChange w:id="1220" w:author="Prasasti Karunia Farista Ananto" w:date="2021-10-14T16:56:00Z">
              <w:rPr>
                <w:rStyle w:val="Hyperlink"/>
                <w:noProof/>
              </w:rPr>
            </w:rPrChange>
          </w:rPr>
          <w:noBreakHyphen/>
          <w:t>16. Persamaan Sektor Jasa Kesehatan dan Kegiatan Sosial</w:t>
        </w:r>
        <w:r w:rsidRPr="00006ABF">
          <w:rPr>
            <w:rFonts w:ascii="Times New Roman" w:hAnsi="Times New Roman" w:cs="Times New Roman"/>
            <w:noProof/>
            <w:webHidden/>
            <w:rPrChange w:id="1221" w:author="Prasasti Karunia Farista Ananto" w:date="2021-10-14T16:56:00Z">
              <w:rPr>
                <w:noProof/>
                <w:webHidden/>
              </w:rPr>
            </w:rPrChange>
          </w:rPr>
          <w:tab/>
        </w:r>
        <w:r w:rsidRPr="00006ABF">
          <w:rPr>
            <w:rFonts w:ascii="Times New Roman" w:hAnsi="Times New Roman" w:cs="Times New Roman"/>
            <w:noProof/>
            <w:webHidden/>
            <w:rPrChange w:id="1222" w:author="Prasasti Karunia Farista Ananto" w:date="2021-10-14T16:56:00Z">
              <w:rPr>
                <w:noProof/>
                <w:webHidden/>
              </w:rPr>
            </w:rPrChange>
          </w:rPr>
          <w:fldChar w:fldCharType="begin"/>
        </w:r>
        <w:r w:rsidRPr="00006ABF">
          <w:rPr>
            <w:rFonts w:ascii="Times New Roman" w:hAnsi="Times New Roman" w:cs="Times New Roman"/>
            <w:noProof/>
            <w:webHidden/>
            <w:rPrChange w:id="1223" w:author="Prasasti Karunia Farista Ananto" w:date="2021-10-14T16:56:00Z">
              <w:rPr>
                <w:noProof/>
                <w:webHidden/>
              </w:rPr>
            </w:rPrChange>
          </w:rPr>
          <w:instrText xml:space="preserve"> PAGEREF _Toc84944908 \h </w:instrText>
        </w:r>
      </w:ins>
      <w:r w:rsidRPr="008B62E9">
        <w:rPr>
          <w:rFonts w:ascii="Times New Roman" w:hAnsi="Times New Roman" w:cs="Times New Roman"/>
          <w:noProof/>
          <w:webHidden/>
        </w:rPr>
      </w:r>
      <w:r w:rsidRPr="00006ABF">
        <w:rPr>
          <w:rFonts w:ascii="Times New Roman" w:hAnsi="Times New Roman" w:cs="Times New Roman"/>
          <w:noProof/>
          <w:webHidden/>
          <w:rPrChange w:id="1224" w:author="Prasasti Karunia Farista Ananto" w:date="2021-10-14T16:56:00Z">
            <w:rPr>
              <w:noProof/>
              <w:webHidden/>
            </w:rPr>
          </w:rPrChange>
        </w:rPr>
        <w:fldChar w:fldCharType="separate"/>
      </w:r>
      <w:ins w:id="1225" w:author="Prasasti Karunia Farista Ananto" w:date="2021-10-12T15:27:00Z">
        <w:r w:rsidRPr="00006ABF">
          <w:rPr>
            <w:rFonts w:ascii="Times New Roman" w:hAnsi="Times New Roman" w:cs="Times New Roman"/>
            <w:noProof/>
            <w:webHidden/>
            <w:rPrChange w:id="1226" w:author="Prasasti Karunia Farista Ananto" w:date="2021-10-14T16:56:00Z">
              <w:rPr>
                <w:noProof/>
                <w:webHidden/>
              </w:rPr>
            </w:rPrChange>
          </w:rPr>
          <w:t>51</w:t>
        </w:r>
        <w:r w:rsidRPr="00006ABF">
          <w:rPr>
            <w:rFonts w:ascii="Times New Roman" w:hAnsi="Times New Roman" w:cs="Times New Roman"/>
            <w:noProof/>
            <w:webHidden/>
            <w:rPrChange w:id="1227" w:author="Prasasti Karunia Farista Ananto" w:date="2021-10-14T16:56:00Z">
              <w:rPr>
                <w:noProof/>
                <w:webHidden/>
              </w:rPr>
            </w:rPrChange>
          </w:rPr>
          <w:fldChar w:fldCharType="end"/>
        </w:r>
        <w:r w:rsidRPr="00006ABF">
          <w:rPr>
            <w:rStyle w:val="Hyperlink"/>
            <w:rFonts w:ascii="Times New Roman" w:hAnsi="Times New Roman" w:cs="Times New Roman"/>
            <w:noProof/>
            <w:rPrChange w:id="1228" w:author="Prasasti Karunia Farista Ananto" w:date="2021-10-14T16:56:00Z">
              <w:rPr>
                <w:rStyle w:val="Hyperlink"/>
                <w:noProof/>
              </w:rPr>
            </w:rPrChange>
          </w:rPr>
          <w:fldChar w:fldCharType="end"/>
        </w:r>
      </w:ins>
    </w:p>
    <w:p w14:paraId="251DB17D" w14:textId="2D932869" w:rsidR="00015ADF" w:rsidRPr="00006ABF" w:rsidRDefault="00015ADF" w:rsidP="00CC4C47">
      <w:pPr>
        <w:pStyle w:val="TableofFigures"/>
        <w:tabs>
          <w:tab w:val="right" w:leader="dot" w:pos="9016"/>
        </w:tabs>
        <w:spacing w:line="360" w:lineRule="auto"/>
        <w:rPr>
          <w:ins w:id="1229" w:author="Prasasti Karunia Farista Ananto" w:date="2021-10-12T15:27:00Z"/>
          <w:rFonts w:ascii="Times New Roman" w:eastAsiaTheme="minorEastAsia" w:hAnsi="Times New Roman" w:cs="Times New Roman"/>
          <w:noProof/>
          <w:lang w:val="en-US" w:eastAsia="zh-TW"/>
          <w:rPrChange w:id="1230" w:author="Prasasti Karunia Farista Ananto" w:date="2021-10-14T16:56:00Z">
            <w:rPr>
              <w:ins w:id="1231" w:author="Prasasti Karunia Farista Ananto" w:date="2021-10-12T15:27:00Z"/>
              <w:rFonts w:eastAsiaTheme="minorEastAsia"/>
              <w:noProof/>
              <w:lang w:val="en-US" w:eastAsia="zh-TW"/>
            </w:rPr>
          </w:rPrChange>
        </w:rPr>
        <w:pPrChange w:id="1232" w:author="nadira firinda" w:date="2022-10-29T23:37:00Z">
          <w:pPr>
            <w:pStyle w:val="TableofFigures"/>
            <w:tabs>
              <w:tab w:val="right" w:leader="dot" w:pos="9016"/>
            </w:tabs>
          </w:pPr>
        </w:pPrChange>
      </w:pPr>
      <w:ins w:id="1233" w:author="Prasasti Karunia Farista Ananto" w:date="2021-10-12T15:27:00Z">
        <w:r w:rsidRPr="00006ABF">
          <w:rPr>
            <w:rStyle w:val="Hyperlink"/>
            <w:rFonts w:ascii="Times New Roman" w:hAnsi="Times New Roman" w:cs="Times New Roman"/>
            <w:noProof/>
            <w:rPrChange w:id="1234" w:author="Prasasti Karunia Farista Ananto" w:date="2021-10-14T16:56:00Z">
              <w:rPr>
                <w:rStyle w:val="Hyperlink"/>
                <w:noProof/>
              </w:rPr>
            </w:rPrChange>
          </w:rPr>
          <w:fldChar w:fldCharType="begin"/>
        </w:r>
        <w:r w:rsidRPr="00006ABF">
          <w:rPr>
            <w:rStyle w:val="Hyperlink"/>
            <w:rFonts w:ascii="Times New Roman" w:hAnsi="Times New Roman" w:cs="Times New Roman"/>
            <w:noProof/>
            <w:rPrChange w:id="1235" w:author="Prasasti Karunia Farista Ananto" w:date="2021-10-14T16:56:00Z">
              <w:rPr>
                <w:rStyle w:val="Hyperlink"/>
                <w:noProof/>
              </w:rPr>
            </w:rPrChange>
          </w:rPr>
          <w:instrText xml:space="preserve"> </w:instrText>
        </w:r>
        <w:r w:rsidRPr="00006ABF">
          <w:rPr>
            <w:rFonts w:ascii="Times New Roman" w:hAnsi="Times New Roman" w:cs="Times New Roman"/>
            <w:noProof/>
            <w:rPrChange w:id="1236" w:author="Prasasti Karunia Farista Ananto" w:date="2021-10-14T16:56:00Z">
              <w:rPr>
                <w:noProof/>
              </w:rPr>
            </w:rPrChange>
          </w:rPr>
          <w:instrText>HYPERLINK \l "_Toc84944909"</w:instrText>
        </w:r>
        <w:r w:rsidRPr="00006ABF">
          <w:rPr>
            <w:rStyle w:val="Hyperlink"/>
            <w:rFonts w:ascii="Times New Roman" w:hAnsi="Times New Roman" w:cs="Times New Roman"/>
            <w:noProof/>
            <w:rPrChange w:id="1237" w:author="Prasasti Karunia Farista Ananto" w:date="2021-10-14T16:56:00Z">
              <w:rPr>
                <w:rStyle w:val="Hyperlink"/>
                <w:noProof/>
              </w:rPr>
            </w:rPrChange>
          </w:rPr>
          <w:instrText xml:space="preserve"> </w:instrText>
        </w:r>
        <w:r w:rsidRPr="008B62E9">
          <w:rPr>
            <w:rStyle w:val="Hyperlink"/>
            <w:rFonts w:ascii="Times New Roman" w:hAnsi="Times New Roman" w:cs="Times New Roman"/>
            <w:noProof/>
          </w:rPr>
        </w:r>
        <w:r w:rsidRPr="00006ABF">
          <w:rPr>
            <w:rStyle w:val="Hyperlink"/>
            <w:rFonts w:ascii="Times New Roman" w:hAnsi="Times New Roman" w:cs="Times New Roman"/>
            <w:noProof/>
            <w:rPrChange w:id="1238" w:author="Prasasti Karunia Farista Ananto" w:date="2021-10-14T16:56:00Z">
              <w:rPr>
                <w:rStyle w:val="Hyperlink"/>
                <w:noProof/>
              </w:rPr>
            </w:rPrChange>
          </w:rPr>
          <w:fldChar w:fldCharType="separate"/>
        </w:r>
        <w:r w:rsidRPr="00006ABF">
          <w:rPr>
            <w:rStyle w:val="Hyperlink"/>
            <w:rFonts w:ascii="Times New Roman" w:hAnsi="Times New Roman" w:cs="Times New Roman"/>
            <w:noProof/>
            <w:rPrChange w:id="1239" w:author="Prasasti Karunia Farista Ananto" w:date="2021-10-14T16:56:00Z">
              <w:rPr>
                <w:rStyle w:val="Hyperlink"/>
                <w:noProof/>
              </w:rPr>
            </w:rPrChange>
          </w:rPr>
          <w:t>Tabel IV</w:t>
        </w:r>
        <w:r w:rsidRPr="00006ABF">
          <w:rPr>
            <w:rStyle w:val="Hyperlink"/>
            <w:rFonts w:ascii="Times New Roman" w:hAnsi="Times New Roman" w:cs="Times New Roman"/>
            <w:noProof/>
            <w:rPrChange w:id="1240" w:author="Prasasti Karunia Farista Ananto" w:date="2021-10-14T16:56:00Z">
              <w:rPr>
                <w:rStyle w:val="Hyperlink"/>
                <w:noProof/>
              </w:rPr>
            </w:rPrChange>
          </w:rPr>
          <w:noBreakHyphen/>
          <w:t>17. Persamaan Sektor Jasa Lainnya</w:t>
        </w:r>
        <w:r w:rsidRPr="00006ABF">
          <w:rPr>
            <w:rFonts w:ascii="Times New Roman" w:hAnsi="Times New Roman" w:cs="Times New Roman"/>
            <w:noProof/>
            <w:webHidden/>
            <w:rPrChange w:id="1241" w:author="Prasasti Karunia Farista Ananto" w:date="2021-10-14T16:56:00Z">
              <w:rPr>
                <w:noProof/>
                <w:webHidden/>
              </w:rPr>
            </w:rPrChange>
          </w:rPr>
          <w:tab/>
        </w:r>
        <w:r w:rsidRPr="00006ABF">
          <w:rPr>
            <w:rFonts w:ascii="Times New Roman" w:hAnsi="Times New Roman" w:cs="Times New Roman"/>
            <w:noProof/>
            <w:webHidden/>
            <w:rPrChange w:id="1242" w:author="Prasasti Karunia Farista Ananto" w:date="2021-10-14T16:56:00Z">
              <w:rPr>
                <w:noProof/>
                <w:webHidden/>
              </w:rPr>
            </w:rPrChange>
          </w:rPr>
          <w:fldChar w:fldCharType="begin"/>
        </w:r>
        <w:r w:rsidRPr="00006ABF">
          <w:rPr>
            <w:rFonts w:ascii="Times New Roman" w:hAnsi="Times New Roman" w:cs="Times New Roman"/>
            <w:noProof/>
            <w:webHidden/>
            <w:rPrChange w:id="1243" w:author="Prasasti Karunia Farista Ananto" w:date="2021-10-14T16:56:00Z">
              <w:rPr>
                <w:noProof/>
                <w:webHidden/>
              </w:rPr>
            </w:rPrChange>
          </w:rPr>
          <w:instrText xml:space="preserve"> PAGEREF _Toc84944909 \h </w:instrText>
        </w:r>
      </w:ins>
      <w:r w:rsidRPr="008B62E9">
        <w:rPr>
          <w:rFonts w:ascii="Times New Roman" w:hAnsi="Times New Roman" w:cs="Times New Roman"/>
          <w:noProof/>
          <w:webHidden/>
        </w:rPr>
      </w:r>
      <w:r w:rsidRPr="00006ABF">
        <w:rPr>
          <w:rFonts w:ascii="Times New Roman" w:hAnsi="Times New Roman" w:cs="Times New Roman"/>
          <w:noProof/>
          <w:webHidden/>
          <w:rPrChange w:id="1244" w:author="Prasasti Karunia Farista Ananto" w:date="2021-10-14T16:56:00Z">
            <w:rPr>
              <w:noProof/>
              <w:webHidden/>
            </w:rPr>
          </w:rPrChange>
        </w:rPr>
        <w:fldChar w:fldCharType="separate"/>
      </w:r>
      <w:ins w:id="1245" w:author="Prasasti Karunia Farista Ananto" w:date="2021-10-12T15:27:00Z">
        <w:r w:rsidRPr="00006ABF">
          <w:rPr>
            <w:rFonts w:ascii="Times New Roman" w:hAnsi="Times New Roman" w:cs="Times New Roman"/>
            <w:noProof/>
            <w:webHidden/>
            <w:rPrChange w:id="1246" w:author="Prasasti Karunia Farista Ananto" w:date="2021-10-14T16:56:00Z">
              <w:rPr>
                <w:noProof/>
                <w:webHidden/>
              </w:rPr>
            </w:rPrChange>
          </w:rPr>
          <w:t>53</w:t>
        </w:r>
        <w:r w:rsidRPr="00006ABF">
          <w:rPr>
            <w:rFonts w:ascii="Times New Roman" w:hAnsi="Times New Roman" w:cs="Times New Roman"/>
            <w:noProof/>
            <w:webHidden/>
            <w:rPrChange w:id="1247" w:author="Prasasti Karunia Farista Ananto" w:date="2021-10-14T16:56:00Z">
              <w:rPr>
                <w:noProof/>
                <w:webHidden/>
              </w:rPr>
            </w:rPrChange>
          </w:rPr>
          <w:fldChar w:fldCharType="end"/>
        </w:r>
        <w:r w:rsidRPr="00006ABF">
          <w:rPr>
            <w:rStyle w:val="Hyperlink"/>
            <w:rFonts w:ascii="Times New Roman" w:hAnsi="Times New Roman" w:cs="Times New Roman"/>
            <w:noProof/>
            <w:rPrChange w:id="1248" w:author="Prasasti Karunia Farista Ananto" w:date="2021-10-14T16:56:00Z">
              <w:rPr>
                <w:rStyle w:val="Hyperlink"/>
                <w:noProof/>
              </w:rPr>
            </w:rPrChange>
          </w:rPr>
          <w:fldChar w:fldCharType="end"/>
        </w:r>
      </w:ins>
    </w:p>
    <w:p w14:paraId="5758AC9B" w14:textId="7F2ED642" w:rsidR="000516BE" w:rsidRPr="00006ABF" w:rsidRDefault="00015ADF" w:rsidP="00CC4C47">
      <w:pPr>
        <w:spacing w:line="360" w:lineRule="auto"/>
        <w:rPr>
          <w:rFonts w:ascii="Times New Roman" w:eastAsiaTheme="majorEastAsia" w:hAnsi="Times New Roman" w:cs="Times New Roman"/>
          <w:b/>
          <w:bCs/>
          <w:szCs w:val="18"/>
        </w:rPr>
        <w:pPrChange w:id="1249" w:author="nadira firinda" w:date="2022-10-29T23:37:00Z">
          <w:pPr/>
        </w:pPrChange>
      </w:pPr>
      <w:ins w:id="1250" w:author="Prasasti Karunia Farista Ananto" w:date="2021-10-12T15:27:00Z">
        <w:r w:rsidRPr="00B30630">
          <w:rPr>
            <w:rFonts w:ascii="Times New Roman" w:hAnsi="Times New Roman" w:cs="Times New Roman"/>
            <w:b/>
            <w:bCs/>
            <w:szCs w:val="18"/>
          </w:rPr>
          <w:fldChar w:fldCharType="end"/>
        </w:r>
      </w:ins>
      <w:r w:rsidR="000516BE" w:rsidRPr="00006ABF">
        <w:rPr>
          <w:rFonts w:ascii="Times New Roman" w:hAnsi="Times New Roman" w:cs="Times New Roman"/>
          <w:b/>
          <w:bCs/>
          <w:szCs w:val="18"/>
        </w:rPr>
        <w:br w:type="page"/>
      </w:r>
    </w:p>
    <w:p w14:paraId="24529094" w14:textId="50983919" w:rsidR="005C1FF0" w:rsidRPr="00006ABF" w:rsidRDefault="002A37FF" w:rsidP="00CC4C47">
      <w:pPr>
        <w:pStyle w:val="Heading1"/>
        <w:numPr>
          <w:ilvl w:val="0"/>
          <w:numId w:val="0"/>
        </w:numPr>
        <w:pPrChange w:id="1251" w:author="nadira firinda" w:date="2022-10-29T23:37:00Z">
          <w:pPr>
            <w:pStyle w:val="Heading1"/>
            <w:numPr>
              <w:numId w:val="0"/>
            </w:numPr>
            <w:ind w:left="720" w:firstLine="0"/>
          </w:pPr>
        </w:pPrChange>
      </w:pPr>
      <w:bookmarkStart w:id="1252" w:name="_Toc117980480"/>
      <w:r w:rsidRPr="00006ABF">
        <w:lastRenderedPageBreak/>
        <w:t>DAFTAR GAMBAR</w:t>
      </w:r>
      <w:bookmarkEnd w:id="1252"/>
    </w:p>
    <w:p w14:paraId="20D55F67" w14:textId="0CB61D2C" w:rsidR="00015ADF" w:rsidRPr="00006ABF" w:rsidRDefault="00015ADF" w:rsidP="00CC4C47">
      <w:pPr>
        <w:pStyle w:val="TableofFigures"/>
        <w:tabs>
          <w:tab w:val="right" w:leader="dot" w:pos="9016"/>
        </w:tabs>
        <w:spacing w:line="360" w:lineRule="auto"/>
        <w:rPr>
          <w:ins w:id="1253" w:author="Prasasti Karunia Farista Ananto" w:date="2021-10-12T15:27:00Z"/>
          <w:rFonts w:ascii="Times New Roman" w:eastAsiaTheme="minorEastAsia" w:hAnsi="Times New Roman" w:cs="Times New Roman"/>
          <w:noProof/>
          <w:lang w:val="en-US" w:eastAsia="zh-TW"/>
          <w:rPrChange w:id="1254" w:author="Prasasti Karunia Farista Ananto" w:date="2021-10-14T16:56:00Z">
            <w:rPr>
              <w:ins w:id="1255" w:author="Prasasti Karunia Farista Ananto" w:date="2021-10-12T15:27:00Z"/>
              <w:rFonts w:eastAsiaTheme="minorEastAsia"/>
              <w:noProof/>
              <w:lang w:val="en-US" w:eastAsia="zh-TW"/>
            </w:rPr>
          </w:rPrChange>
        </w:rPr>
        <w:pPrChange w:id="1256" w:author="nadira firinda" w:date="2022-10-29T23:37:00Z">
          <w:pPr>
            <w:pStyle w:val="TableofFigures"/>
            <w:tabs>
              <w:tab w:val="right" w:leader="dot" w:pos="9016"/>
            </w:tabs>
          </w:pPr>
        </w:pPrChange>
      </w:pPr>
      <w:ins w:id="1257" w:author="Prasasti Karunia Farista Ananto" w:date="2021-10-12T15:27:00Z">
        <w:r w:rsidRPr="00B30630">
          <w:rPr>
            <w:rFonts w:ascii="Times New Roman" w:hAnsi="Times New Roman" w:cs="Times New Roman"/>
            <w:b/>
            <w:bCs/>
            <w:szCs w:val="18"/>
          </w:rPr>
          <w:fldChar w:fldCharType="begin"/>
        </w:r>
        <w:r w:rsidRPr="00006ABF">
          <w:rPr>
            <w:rFonts w:ascii="Times New Roman" w:hAnsi="Times New Roman" w:cs="Times New Roman"/>
            <w:b/>
            <w:bCs/>
            <w:szCs w:val="18"/>
          </w:rPr>
          <w:instrText xml:space="preserve"> TOC \h \z \c "Gambar" </w:instrText>
        </w:r>
      </w:ins>
      <w:r w:rsidRPr="008B62E9">
        <w:rPr>
          <w:rFonts w:ascii="Times New Roman" w:hAnsi="Times New Roman" w:cs="Times New Roman"/>
          <w:b/>
          <w:bCs/>
          <w:szCs w:val="18"/>
        </w:rPr>
        <w:fldChar w:fldCharType="separate"/>
      </w:r>
      <w:ins w:id="1258" w:author="Prasasti Karunia Farista Ananto" w:date="2021-10-12T15:27:00Z">
        <w:r w:rsidRPr="00006ABF">
          <w:rPr>
            <w:rStyle w:val="Hyperlink"/>
            <w:rFonts w:ascii="Times New Roman" w:hAnsi="Times New Roman" w:cs="Times New Roman"/>
            <w:noProof/>
            <w:rPrChange w:id="1259" w:author="Prasasti Karunia Farista Ananto" w:date="2021-10-14T16:56:00Z">
              <w:rPr>
                <w:rStyle w:val="Hyperlink"/>
                <w:noProof/>
              </w:rPr>
            </w:rPrChange>
          </w:rPr>
          <w:fldChar w:fldCharType="begin"/>
        </w:r>
        <w:r w:rsidRPr="00006ABF">
          <w:rPr>
            <w:rStyle w:val="Hyperlink"/>
            <w:rFonts w:ascii="Times New Roman" w:hAnsi="Times New Roman" w:cs="Times New Roman"/>
            <w:noProof/>
            <w:rPrChange w:id="1260" w:author="Prasasti Karunia Farista Ananto" w:date="2021-10-14T16:56:00Z">
              <w:rPr>
                <w:rStyle w:val="Hyperlink"/>
                <w:noProof/>
              </w:rPr>
            </w:rPrChange>
          </w:rPr>
          <w:instrText xml:space="preserve"> </w:instrText>
        </w:r>
        <w:r w:rsidRPr="00006ABF">
          <w:rPr>
            <w:rFonts w:ascii="Times New Roman" w:hAnsi="Times New Roman" w:cs="Times New Roman"/>
            <w:noProof/>
            <w:rPrChange w:id="1261" w:author="Prasasti Karunia Farista Ananto" w:date="2021-10-14T16:56:00Z">
              <w:rPr>
                <w:noProof/>
              </w:rPr>
            </w:rPrChange>
          </w:rPr>
          <w:instrText>HYPERLINK \l "_Toc84944860"</w:instrText>
        </w:r>
        <w:r w:rsidRPr="00006ABF">
          <w:rPr>
            <w:rStyle w:val="Hyperlink"/>
            <w:rFonts w:ascii="Times New Roman" w:hAnsi="Times New Roman" w:cs="Times New Roman"/>
            <w:noProof/>
            <w:rPrChange w:id="1262" w:author="Prasasti Karunia Farista Ananto" w:date="2021-10-14T16:56:00Z">
              <w:rPr>
                <w:rStyle w:val="Hyperlink"/>
                <w:noProof/>
              </w:rPr>
            </w:rPrChange>
          </w:rPr>
          <w:instrText xml:space="preserve"> </w:instrText>
        </w:r>
        <w:r w:rsidRPr="008B62E9">
          <w:rPr>
            <w:rStyle w:val="Hyperlink"/>
            <w:rFonts w:ascii="Times New Roman" w:hAnsi="Times New Roman" w:cs="Times New Roman"/>
            <w:noProof/>
          </w:rPr>
        </w:r>
        <w:r w:rsidRPr="00006ABF">
          <w:rPr>
            <w:rStyle w:val="Hyperlink"/>
            <w:rFonts w:ascii="Times New Roman" w:hAnsi="Times New Roman" w:cs="Times New Roman"/>
            <w:noProof/>
            <w:rPrChange w:id="1263" w:author="Prasasti Karunia Farista Ananto" w:date="2021-10-14T16:56:00Z">
              <w:rPr>
                <w:rStyle w:val="Hyperlink"/>
                <w:noProof/>
              </w:rPr>
            </w:rPrChange>
          </w:rPr>
          <w:fldChar w:fldCharType="separate"/>
        </w:r>
        <w:r w:rsidRPr="00006ABF">
          <w:rPr>
            <w:rStyle w:val="Hyperlink"/>
            <w:rFonts w:ascii="Times New Roman" w:hAnsi="Times New Roman" w:cs="Times New Roman"/>
            <w:noProof/>
            <w:rPrChange w:id="1264" w:author="Prasasti Karunia Farista Ananto" w:date="2021-10-14T16:56:00Z">
              <w:rPr>
                <w:rStyle w:val="Hyperlink"/>
                <w:noProof/>
              </w:rPr>
            </w:rPrChange>
          </w:rPr>
          <w:t>Gambar II</w:t>
        </w:r>
        <w:r w:rsidRPr="00006ABF">
          <w:rPr>
            <w:rStyle w:val="Hyperlink"/>
            <w:rFonts w:ascii="Times New Roman" w:hAnsi="Times New Roman" w:cs="Times New Roman"/>
            <w:noProof/>
            <w:rPrChange w:id="1265" w:author="Prasasti Karunia Farista Ananto" w:date="2021-10-14T16:56:00Z">
              <w:rPr>
                <w:rStyle w:val="Hyperlink"/>
                <w:noProof/>
              </w:rPr>
            </w:rPrChange>
          </w:rPr>
          <w:noBreakHyphen/>
          <w:t>1. Struktur Model Sektoral</w:t>
        </w:r>
        <w:r w:rsidRPr="00006ABF">
          <w:rPr>
            <w:rFonts w:ascii="Times New Roman" w:hAnsi="Times New Roman" w:cs="Times New Roman"/>
            <w:noProof/>
            <w:webHidden/>
            <w:rPrChange w:id="1266" w:author="Prasasti Karunia Farista Ananto" w:date="2021-10-14T16:56:00Z">
              <w:rPr>
                <w:noProof/>
                <w:webHidden/>
              </w:rPr>
            </w:rPrChange>
          </w:rPr>
          <w:tab/>
        </w:r>
        <w:r w:rsidRPr="00006ABF">
          <w:rPr>
            <w:rFonts w:ascii="Times New Roman" w:hAnsi="Times New Roman" w:cs="Times New Roman"/>
            <w:noProof/>
            <w:webHidden/>
            <w:rPrChange w:id="1267" w:author="Prasasti Karunia Farista Ananto" w:date="2021-10-14T16:56:00Z">
              <w:rPr>
                <w:noProof/>
                <w:webHidden/>
              </w:rPr>
            </w:rPrChange>
          </w:rPr>
          <w:fldChar w:fldCharType="begin"/>
        </w:r>
        <w:r w:rsidRPr="00006ABF">
          <w:rPr>
            <w:rFonts w:ascii="Times New Roman" w:hAnsi="Times New Roman" w:cs="Times New Roman"/>
            <w:noProof/>
            <w:webHidden/>
            <w:rPrChange w:id="1268" w:author="Prasasti Karunia Farista Ananto" w:date="2021-10-14T16:56:00Z">
              <w:rPr>
                <w:noProof/>
                <w:webHidden/>
              </w:rPr>
            </w:rPrChange>
          </w:rPr>
          <w:instrText xml:space="preserve"> PAGEREF _Toc84944860 \h </w:instrText>
        </w:r>
      </w:ins>
      <w:r w:rsidRPr="008B62E9">
        <w:rPr>
          <w:rFonts w:ascii="Times New Roman" w:hAnsi="Times New Roman" w:cs="Times New Roman"/>
          <w:noProof/>
          <w:webHidden/>
        </w:rPr>
      </w:r>
      <w:r w:rsidRPr="00006ABF">
        <w:rPr>
          <w:rFonts w:ascii="Times New Roman" w:hAnsi="Times New Roman" w:cs="Times New Roman"/>
          <w:noProof/>
          <w:webHidden/>
          <w:rPrChange w:id="1269" w:author="Prasasti Karunia Farista Ananto" w:date="2021-10-14T16:56:00Z">
            <w:rPr>
              <w:noProof/>
              <w:webHidden/>
            </w:rPr>
          </w:rPrChange>
        </w:rPr>
        <w:fldChar w:fldCharType="separate"/>
      </w:r>
      <w:ins w:id="1270" w:author="Prasasti Karunia Farista Ananto" w:date="2021-10-12T15:27:00Z">
        <w:r w:rsidRPr="00006ABF">
          <w:rPr>
            <w:rFonts w:ascii="Times New Roman" w:hAnsi="Times New Roman" w:cs="Times New Roman"/>
            <w:noProof/>
            <w:webHidden/>
            <w:rPrChange w:id="1271" w:author="Prasasti Karunia Farista Ananto" w:date="2021-10-14T16:56:00Z">
              <w:rPr>
                <w:noProof/>
                <w:webHidden/>
              </w:rPr>
            </w:rPrChange>
          </w:rPr>
          <w:t>9</w:t>
        </w:r>
        <w:r w:rsidRPr="00006ABF">
          <w:rPr>
            <w:rFonts w:ascii="Times New Roman" w:hAnsi="Times New Roman" w:cs="Times New Roman"/>
            <w:noProof/>
            <w:webHidden/>
            <w:rPrChange w:id="1272" w:author="Prasasti Karunia Farista Ananto" w:date="2021-10-14T16:56:00Z">
              <w:rPr>
                <w:noProof/>
                <w:webHidden/>
              </w:rPr>
            </w:rPrChange>
          </w:rPr>
          <w:fldChar w:fldCharType="end"/>
        </w:r>
        <w:r w:rsidRPr="00006ABF">
          <w:rPr>
            <w:rStyle w:val="Hyperlink"/>
            <w:rFonts w:ascii="Times New Roman" w:hAnsi="Times New Roman" w:cs="Times New Roman"/>
            <w:noProof/>
            <w:rPrChange w:id="1273" w:author="Prasasti Karunia Farista Ananto" w:date="2021-10-14T16:56:00Z">
              <w:rPr>
                <w:rStyle w:val="Hyperlink"/>
                <w:noProof/>
              </w:rPr>
            </w:rPrChange>
          </w:rPr>
          <w:fldChar w:fldCharType="end"/>
        </w:r>
      </w:ins>
    </w:p>
    <w:p w14:paraId="34B9C25E" w14:textId="36A2A3B9" w:rsidR="00015ADF" w:rsidRPr="00006ABF" w:rsidRDefault="00015ADF" w:rsidP="00CC4C47">
      <w:pPr>
        <w:pStyle w:val="TableofFigures"/>
        <w:tabs>
          <w:tab w:val="right" w:leader="dot" w:pos="9016"/>
        </w:tabs>
        <w:spacing w:line="360" w:lineRule="auto"/>
        <w:rPr>
          <w:ins w:id="1274" w:author="Prasasti Karunia Farista Ananto" w:date="2021-10-12T15:27:00Z"/>
          <w:rFonts w:ascii="Times New Roman" w:eastAsiaTheme="minorEastAsia" w:hAnsi="Times New Roman" w:cs="Times New Roman"/>
          <w:noProof/>
          <w:lang w:val="en-US" w:eastAsia="zh-TW"/>
          <w:rPrChange w:id="1275" w:author="Prasasti Karunia Farista Ananto" w:date="2021-10-14T16:56:00Z">
            <w:rPr>
              <w:ins w:id="1276" w:author="Prasasti Karunia Farista Ananto" w:date="2021-10-12T15:27:00Z"/>
              <w:rFonts w:eastAsiaTheme="minorEastAsia"/>
              <w:noProof/>
              <w:lang w:val="en-US" w:eastAsia="zh-TW"/>
            </w:rPr>
          </w:rPrChange>
        </w:rPr>
        <w:pPrChange w:id="1277" w:author="nadira firinda" w:date="2022-10-29T23:37:00Z">
          <w:pPr>
            <w:pStyle w:val="TableofFigures"/>
            <w:tabs>
              <w:tab w:val="right" w:leader="dot" w:pos="9016"/>
            </w:tabs>
          </w:pPr>
        </w:pPrChange>
      </w:pPr>
      <w:ins w:id="1278" w:author="Prasasti Karunia Farista Ananto" w:date="2021-10-12T15:27:00Z">
        <w:r w:rsidRPr="00006ABF">
          <w:rPr>
            <w:rStyle w:val="Hyperlink"/>
            <w:rFonts w:ascii="Times New Roman" w:hAnsi="Times New Roman" w:cs="Times New Roman"/>
            <w:noProof/>
            <w:rPrChange w:id="1279" w:author="Prasasti Karunia Farista Ananto" w:date="2021-10-14T16:56:00Z">
              <w:rPr>
                <w:rStyle w:val="Hyperlink"/>
                <w:noProof/>
              </w:rPr>
            </w:rPrChange>
          </w:rPr>
          <w:fldChar w:fldCharType="begin"/>
        </w:r>
        <w:r w:rsidRPr="00006ABF">
          <w:rPr>
            <w:rStyle w:val="Hyperlink"/>
            <w:rFonts w:ascii="Times New Roman" w:hAnsi="Times New Roman" w:cs="Times New Roman"/>
            <w:noProof/>
            <w:rPrChange w:id="1280" w:author="Prasasti Karunia Farista Ananto" w:date="2021-10-14T16:56:00Z">
              <w:rPr>
                <w:rStyle w:val="Hyperlink"/>
                <w:noProof/>
              </w:rPr>
            </w:rPrChange>
          </w:rPr>
          <w:instrText xml:space="preserve"> </w:instrText>
        </w:r>
        <w:r w:rsidRPr="00006ABF">
          <w:rPr>
            <w:rFonts w:ascii="Times New Roman" w:hAnsi="Times New Roman" w:cs="Times New Roman"/>
            <w:noProof/>
            <w:rPrChange w:id="1281" w:author="Prasasti Karunia Farista Ananto" w:date="2021-10-14T16:56:00Z">
              <w:rPr>
                <w:noProof/>
              </w:rPr>
            </w:rPrChange>
          </w:rPr>
          <w:instrText>HYPERLINK \l "_Toc84944861"</w:instrText>
        </w:r>
        <w:r w:rsidRPr="00006ABF">
          <w:rPr>
            <w:rStyle w:val="Hyperlink"/>
            <w:rFonts w:ascii="Times New Roman" w:hAnsi="Times New Roman" w:cs="Times New Roman"/>
            <w:noProof/>
            <w:rPrChange w:id="1282" w:author="Prasasti Karunia Farista Ananto" w:date="2021-10-14T16:56:00Z">
              <w:rPr>
                <w:rStyle w:val="Hyperlink"/>
                <w:noProof/>
              </w:rPr>
            </w:rPrChange>
          </w:rPr>
          <w:instrText xml:space="preserve"> </w:instrText>
        </w:r>
        <w:r w:rsidRPr="008B62E9">
          <w:rPr>
            <w:rStyle w:val="Hyperlink"/>
            <w:rFonts w:ascii="Times New Roman" w:hAnsi="Times New Roman" w:cs="Times New Roman"/>
            <w:noProof/>
          </w:rPr>
        </w:r>
        <w:r w:rsidRPr="00006ABF">
          <w:rPr>
            <w:rStyle w:val="Hyperlink"/>
            <w:rFonts w:ascii="Times New Roman" w:hAnsi="Times New Roman" w:cs="Times New Roman"/>
            <w:noProof/>
            <w:rPrChange w:id="1283" w:author="Prasasti Karunia Farista Ananto" w:date="2021-10-14T16:56:00Z">
              <w:rPr>
                <w:rStyle w:val="Hyperlink"/>
                <w:noProof/>
              </w:rPr>
            </w:rPrChange>
          </w:rPr>
          <w:fldChar w:fldCharType="separate"/>
        </w:r>
        <w:r w:rsidRPr="00006ABF">
          <w:rPr>
            <w:rStyle w:val="Hyperlink"/>
            <w:rFonts w:ascii="Times New Roman" w:hAnsi="Times New Roman" w:cs="Times New Roman"/>
            <w:noProof/>
            <w:rPrChange w:id="1284" w:author="Prasasti Karunia Farista Ananto" w:date="2021-10-14T16:56:00Z">
              <w:rPr>
                <w:rStyle w:val="Hyperlink"/>
                <w:noProof/>
              </w:rPr>
            </w:rPrChange>
          </w:rPr>
          <w:t>Gambar II</w:t>
        </w:r>
        <w:r w:rsidRPr="00006ABF">
          <w:rPr>
            <w:rStyle w:val="Hyperlink"/>
            <w:rFonts w:ascii="Times New Roman" w:hAnsi="Times New Roman" w:cs="Times New Roman"/>
            <w:noProof/>
            <w:rPrChange w:id="1285" w:author="Prasasti Karunia Farista Ananto" w:date="2021-10-14T16:56:00Z">
              <w:rPr>
                <w:rStyle w:val="Hyperlink"/>
                <w:noProof/>
              </w:rPr>
            </w:rPrChange>
          </w:rPr>
          <w:noBreakHyphen/>
          <w:t>2. Hasil Asesmen Kinerja Sektor Manufaktur Bulan Juli Tahun 2021</w:t>
        </w:r>
        <w:r w:rsidRPr="00006ABF">
          <w:rPr>
            <w:rFonts w:ascii="Times New Roman" w:hAnsi="Times New Roman" w:cs="Times New Roman"/>
            <w:noProof/>
            <w:webHidden/>
            <w:rPrChange w:id="1286" w:author="Prasasti Karunia Farista Ananto" w:date="2021-10-14T16:56:00Z">
              <w:rPr>
                <w:noProof/>
                <w:webHidden/>
              </w:rPr>
            </w:rPrChange>
          </w:rPr>
          <w:tab/>
        </w:r>
        <w:r w:rsidRPr="00006ABF">
          <w:rPr>
            <w:rFonts w:ascii="Times New Roman" w:hAnsi="Times New Roman" w:cs="Times New Roman"/>
            <w:noProof/>
            <w:webHidden/>
            <w:rPrChange w:id="1287" w:author="Prasasti Karunia Farista Ananto" w:date="2021-10-14T16:56:00Z">
              <w:rPr>
                <w:noProof/>
                <w:webHidden/>
              </w:rPr>
            </w:rPrChange>
          </w:rPr>
          <w:fldChar w:fldCharType="begin"/>
        </w:r>
        <w:r w:rsidRPr="00006ABF">
          <w:rPr>
            <w:rFonts w:ascii="Times New Roman" w:hAnsi="Times New Roman" w:cs="Times New Roman"/>
            <w:noProof/>
            <w:webHidden/>
            <w:rPrChange w:id="1288" w:author="Prasasti Karunia Farista Ananto" w:date="2021-10-14T16:56:00Z">
              <w:rPr>
                <w:noProof/>
                <w:webHidden/>
              </w:rPr>
            </w:rPrChange>
          </w:rPr>
          <w:instrText xml:space="preserve"> PAGEREF _Toc84944861 \h </w:instrText>
        </w:r>
      </w:ins>
      <w:r w:rsidRPr="008B62E9">
        <w:rPr>
          <w:rFonts w:ascii="Times New Roman" w:hAnsi="Times New Roman" w:cs="Times New Roman"/>
          <w:noProof/>
          <w:webHidden/>
        </w:rPr>
      </w:r>
      <w:r w:rsidRPr="00006ABF">
        <w:rPr>
          <w:rFonts w:ascii="Times New Roman" w:hAnsi="Times New Roman" w:cs="Times New Roman"/>
          <w:noProof/>
          <w:webHidden/>
          <w:rPrChange w:id="1289" w:author="Prasasti Karunia Farista Ananto" w:date="2021-10-14T16:56:00Z">
            <w:rPr>
              <w:noProof/>
              <w:webHidden/>
            </w:rPr>
          </w:rPrChange>
        </w:rPr>
        <w:fldChar w:fldCharType="separate"/>
      </w:r>
      <w:ins w:id="1290" w:author="Prasasti Karunia Farista Ananto" w:date="2021-10-12T15:27:00Z">
        <w:r w:rsidRPr="00006ABF">
          <w:rPr>
            <w:rFonts w:ascii="Times New Roman" w:hAnsi="Times New Roman" w:cs="Times New Roman"/>
            <w:noProof/>
            <w:webHidden/>
            <w:rPrChange w:id="1291" w:author="Prasasti Karunia Farista Ananto" w:date="2021-10-14T16:56:00Z">
              <w:rPr>
                <w:noProof/>
                <w:webHidden/>
              </w:rPr>
            </w:rPrChange>
          </w:rPr>
          <w:t>12</w:t>
        </w:r>
        <w:r w:rsidRPr="00006ABF">
          <w:rPr>
            <w:rFonts w:ascii="Times New Roman" w:hAnsi="Times New Roman" w:cs="Times New Roman"/>
            <w:noProof/>
            <w:webHidden/>
            <w:rPrChange w:id="1292" w:author="Prasasti Karunia Farista Ananto" w:date="2021-10-14T16:56:00Z">
              <w:rPr>
                <w:noProof/>
                <w:webHidden/>
              </w:rPr>
            </w:rPrChange>
          </w:rPr>
          <w:fldChar w:fldCharType="end"/>
        </w:r>
        <w:r w:rsidRPr="00006ABF">
          <w:rPr>
            <w:rStyle w:val="Hyperlink"/>
            <w:rFonts w:ascii="Times New Roman" w:hAnsi="Times New Roman" w:cs="Times New Roman"/>
            <w:noProof/>
            <w:rPrChange w:id="1293" w:author="Prasasti Karunia Farista Ananto" w:date="2021-10-14T16:56:00Z">
              <w:rPr>
                <w:rStyle w:val="Hyperlink"/>
                <w:noProof/>
              </w:rPr>
            </w:rPrChange>
          </w:rPr>
          <w:fldChar w:fldCharType="end"/>
        </w:r>
      </w:ins>
    </w:p>
    <w:p w14:paraId="556262B8" w14:textId="206693E3" w:rsidR="00015ADF" w:rsidRPr="00006ABF" w:rsidRDefault="00015ADF" w:rsidP="00CC4C47">
      <w:pPr>
        <w:pStyle w:val="TableofFigures"/>
        <w:tabs>
          <w:tab w:val="right" w:leader="dot" w:pos="9016"/>
        </w:tabs>
        <w:spacing w:line="360" w:lineRule="auto"/>
        <w:rPr>
          <w:ins w:id="1294" w:author="Prasasti Karunia Farista Ananto" w:date="2021-10-12T15:27:00Z"/>
          <w:rFonts w:ascii="Times New Roman" w:eastAsiaTheme="minorEastAsia" w:hAnsi="Times New Roman" w:cs="Times New Roman"/>
          <w:noProof/>
          <w:lang w:val="en-US" w:eastAsia="zh-TW"/>
          <w:rPrChange w:id="1295" w:author="Prasasti Karunia Farista Ananto" w:date="2021-10-14T16:56:00Z">
            <w:rPr>
              <w:ins w:id="1296" w:author="Prasasti Karunia Farista Ananto" w:date="2021-10-12T15:27:00Z"/>
              <w:rFonts w:eastAsiaTheme="minorEastAsia"/>
              <w:noProof/>
              <w:lang w:val="en-US" w:eastAsia="zh-TW"/>
            </w:rPr>
          </w:rPrChange>
        </w:rPr>
        <w:pPrChange w:id="1297" w:author="nadira firinda" w:date="2022-10-29T23:37:00Z">
          <w:pPr>
            <w:pStyle w:val="TableofFigures"/>
            <w:tabs>
              <w:tab w:val="right" w:leader="dot" w:pos="9016"/>
            </w:tabs>
          </w:pPr>
        </w:pPrChange>
      </w:pPr>
      <w:ins w:id="1298" w:author="Prasasti Karunia Farista Ananto" w:date="2021-10-12T15:27:00Z">
        <w:r w:rsidRPr="00006ABF">
          <w:rPr>
            <w:rStyle w:val="Hyperlink"/>
            <w:rFonts w:ascii="Times New Roman" w:hAnsi="Times New Roman" w:cs="Times New Roman"/>
            <w:noProof/>
            <w:rPrChange w:id="1299" w:author="Prasasti Karunia Farista Ananto" w:date="2021-10-14T16:56:00Z">
              <w:rPr>
                <w:rStyle w:val="Hyperlink"/>
                <w:noProof/>
              </w:rPr>
            </w:rPrChange>
          </w:rPr>
          <w:fldChar w:fldCharType="begin"/>
        </w:r>
        <w:r w:rsidRPr="00006ABF">
          <w:rPr>
            <w:rStyle w:val="Hyperlink"/>
            <w:rFonts w:ascii="Times New Roman" w:hAnsi="Times New Roman" w:cs="Times New Roman"/>
            <w:noProof/>
            <w:rPrChange w:id="1300" w:author="Prasasti Karunia Farista Ananto" w:date="2021-10-14T16:56:00Z">
              <w:rPr>
                <w:rStyle w:val="Hyperlink"/>
                <w:noProof/>
              </w:rPr>
            </w:rPrChange>
          </w:rPr>
          <w:instrText xml:space="preserve"> </w:instrText>
        </w:r>
        <w:r w:rsidRPr="00006ABF">
          <w:rPr>
            <w:rFonts w:ascii="Times New Roman" w:hAnsi="Times New Roman" w:cs="Times New Roman"/>
            <w:noProof/>
            <w:rPrChange w:id="1301" w:author="Prasasti Karunia Farista Ananto" w:date="2021-10-14T16:56:00Z">
              <w:rPr>
                <w:noProof/>
              </w:rPr>
            </w:rPrChange>
          </w:rPr>
          <w:instrText>HYPERLINK \l "_Toc84944862"</w:instrText>
        </w:r>
        <w:r w:rsidRPr="00006ABF">
          <w:rPr>
            <w:rStyle w:val="Hyperlink"/>
            <w:rFonts w:ascii="Times New Roman" w:hAnsi="Times New Roman" w:cs="Times New Roman"/>
            <w:noProof/>
            <w:rPrChange w:id="1302" w:author="Prasasti Karunia Farista Ananto" w:date="2021-10-14T16:56:00Z">
              <w:rPr>
                <w:rStyle w:val="Hyperlink"/>
                <w:noProof/>
              </w:rPr>
            </w:rPrChange>
          </w:rPr>
          <w:instrText xml:space="preserve"> </w:instrText>
        </w:r>
        <w:r w:rsidRPr="008B62E9">
          <w:rPr>
            <w:rStyle w:val="Hyperlink"/>
            <w:rFonts w:ascii="Times New Roman" w:hAnsi="Times New Roman" w:cs="Times New Roman"/>
            <w:noProof/>
          </w:rPr>
        </w:r>
        <w:r w:rsidRPr="00006ABF">
          <w:rPr>
            <w:rStyle w:val="Hyperlink"/>
            <w:rFonts w:ascii="Times New Roman" w:hAnsi="Times New Roman" w:cs="Times New Roman"/>
            <w:noProof/>
            <w:rPrChange w:id="1303" w:author="Prasasti Karunia Farista Ananto" w:date="2021-10-14T16:56:00Z">
              <w:rPr>
                <w:rStyle w:val="Hyperlink"/>
                <w:noProof/>
              </w:rPr>
            </w:rPrChange>
          </w:rPr>
          <w:fldChar w:fldCharType="separate"/>
        </w:r>
        <w:r w:rsidRPr="00006ABF">
          <w:rPr>
            <w:rStyle w:val="Hyperlink"/>
            <w:rFonts w:ascii="Times New Roman" w:hAnsi="Times New Roman" w:cs="Times New Roman"/>
            <w:noProof/>
            <w:rPrChange w:id="1304" w:author="Prasasti Karunia Farista Ananto" w:date="2021-10-14T16:56:00Z">
              <w:rPr>
                <w:rStyle w:val="Hyperlink"/>
                <w:noProof/>
              </w:rPr>
            </w:rPrChange>
          </w:rPr>
          <w:t>Gambar II</w:t>
        </w:r>
        <w:r w:rsidRPr="00006ABF">
          <w:rPr>
            <w:rStyle w:val="Hyperlink"/>
            <w:rFonts w:ascii="Times New Roman" w:hAnsi="Times New Roman" w:cs="Times New Roman"/>
            <w:noProof/>
            <w:rPrChange w:id="1305" w:author="Prasasti Karunia Farista Ananto" w:date="2021-10-14T16:56:00Z">
              <w:rPr>
                <w:rStyle w:val="Hyperlink"/>
                <w:noProof/>
              </w:rPr>
            </w:rPrChange>
          </w:rPr>
          <w:noBreakHyphen/>
          <w:t>3. Perkembangan Belanja Pemerintah Bulan Juli Tahun 2021</w:t>
        </w:r>
        <w:r w:rsidRPr="00006ABF">
          <w:rPr>
            <w:rFonts w:ascii="Times New Roman" w:hAnsi="Times New Roman" w:cs="Times New Roman"/>
            <w:noProof/>
            <w:webHidden/>
            <w:rPrChange w:id="1306" w:author="Prasasti Karunia Farista Ananto" w:date="2021-10-14T16:56:00Z">
              <w:rPr>
                <w:noProof/>
                <w:webHidden/>
              </w:rPr>
            </w:rPrChange>
          </w:rPr>
          <w:tab/>
        </w:r>
        <w:r w:rsidRPr="00006ABF">
          <w:rPr>
            <w:rFonts w:ascii="Times New Roman" w:hAnsi="Times New Roman" w:cs="Times New Roman"/>
            <w:noProof/>
            <w:webHidden/>
            <w:rPrChange w:id="1307" w:author="Prasasti Karunia Farista Ananto" w:date="2021-10-14T16:56:00Z">
              <w:rPr>
                <w:noProof/>
                <w:webHidden/>
              </w:rPr>
            </w:rPrChange>
          </w:rPr>
          <w:fldChar w:fldCharType="begin"/>
        </w:r>
        <w:r w:rsidRPr="00006ABF">
          <w:rPr>
            <w:rFonts w:ascii="Times New Roman" w:hAnsi="Times New Roman" w:cs="Times New Roman"/>
            <w:noProof/>
            <w:webHidden/>
            <w:rPrChange w:id="1308" w:author="Prasasti Karunia Farista Ananto" w:date="2021-10-14T16:56:00Z">
              <w:rPr>
                <w:noProof/>
                <w:webHidden/>
              </w:rPr>
            </w:rPrChange>
          </w:rPr>
          <w:instrText xml:space="preserve"> PAGEREF _Toc84944862 \h </w:instrText>
        </w:r>
      </w:ins>
      <w:r w:rsidRPr="008B62E9">
        <w:rPr>
          <w:rFonts w:ascii="Times New Roman" w:hAnsi="Times New Roman" w:cs="Times New Roman"/>
          <w:noProof/>
          <w:webHidden/>
        </w:rPr>
      </w:r>
      <w:r w:rsidRPr="00006ABF">
        <w:rPr>
          <w:rFonts w:ascii="Times New Roman" w:hAnsi="Times New Roman" w:cs="Times New Roman"/>
          <w:noProof/>
          <w:webHidden/>
          <w:rPrChange w:id="1309" w:author="Prasasti Karunia Farista Ananto" w:date="2021-10-14T16:56:00Z">
            <w:rPr>
              <w:noProof/>
              <w:webHidden/>
            </w:rPr>
          </w:rPrChange>
        </w:rPr>
        <w:fldChar w:fldCharType="separate"/>
      </w:r>
      <w:ins w:id="1310" w:author="Prasasti Karunia Farista Ananto" w:date="2021-10-12T15:27:00Z">
        <w:r w:rsidRPr="00006ABF">
          <w:rPr>
            <w:rFonts w:ascii="Times New Roman" w:hAnsi="Times New Roman" w:cs="Times New Roman"/>
            <w:noProof/>
            <w:webHidden/>
            <w:rPrChange w:id="1311" w:author="Prasasti Karunia Farista Ananto" w:date="2021-10-14T16:56:00Z">
              <w:rPr>
                <w:noProof/>
                <w:webHidden/>
              </w:rPr>
            </w:rPrChange>
          </w:rPr>
          <w:t>17</w:t>
        </w:r>
        <w:r w:rsidRPr="00006ABF">
          <w:rPr>
            <w:rFonts w:ascii="Times New Roman" w:hAnsi="Times New Roman" w:cs="Times New Roman"/>
            <w:noProof/>
            <w:webHidden/>
            <w:rPrChange w:id="1312" w:author="Prasasti Karunia Farista Ananto" w:date="2021-10-14T16:56:00Z">
              <w:rPr>
                <w:noProof/>
                <w:webHidden/>
              </w:rPr>
            </w:rPrChange>
          </w:rPr>
          <w:fldChar w:fldCharType="end"/>
        </w:r>
        <w:r w:rsidRPr="00006ABF">
          <w:rPr>
            <w:rStyle w:val="Hyperlink"/>
            <w:rFonts w:ascii="Times New Roman" w:hAnsi="Times New Roman" w:cs="Times New Roman"/>
            <w:noProof/>
            <w:rPrChange w:id="1313" w:author="Prasasti Karunia Farista Ananto" w:date="2021-10-14T16:56:00Z">
              <w:rPr>
                <w:rStyle w:val="Hyperlink"/>
                <w:noProof/>
              </w:rPr>
            </w:rPrChange>
          </w:rPr>
          <w:fldChar w:fldCharType="end"/>
        </w:r>
      </w:ins>
    </w:p>
    <w:p w14:paraId="3A720D21" w14:textId="251CE62D" w:rsidR="00015ADF" w:rsidRPr="00006ABF" w:rsidRDefault="00015ADF" w:rsidP="00CC4C47">
      <w:pPr>
        <w:pStyle w:val="TableofFigures"/>
        <w:tabs>
          <w:tab w:val="right" w:leader="dot" w:pos="9016"/>
        </w:tabs>
        <w:spacing w:line="360" w:lineRule="auto"/>
        <w:rPr>
          <w:ins w:id="1314" w:author="Prasasti Karunia Farista Ananto" w:date="2021-10-12T15:27:00Z"/>
          <w:rFonts w:ascii="Times New Roman" w:eastAsiaTheme="minorEastAsia" w:hAnsi="Times New Roman" w:cs="Times New Roman"/>
          <w:noProof/>
          <w:lang w:val="en-US" w:eastAsia="zh-TW"/>
          <w:rPrChange w:id="1315" w:author="Prasasti Karunia Farista Ananto" w:date="2021-10-14T16:56:00Z">
            <w:rPr>
              <w:ins w:id="1316" w:author="Prasasti Karunia Farista Ananto" w:date="2021-10-12T15:27:00Z"/>
              <w:rFonts w:eastAsiaTheme="minorEastAsia"/>
              <w:noProof/>
              <w:lang w:val="en-US" w:eastAsia="zh-TW"/>
            </w:rPr>
          </w:rPrChange>
        </w:rPr>
        <w:pPrChange w:id="1317" w:author="nadira firinda" w:date="2022-10-29T23:37:00Z">
          <w:pPr>
            <w:pStyle w:val="TableofFigures"/>
            <w:tabs>
              <w:tab w:val="right" w:leader="dot" w:pos="9016"/>
            </w:tabs>
          </w:pPr>
        </w:pPrChange>
      </w:pPr>
      <w:ins w:id="1318" w:author="Prasasti Karunia Farista Ananto" w:date="2021-10-12T15:27:00Z">
        <w:r w:rsidRPr="00006ABF">
          <w:rPr>
            <w:rStyle w:val="Hyperlink"/>
            <w:rFonts w:ascii="Times New Roman" w:hAnsi="Times New Roman" w:cs="Times New Roman"/>
            <w:noProof/>
            <w:rPrChange w:id="1319" w:author="Prasasti Karunia Farista Ananto" w:date="2021-10-14T16:56:00Z">
              <w:rPr>
                <w:rStyle w:val="Hyperlink"/>
                <w:noProof/>
              </w:rPr>
            </w:rPrChange>
          </w:rPr>
          <w:fldChar w:fldCharType="begin"/>
        </w:r>
        <w:r w:rsidRPr="00006ABF">
          <w:rPr>
            <w:rStyle w:val="Hyperlink"/>
            <w:rFonts w:ascii="Times New Roman" w:hAnsi="Times New Roman" w:cs="Times New Roman"/>
            <w:noProof/>
            <w:rPrChange w:id="1320" w:author="Prasasti Karunia Farista Ananto" w:date="2021-10-14T16:56:00Z">
              <w:rPr>
                <w:rStyle w:val="Hyperlink"/>
                <w:noProof/>
              </w:rPr>
            </w:rPrChange>
          </w:rPr>
          <w:instrText xml:space="preserve"> </w:instrText>
        </w:r>
        <w:r w:rsidRPr="00006ABF">
          <w:rPr>
            <w:rFonts w:ascii="Times New Roman" w:hAnsi="Times New Roman" w:cs="Times New Roman"/>
            <w:noProof/>
            <w:rPrChange w:id="1321" w:author="Prasasti Karunia Farista Ananto" w:date="2021-10-14T16:56:00Z">
              <w:rPr>
                <w:noProof/>
              </w:rPr>
            </w:rPrChange>
          </w:rPr>
          <w:instrText>HYPERLINK \l "_Toc84944863"</w:instrText>
        </w:r>
        <w:r w:rsidRPr="00006ABF">
          <w:rPr>
            <w:rStyle w:val="Hyperlink"/>
            <w:rFonts w:ascii="Times New Roman" w:hAnsi="Times New Roman" w:cs="Times New Roman"/>
            <w:noProof/>
            <w:rPrChange w:id="1322" w:author="Prasasti Karunia Farista Ananto" w:date="2021-10-14T16:56:00Z">
              <w:rPr>
                <w:rStyle w:val="Hyperlink"/>
                <w:noProof/>
              </w:rPr>
            </w:rPrChange>
          </w:rPr>
          <w:instrText xml:space="preserve"> </w:instrText>
        </w:r>
        <w:r w:rsidRPr="008B62E9">
          <w:rPr>
            <w:rStyle w:val="Hyperlink"/>
            <w:rFonts w:ascii="Times New Roman" w:hAnsi="Times New Roman" w:cs="Times New Roman"/>
            <w:noProof/>
          </w:rPr>
        </w:r>
        <w:r w:rsidRPr="00006ABF">
          <w:rPr>
            <w:rStyle w:val="Hyperlink"/>
            <w:rFonts w:ascii="Times New Roman" w:hAnsi="Times New Roman" w:cs="Times New Roman"/>
            <w:noProof/>
            <w:rPrChange w:id="1323" w:author="Prasasti Karunia Farista Ananto" w:date="2021-10-14T16:56:00Z">
              <w:rPr>
                <w:rStyle w:val="Hyperlink"/>
                <w:noProof/>
              </w:rPr>
            </w:rPrChange>
          </w:rPr>
          <w:fldChar w:fldCharType="separate"/>
        </w:r>
        <w:r w:rsidRPr="00006ABF">
          <w:rPr>
            <w:rStyle w:val="Hyperlink"/>
            <w:rFonts w:ascii="Times New Roman" w:hAnsi="Times New Roman" w:cs="Times New Roman"/>
            <w:noProof/>
            <w:rPrChange w:id="1324" w:author="Prasasti Karunia Farista Ananto" w:date="2021-10-14T16:56:00Z">
              <w:rPr>
                <w:rStyle w:val="Hyperlink"/>
                <w:noProof/>
              </w:rPr>
            </w:rPrChange>
          </w:rPr>
          <w:t>Gambar III</w:t>
        </w:r>
        <w:r w:rsidRPr="00006ABF">
          <w:rPr>
            <w:rStyle w:val="Hyperlink"/>
            <w:rFonts w:ascii="Times New Roman" w:hAnsi="Times New Roman" w:cs="Times New Roman"/>
            <w:noProof/>
            <w:rPrChange w:id="1325" w:author="Prasasti Karunia Farista Ananto" w:date="2021-10-14T16:56:00Z">
              <w:rPr>
                <w:rStyle w:val="Hyperlink"/>
                <w:noProof/>
              </w:rPr>
            </w:rPrChange>
          </w:rPr>
          <w:noBreakHyphen/>
          <w:t>1. Nilai Adjusted R-Squared</w:t>
        </w:r>
        <w:r w:rsidRPr="00006ABF">
          <w:rPr>
            <w:rFonts w:ascii="Times New Roman" w:hAnsi="Times New Roman" w:cs="Times New Roman"/>
            <w:noProof/>
            <w:webHidden/>
            <w:rPrChange w:id="1326" w:author="Prasasti Karunia Farista Ananto" w:date="2021-10-14T16:56:00Z">
              <w:rPr>
                <w:noProof/>
                <w:webHidden/>
              </w:rPr>
            </w:rPrChange>
          </w:rPr>
          <w:tab/>
        </w:r>
        <w:r w:rsidRPr="00006ABF">
          <w:rPr>
            <w:rFonts w:ascii="Times New Roman" w:hAnsi="Times New Roman" w:cs="Times New Roman"/>
            <w:noProof/>
            <w:webHidden/>
            <w:rPrChange w:id="1327" w:author="Prasasti Karunia Farista Ananto" w:date="2021-10-14T16:56:00Z">
              <w:rPr>
                <w:noProof/>
                <w:webHidden/>
              </w:rPr>
            </w:rPrChange>
          </w:rPr>
          <w:fldChar w:fldCharType="begin"/>
        </w:r>
        <w:r w:rsidRPr="00006ABF">
          <w:rPr>
            <w:rFonts w:ascii="Times New Roman" w:hAnsi="Times New Roman" w:cs="Times New Roman"/>
            <w:noProof/>
            <w:webHidden/>
            <w:rPrChange w:id="1328" w:author="Prasasti Karunia Farista Ananto" w:date="2021-10-14T16:56:00Z">
              <w:rPr>
                <w:noProof/>
                <w:webHidden/>
              </w:rPr>
            </w:rPrChange>
          </w:rPr>
          <w:instrText xml:space="preserve"> PAGEREF _Toc84944863 \h </w:instrText>
        </w:r>
      </w:ins>
      <w:r w:rsidRPr="008B62E9">
        <w:rPr>
          <w:rFonts w:ascii="Times New Roman" w:hAnsi="Times New Roman" w:cs="Times New Roman"/>
          <w:noProof/>
          <w:webHidden/>
        </w:rPr>
      </w:r>
      <w:r w:rsidRPr="00006ABF">
        <w:rPr>
          <w:rFonts w:ascii="Times New Roman" w:hAnsi="Times New Roman" w:cs="Times New Roman"/>
          <w:noProof/>
          <w:webHidden/>
          <w:rPrChange w:id="1329" w:author="Prasasti Karunia Farista Ananto" w:date="2021-10-14T16:56:00Z">
            <w:rPr>
              <w:noProof/>
              <w:webHidden/>
            </w:rPr>
          </w:rPrChange>
        </w:rPr>
        <w:fldChar w:fldCharType="separate"/>
      </w:r>
      <w:ins w:id="1330" w:author="Prasasti Karunia Farista Ananto" w:date="2021-10-12T15:27:00Z">
        <w:r w:rsidRPr="00006ABF">
          <w:rPr>
            <w:rFonts w:ascii="Times New Roman" w:hAnsi="Times New Roman" w:cs="Times New Roman"/>
            <w:noProof/>
            <w:webHidden/>
            <w:rPrChange w:id="1331" w:author="Prasasti Karunia Farista Ananto" w:date="2021-10-14T16:56:00Z">
              <w:rPr>
                <w:noProof/>
                <w:webHidden/>
              </w:rPr>
            </w:rPrChange>
          </w:rPr>
          <w:t>20</w:t>
        </w:r>
        <w:r w:rsidRPr="00006ABF">
          <w:rPr>
            <w:rFonts w:ascii="Times New Roman" w:hAnsi="Times New Roman" w:cs="Times New Roman"/>
            <w:noProof/>
            <w:webHidden/>
            <w:rPrChange w:id="1332" w:author="Prasasti Karunia Farista Ananto" w:date="2021-10-14T16:56:00Z">
              <w:rPr>
                <w:noProof/>
                <w:webHidden/>
              </w:rPr>
            </w:rPrChange>
          </w:rPr>
          <w:fldChar w:fldCharType="end"/>
        </w:r>
        <w:r w:rsidRPr="00006ABF">
          <w:rPr>
            <w:rStyle w:val="Hyperlink"/>
            <w:rFonts w:ascii="Times New Roman" w:hAnsi="Times New Roman" w:cs="Times New Roman"/>
            <w:noProof/>
            <w:rPrChange w:id="1333" w:author="Prasasti Karunia Farista Ananto" w:date="2021-10-14T16:56:00Z">
              <w:rPr>
                <w:rStyle w:val="Hyperlink"/>
                <w:noProof/>
              </w:rPr>
            </w:rPrChange>
          </w:rPr>
          <w:fldChar w:fldCharType="end"/>
        </w:r>
      </w:ins>
    </w:p>
    <w:p w14:paraId="446E6E20" w14:textId="0864EC14" w:rsidR="00015ADF" w:rsidRPr="00006ABF" w:rsidRDefault="00015ADF" w:rsidP="00CC4C47">
      <w:pPr>
        <w:pStyle w:val="TableofFigures"/>
        <w:tabs>
          <w:tab w:val="right" w:leader="dot" w:pos="9016"/>
        </w:tabs>
        <w:spacing w:line="360" w:lineRule="auto"/>
        <w:rPr>
          <w:ins w:id="1334" w:author="Prasasti Karunia Farista Ananto" w:date="2021-10-12T15:27:00Z"/>
          <w:rFonts w:ascii="Times New Roman" w:eastAsiaTheme="minorEastAsia" w:hAnsi="Times New Roman" w:cs="Times New Roman"/>
          <w:noProof/>
          <w:lang w:val="en-US" w:eastAsia="zh-TW"/>
          <w:rPrChange w:id="1335" w:author="Prasasti Karunia Farista Ananto" w:date="2021-10-14T16:56:00Z">
            <w:rPr>
              <w:ins w:id="1336" w:author="Prasasti Karunia Farista Ananto" w:date="2021-10-12T15:27:00Z"/>
              <w:rFonts w:eastAsiaTheme="minorEastAsia"/>
              <w:noProof/>
              <w:lang w:val="en-US" w:eastAsia="zh-TW"/>
            </w:rPr>
          </w:rPrChange>
        </w:rPr>
        <w:pPrChange w:id="1337" w:author="nadira firinda" w:date="2022-10-29T23:37:00Z">
          <w:pPr>
            <w:pStyle w:val="TableofFigures"/>
            <w:tabs>
              <w:tab w:val="right" w:leader="dot" w:pos="9016"/>
            </w:tabs>
          </w:pPr>
        </w:pPrChange>
      </w:pPr>
      <w:ins w:id="1338" w:author="Prasasti Karunia Farista Ananto" w:date="2021-10-12T15:27:00Z">
        <w:r w:rsidRPr="00006ABF">
          <w:rPr>
            <w:rStyle w:val="Hyperlink"/>
            <w:rFonts w:ascii="Times New Roman" w:hAnsi="Times New Roman" w:cs="Times New Roman"/>
            <w:noProof/>
            <w:rPrChange w:id="1339" w:author="Prasasti Karunia Farista Ananto" w:date="2021-10-14T16:56:00Z">
              <w:rPr>
                <w:rStyle w:val="Hyperlink"/>
                <w:noProof/>
              </w:rPr>
            </w:rPrChange>
          </w:rPr>
          <w:fldChar w:fldCharType="begin"/>
        </w:r>
        <w:r w:rsidRPr="00006ABF">
          <w:rPr>
            <w:rStyle w:val="Hyperlink"/>
            <w:rFonts w:ascii="Times New Roman" w:hAnsi="Times New Roman" w:cs="Times New Roman"/>
            <w:noProof/>
            <w:rPrChange w:id="1340" w:author="Prasasti Karunia Farista Ananto" w:date="2021-10-14T16:56:00Z">
              <w:rPr>
                <w:rStyle w:val="Hyperlink"/>
                <w:noProof/>
              </w:rPr>
            </w:rPrChange>
          </w:rPr>
          <w:instrText xml:space="preserve"> </w:instrText>
        </w:r>
        <w:r w:rsidRPr="00006ABF">
          <w:rPr>
            <w:rFonts w:ascii="Times New Roman" w:hAnsi="Times New Roman" w:cs="Times New Roman"/>
            <w:noProof/>
            <w:rPrChange w:id="1341" w:author="Prasasti Karunia Farista Ananto" w:date="2021-10-14T16:56:00Z">
              <w:rPr>
                <w:noProof/>
              </w:rPr>
            </w:rPrChange>
          </w:rPr>
          <w:instrText>HYPERLINK \l "_Toc84944864"</w:instrText>
        </w:r>
        <w:r w:rsidRPr="00006ABF">
          <w:rPr>
            <w:rStyle w:val="Hyperlink"/>
            <w:rFonts w:ascii="Times New Roman" w:hAnsi="Times New Roman" w:cs="Times New Roman"/>
            <w:noProof/>
            <w:rPrChange w:id="1342" w:author="Prasasti Karunia Farista Ananto" w:date="2021-10-14T16:56:00Z">
              <w:rPr>
                <w:rStyle w:val="Hyperlink"/>
                <w:noProof/>
              </w:rPr>
            </w:rPrChange>
          </w:rPr>
          <w:instrText xml:space="preserve"> </w:instrText>
        </w:r>
        <w:r w:rsidRPr="008B62E9">
          <w:rPr>
            <w:rStyle w:val="Hyperlink"/>
            <w:rFonts w:ascii="Times New Roman" w:hAnsi="Times New Roman" w:cs="Times New Roman"/>
            <w:noProof/>
          </w:rPr>
        </w:r>
        <w:r w:rsidRPr="00006ABF">
          <w:rPr>
            <w:rStyle w:val="Hyperlink"/>
            <w:rFonts w:ascii="Times New Roman" w:hAnsi="Times New Roman" w:cs="Times New Roman"/>
            <w:noProof/>
            <w:rPrChange w:id="1343" w:author="Prasasti Karunia Farista Ananto" w:date="2021-10-14T16:56:00Z">
              <w:rPr>
                <w:rStyle w:val="Hyperlink"/>
                <w:noProof/>
              </w:rPr>
            </w:rPrChange>
          </w:rPr>
          <w:fldChar w:fldCharType="separate"/>
        </w:r>
        <w:r w:rsidRPr="00006ABF">
          <w:rPr>
            <w:rStyle w:val="Hyperlink"/>
            <w:rFonts w:ascii="Times New Roman" w:hAnsi="Times New Roman" w:cs="Times New Roman"/>
            <w:noProof/>
            <w:rPrChange w:id="1344" w:author="Prasasti Karunia Farista Ananto" w:date="2021-10-14T16:56:00Z">
              <w:rPr>
                <w:rStyle w:val="Hyperlink"/>
                <w:noProof/>
              </w:rPr>
            </w:rPrChange>
          </w:rPr>
          <w:t>Gambar III</w:t>
        </w:r>
        <w:r w:rsidRPr="00006ABF">
          <w:rPr>
            <w:rStyle w:val="Hyperlink"/>
            <w:rFonts w:ascii="Times New Roman" w:hAnsi="Times New Roman" w:cs="Times New Roman"/>
            <w:noProof/>
            <w:rPrChange w:id="1345" w:author="Prasasti Karunia Farista Ananto" w:date="2021-10-14T16:56:00Z">
              <w:rPr>
                <w:rStyle w:val="Hyperlink"/>
                <w:noProof/>
              </w:rPr>
            </w:rPrChange>
          </w:rPr>
          <w:noBreakHyphen/>
          <w:t>2. Breusch-Godfrey Serial Correlation LM Test</w:t>
        </w:r>
        <w:r w:rsidRPr="00006ABF">
          <w:rPr>
            <w:rFonts w:ascii="Times New Roman" w:hAnsi="Times New Roman" w:cs="Times New Roman"/>
            <w:noProof/>
            <w:webHidden/>
            <w:rPrChange w:id="1346" w:author="Prasasti Karunia Farista Ananto" w:date="2021-10-14T16:56:00Z">
              <w:rPr>
                <w:noProof/>
                <w:webHidden/>
              </w:rPr>
            </w:rPrChange>
          </w:rPr>
          <w:tab/>
        </w:r>
        <w:r w:rsidRPr="00006ABF">
          <w:rPr>
            <w:rFonts w:ascii="Times New Roman" w:hAnsi="Times New Roman" w:cs="Times New Roman"/>
            <w:noProof/>
            <w:webHidden/>
            <w:rPrChange w:id="1347" w:author="Prasasti Karunia Farista Ananto" w:date="2021-10-14T16:56:00Z">
              <w:rPr>
                <w:noProof/>
                <w:webHidden/>
              </w:rPr>
            </w:rPrChange>
          </w:rPr>
          <w:fldChar w:fldCharType="begin"/>
        </w:r>
        <w:r w:rsidRPr="00006ABF">
          <w:rPr>
            <w:rFonts w:ascii="Times New Roman" w:hAnsi="Times New Roman" w:cs="Times New Roman"/>
            <w:noProof/>
            <w:webHidden/>
            <w:rPrChange w:id="1348" w:author="Prasasti Karunia Farista Ananto" w:date="2021-10-14T16:56:00Z">
              <w:rPr>
                <w:noProof/>
                <w:webHidden/>
              </w:rPr>
            </w:rPrChange>
          </w:rPr>
          <w:instrText xml:space="preserve"> PAGEREF _Toc84944864 \h </w:instrText>
        </w:r>
      </w:ins>
      <w:r w:rsidRPr="008B62E9">
        <w:rPr>
          <w:rFonts w:ascii="Times New Roman" w:hAnsi="Times New Roman" w:cs="Times New Roman"/>
          <w:noProof/>
          <w:webHidden/>
        </w:rPr>
      </w:r>
      <w:r w:rsidRPr="00006ABF">
        <w:rPr>
          <w:rFonts w:ascii="Times New Roman" w:hAnsi="Times New Roman" w:cs="Times New Roman"/>
          <w:noProof/>
          <w:webHidden/>
          <w:rPrChange w:id="1349" w:author="Prasasti Karunia Farista Ananto" w:date="2021-10-14T16:56:00Z">
            <w:rPr>
              <w:noProof/>
              <w:webHidden/>
            </w:rPr>
          </w:rPrChange>
        </w:rPr>
        <w:fldChar w:fldCharType="separate"/>
      </w:r>
      <w:ins w:id="1350" w:author="Prasasti Karunia Farista Ananto" w:date="2021-10-12T15:27:00Z">
        <w:r w:rsidRPr="00006ABF">
          <w:rPr>
            <w:rFonts w:ascii="Times New Roman" w:hAnsi="Times New Roman" w:cs="Times New Roman"/>
            <w:noProof/>
            <w:webHidden/>
            <w:rPrChange w:id="1351" w:author="Prasasti Karunia Farista Ananto" w:date="2021-10-14T16:56:00Z">
              <w:rPr>
                <w:noProof/>
                <w:webHidden/>
              </w:rPr>
            </w:rPrChange>
          </w:rPr>
          <w:t>20</w:t>
        </w:r>
        <w:r w:rsidRPr="00006ABF">
          <w:rPr>
            <w:rFonts w:ascii="Times New Roman" w:hAnsi="Times New Roman" w:cs="Times New Roman"/>
            <w:noProof/>
            <w:webHidden/>
            <w:rPrChange w:id="1352" w:author="Prasasti Karunia Farista Ananto" w:date="2021-10-14T16:56:00Z">
              <w:rPr>
                <w:noProof/>
                <w:webHidden/>
              </w:rPr>
            </w:rPrChange>
          </w:rPr>
          <w:fldChar w:fldCharType="end"/>
        </w:r>
        <w:r w:rsidRPr="00006ABF">
          <w:rPr>
            <w:rStyle w:val="Hyperlink"/>
            <w:rFonts w:ascii="Times New Roman" w:hAnsi="Times New Roman" w:cs="Times New Roman"/>
            <w:noProof/>
            <w:rPrChange w:id="1353" w:author="Prasasti Karunia Farista Ananto" w:date="2021-10-14T16:56:00Z">
              <w:rPr>
                <w:rStyle w:val="Hyperlink"/>
                <w:noProof/>
              </w:rPr>
            </w:rPrChange>
          </w:rPr>
          <w:fldChar w:fldCharType="end"/>
        </w:r>
      </w:ins>
    </w:p>
    <w:p w14:paraId="5B8391DF" w14:textId="2A8BED98" w:rsidR="00015ADF" w:rsidRPr="00006ABF" w:rsidRDefault="00015ADF" w:rsidP="00CC4C47">
      <w:pPr>
        <w:pStyle w:val="TableofFigures"/>
        <w:tabs>
          <w:tab w:val="right" w:leader="dot" w:pos="9016"/>
        </w:tabs>
        <w:spacing w:line="360" w:lineRule="auto"/>
        <w:rPr>
          <w:ins w:id="1354" w:author="Prasasti Karunia Farista Ananto" w:date="2021-10-12T15:27:00Z"/>
          <w:rFonts w:ascii="Times New Roman" w:eastAsiaTheme="minorEastAsia" w:hAnsi="Times New Roman" w:cs="Times New Roman"/>
          <w:noProof/>
          <w:lang w:val="en-US" w:eastAsia="zh-TW"/>
          <w:rPrChange w:id="1355" w:author="Prasasti Karunia Farista Ananto" w:date="2021-10-14T16:56:00Z">
            <w:rPr>
              <w:ins w:id="1356" w:author="Prasasti Karunia Farista Ananto" w:date="2021-10-12T15:27:00Z"/>
              <w:rFonts w:eastAsiaTheme="minorEastAsia"/>
              <w:noProof/>
              <w:lang w:val="en-US" w:eastAsia="zh-TW"/>
            </w:rPr>
          </w:rPrChange>
        </w:rPr>
        <w:pPrChange w:id="1357" w:author="nadira firinda" w:date="2022-10-29T23:37:00Z">
          <w:pPr>
            <w:pStyle w:val="TableofFigures"/>
            <w:tabs>
              <w:tab w:val="right" w:leader="dot" w:pos="9016"/>
            </w:tabs>
          </w:pPr>
        </w:pPrChange>
      </w:pPr>
      <w:ins w:id="1358" w:author="Prasasti Karunia Farista Ananto" w:date="2021-10-12T15:27:00Z">
        <w:r w:rsidRPr="00006ABF">
          <w:rPr>
            <w:rStyle w:val="Hyperlink"/>
            <w:rFonts w:ascii="Times New Roman" w:hAnsi="Times New Roman" w:cs="Times New Roman"/>
            <w:noProof/>
            <w:rPrChange w:id="1359" w:author="Prasasti Karunia Farista Ananto" w:date="2021-10-14T16:56:00Z">
              <w:rPr>
                <w:rStyle w:val="Hyperlink"/>
                <w:noProof/>
              </w:rPr>
            </w:rPrChange>
          </w:rPr>
          <w:fldChar w:fldCharType="begin"/>
        </w:r>
        <w:r w:rsidRPr="00006ABF">
          <w:rPr>
            <w:rStyle w:val="Hyperlink"/>
            <w:rFonts w:ascii="Times New Roman" w:hAnsi="Times New Roman" w:cs="Times New Roman"/>
            <w:noProof/>
            <w:rPrChange w:id="1360" w:author="Prasasti Karunia Farista Ananto" w:date="2021-10-14T16:56:00Z">
              <w:rPr>
                <w:rStyle w:val="Hyperlink"/>
                <w:noProof/>
              </w:rPr>
            </w:rPrChange>
          </w:rPr>
          <w:instrText xml:space="preserve"> </w:instrText>
        </w:r>
        <w:r w:rsidRPr="00006ABF">
          <w:rPr>
            <w:rFonts w:ascii="Times New Roman" w:hAnsi="Times New Roman" w:cs="Times New Roman"/>
            <w:noProof/>
            <w:rPrChange w:id="1361" w:author="Prasasti Karunia Farista Ananto" w:date="2021-10-14T16:56:00Z">
              <w:rPr>
                <w:noProof/>
              </w:rPr>
            </w:rPrChange>
          </w:rPr>
          <w:instrText>HYPERLINK \l "_Toc84944865"</w:instrText>
        </w:r>
        <w:r w:rsidRPr="00006ABF">
          <w:rPr>
            <w:rStyle w:val="Hyperlink"/>
            <w:rFonts w:ascii="Times New Roman" w:hAnsi="Times New Roman" w:cs="Times New Roman"/>
            <w:noProof/>
            <w:rPrChange w:id="1362" w:author="Prasasti Karunia Farista Ananto" w:date="2021-10-14T16:56:00Z">
              <w:rPr>
                <w:rStyle w:val="Hyperlink"/>
                <w:noProof/>
              </w:rPr>
            </w:rPrChange>
          </w:rPr>
          <w:instrText xml:space="preserve"> </w:instrText>
        </w:r>
        <w:r w:rsidRPr="008B62E9">
          <w:rPr>
            <w:rStyle w:val="Hyperlink"/>
            <w:rFonts w:ascii="Times New Roman" w:hAnsi="Times New Roman" w:cs="Times New Roman"/>
            <w:noProof/>
          </w:rPr>
        </w:r>
        <w:r w:rsidRPr="00006ABF">
          <w:rPr>
            <w:rStyle w:val="Hyperlink"/>
            <w:rFonts w:ascii="Times New Roman" w:hAnsi="Times New Roman" w:cs="Times New Roman"/>
            <w:noProof/>
            <w:rPrChange w:id="1363" w:author="Prasasti Karunia Farista Ananto" w:date="2021-10-14T16:56:00Z">
              <w:rPr>
                <w:rStyle w:val="Hyperlink"/>
                <w:noProof/>
              </w:rPr>
            </w:rPrChange>
          </w:rPr>
          <w:fldChar w:fldCharType="separate"/>
        </w:r>
        <w:r w:rsidRPr="00006ABF">
          <w:rPr>
            <w:rStyle w:val="Hyperlink"/>
            <w:rFonts w:ascii="Times New Roman" w:hAnsi="Times New Roman" w:cs="Times New Roman"/>
            <w:noProof/>
            <w:rPrChange w:id="1364" w:author="Prasasti Karunia Farista Ananto" w:date="2021-10-14T16:56:00Z">
              <w:rPr>
                <w:rStyle w:val="Hyperlink"/>
                <w:noProof/>
              </w:rPr>
            </w:rPrChange>
          </w:rPr>
          <w:t>Gambar III</w:t>
        </w:r>
        <w:r w:rsidRPr="00006ABF">
          <w:rPr>
            <w:rStyle w:val="Hyperlink"/>
            <w:rFonts w:ascii="Times New Roman" w:hAnsi="Times New Roman" w:cs="Times New Roman"/>
            <w:noProof/>
            <w:rPrChange w:id="1365" w:author="Prasasti Karunia Farista Ananto" w:date="2021-10-14T16:56:00Z">
              <w:rPr>
                <w:rStyle w:val="Hyperlink"/>
                <w:noProof/>
              </w:rPr>
            </w:rPrChange>
          </w:rPr>
          <w:noBreakHyphen/>
          <w:t>3. Heteroscedasticity Test</w:t>
        </w:r>
        <w:r w:rsidRPr="00006ABF">
          <w:rPr>
            <w:rFonts w:ascii="Times New Roman" w:hAnsi="Times New Roman" w:cs="Times New Roman"/>
            <w:noProof/>
            <w:webHidden/>
            <w:rPrChange w:id="1366" w:author="Prasasti Karunia Farista Ananto" w:date="2021-10-14T16:56:00Z">
              <w:rPr>
                <w:noProof/>
                <w:webHidden/>
              </w:rPr>
            </w:rPrChange>
          </w:rPr>
          <w:tab/>
        </w:r>
        <w:r w:rsidRPr="00006ABF">
          <w:rPr>
            <w:rFonts w:ascii="Times New Roman" w:hAnsi="Times New Roman" w:cs="Times New Roman"/>
            <w:noProof/>
            <w:webHidden/>
            <w:rPrChange w:id="1367" w:author="Prasasti Karunia Farista Ananto" w:date="2021-10-14T16:56:00Z">
              <w:rPr>
                <w:noProof/>
                <w:webHidden/>
              </w:rPr>
            </w:rPrChange>
          </w:rPr>
          <w:fldChar w:fldCharType="begin"/>
        </w:r>
        <w:r w:rsidRPr="00006ABF">
          <w:rPr>
            <w:rFonts w:ascii="Times New Roman" w:hAnsi="Times New Roman" w:cs="Times New Roman"/>
            <w:noProof/>
            <w:webHidden/>
            <w:rPrChange w:id="1368" w:author="Prasasti Karunia Farista Ananto" w:date="2021-10-14T16:56:00Z">
              <w:rPr>
                <w:noProof/>
                <w:webHidden/>
              </w:rPr>
            </w:rPrChange>
          </w:rPr>
          <w:instrText xml:space="preserve"> PAGEREF _Toc84944865 \h </w:instrText>
        </w:r>
      </w:ins>
      <w:r w:rsidRPr="008B62E9">
        <w:rPr>
          <w:rFonts w:ascii="Times New Roman" w:hAnsi="Times New Roman" w:cs="Times New Roman"/>
          <w:noProof/>
          <w:webHidden/>
        </w:rPr>
      </w:r>
      <w:r w:rsidRPr="00006ABF">
        <w:rPr>
          <w:rFonts w:ascii="Times New Roman" w:hAnsi="Times New Roman" w:cs="Times New Roman"/>
          <w:noProof/>
          <w:webHidden/>
          <w:rPrChange w:id="1369" w:author="Prasasti Karunia Farista Ananto" w:date="2021-10-14T16:56:00Z">
            <w:rPr>
              <w:noProof/>
              <w:webHidden/>
            </w:rPr>
          </w:rPrChange>
        </w:rPr>
        <w:fldChar w:fldCharType="separate"/>
      </w:r>
      <w:ins w:id="1370" w:author="Prasasti Karunia Farista Ananto" w:date="2021-10-12T15:27:00Z">
        <w:r w:rsidRPr="00006ABF">
          <w:rPr>
            <w:rFonts w:ascii="Times New Roman" w:hAnsi="Times New Roman" w:cs="Times New Roman"/>
            <w:noProof/>
            <w:webHidden/>
            <w:rPrChange w:id="1371" w:author="Prasasti Karunia Farista Ananto" w:date="2021-10-14T16:56:00Z">
              <w:rPr>
                <w:noProof/>
                <w:webHidden/>
              </w:rPr>
            </w:rPrChange>
          </w:rPr>
          <w:t>20</w:t>
        </w:r>
        <w:r w:rsidRPr="00006ABF">
          <w:rPr>
            <w:rFonts w:ascii="Times New Roman" w:hAnsi="Times New Roman" w:cs="Times New Roman"/>
            <w:noProof/>
            <w:webHidden/>
            <w:rPrChange w:id="1372" w:author="Prasasti Karunia Farista Ananto" w:date="2021-10-14T16:56:00Z">
              <w:rPr>
                <w:noProof/>
                <w:webHidden/>
              </w:rPr>
            </w:rPrChange>
          </w:rPr>
          <w:fldChar w:fldCharType="end"/>
        </w:r>
        <w:r w:rsidRPr="00006ABF">
          <w:rPr>
            <w:rStyle w:val="Hyperlink"/>
            <w:rFonts w:ascii="Times New Roman" w:hAnsi="Times New Roman" w:cs="Times New Roman"/>
            <w:noProof/>
            <w:rPrChange w:id="1373" w:author="Prasasti Karunia Farista Ananto" w:date="2021-10-14T16:56:00Z">
              <w:rPr>
                <w:rStyle w:val="Hyperlink"/>
                <w:noProof/>
              </w:rPr>
            </w:rPrChange>
          </w:rPr>
          <w:fldChar w:fldCharType="end"/>
        </w:r>
      </w:ins>
    </w:p>
    <w:p w14:paraId="61800674" w14:textId="309123CA" w:rsidR="00015ADF" w:rsidRPr="00006ABF" w:rsidRDefault="00015ADF" w:rsidP="00CC4C47">
      <w:pPr>
        <w:pStyle w:val="TableofFigures"/>
        <w:tabs>
          <w:tab w:val="right" w:leader="dot" w:pos="9016"/>
        </w:tabs>
        <w:spacing w:line="360" w:lineRule="auto"/>
        <w:rPr>
          <w:ins w:id="1374" w:author="Prasasti Karunia Farista Ananto" w:date="2021-10-12T15:27:00Z"/>
          <w:rFonts w:ascii="Times New Roman" w:eastAsiaTheme="minorEastAsia" w:hAnsi="Times New Roman" w:cs="Times New Roman"/>
          <w:noProof/>
          <w:lang w:val="en-US" w:eastAsia="zh-TW"/>
          <w:rPrChange w:id="1375" w:author="Prasasti Karunia Farista Ananto" w:date="2021-10-14T16:56:00Z">
            <w:rPr>
              <w:ins w:id="1376" w:author="Prasasti Karunia Farista Ananto" w:date="2021-10-12T15:27:00Z"/>
              <w:rFonts w:eastAsiaTheme="minorEastAsia"/>
              <w:noProof/>
              <w:lang w:val="en-US" w:eastAsia="zh-TW"/>
            </w:rPr>
          </w:rPrChange>
        </w:rPr>
        <w:pPrChange w:id="1377" w:author="nadira firinda" w:date="2022-10-29T23:37:00Z">
          <w:pPr>
            <w:pStyle w:val="TableofFigures"/>
            <w:tabs>
              <w:tab w:val="right" w:leader="dot" w:pos="9016"/>
            </w:tabs>
          </w:pPr>
        </w:pPrChange>
      </w:pPr>
      <w:ins w:id="1378" w:author="Prasasti Karunia Farista Ananto" w:date="2021-10-12T15:27:00Z">
        <w:r w:rsidRPr="00006ABF">
          <w:rPr>
            <w:rStyle w:val="Hyperlink"/>
            <w:rFonts w:ascii="Times New Roman" w:hAnsi="Times New Roman" w:cs="Times New Roman"/>
            <w:noProof/>
            <w:rPrChange w:id="1379" w:author="Prasasti Karunia Farista Ananto" w:date="2021-10-14T16:56:00Z">
              <w:rPr>
                <w:rStyle w:val="Hyperlink"/>
                <w:noProof/>
              </w:rPr>
            </w:rPrChange>
          </w:rPr>
          <w:fldChar w:fldCharType="begin"/>
        </w:r>
        <w:r w:rsidRPr="00006ABF">
          <w:rPr>
            <w:rStyle w:val="Hyperlink"/>
            <w:rFonts w:ascii="Times New Roman" w:hAnsi="Times New Roman" w:cs="Times New Roman"/>
            <w:noProof/>
            <w:rPrChange w:id="1380" w:author="Prasasti Karunia Farista Ananto" w:date="2021-10-14T16:56:00Z">
              <w:rPr>
                <w:rStyle w:val="Hyperlink"/>
                <w:noProof/>
              </w:rPr>
            </w:rPrChange>
          </w:rPr>
          <w:instrText xml:space="preserve"> </w:instrText>
        </w:r>
        <w:r w:rsidRPr="00006ABF">
          <w:rPr>
            <w:rFonts w:ascii="Times New Roman" w:hAnsi="Times New Roman" w:cs="Times New Roman"/>
            <w:noProof/>
            <w:rPrChange w:id="1381" w:author="Prasasti Karunia Farista Ananto" w:date="2021-10-14T16:56:00Z">
              <w:rPr>
                <w:noProof/>
              </w:rPr>
            </w:rPrChange>
          </w:rPr>
          <w:instrText>HYPERLINK \l "_Toc84944866"</w:instrText>
        </w:r>
        <w:r w:rsidRPr="00006ABF">
          <w:rPr>
            <w:rStyle w:val="Hyperlink"/>
            <w:rFonts w:ascii="Times New Roman" w:hAnsi="Times New Roman" w:cs="Times New Roman"/>
            <w:noProof/>
            <w:rPrChange w:id="1382" w:author="Prasasti Karunia Farista Ananto" w:date="2021-10-14T16:56:00Z">
              <w:rPr>
                <w:rStyle w:val="Hyperlink"/>
                <w:noProof/>
              </w:rPr>
            </w:rPrChange>
          </w:rPr>
          <w:instrText xml:space="preserve"> </w:instrText>
        </w:r>
        <w:r w:rsidRPr="008B62E9">
          <w:rPr>
            <w:rStyle w:val="Hyperlink"/>
            <w:rFonts w:ascii="Times New Roman" w:hAnsi="Times New Roman" w:cs="Times New Roman"/>
            <w:noProof/>
          </w:rPr>
        </w:r>
        <w:r w:rsidRPr="00006ABF">
          <w:rPr>
            <w:rStyle w:val="Hyperlink"/>
            <w:rFonts w:ascii="Times New Roman" w:hAnsi="Times New Roman" w:cs="Times New Roman"/>
            <w:noProof/>
            <w:rPrChange w:id="1383" w:author="Prasasti Karunia Farista Ananto" w:date="2021-10-14T16:56:00Z">
              <w:rPr>
                <w:rStyle w:val="Hyperlink"/>
                <w:noProof/>
              </w:rPr>
            </w:rPrChange>
          </w:rPr>
          <w:fldChar w:fldCharType="separate"/>
        </w:r>
        <w:r w:rsidRPr="00006ABF">
          <w:rPr>
            <w:rStyle w:val="Hyperlink"/>
            <w:rFonts w:ascii="Times New Roman" w:hAnsi="Times New Roman" w:cs="Times New Roman"/>
            <w:noProof/>
            <w:rPrChange w:id="1384" w:author="Prasasti Karunia Farista Ananto" w:date="2021-10-14T16:56:00Z">
              <w:rPr>
                <w:rStyle w:val="Hyperlink"/>
                <w:noProof/>
              </w:rPr>
            </w:rPrChange>
          </w:rPr>
          <w:t>Gambar IV</w:t>
        </w:r>
        <w:r w:rsidRPr="00006ABF">
          <w:rPr>
            <w:rStyle w:val="Hyperlink"/>
            <w:rFonts w:ascii="Times New Roman" w:hAnsi="Times New Roman" w:cs="Times New Roman"/>
            <w:noProof/>
            <w:rPrChange w:id="1385" w:author="Prasasti Karunia Farista Ananto" w:date="2021-10-14T16:56:00Z">
              <w:rPr>
                <w:rStyle w:val="Hyperlink"/>
                <w:noProof/>
              </w:rPr>
            </w:rPrChange>
          </w:rPr>
          <w:noBreakHyphen/>
          <w:t>1. Hasil Proyeksi Sektor Pertanian, Kehutanan, dan Perikanan</w:t>
        </w:r>
        <w:r w:rsidRPr="00006ABF">
          <w:rPr>
            <w:rFonts w:ascii="Times New Roman" w:hAnsi="Times New Roman" w:cs="Times New Roman"/>
            <w:noProof/>
            <w:webHidden/>
            <w:rPrChange w:id="1386" w:author="Prasasti Karunia Farista Ananto" w:date="2021-10-14T16:56:00Z">
              <w:rPr>
                <w:noProof/>
                <w:webHidden/>
              </w:rPr>
            </w:rPrChange>
          </w:rPr>
          <w:tab/>
        </w:r>
        <w:r w:rsidRPr="00006ABF">
          <w:rPr>
            <w:rFonts w:ascii="Times New Roman" w:hAnsi="Times New Roman" w:cs="Times New Roman"/>
            <w:noProof/>
            <w:webHidden/>
            <w:rPrChange w:id="1387" w:author="Prasasti Karunia Farista Ananto" w:date="2021-10-14T16:56:00Z">
              <w:rPr>
                <w:noProof/>
                <w:webHidden/>
              </w:rPr>
            </w:rPrChange>
          </w:rPr>
          <w:fldChar w:fldCharType="begin"/>
        </w:r>
        <w:r w:rsidRPr="00006ABF">
          <w:rPr>
            <w:rFonts w:ascii="Times New Roman" w:hAnsi="Times New Roman" w:cs="Times New Roman"/>
            <w:noProof/>
            <w:webHidden/>
            <w:rPrChange w:id="1388" w:author="Prasasti Karunia Farista Ananto" w:date="2021-10-14T16:56:00Z">
              <w:rPr>
                <w:noProof/>
                <w:webHidden/>
              </w:rPr>
            </w:rPrChange>
          </w:rPr>
          <w:instrText xml:space="preserve"> PAGEREF _Toc84944866 \h </w:instrText>
        </w:r>
      </w:ins>
      <w:r w:rsidRPr="008B62E9">
        <w:rPr>
          <w:rFonts w:ascii="Times New Roman" w:hAnsi="Times New Roman" w:cs="Times New Roman"/>
          <w:noProof/>
          <w:webHidden/>
        </w:rPr>
      </w:r>
      <w:r w:rsidRPr="00006ABF">
        <w:rPr>
          <w:rFonts w:ascii="Times New Roman" w:hAnsi="Times New Roman" w:cs="Times New Roman"/>
          <w:noProof/>
          <w:webHidden/>
          <w:rPrChange w:id="1389" w:author="Prasasti Karunia Farista Ananto" w:date="2021-10-14T16:56:00Z">
            <w:rPr>
              <w:noProof/>
              <w:webHidden/>
            </w:rPr>
          </w:rPrChange>
        </w:rPr>
        <w:fldChar w:fldCharType="separate"/>
      </w:r>
      <w:ins w:id="1390" w:author="Prasasti Karunia Farista Ananto" w:date="2021-10-12T15:27:00Z">
        <w:r w:rsidRPr="00006ABF">
          <w:rPr>
            <w:rFonts w:ascii="Times New Roman" w:hAnsi="Times New Roman" w:cs="Times New Roman"/>
            <w:noProof/>
            <w:webHidden/>
            <w:rPrChange w:id="1391" w:author="Prasasti Karunia Farista Ananto" w:date="2021-10-14T16:56:00Z">
              <w:rPr>
                <w:noProof/>
                <w:webHidden/>
              </w:rPr>
            </w:rPrChange>
          </w:rPr>
          <w:t>27</w:t>
        </w:r>
        <w:r w:rsidRPr="00006ABF">
          <w:rPr>
            <w:rFonts w:ascii="Times New Roman" w:hAnsi="Times New Roman" w:cs="Times New Roman"/>
            <w:noProof/>
            <w:webHidden/>
            <w:rPrChange w:id="1392" w:author="Prasasti Karunia Farista Ananto" w:date="2021-10-14T16:56:00Z">
              <w:rPr>
                <w:noProof/>
                <w:webHidden/>
              </w:rPr>
            </w:rPrChange>
          </w:rPr>
          <w:fldChar w:fldCharType="end"/>
        </w:r>
        <w:r w:rsidRPr="00006ABF">
          <w:rPr>
            <w:rStyle w:val="Hyperlink"/>
            <w:rFonts w:ascii="Times New Roman" w:hAnsi="Times New Roman" w:cs="Times New Roman"/>
            <w:noProof/>
            <w:rPrChange w:id="1393" w:author="Prasasti Karunia Farista Ananto" w:date="2021-10-14T16:56:00Z">
              <w:rPr>
                <w:rStyle w:val="Hyperlink"/>
                <w:noProof/>
              </w:rPr>
            </w:rPrChange>
          </w:rPr>
          <w:fldChar w:fldCharType="end"/>
        </w:r>
      </w:ins>
    </w:p>
    <w:p w14:paraId="0784864E" w14:textId="3AB5F161" w:rsidR="00015ADF" w:rsidRPr="00006ABF" w:rsidRDefault="00015ADF" w:rsidP="00CC4C47">
      <w:pPr>
        <w:pStyle w:val="TableofFigures"/>
        <w:tabs>
          <w:tab w:val="right" w:leader="dot" w:pos="9016"/>
        </w:tabs>
        <w:spacing w:line="360" w:lineRule="auto"/>
        <w:rPr>
          <w:ins w:id="1394" w:author="Prasasti Karunia Farista Ananto" w:date="2021-10-12T15:27:00Z"/>
          <w:rFonts w:ascii="Times New Roman" w:eastAsiaTheme="minorEastAsia" w:hAnsi="Times New Roman" w:cs="Times New Roman"/>
          <w:noProof/>
          <w:lang w:val="en-US" w:eastAsia="zh-TW"/>
          <w:rPrChange w:id="1395" w:author="Prasasti Karunia Farista Ananto" w:date="2021-10-14T16:56:00Z">
            <w:rPr>
              <w:ins w:id="1396" w:author="Prasasti Karunia Farista Ananto" w:date="2021-10-12T15:27:00Z"/>
              <w:rFonts w:eastAsiaTheme="minorEastAsia"/>
              <w:noProof/>
              <w:lang w:val="en-US" w:eastAsia="zh-TW"/>
            </w:rPr>
          </w:rPrChange>
        </w:rPr>
        <w:pPrChange w:id="1397" w:author="nadira firinda" w:date="2022-10-29T23:37:00Z">
          <w:pPr>
            <w:pStyle w:val="TableofFigures"/>
            <w:tabs>
              <w:tab w:val="right" w:leader="dot" w:pos="9016"/>
            </w:tabs>
          </w:pPr>
        </w:pPrChange>
      </w:pPr>
      <w:ins w:id="1398" w:author="Prasasti Karunia Farista Ananto" w:date="2021-10-12T15:27:00Z">
        <w:r w:rsidRPr="00006ABF">
          <w:rPr>
            <w:rStyle w:val="Hyperlink"/>
            <w:rFonts w:ascii="Times New Roman" w:hAnsi="Times New Roman" w:cs="Times New Roman"/>
            <w:noProof/>
            <w:rPrChange w:id="1399" w:author="Prasasti Karunia Farista Ananto" w:date="2021-10-14T16:56:00Z">
              <w:rPr>
                <w:rStyle w:val="Hyperlink"/>
                <w:noProof/>
              </w:rPr>
            </w:rPrChange>
          </w:rPr>
          <w:fldChar w:fldCharType="begin"/>
        </w:r>
        <w:r w:rsidRPr="00006ABF">
          <w:rPr>
            <w:rStyle w:val="Hyperlink"/>
            <w:rFonts w:ascii="Times New Roman" w:hAnsi="Times New Roman" w:cs="Times New Roman"/>
            <w:noProof/>
            <w:rPrChange w:id="1400" w:author="Prasasti Karunia Farista Ananto" w:date="2021-10-14T16:56:00Z">
              <w:rPr>
                <w:rStyle w:val="Hyperlink"/>
                <w:noProof/>
              </w:rPr>
            </w:rPrChange>
          </w:rPr>
          <w:instrText xml:space="preserve"> </w:instrText>
        </w:r>
        <w:r w:rsidRPr="00006ABF">
          <w:rPr>
            <w:rFonts w:ascii="Times New Roman" w:hAnsi="Times New Roman" w:cs="Times New Roman"/>
            <w:noProof/>
            <w:rPrChange w:id="1401" w:author="Prasasti Karunia Farista Ananto" w:date="2021-10-14T16:56:00Z">
              <w:rPr>
                <w:noProof/>
              </w:rPr>
            </w:rPrChange>
          </w:rPr>
          <w:instrText>HYPERLINK \l "_Toc84944867"</w:instrText>
        </w:r>
        <w:r w:rsidRPr="00006ABF">
          <w:rPr>
            <w:rStyle w:val="Hyperlink"/>
            <w:rFonts w:ascii="Times New Roman" w:hAnsi="Times New Roman" w:cs="Times New Roman"/>
            <w:noProof/>
            <w:rPrChange w:id="1402" w:author="Prasasti Karunia Farista Ananto" w:date="2021-10-14T16:56:00Z">
              <w:rPr>
                <w:rStyle w:val="Hyperlink"/>
                <w:noProof/>
              </w:rPr>
            </w:rPrChange>
          </w:rPr>
          <w:instrText xml:space="preserve"> </w:instrText>
        </w:r>
        <w:r w:rsidRPr="008B62E9">
          <w:rPr>
            <w:rStyle w:val="Hyperlink"/>
            <w:rFonts w:ascii="Times New Roman" w:hAnsi="Times New Roman" w:cs="Times New Roman"/>
            <w:noProof/>
          </w:rPr>
        </w:r>
        <w:r w:rsidRPr="00006ABF">
          <w:rPr>
            <w:rStyle w:val="Hyperlink"/>
            <w:rFonts w:ascii="Times New Roman" w:hAnsi="Times New Roman" w:cs="Times New Roman"/>
            <w:noProof/>
            <w:rPrChange w:id="1403" w:author="Prasasti Karunia Farista Ananto" w:date="2021-10-14T16:56:00Z">
              <w:rPr>
                <w:rStyle w:val="Hyperlink"/>
                <w:noProof/>
              </w:rPr>
            </w:rPrChange>
          </w:rPr>
          <w:fldChar w:fldCharType="separate"/>
        </w:r>
        <w:r w:rsidRPr="00006ABF">
          <w:rPr>
            <w:rStyle w:val="Hyperlink"/>
            <w:rFonts w:ascii="Times New Roman" w:hAnsi="Times New Roman" w:cs="Times New Roman"/>
            <w:noProof/>
            <w:rPrChange w:id="1404" w:author="Prasasti Karunia Farista Ananto" w:date="2021-10-14T16:56:00Z">
              <w:rPr>
                <w:rStyle w:val="Hyperlink"/>
                <w:noProof/>
              </w:rPr>
            </w:rPrChange>
          </w:rPr>
          <w:t>Gambar IV</w:t>
        </w:r>
        <w:r w:rsidRPr="00006ABF">
          <w:rPr>
            <w:rStyle w:val="Hyperlink"/>
            <w:rFonts w:ascii="Times New Roman" w:hAnsi="Times New Roman" w:cs="Times New Roman"/>
            <w:noProof/>
            <w:rPrChange w:id="1405" w:author="Prasasti Karunia Farista Ananto" w:date="2021-10-14T16:56:00Z">
              <w:rPr>
                <w:rStyle w:val="Hyperlink"/>
                <w:noProof/>
              </w:rPr>
            </w:rPrChange>
          </w:rPr>
          <w:noBreakHyphen/>
          <w:t xml:space="preserve">2. Hasil Proyeksi Sektor </w:t>
        </w:r>
        <w:r w:rsidRPr="00006ABF">
          <w:rPr>
            <w:rStyle w:val="Hyperlink"/>
            <w:rFonts w:ascii="Times New Roman" w:hAnsi="Times New Roman" w:cs="Times New Roman"/>
            <w:noProof/>
            <w:lang w:val="en-US"/>
            <w:rPrChange w:id="1406" w:author="Prasasti Karunia Farista Ananto" w:date="2021-10-14T16:56:00Z">
              <w:rPr>
                <w:rStyle w:val="Hyperlink"/>
                <w:noProof/>
                <w:lang w:val="en-US"/>
              </w:rPr>
            </w:rPrChange>
          </w:rPr>
          <w:t>Pertambangan dan Pengolahan</w:t>
        </w:r>
        <w:r w:rsidRPr="00006ABF">
          <w:rPr>
            <w:rFonts w:ascii="Times New Roman" w:hAnsi="Times New Roman" w:cs="Times New Roman"/>
            <w:noProof/>
            <w:webHidden/>
            <w:rPrChange w:id="1407" w:author="Prasasti Karunia Farista Ananto" w:date="2021-10-14T16:56:00Z">
              <w:rPr>
                <w:noProof/>
                <w:webHidden/>
              </w:rPr>
            </w:rPrChange>
          </w:rPr>
          <w:tab/>
        </w:r>
        <w:r w:rsidRPr="00006ABF">
          <w:rPr>
            <w:rFonts w:ascii="Times New Roman" w:hAnsi="Times New Roman" w:cs="Times New Roman"/>
            <w:noProof/>
            <w:webHidden/>
            <w:rPrChange w:id="1408" w:author="Prasasti Karunia Farista Ananto" w:date="2021-10-14T16:56:00Z">
              <w:rPr>
                <w:noProof/>
                <w:webHidden/>
              </w:rPr>
            </w:rPrChange>
          </w:rPr>
          <w:fldChar w:fldCharType="begin"/>
        </w:r>
        <w:r w:rsidRPr="00006ABF">
          <w:rPr>
            <w:rFonts w:ascii="Times New Roman" w:hAnsi="Times New Roman" w:cs="Times New Roman"/>
            <w:noProof/>
            <w:webHidden/>
            <w:rPrChange w:id="1409" w:author="Prasasti Karunia Farista Ananto" w:date="2021-10-14T16:56:00Z">
              <w:rPr>
                <w:noProof/>
                <w:webHidden/>
              </w:rPr>
            </w:rPrChange>
          </w:rPr>
          <w:instrText xml:space="preserve"> PAGEREF _Toc84944867 \h </w:instrText>
        </w:r>
      </w:ins>
      <w:r w:rsidRPr="008B62E9">
        <w:rPr>
          <w:rFonts w:ascii="Times New Roman" w:hAnsi="Times New Roman" w:cs="Times New Roman"/>
          <w:noProof/>
          <w:webHidden/>
        </w:rPr>
      </w:r>
      <w:r w:rsidRPr="00006ABF">
        <w:rPr>
          <w:rFonts w:ascii="Times New Roman" w:hAnsi="Times New Roman" w:cs="Times New Roman"/>
          <w:noProof/>
          <w:webHidden/>
          <w:rPrChange w:id="1410" w:author="Prasasti Karunia Farista Ananto" w:date="2021-10-14T16:56:00Z">
            <w:rPr>
              <w:noProof/>
              <w:webHidden/>
            </w:rPr>
          </w:rPrChange>
        </w:rPr>
        <w:fldChar w:fldCharType="separate"/>
      </w:r>
      <w:ins w:id="1411" w:author="Prasasti Karunia Farista Ananto" w:date="2021-10-12T15:27:00Z">
        <w:r w:rsidRPr="00006ABF">
          <w:rPr>
            <w:rFonts w:ascii="Times New Roman" w:hAnsi="Times New Roman" w:cs="Times New Roman"/>
            <w:noProof/>
            <w:webHidden/>
            <w:rPrChange w:id="1412" w:author="Prasasti Karunia Farista Ananto" w:date="2021-10-14T16:56:00Z">
              <w:rPr>
                <w:noProof/>
                <w:webHidden/>
              </w:rPr>
            </w:rPrChange>
          </w:rPr>
          <w:t>29</w:t>
        </w:r>
        <w:r w:rsidRPr="00006ABF">
          <w:rPr>
            <w:rFonts w:ascii="Times New Roman" w:hAnsi="Times New Roman" w:cs="Times New Roman"/>
            <w:noProof/>
            <w:webHidden/>
            <w:rPrChange w:id="1413" w:author="Prasasti Karunia Farista Ananto" w:date="2021-10-14T16:56:00Z">
              <w:rPr>
                <w:noProof/>
                <w:webHidden/>
              </w:rPr>
            </w:rPrChange>
          </w:rPr>
          <w:fldChar w:fldCharType="end"/>
        </w:r>
        <w:r w:rsidRPr="00006ABF">
          <w:rPr>
            <w:rStyle w:val="Hyperlink"/>
            <w:rFonts w:ascii="Times New Roman" w:hAnsi="Times New Roman" w:cs="Times New Roman"/>
            <w:noProof/>
            <w:rPrChange w:id="1414" w:author="Prasasti Karunia Farista Ananto" w:date="2021-10-14T16:56:00Z">
              <w:rPr>
                <w:rStyle w:val="Hyperlink"/>
                <w:noProof/>
              </w:rPr>
            </w:rPrChange>
          </w:rPr>
          <w:fldChar w:fldCharType="end"/>
        </w:r>
      </w:ins>
    </w:p>
    <w:p w14:paraId="022122F9" w14:textId="095504FE" w:rsidR="00015ADF" w:rsidRPr="00006ABF" w:rsidRDefault="00015ADF" w:rsidP="00CC4C47">
      <w:pPr>
        <w:pStyle w:val="TableofFigures"/>
        <w:tabs>
          <w:tab w:val="right" w:leader="dot" w:pos="9016"/>
        </w:tabs>
        <w:spacing w:line="360" w:lineRule="auto"/>
        <w:rPr>
          <w:ins w:id="1415" w:author="Prasasti Karunia Farista Ananto" w:date="2021-10-12T15:27:00Z"/>
          <w:rFonts w:ascii="Times New Roman" w:eastAsiaTheme="minorEastAsia" w:hAnsi="Times New Roman" w:cs="Times New Roman"/>
          <w:noProof/>
          <w:lang w:val="en-US" w:eastAsia="zh-TW"/>
          <w:rPrChange w:id="1416" w:author="Prasasti Karunia Farista Ananto" w:date="2021-10-14T16:56:00Z">
            <w:rPr>
              <w:ins w:id="1417" w:author="Prasasti Karunia Farista Ananto" w:date="2021-10-12T15:27:00Z"/>
              <w:rFonts w:eastAsiaTheme="minorEastAsia"/>
              <w:noProof/>
              <w:lang w:val="en-US" w:eastAsia="zh-TW"/>
            </w:rPr>
          </w:rPrChange>
        </w:rPr>
        <w:pPrChange w:id="1418" w:author="nadira firinda" w:date="2022-10-29T23:37:00Z">
          <w:pPr>
            <w:pStyle w:val="TableofFigures"/>
            <w:tabs>
              <w:tab w:val="right" w:leader="dot" w:pos="9016"/>
            </w:tabs>
          </w:pPr>
        </w:pPrChange>
      </w:pPr>
      <w:ins w:id="1419" w:author="Prasasti Karunia Farista Ananto" w:date="2021-10-12T15:27:00Z">
        <w:r w:rsidRPr="00006ABF">
          <w:rPr>
            <w:rStyle w:val="Hyperlink"/>
            <w:rFonts w:ascii="Times New Roman" w:hAnsi="Times New Roman" w:cs="Times New Roman"/>
            <w:noProof/>
            <w:rPrChange w:id="1420" w:author="Prasasti Karunia Farista Ananto" w:date="2021-10-14T16:56:00Z">
              <w:rPr>
                <w:rStyle w:val="Hyperlink"/>
                <w:noProof/>
              </w:rPr>
            </w:rPrChange>
          </w:rPr>
          <w:fldChar w:fldCharType="begin"/>
        </w:r>
        <w:r w:rsidRPr="00006ABF">
          <w:rPr>
            <w:rStyle w:val="Hyperlink"/>
            <w:rFonts w:ascii="Times New Roman" w:hAnsi="Times New Roman" w:cs="Times New Roman"/>
            <w:noProof/>
            <w:rPrChange w:id="1421" w:author="Prasasti Karunia Farista Ananto" w:date="2021-10-14T16:56:00Z">
              <w:rPr>
                <w:rStyle w:val="Hyperlink"/>
                <w:noProof/>
              </w:rPr>
            </w:rPrChange>
          </w:rPr>
          <w:instrText xml:space="preserve"> </w:instrText>
        </w:r>
        <w:r w:rsidRPr="00006ABF">
          <w:rPr>
            <w:rFonts w:ascii="Times New Roman" w:hAnsi="Times New Roman" w:cs="Times New Roman"/>
            <w:noProof/>
            <w:rPrChange w:id="1422" w:author="Prasasti Karunia Farista Ananto" w:date="2021-10-14T16:56:00Z">
              <w:rPr>
                <w:noProof/>
              </w:rPr>
            </w:rPrChange>
          </w:rPr>
          <w:instrText>HYPERLINK \l "_Toc84944868"</w:instrText>
        </w:r>
        <w:r w:rsidRPr="00006ABF">
          <w:rPr>
            <w:rStyle w:val="Hyperlink"/>
            <w:rFonts w:ascii="Times New Roman" w:hAnsi="Times New Roman" w:cs="Times New Roman"/>
            <w:noProof/>
            <w:rPrChange w:id="1423" w:author="Prasasti Karunia Farista Ananto" w:date="2021-10-14T16:56:00Z">
              <w:rPr>
                <w:rStyle w:val="Hyperlink"/>
                <w:noProof/>
              </w:rPr>
            </w:rPrChange>
          </w:rPr>
          <w:instrText xml:space="preserve"> </w:instrText>
        </w:r>
        <w:r w:rsidRPr="008B62E9">
          <w:rPr>
            <w:rStyle w:val="Hyperlink"/>
            <w:rFonts w:ascii="Times New Roman" w:hAnsi="Times New Roman" w:cs="Times New Roman"/>
            <w:noProof/>
          </w:rPr>
        </w:r>
        <w:r w:rsidRPr="00006ABF">
          <w:rPr>
            <w:rStyle w:val="Hyperlink"/>
            <w:rFonts w:ascii="Times New Roman" w:hAnsi="Times New Roman" w:cs="Times New Roman"/>
            <w:noProof/>
            <w:rPrChange w:id="1424" w:author="Prasasti Karunia Farista Ananto" w:date="2021-10-14T16:56:00Z">
              <w:rPr>
                <w:rStyle w:val="Hyperlink"/>
                <w:noProof/>
              </w:rPr>
            </w:rPrChange>
          </w:rPr>
          <w:fldChar w:fldCharType="separate"/>
        </w:r>
        <w:r w:rsidRPr="00006ABF">
          <w:rPr>
            <w:rStyle w:val="Hyperlink"/>
            <w:rFonts w:ascii="Times New Roman" w:hAnsi="Times New Roman" w:cs="Times New Roman"/>
            <w:noProof/>
            <w:rPrChange w:id="1425" w:author="Prasasti Karunia Farista Ananto" w:date="2021-10-14T16:56:00Z">
              <w:rPr>
                <w:rStyle w:val="Hyperlink"/>
                <w:noProof/>
              </w:rPr>
            </w:rPrChange>
          </w:rPr>
          <w:t>Gambar IV</w:t>
        </w:r>
        <w:r w:rsidRPr="00006ABF">
          <w:rPr>
            <w:rStyle w:val="Hyperlink"/>
            <w:rFonts w:ascii="Times New Roman" w:hAnsi="Times New Roman" w:cs="Times New Roman"/>
            <w:noProof/>
            <w:rPrChange w:id="1426" w:author="Prasasti Karunia Farista Ananto" w:date="2021-10-14T16:56:00Z">
              <w:rPr>
                <w:rStyle w:val="Hyperlink"/>
                <w:noProof/>
              </w:rPr>
            </w:rPrChange>
          </w:rPr>
          <w:noBreakHyphen/>
          <w:t>3. Hasil Proyeksi Sektor Industri Pengolahan</w:t>
        </w:r>
        <w:r w:rsidRPr="00006ABF">
          <w:rPr>
            <w:rFonts w:ascii="Times New Roman" w:hAnsi="Times New Roman" w:cs="Times New Roman"/>
            <w:noProof/>
            <w:webHidden/>
            <w:rPrChange w:id="1427" w:author="Prasasti Karunia Farista Ananto" w:date="2021-10-14T16:56:00Z">
              <w:rPr>
                <w:noProof/>
                <w:webHidden/>
              </w:rPr>
            </w:rPrChange>
          </w:rPr>
          <w:tab/>
        </w:r>
        <w:r w:rsidRPr="00006ABF">
          <w:rPr>
            <w:rFonts w:ascii="Times New Roman" w:hAnsi="Times New Roman" w:cs="Times New Roman"/>
            <w:noProof/>
            <w:webHidden/>
            <w:rPrChange w:id="1428" w:author="Prasasti Karunia Farista Ananto" w:date="2021-10-14T16:56:00Z">
              <w:rPr>
                <w:noProof/>
                <w:webHidden/>
              </w:rPr>
            </w:rPrChange>
          </w:rPr>
          <w:fldChar w:fldCharType="begin"/>
        </w:r>
        <w:r w:rsidRPr="00006ABF">
          <w:rPr>
            <w:rFonts w:ascii="Times New Roman" w:hAnsi="Times New Roman" w:cs="Times New Roman"/>
            <w:noProof/>
            <w:webHidden/>
            <w:rPrChange w:id="1429" w:author="Prasasti Karunia Farista Ananto" w:date="2021-10-14T16:56:00Z">
              <w:rPr>
                <w:noProof/>
                <w:webHidden/>
              </w:rPr>
            </w:rPrChange>
          </w:rPr>
          <w:instrText xml:space="preserve"> PAGEREF _Toc84944868 \h </w:instrText>
        </w:r>
      </w:ins>
      <w:r w:rsidRPr="008B62E9">
        <w:rPr>
          <w:rFonts w:ascii="Times New Roman" w:hAnsi="Times New Roman" w:cs="Times New Roman"/>
          <w:noProof/>
          <w:webHidden/>
        </w:rPr>
      </w:r>
      <w:r w:rsidRPr="00006ABF">
        <w:rPr>
          <w:rFonts w:ascii="Times New Roman" w:hAnsi="Times New Roman" w:cs="Times New Roman"/>
          <w:noProof/>
          <w:webHidden/>
          <w:rPrChange w:id="1430" w:author="Prasasti Karunia Farista Ananto" w:date="2021-10-14T16:56:00Z">
            <w:rPr>
              <w:noProof/>
              <w:webHidden/>
            </w:rPr>
          </w:rPrChange>
        </w:rPr>
        <w:fldChar w:fldCharType="separate"/>
      </w:r>
      <w:ins w:id="1431" w:author="Prasasti Karunia Farista Ananto" w:date="2021-10-12T15:27:00Z">
        <w:r w:rsidRPr="00006ABF">
          <w:rPr>
            <w:rFonts w:ascii="Times New Roman" w:hAnsi="Times New Roman" w:cs="Times New Roman"/>
            <w:noProof/>
            <w:webHidden/>
            <w:rPrChange w:id="1432" w:author="Prasasti Karunia Farista Ananto" w:date="2021-10-14T16:56:00Z">
              <w:rPr>
                <w:noProof/>
                <w:webHidden/>
              </w:rPr>
            </w:rPrChange>
          </w:rPr>
          <w:t>31</w:t>
        </w:r>
        <w:r w:rsidRPr="00006ABF">
          <w:rPr>
            <w:rFonts w:ascii="Times New Roman" w:hAnsi="Times New Roman" w:cs="Times New Roman"/>
            <w:noProof/>
            <w:webHidden/>
            <w:rPrChange w:id="1433" w:author="Prasasti Karunia Farista Ananto" w:date="2021-10-14T16:56:00Z">
              <w:rPr>
                <w:noProof/>
                <w:webHidden/>
              </w:rPr>
            </w:rPrChange>
          </w:rPr>
          <w:fldChar w:fldCharType="end"/>
        </w:r>
        <w:r w:rsidRPr="00006ABF">
          <w:rPr>
            <w:rStyle w:val="Hyperlink"/>
            <w:rFonts w:ascii="Times New Roman" w:hAnsi="Times New Roman" w:cs="Times New Roman"/>
            <w:noProof/>
            <w:rPrChange w:id="1434" w:author="Prasasti Karunia Farista Ananto" w:date="2021-10-14T16:56:00Z">
              <w:rPr>
                <w:rStyle w:val="Hyperlink"/>
                <w:noProof/>
              </w:rPr>
            </w:rPrChange>
          </w:rPr>
          <w:fldChar w:fldCharType="end"/>
        </w:r>
      </w:ins>
    </w:p>
    <w:p w14:paraId="4C476C9E" w14:textId="1BB49CCB" w:rsidR="00015ADF" w:rsidRPr="00006ABF" w:rsidRDefault="00015ADF" w:rsidP="00CC4C47">
      <w:pPr>
        <w:pStyle w:val="TableofFigures"/>
        <w:tabs>
          <w:tab w:val="right" w:leader="dot" w:pos="9016"/>
        </w:tabs>
        <w:spacing w:line="360" w:lineRule="auto"/>
        <w:rPr>
          <w:ins w:id="1435" w:author="Prasasti Karunia Farista Ananto" w:date="2021-10-12T15:27:00Z"/>
          <w:rFonts w:ascii="Times New Roman" w:eastAsiaTheme="minorEastAsia" w:hAnsi="Times New Roman" w:cs="Times New Roman"/>
          <w:noProof/>
          <w:lang w:val="en-US" w:eastAsia="zh-TW"/>
          <w:rPrChange w:id="1436" w:author="Prasasti Karunia Farista Ananto" w:date="2021-10-14T16:56:00Z">
            <w:rPr>
              <w:ins w:id="1437" w:author="Prasasti Karunia Farista Ananto" w:date="2021-10-12T15:27:00Z"/>
              <w:rFonts w:eastAsiaTheme="minorEastAsia"/>
              <w:noProof/>
              <w:lang w:val="en-US" w:eastAsia="zh-TW"/>
            </w:rPr>
          </w:rPrChange>
        </w:rPr>
        <w:pPrChange w:id="1438" w:author="nadira firinda" w:date="2022-10-29T23:37:00Z">
          <w:pPr>
            <w:pStyle w:val="TableofFigures"/>
            <w:tabs>
              <w:tab w:val="right" w:leader="dot" w:pos="9016"/>
            </w:tabs>
          </w:pPr>
        </w:pPrChange>
      </w:pPr>
      <w:ins w:id="1439" w:author="Prasasti Karunia Farista Ananto" w:date="2021-10-12T15:27:00Z">
        <w:r w:rsidRPr="00006ABF">
          <w:rPr>
            <w:rStyle w:val="Hyperlink"/>
            <w:rFonts w:ascii="Times New Roman" w:hAnsi="Times New Roman" w:cs="Times New Roman"/>
            <w:noProof/>
            <w:rPrChange w:id="1440" w:author="Prasasti Karunia Farista Ananto" w:date="2021-10-14T16:56:00Z">
              <w:rPr>
                <w:rStyle w:val="Hyperlink"/>
                <w:noProof/>
              </w:rPr>
            </w:rPrChange>
          </w:rPr>
          <w:fldChar w:fldCharType="begin"/>
        </w:r>
        <w:r w:rsidRPr="00006ABF">
          <w:rPr>
            <w:rStyle w:val="Hyperlink"/>
            <w:rFonts w:ascii="Times New Roman" w:hAnsi="Times New Roman" w:cs="Times New Roman"/>
            <w:noProof/>
            <w:rPrChange w:id="1441" w:author="Prasasti Karunia Farista Ananto" w:date="2021-10-14T16:56:00Z">
              <w:rPr>
                <w:rStyle w:val="Hyperlink"/>
                <w:noProof/>
              </w:rPr>
            </w:rPrChange>
          </w:rPr>
          <w:instrText xml:space="preserve"> </w:instrText>
        </w:r>
        <w:r w:rsidRPr="00006ABF">
          <w:rPr>
            <w:rFonts w:ascii="Times New Roman" w:hAnsi="Times New Roman" w:cs="Times New Roman"/>
            <w:noProof/>
            <w:rPrChange w:id="1442" w:author="Prasasti Karunia Farista Ananto" w:date="2021-10-14T16:56:00Z">
              <w:rPr>
                <w:noProof/>
              </w:rPr>
            </w:rPrChange>
          </w:rPr>
          <w:instrText>HYPERLINK \l "_Toc84944869"</w:instrText>
        </w:r>
        <w:r w:rsidRPr="00006ABF">
          <w:rPr>
            <w:rStyle w:val="Hyperlink"/>
            <w:rFonts w:ascii="Times New Roman" w:hAnsi="Times New Roman" w:cs="Times New Roman"/>
            <w:noProof/>
            <w:rPrChange w:id="1443" w:author="Prasasti Karunia Farista Ananto" w:date="2021-10-14T16:56:00Z">
              <w:rPr>
                <w:rStyle w:val="Hyperlink"/>
                <w:noProof/>
              </w:rPr>
            </w:rPrChange>
          </w:rPr>
          <w:instrText xml:space="preserve"> </w:instrText>
        </w:r>
        <w:r w:rsidRPr="008B62E9">
          <w:rPr>
            <w:rStyle w:val="Hyperlink"/>
            <w:rFonts w:ascii="Times New Roman" w:hAnsi="Times New Roman" w:cs="Times New Roman"/>
            <w:noProof/>
          </w:rPr>
        </w:r>
        <w:r w:rsidRPr="00006ABF">
          <w:rPr>
            <w:rStyle w:val="Hyperlink"/>
            <w:rFonts w:ascii="Times New Roman" w:hAnsi="Times New Roman" w:cs="Times New Roman"/>
            <w:noProof/>
            <w:rPrChange w:id="1444" w:author="Prasasti Karunia Farista Ananto" w:date="2021-10-14T16:56:00Z">
              <w:rPr>
                <w:rStyle w:val="Hyperlink"/>
                <w:noProof/>
              </w:rPr>
            </w:rPrChange>
          </w:rPr>
          <w:fldChar w:fldCharType="separate"/>
        </w:r>
        <w:r w:rsidRPr="00006ABF">
          <w:rPr>
            <w:rStyle w:val="Hyperlink"/>
            <w:rFonts w:ascii="Times New Roman" w:hAnsi="Times New Roman" w:cs="Times New Roman"/>
            <w:noProof/>
            <w:rPrChange w:id="1445" w:author="Prasasti Karunia Farista Ananto" w:date="2021-10-14T16:56:00Z">
              <w:rPr>
                <w:rStyle w:val="Hyperlink"/>
                <w:noProof/>
              </w:rPr>
            </w:rPrChange>
          </w:rPr>
          <w:t>Gambar IV</w:t>
        </w:r>
        <w:r w:rsidRPr="00006ABF">
          <w:rPr>
            <w:rStyle w:val="Hyperlink"/>
            <w:rFonts w:ascii="Times New Roman" w:hAnsi="Times New Roman" w:cs="Times New Roman"/>
            <w:noProof/>
            <w:rPrChange w:id="1446" w:author="Prasasti Karunia Farista Ananto" w:date="2021-10-14T16:56:00Z">
              <w:rPr>
                <w:rStyle w:val="Hyperlink"/>
                <w:noProof/>
              </w:rPr>
            </w:rPrChange>
          </w:rPr>
          <w:noBreakHyphen/>
          <w:t>4. Hasil Proyeksi sektor Pengadaan Listrik dan Gas</w:t>
        </w:r>
        <w:r w:rsidRPr="00006ABF">
          <w:rPr>
            <w:rFonts w:ascii="Times New Roman" w:hAnsi="Times New Roman" w:cs="Times New Roman"/>
            <w:noProof/>
            <w:webHidden/>
            <w:rPrChange w:id="1447" w:author="Prasasti Karunia Farista Ananto" w:date="2021-10-14T16:56:00Z">
              <w:rPr>
                <w:noProof/>
                <w:webHidden/>
              </w:rPr>
            </w:rPrChange>
          </w:rPr>
          <w:tab/>
        </w:r>
        <w:r w:rsidRPr="00006ABF">
          <w:rPr>
            <w:rFonts w:ascii="Times New Roman" w:hAnsi="Times New Roman" w:cs="Times New Roman"/>
            <w:noProof/>
            <w:webHidden/>
            <w:rPrChange w:id="1448" w:author="Prasasti Karunia Farista Ananto" w:date="2021-10-14T16:56:00Z">
              <w:rPr>
                <w:noProof/>
                <w:webHidden/>
              </w:rPr>
            </w:rPrChange>
          </w:rPr>
          <w:fldChar w:fldCharType="begin"/>
        </w:r>
        <w:r w:rsidRPr="00006ABF">
          <w:rPr>
            <w:rFonts w:ascii="Times New Roman" w:hAnsi="Times New Roman" w:cs="Times New Roman"/>
            <w:noProof/>
            <w:webHidden/>
            <w:rPrChange w:id="1449" w:author="Prasasti Karunia Farista Ananto" w:date="2021-10-14T16:56:00Z">
              <w:rPr>
                <w:noProof/>
                <w:webHidden/>
              </w:rPr>
            </w:rPrChange>
          </w:rPr>
          <w:instrText xml:space="preserve"> PAGEREF _Toc84944869 \h </w:instrText>
        </w:r>
      </w:ins>
      <w:r w:rsidRPr="008B62E9">
        <w:rPr>
          <w:rFonts w:ascii="Times New Roman" w:hAnsi="Times New Roman" w:cs="Times New Roman"/>
          <w:noProof/>
          <w:webHidden/>
        </w:rPr>
      </w:r>
      <w:r w:rsidRPr="00006ABF">
        <w:rPr>
          <w:rFonts w:ascii="Times New Roman" w:hAnsi="Times New Roman" w:cs="Times New Roman"/>
          <w:noProof/>
          <w:webHidden/>
          <w:rPrChange w:id="1450" w:author="Prasasti Karunia Farista Ananto" w:date="2021-10-14T16:56:00Z">
            <w:rPr>
              <w:noProof/>
              <w:webHidden/>
            </w:rPr>
          </w:rPrChange>
        </w:rPr>
        <w:fldChar w:fldCharType="separate"/>
      </w:r>
      <w:ins w:id="1451" w:author="Prasasti Karunia Farista Ananto" w:date="2021-10-12T15:27:00Z">
        <w:r w:rsidRPr="00006ABF">
          <w:rPr>
            <w:rFonts w:ascii="Times New Roman" w:hAnsi="Times New Roman" w:cs="Times New Roman"/>
            <w:noProof/>
            <w:webHidden/>
            <w:rPrChange w:id="1452" w:author="Prasasti Karunia Farista Ananto" w:date="2021-10-14T16:56:00Z">
              <w:rPr>
                <w:noProof/>
                <w:webHidden/>
              </w:rPr>
            </w:rPrChange>
          </w:rPr>
          <w:t>32</w:t>
        </w:r>
        <w:r w:rsidRPr="00006ABF">
          <w:rPr>
            <w:rFonts w:ascii="Times New Roman" w:hAnsi="Times New Roman" w:cs="Times New Roman"/>
            <w:noProof/>
            <w:webHidden/>
            <w:rPrChange w:id="1453" w:author="Prasasti Karunia Farista Ananto" w:date="2021-10-14T16:56:00Z">
              <w:rPr>
                <w:noProof/>
                <w:webHidden/>
              </w:rPr>
            </w:rPrChange>
          </w:rPr>
          <w:fldChar w:fldCharType="end"/>
        </w:r>
        <w:r w:rsidRPr="00006ABF">
          <w:rPr>
            <w:rStyle w:val="Hyperlink"/>
            <w:rFonts w:ascii="Times New Roman" w:hAnsi="Times New Roman" w:cs="Times New Roman"/>
            <w:noProof/>
            <w:rPrChange w:id="1454" w:author="Prasasti Karunia Farista Ananto" w:date="2021-10-14T16:56:00Z">
              <w:rPr>
                <w:rStyle w:val="Hyperlink"/>
                <w:noProof/>
              </w:rPr>
            </w:rPrChange>
          </w:rPr>
          <w:fldChar w:fldCharType="end"/>
        </w:r>
      </w:ins>
    </w:p>
    <w:p w14:paraId="6B1ED226" w14:textId="0F6717C6" w:rsidR="00015ADF" w:rsidRPr="00006ABF" w:rsidRDefault="00015ADF" w:rsidP="00CC4C47">
      <w:pPr>
        <w:pStyle w:val="TableofFigures"/>
        <w:tabs>
          <w:tab w:val="right" w:leader="dot" w:pos="9016"/>
        </w:tabs>
        <w:spacing w:line="360" w:lineRule="auto"/>
        <w:rPr>
          <w:ins w:id="1455" w:author="Prasasti Karunia Farista Ananto" w:date="2021-10-12T15:27:00Z"/>
          <w:rFonts w:ascii="Times New Roman" w:eastAsiaTheme="minorEastAsia" w:hAnsi="Times New Roman" w:cs="Times New Roman"/>
          <w:noProof/>
          <w:lang w:val="en-US" w:eastAsia="zh-TW"/>
          <w:rPrChange w:id="1456" w:author="Prasasti Karunia Farista Ananto" w:date="2021-10-14T16:56:00Z">
            <w:rPr>
              <w:ins w:id="1457" w:author="Prasasti Karunia Farista Ananto" w:date="2021-10-12T15:27:00Z"/>
              <w:rFonts w:eastAsiaTheme="minorEastAsia"/>
              <w:noProof/>
              <w:lang w:val="en-US" w:eastAsia="zh-TW"/>
            </w:rPr>
          </w:rPrChange>
        </w:rPr>
        <w:pPrChange w:id="1458" w:author="nadira firinda" w:date="2022-10-29T23:37:00Z">
          <w:pPr>
            <w:pStyle w:val="TableofFigures"/>
            <w:tabs>
              <w:tab w:val="right" w:leader="dot" w:pos="9016"/>
            </w:tabs>
          </w:pPr>
        </w:pPrChange>
      </w:pPr>
      <w:ins w:id="1459" w:author="Prasasti Karunia Farista Ananto" w:date="2021-10-12T15:27:00Z">
        <w:r w:rsidRPr="00006ABF">
          <w:rPr>
            <w:rStyle w:val="Hyperlink"/>
            <w:rFonts w:ascii="Times New Roman" w:hAnsi="Times New Roman" w:cs="Times New Roman"/>
            <w:noProof/>
            <w:rPrChange w:id="1460" w:author="Prasasti Karunia Farista Ananto" w:date="2021-10-14T16:56:00Z">
              <w:rPr>
                <w:rStyle w:val="Hyperlink"/>
                <w:noProof/>
              </w:rPr>
            </w:rPrChange>
          </w:rPr>
          <w:fldChar w:fldCharType="begin"/>
        </w:r>
        <w:r w:rsidRPr="00006ABF">
          <w:rPr>
            <w:rStyle w:val="Hyperlink"/>
            <w:rFonts w:ascii="Times New Roman" w:hAnsi="Times New Roman" w:cs="Times New Roman"/>
            <w:noProof/>
            <w:rPrChange w:id="1461" w:author="Prasasti Karunia Farista Ananto" w:date="2021-10-14T16:56:00Z">
              <w:rPr>
                <w:rStyle w:val="Hyperlink"/>
                <w:noProof/>
              </w:rPr>
            </w:rPrChange>
          </w:rPr>
          <w:instrText xml:space="preserve"> </w:instrText>
        </w:r>
        <w:r w:rsidRPr="00006ABF">
          <w:rPr>
            <w:rFonts w:ascii="Times New Roman" w:hAnsi="Times New Roman" w:cs="Times New Roman"/>
            <w:noProof/>
            <w:rPrChange w:id="1462" w:author="Prasasti Karunia Farista Ananto" w:date="2021-10-14T16:56:00Z">
              <w:rPr>
                <w:noProof/>
              </w:rPr>
            </w:rPrChange>
          </w:rPr>
          <w:instrText>HYPERLINK \l "_Toc84944870"</w:instrText>
        </w:r>
        <w:r w:rsidRPr="00006ABF">
          <w:rPr>
            <w:rStyle w:val="Hyperlink"/>
            <w:rFonts w:ascii="Times New Roman" w:hAnsi="Times New Roman" w:cs="Times New Roman"/>
            <w:noProof/>
            <w:rPrChange w:id="1463" w:author="Prasasti Karunia Farista Ananto" w:date="2021-10-14T16:56:00Z">
              <w:rPr>
                <w:rStyle w:val="Hyperlink"/>
                <w:noProof/>
              </w:rPr>
            </w:rPrChange>
          </w:rPr>
          <w:instrText xml:space="preserve"> </w:instrText>
        </w:r>
        <w:r w:rsidRPr="008B62E9">
          <w:rPr>
            <w:rStyle w:val="Hyperlink"/>
            <w:rFonts w:ascii="Times New Roman" w:hAnsi="Times New Roman" w:cs="Times New Roman"/>
            <w:noProof/>
          </w:rPr>
        </w:r>
        <w:r w:rsidRPr="00006ABF">
          <w:rPr>
            <w:rStyle w:val="Hyperlink"/>
            <w:rFonts w:ascii="Times New Roman" w:hAnsi="Times New Roman" w:cs="Times New Roman"/>
            <w:noProof/>
            <w:rPrChange w:id="1464" w:author="Prasasti Karunia Farista Ananto" w:date="2021-10-14T16:56:00Z">
              <w:rPr>
                <w:rStyle w:val="Hyperlink"/>
                <w:noProof/>
              </w:rPr>
            </w:rPrChange>
          </w:rPr>
          <w:fldChar w:fldCharType="separate"/>
        </w:r>
        <w:r w:rsidRPr="00006ABF">
          <w:rPr>
            <w:rStyle w:val="Hyperlink"/>
            <w:rFonts w:ascii="Times New Roman" w:hAnsi="Times New Roman" w:cs="Times New Roman"/>
            <w:noProof/>
            <w:rPrChange w:id="1465" w:author="Prasasti Karunia Farista Ananto" w:date="2021-10-14T16:56:00Z">
              <w:rPr>
                <w:rStyle w:val="Hyperlink"/>
                <w:noProof/>
              </w:rPr>
            </w:rPrChange>
          </w:rPr>
          <w:t>Gambar IV</w:t>
        </w:r>
        <w:r w:rsidRPr="00006ABF">
          <w:rPr>
            <w:rStyle w:val="Hyperlink"/>
            <w:rFonts w:ascii="Times New Roman" w:hAnsi="Times New Roman" w:cs="Times New Roman"/>
            <w:noProof/>
            <w:rPrChange w:id="1466" w:author="Prasasti Karunia Farista Ananto" w:date="2021-10-14T16:56:00Z">
              <w:rPr>
                <w:rStyle w:val="Hyperlink"/>
                <w:noProof/>
              </w:rPr>
            </w:rPrChange>
          </w:rPr>
          <w:noBreakHyphen/>
          <w:t>5. Hasil Proyeksi Sektor Pengadaan Air</w:t>
        </w:r>
        <w:r w:rsidRPr="00006ABF">
          <w:rPr>
            <w:rFonts w:ascii="Times New Roman" w:hAnsi="Times New Roman" w:cs="Times New Roman"/>
            <w:noProof/>
            <w:webHidden/>
            <w:rPrChange w:id="1467" w:author="Prasasti Karunia Farista Ananto" w:date="2021-10-14T16:56:00Z">
              <w:rPr>
                <w:noProof/>
                <w:webHidden/>
              </w:rPr>
            </w:rPrChange>
          </w:rPr>
          <w:tab/>
        </w:r>
        <w:r w:rsidRPr="00006ABF">
          <w:rPr>
            <w:rFonts w:ascii="Times New Roman" w:hAnsi="Times New Roman" w:cs="Times New Roman"/>
            <w:noProof/>
            <w:webHidden/>
            <w:rPrChange w:id="1468" w:author="Prasasti Karunia Farista Ananto" w:date="2021-10-14T16:56:00Z">
              <w:rPr>
                <w:noProof/>
                <w:webHidden/>
              </w:rPr>
            </w:rPrChange>
          </w:rPr>
          <w:fldChar w:fldCharType="begin"/>
        </w:r>
        <w:r w:rsidRPr="00006ABF">
          <w:rPr>
            <w:rFonts w:ascii="Times New Roman" w:hAnsi="Times New Roman" w:cs="Times New Roman"/>
            <w:noProof/>
            <w:webHidden/>
            <w:rPrChange w:id="1469" w:author="Prasasti Karunia Farista Ananto" w:date="2021-10-14T16:56:00Z">
              <w:rPr>
                <w:noProof/>
                <w:webHidden/>
              </w:rPr>
            </w:rPrChange>
          </w:rPr>
          <w:instrText xml:space="preserve"> PAGEREF _Toc84944870 \h </w:instrText>
        </w:r>
      </w:ins>
      <w:r w:rsidRPr="008B62E9">
        <w:rPr>
          <w:rFonts w:ascii="Times New Roman" w:hAnsi="Times New Roman" w:cs="Times New Roman"/>
          <w:noProof/>
          <w:webHidden/>
        </w:rPr>
      </w:r>
      <w:r w:rsidRPr="00006ABF">
        <w:rPr>
          <w:rFonts w:ascii="Times New Roman" w:hAnsi="Times New Roman" w:cs="Times New Roman"/>
          <w:noProof/>
          <w:webHidden/>
          <w:rPrChange w:id="1470" w:author="Prasasti Karunia Farista Ananto" w:date="2021-10-14T16:56:00Z">
            <w:rPr>
              <w:noProof/>
              <w:webHidden/>
            </w:rPr>
          </w:rPrChange>
        </w:rPr>
        <w:fldChar w:fldCharType="separate"/>
      </w:r>
      <w:ins w:id="1471" w:author="Prasasti Karunia Farista Ananto" w:date="2021-10-12T15:27:00Z">
        <w:r w:rsidRPr="00006ABF">
          <w:rPr>
            <w:rFonts w:ascii="Times New Roman" w:hAnsi="Times New Roman" w:cs="Times New Roman"/>
            <w:noProof/>
            <w:webHidden/>
            <w:rPrChange w:id="1472" w:author="Prasasti Karunia Farista Ananto" w:date="2021-10-14T16:56:00Z">
              <w:rPr>
                <w:noProof/>
                <w:webHidden/>
              </w:rPr>
            </w:rPrChange>
          </w:rPr>
          <w:t>34</w:t>
        </w:r>
        <w:r w:rsidRPr="00006ABF">
          <w:rPr>
            <w:rFonts w:ascii="Times New Roman" w:hAnsi="Times New Roman" w:cs="Times New Roman"/>
            <w:noProof/>
            <w:webHidden/>
            <w:rPrChange w:id="1473" w:author="Prasasti Karunia Farista Ananto" w:date="2021-10-14T16:56:00Z">
              <w:rPr>
                <w:noProof/>
                <w:webHidden/>
              </w:rPr>
            </w:rPrChange>
          </w:rPr>
          <w:fldChar w:fldCharType="end"/>
        </w:r>
        <w:r w:rsidRPr="00006ABF">
          <w:rPr>
            <w:rStyle w:val="Hyperlink"/>
            <w:rFonts w:ascii="Times New Roman" w:hAnsi="Times New Roman" w:cs="Times New Roman"/>
            <w:noProof/>
            <w:rPrChange w:id="1474" w:author="Prasasti Karunia Farista Ananto" w:date="2021-10-14T16:56:00Z">
              <w:rPr>
                <w:rStyle w:val="Hyperlink"/>
                <w:noProof/>
              </w:rPr>
            </w:rPrChange>
          </w:rPr>
          <w:fldChar w:fldCharType="end"/>
        </w:r>
      </w:ins>
    </w:p>
    <w:p w14:paraId="1870EA1A" w14:textId="3A39FBBA" w:rsidR="00015ADF" w:rsidRPr="00006ABF" w:rsidRDefault="00015ADF" w:rsidP="00CC4C47">
      <w:pPr>
        <w:pStyle w:val="TableofFigures"/>
        <w:tabs>
          <w:tab w:val="right" w:leader="dot" w:pos="9016"/>
        </w:tabs>
        <w:spacing w:line="360" w:lineRule="auto"/>
        <w:rPr>
          <w:ins w:id="1475" w:author="Prasasti Karunia Farista Ananto" w:date="2021-10-12T15:27:00Z"/>
          <w:rFonts w:ascii="Times New Roman" w:eastAsiaTheme="minorEastAsia" w:hAnsi="Times New Roman" w:cs="Times New Roman"/>
          <w:noProof/>
          <w:lang w:val="en-US" w:eastAsia="zh-TW"/>
          <w:rPrChange w:id="1476" w:author="Prasasti Karunia Farista Ananto" w:date="2021-10-14T16:56:00Z">
            <w:rPr>
              <w:ins w:id="1477" w:author="Prasasti Karunia Farista Ananto" w:date="2021-10-12T15:27:00Z"/>
              <w:rFonts w:eastAsiaTheme="minorEastAsia"/>
              <w:noProof/>
              <w:lang w:val="en-US" w:eastAsia="zh-TW"/>
            </w:rPr>
          </w:rPrChange>
        </w:rPr>
        <w:pPrChange w:id="1478" w:author="nadira firinda" w:date="2022-10-29T23:37:00Z">
          <w:pPr>
            <w:pStyle w:val="TableofFigures"/>
            <w:tabs>
              <w:tab w:val="right" w:leader="dot" w:pos="9016"/>
            </w:tabs>
          </w:pPr>
        </w:pPrChange>
      </w:pPr>
      <w:ins w:id="1479" w:author="Prasasti Karunia Farista Ananto" w:date="2021-10-12T15:27:00Z">
        <w:r w:rsidRPr="00006ABF">
          <w:rPr>
            <w:rStyle w:val="Hyperlink"/>
            <w:rFonts w:ascii="Times New Roman" w:hAnsi="Times New Roman" w:cs="Times New Roman"/>
            <w:noProof/>
            <w:rPrChange w:id="1480" w:author="Prasasti Karunia Farista Ananto" w:date="2021-10-14T16:56:00Z">
              <w:rPr>
                <w:rStyle w:val="Hyperlink"/>
                <w:noProof/>
              </w:rPr>
            </w:rPrChange>
          </w:rPr>
          <w:fldChar w:fldCharType="begin"/>
        </w:r>
        <w:r w:rsidRPr="00006ABF">
          <w:rPr>
            <w:rStyle w:val="Hyperlink"/>
            <w:rFonts w:ascii="Times New Roman" w:hAnsi="Times New Roman" w:cs="Times New Roman"/>
            <w:noProof/>
            <w:rPrChange w:id="1481" w:author="Prasasti Karunia Farista Ananto" w:date="2021-10-14T16:56:00Z">
              <w:rPr>
                <w:rStyle w:val="Hyperlink"/>
                <w:noProof/>
              </w:rPr>
            </w:rPrChange>
          </w:rPr>
          <w:instrText xml:space="preserve"> </w:instrText>
        </w:r>
        <w:r w:rsidRPr="00006ABF">
          <w:rPr>
            <w:rFonts w:ascii="Times New Roman" w:hAnsi="Times New Roman" w:cs="Times New Roman"/>
            <w:noProof/>
            <w:rPrChange w:id="1482" w:author="Prasasti Karunia Farista Ananto" w:date="2021-10-14T16:56:00Z">
              <w:rPr>
                <w:noProof/>
              </w:rPr>
            </w:rPrChange>
          </w:rPr>
          <w:instrText>HYPERLINK \l "_Toc84944871"</w:instrText>
        </w:r>
        <w:r w:rsidRPr="00006ABF">
          <w:rPr>
            <w:rStyle w:val="Hyperlink"/>
            <w:rFonts w:ascii="Times New Roman" w:hAnsi="Times New Roman" w:cs="Times New Roman"/>
            <w:noProof/>
            <w:rPrChange w:id="1483" w:author="Prasasti Karunia Farista Ananto" w:date="2021-10-14T16:56:00Z">
              <w:rPr>
                <w:rStyle w:val="Hyperlink"/>
                <w:noProof/>
              </w:rPr>
            </w:rPrChange>
          </w:rPr>
          <w:instrText xml:space="preserve"> </w:instrText>
        </w:r>
        <w:r w:rsidRPr="008B62E9">
          <w:rPr>
            <w:rStyle w:val="Hyperlink"/>
            <w:rFonts w:ascii="Times New Roman" w:hAnsi="Times New Roman" w:cs="Times New Roman"/>
            <w:noProof/>
          </w:rPr>
        </w:r>
        <w:r w:rsidRPr="00006ABF">
          <w:rPr>
            <w:rStyle w:val="Hyperlink"/>
            <w:rFonts w:ascii="Times New Roman" w:hAnsi="Times New Roman" w:cs="Times New Roman"/>
            <w:noProof/>
            <w:rPrChange w:id="1484" w:author="Prasasti Karunia Farista Ananto" w:date="2021-10-14T16:56:00Z">
              <w:rPr>
                <w:rStyle w:val="Hyperlink"/>
                <w:noProof/>
              </w:rPr>
            </w:rPrChange>
          </w:rPr>
          <w:fldChar w:fldCharType="separate"/>
        </w:r>
        <w:r w:rsidRPr="00006ABF">
          <w:rPr>
            <w:rStyle w:val="Hyperlink"/>
            <w:rFonts w:ascii="Times New Roman" w:hAnsi="Times New Roman" w:cs="Times New Roman"/>
            <w:noProof/>
            <w:rPrChange w:id="1485" w:author="Prasasti Karunia Farista Ananto" w:date="2021-10-14T16:56:00Z">
              <w:rPr>
                <w:rStyle w:val="Hyperlink"/>
                <w:noProof/>
              </w:rPr>
            </w:rPrChange>
          </w:rPr>
          <w:t>Gambar IV</w:t>
        </w:r>
        <w:r w:rsidRPr="00006ABF">
          <w:rPr>
            <w:rStyle w:val="Hyperlink"/>
            <w:rFonts w:ascii="Times New Roman" w:hAnsi="Times New Roman" w:cs="Times New Roman"/>
            <w:noProof/>
            <w:rPrChange w:id="1486" w:author="Prasasti Karunia Farista Ananto" w:date="2021-10-14T16:56:00Z">
              <w:rPr>
                <w:rStyle w:val="Hyperlink"/>
                <w:noProof/>
              </w:rPr>
            </w:rPrChange>
          </w:rPr>
          <w:noBreakHyphen/>
          <w:t>6. Hasil Proyeksi Sektor Konstruksi</w:t>
        </w:r>
        <w:r w:rsidRPr="00006ABF">
          <w:rPr>
            <w:rFonts w:ascii="Times New Roman" w:hAnsi="Times New Roman" w:cs="Times New Roman"/>
            <w:noProof/>
            <w:webHidden/>
            <w:rPrChange w:id="1487" w:author="Prasasti Karunia Farista Ananto" w:date="2021-10-14T16:56:00Z">
              <w:rPr>
                <w:noProof/>
                <w:webHidden/>
              </w:rPr>
            </w:rPrChange>
          </w:rPr>
          <w:tab/>
        </w:r>
        <w:r w:rsidRPr="00006ABF">
          <w:rPr>
            <w:rFonts w:ascii="Times New Roman" w:hAnsi="Times New Roman" w:cs="Times New Roman"/>
            <w:noProof/>
            <w:webHidden/>
            <w:rPrChange w:id="1488" w:author="Prasasti Karunia Farista Ananto" w:date="2021-10-14T16:56:00Z">
              <w:rPr>
                <w:noProof/>
                <w:webHidden/>
              </w:rPr>
            </w:rPrChange>
          </w:rPr>
          <w:fldChar w:fldCharType="begin"/>
        </w:r>
        <w:r w:rsidRPr="00006ABF">
          <w:rPr>
            <w:rFonts w:ascii="Times New Roman" w:hAnsi="Times New Roman" w:cs="Times New Roman"/>
            <w:noProof/>
            <w:webHidden/>
            <w:rPrChange w:id="1489" w:author="Prasasti Karunia Farista Ananto" w:date="2021-10-14T16:56:00Z">
              <w:rPr>
                <w:noProof/>
                <w:webHidden/>
              </w:rPr>
            </w:rPrChange>
          </w:rPr>
          <w:instrText xml:space="preserve"> PAGEREF _Toc84944871 \h </w:instrText>
        </w:r>
      </w:ins>
      <w:r w:rsidRPr="008B62E9">
        <w:rPr>
          <w:rFonts w:ascii="Times New Roman" w:hAnsi="Times New Roman" w:cs="Times New Roman"/>
          <w:noProof/>
          <w:webHidden/>
        </w:rPr>
      </w:r>
      <w:r w:rsidRPr="00006ABF">
        <w:rPr>
          <w:rFonts w:ascii="Times New Roman" w:hAnsi="Times New Roman" w:cs="Times New Roman"/>
          <w:noProof/>
          <w:webHidden/>
          <w:rPrChange w:id="1490" w:author="Prasasti Karunia Farista Ananto" w:date="2021-10-14T16:56:00Z">
            <w:rPr>
              <w:noProof/>
              <w:webHidden/>
            </w:rPr>
          </w:rPrChange>
        </w:rPr>
        <w:fldChar w:fldCharType="separate"/>
      </w:r>
      <w:ins w:id="1491" w:author="Prasasti Karunia Farista Ananto" w:date="2021-10-12T15:27:00Z">
        <w:r w:rsidRPr="00006ABF">
          <w:rPr>
            <w:rFonts w:ascii="Times New Roman" w:hAnsi="Times New Roman" w:cs="Times New Roman"/>
            <w:noProof/>
            <w:webHidden/>
            <w:rPrChange w:id="1492" w:author="Prasasti Karunia Farista Ananto" w:date="2021-10-14T16:56:00Z">
              <w:rPr>
                <w:noProof/>
                <w:webHidden/>
              </w:rPr>
            </w:rPrChange>
          </w:rPr>
          <w:t>35</w:t>
        </w:r>
        <w:r w:rsidRPr="00006ABF">
          <w:rPr>
            <w:rFonts w:ascii="Times New Roman" w:hAnsi="Times New Roman" w:cs="Times New Roman"/>
            <w:noProof/>
            <w:webHidden/>
            <w:rPrChange w:id="1493" w:author="Prasasti Karunia Farista Ananto" w:date="2021-10-14T16:56:00Z">
              <w:rPr>
                <w:noProof/>
                <w:webHidden/>
              </w:rPr>
            </w:rPrChange>
          </w:rPr>
          <w:fldChar w:fldCharType="end"/>
        </w:r>
        <w:r w:rsidRPr="00006ABF">
          <w:rPr>
            <w:rStyle w:val="Hyperlink"/>
            <w:rFonts w:ascii="Times New Roman" w:hAnsi="Times New Roman" w:cs="Times New Roman"/>
            <w:noProof/>
            <w:rPrChange w:id="1494" w:author="Prasasti Karunia Farista Ananto" w:date="2021-10-14T16:56:00Z">
              <w:rPr>
                <w:rStyle w:val="Hyperlink"/>
                <w:noProof/>
              </w:rPr>
            </w:rPrChange>
          </w:rPr>
          <w:fldChar w:fldCharType="end"/>
        </w:r>
      </w:ins>
    </w:p>
    <w:p w14:paraId="3ED1A94F" w14:textId="68DBC152" w:rsidR="00015ADF" w:rsidRPr="00006ABF" w:rsidRDefault="00015ADF" w:rsidP="00CC4C47">
      <w:pPr>
        <w:pStyle w:val="TableofFigures"/>
        <w:tabs>
          <w:tab w:val="right" w:leader="dot" w:pos="9016"/>
        </w:tabs>
        <w:spacing w:line="360" w:lineRule="auto"/>
        <w:rPr>
          <w:ins w:id="1495" w:author="Prasasti Karunia Farista Ananto" w:date="2021-10-12T15:27:00Z"/>
          <w:rFonts w:ascii="Times New Roman" w:eastAsiaTheme="minorEastAsia" w:hAnsi="Times New Roman" w:cs="Times New Roman"/>
          <w:noProof/>
          <w:lang w:val="en-US" w:eastAsia="zh-TW"/>
          <w:rPrChange w:id="1496" w:author="Prasasti Karunia Farista Ananto" w:date="2021-10-14T16:56:00Z">
            <w:rPr>
              <w:ins w:id="1497" w:author="Prasasti Karunia Farista Ananto" w:date="2021-10-12T15:27:00Z"/>
              <w:rFonts w:eastAsiaTheme="minorEastAsia"/>
              <w:noProof/>
              <w:lang w:val="en-US" w:eastAsia="zh-TW"/>
            </w:rPr>
          </w:rPrChange>
        </w:rPr>
        <w:pPrChange w:id="1498" w:author="nadira firinda" w:date="2022-10-29T23:37:00Z">
          <w:pPr>
            <w:pStyle w:val="TableofFigures"/>
            <w:tabs>
              <w:tab w:val="right" w:leader="dot" w:pos="9016"/>
            </w:tabs>
          </w:pPr>
        </w:pPrChange>
      </w:pPr>
      <w:ins w:id="1499" w:author="Prasasti Karunia Farista Ananto" w:date="2021-10-12T15:27:00Z">
        <w:r w:rsidRPr="00006ABF">
          <w:rPr>
            <w:rStyle w:val="Hyperlink"/>
            <w:rFonts w:ascii="Times New Roman" w:hAnsi="Times New Roman" w:cs="Times New Roman"/>
            <w:noProof/>
            <w:rPrChange w:id="1500" w:author="Prasasti Karunia Farista Ananto" w:date="2021-10-14T16:56:00Z">
              <w:rPr>
                <w:rStyle w:val="Hyperlink"/>
                <w:noProof/>
              </w:rPr>
            </w:rPrChange>
          </w:rPr>
          <w:fldChar w:fldCharType="begin"/>
        </w:r>
        <w:r w:rsidRPr="00006ABF">
          <w:rPr>
            <w:rStyle w:val="Hyperlink"/>
            <w:rFonts w:ascii="Times New Roman" w:hAnsi="Times New Roman" w:cs="Times New Roman"/>
            <w:noProof/>
            <w:rPrChange w:id="1501" w:author="Prasasti Karunia Farista Ananto" w:date="2021-10-14T16:56:00Z">
              <w:rPr>
                <w:rStyle w:val="Hyperlink"/>
                <w:noProof/>
              </w:rPr>
            </w:rPrChange>
          </w:rPr>
          <w:instrText xml:space="preserve"> </w:instrText>
        </w:r>
        <w:r w:rsidRPr="00006ABF">
          <w:rPr>
            <w:rFonts w:ascii="Times New Roman" w:hAnsi="Times New Roman" w:cs="Times New Roman"/>
            <w:noProof/>
            <w:rPrChange w:id="1502" w:author="Prasasti Karunia Farista Ananto" w:date="2021-10-14T16:56:00Z">
              <w:rPr>
                <w:noProof/>
              </w:rPr>
            </w:rPrChange>
          </w:rPr>
          <w:instrText>HYPERLINK \l "_Toc84944872"</w:instrText>
        </w:r>
        <w:r w:rsidRPr="00006ABF">
          <w:rPr>
            <w:rStyle w:val="Hyperlink"/>
            <w:rFonts w:ascii="Times New Roman" w:hAnsi="Times New Roman" w:cs="Times New Roman"/>
            <w:noProof/>
            <w:rPrChange w:id="1503" w:author="Prasasti Karunia Farista Ananto" w:date="2021-10-14T16:56:00Z">
              <w:rPr>
                <w:rStyle w:val="Hyperlink"/>
                <w:noProof/>
              </w:rPr>
            </w:rPrChange>
          </w:rPr>
          <w:instrText xml:space="preserve"> </w:instrText>
        </w:r>
        <w:r w:rsidRPr="008B62E9">
          <w:rPr>
            <w:rStyle w:val="Hyperlink"/>
            <w:rFonts w:ascii="Times New Roman" w:hAnsi="Times New Roman" w:cs="Times New Roman"/>
            <w:noProof/>
          </w:rPr>
        </w:r>
        <w:r w:rsidRPr="00006ABF">
          <w:rPr>
            <w:rStyle w:val="Hyperlink"/>
            <w:rFonts w:ascii="Times New Roman" w:hAnsi="Times New Roman" w:cs="Times New Roman"/>
            <w:noProof/>
            <w:rPrChange w:id="1504" w:author="Prasasti Karunia Farista Ananto" w:date="2021-10-14T16:56:00Z">
              <w:rPr>
                <w:rStyle w:val="Hyperlink"/>
                <w:noProof/>
              </w:rPr>
            </w:rPrChange>
          </w:rPr>
          <w:fldChar w:fldCharType="separate"/>
        </w:r>
        <w:r w:rsidRPr="00006ABF">
          <w:rPr>
            <w:rStyle w:val="Hyperlink"/>
            <w:rFonts w:ascii="Times New Roman" w:hAnsi="Times New Roman" w:cs="Times New Roman"/>
            <w:noProof/>
            <w:rPrChange w:id="1505" w:author="Prasasti Karunia Farista Ananto" w:date="2021-10-14T16:56:00Z">
              <w:rPr>
                <w:rStyle w:val="Hyperlink"/>
                <w:noProof/>
              </w:rPr>
            </w:rPrChange>
          </w:rPr>
          <w:t>Gambar IV</w:t>
        </w:r>
        <w:r w:rsidRPr="00006ABF">
          <w:rPr>
            <w:rStyle w:val="Hyperlink"/>
            <w:rFonts w:ascii="Times New Roman" w:hAnsi="Times New Roman" w:cs="Times New Roman"/>
            <w:noProof/>
            <w:rPrChange w:id="1506" w:author="Prasasti Karunia Farista Ananto" w:date="2021-10-14T16:56:00Z">
              <w:rPr>
                <w:rStyle w:val="Hyperlink"/>
                <w:noProof/>
              </w:rPr>
            </w:rPrChange>
          </w:rPr>
          <w:noBreakHyphen/>
          <w:t>7. Hasil Proyeksi Sektor Perdagangan Besar dan Eceran</w:t>
        </w:r>
        <w:r w:rsidRPr="00006ABF">
          <w:rPr>
            <w:rFonts w:ascii="Times New Roman" w:hAnsi="Times New Roman" w:cs="Times New Roman"/>
            <w:noProof/>
            <w:webHidden/>
            <w:rPrChange w:id="1507" w:author="Prasasti Karunia Farista Ananto" w:date="2021-10-14T16:56:00Z">
              <w:rPr>
                <w:noProof/>
                <w:webHidden/>
              </w:rPr>
            </w:rPrChange>
          </w:rPr>
          <w:tab/>
        </w:r>
        <w:r w:rsidRPr="00006ABF">
          <w:rPr>
            <w:rFonts w:ascii="Times New Roman" w:hAnsi="Times New Roman" w:cs="Times New Roman"/>
            <w:noProof/>
            <w:webHidden/>
            <w:rPrChange w:id="1508" w:author="Prasasti Karunia Farista Ananto" w:date="2021-10-14T16:56:00Z">
              <w:rPr>
                <w:noProof/>
                <w:webHidden/>
              </w:rPr>
            </w:rPrChange>
          </w:rPr>
          <w:fldChar w:fldCharType="begin"/>
        </w:r>
        <w:r w:rsidRPr="00006ABF">
          <w:rPr>
            <w:rFonts w:ascii="Times New Roman" w:hAnsi="Times New Roman" w:cs="Times New Roman"/>
            <w:noProof/>
            <w:webHidden/>
            <w:rPrChange w:id="1509" w:author="Prasasti Karunia Farista Ananto" w:date="2021-10-14T16:56:00Z">
              <w:rPr>
                <w:noProof/>
                <w:webHidden/>
              </w:rPr>
            </w:rPrChange>
          </w:rPr>
          <w:instrText xml:space="preserve"> PAGEREF _Toc84944872 \h </w:instrText>
        </w:r>
      </w:ins>
      <w:r w:rsidRPr="008B62E9">
        <w:rPr>
          <w:rFonts w:ascii="Times New Roman" w:hAnsi="Times New Roman" w:cs="Times New Roman"/>
          <w:noProof/>
          <w:webHidden/>
        </w:rPr>
      </w:r>
      <w:r w:rsidRPr="00006ABF">
        <w:rPr>
          <w:rFonts w:ascii="Times New Roman" w:hAnsi="Times New Roman" w:cs="Times New Roman"/>
          <w:noProof/>
          <w:webHidden/>
          <w:rPrChange w:id="1510" w:author="Prasasti Karunia Farista Ananto" w:date="2021-10-14T16:56:00Z">
            <w:rPr>
              <w:noProof/>
              <w:webHidden/>
            </w:rPr>
          </w:rPrChange>
        </w:rPr>
        <w:fldChar w:fldCharType="separate"/>
      </w:r>
      <w:ins w:id="1511" w:author="Prasasti Karunia Farista Ananto" w:date="2021-10-12T15:27:00Z">
        <w:r w:rsidRPr="00006ABF">
          <w:rPr>
            <w:rFonts w:ascii="Times New Roman" w:hAnsi="Times New Roman" w:cs="Times New Roman"/>
            <w:noProof/>
            <w:webHidden/>
            <w:rPrChange w:id="1512" w:author="Prasasti Karunia Farista Ananto" w:date="2021-10-14T16:56:00Z">
              <w:rPr>
                <w:noProof/>
                <w:webHidden/>
              </w:rPr>
            </w:rPrChange>
          </w:rPr>
          <w:t>37</w:t>
        </w:r>
        <w:r w:rsidRPr="00006ABF">
          <w:rPr>
            <w:rFonts w:ascii="Times New Roman" w:hAnsi="Times New Roman" w:cs="Times New Roman"/>
            <w:noProof/>
            <w:webHidden/>
            <w:rPrChange w:id="1513" w:author="Prasasti Karunia Farista Ananto" w:date="2021-10-14T16:56:00Z">
              <w:rPr>
                <w:noProof/>
                <w:webHidden/>
              </w:rPr>
            </w:rPrChange>
          </w:rPr>
          <w:fldChar w:fldCharType="end"/>
        </w:r>
        <w:r w:rsidRPr="00006ABF">
          <w:rPr>
            <w:rStyle w:val="Hyperlink"/>
            <w:rFonts w:ascii="Times New Roman" w:hAnsi="Times New Roman" w:cs="Times New Roman"/>
            <w:noProof/>
            <w:rPrChange w:id="1514" w:author="Prasasti Karunia Farista Ananto" w:date="2021-10-14T16:56:00Z">
              <w:rPr>
                <w:rStyle w:val="Hyperlink"/>
                <w:noProof/>
              </w:rPr>
            </w:rPrChange>
          </w:rPr>
          <w:fldChar w:fldCharType="end"/>
        </w:r>
      </w:ins>
    </w:p>
    <w:p w14:paraId="0C590894" w14:textId="371FEF8E" w:rsidR="00015ADF" w:rsidRPr="00006ABF" w:rsidRDefault="00015ADF" w:rsidP="00CC4C47">
      <w:pPr>
        <w:pStyle w:val="TableofFigures"/>
        <w:tabs>
          <w:tab w:val="right" w:leader="dot" w:pos="9016"/>
        </w:tabs>
        <w:spacing w:line="360" w:lineRule="auto"/>
        <w:rPr>
          <w:ins w:id="1515" w:author="Prasasti Karunia Farista Ananto" w:date="2021-10-12T15:27:00Z"/>
          <w:rFonts w:ascii="Times New Roman" w:eastAsiaTheme="minorEastAsia" w:hAnsi="Times New Roman" w:cs="Times New Roman"/>
          <w:noProof/>
          <w:lang w:val="en-US" w:eastAsia="zh-TW"/>
          <w:rPrChange w:id="1516" w:author="Prasasti Karunia Farista Ananto" w:date="2021-10-14T16:56:00Z">
            <w:rPr>
              <w:ins w:id="1517" w:author="Prasasti Karunia Farista Ananto" w:date="2021-10-12T15:27:00Z"/>
              <w:rFonts w:eastAsiaTheme="minorEastAsia"/>
              <w:noProof/>
              <w:lang w:val="en-US" w:eastAsia="zh-TW"/>
            </w:rPr>
          </w:rPrChange>
        </w:rPr>
        <w:pPrChange w:id="1518" w:author="nadira firinda" w:date="2022-10-29T23:37:00Z">
          <w:pPr>
            <w:pStyle w:val="TableofFigures"/>
            <w:tabs>
              <w:tab w:val="right" w:leader="dot" w:pos="9016"/>
            </w:tabs>
          </w:pPr>
        </w:pPrChange>
      </w:pPr>
      <w:ins w:id="1519" w:author="Prasasti Karunia Farista Ananto" w:date="2021-10-12T15:27:00Z">
        <w:r w:rsidRPr="00006ABF">
          <w:rPr>
            <w:rStyle w:val="Hyperlink"/>
            <w:rFonts w:ascii="Times New Roman" w:hAnsi="Times New Roman" w:cs="Times New Roman"/>
            <w:noProof/>
            <w:rPrChange w:id="1520" w:author="Prasasti Karunia Farista Ananto" w:date="2021-10-14T16:56:00Z">
              <w:rPr>
                <w:rStyle w:val="Hyperlink"/>
                <w:noProof/>
              </w:rPr>
            </w:rPrChange>
          </w:rPr>
          <w:fldChar w:fldCharType="begin"/>
        </w:r>
        <w:r w:rsidRPr="00006ABF">
          <w:rPr>
            <w:rStyle w:val="Hyperlink"/>
            <w:rFonts w:ascii="Times New Roman" w:hAnsi="Times New Roman" w:cs="Times New Roman"/>
            <w:noProof/>
            <w:rPrChange w:id="1521" w:author="Prasasti Karunia Farista Ananto" w:date="2021-10-14T16:56:00Z">
              <w:rPr>
                <w:rStyle w:val="Hyperlink"/>
                <w:noProof/>
              </w:rPr>
            </w:rPrChange>
          </w:rPr>
          <w:instrText xml:space="preserve"> </w:instrText>
        </w:r>
        <w:r w:rsidRPr="00006ABF">
          <w:rPr>
            <w:rFonts w:ascii="Times New Roman" w:hAnsi="Times New Roman" w:cs="Times New Roman"/>
            <w:noProof/>
            <w:rPrChange w:id="1522" w:author="Prasasti Karunia Farista Ananto" w:date="2021-10-14T16:56:00Z">
              <w:rPr>
                <w:noProof/>
              </w:rPr>
            </w:rPrChange>
          </w:rPr>
          <w:instrText>HYPERLINK \l "_Toc84944873"</w:instrText>
        </w:r>
        <w:r w:rsidRPr="00006ABF">
          <w:rPr>
            <w:rStyle w:val="Hyperlink"/>
            <w:rFonts w:ascii="Times New Roman" w:hAnsi="Times New Roman" w:cs="Times New Roman"/>
            <w:noProof/>
            <w:rPrChange w:id="1523" w:author="Prasasti Karunia Farista Ananto" w:date="2021-10-14T16:56:00Z">
              <w:rPr>
                <w:rStyle w:val="Hyperlink"/>
                <w:noProof/>
              </w:rPr>
            </w:rPrChange>
          </w:rPr>
          <w:instrText xml:space="preserve"> </w:instrText>
        </w:r>
        <w:r w:rsidRPr="008B62E9">
          <w:rPr>
            <w:rStyle w:val="Hyperlink"/>
            <w:rFonts w:ascii="Times New Roman" w:hAnsi="Times New Roman" w:cs="Times New Roman"/>
            <w:noProof/>
          </w:rPr>
        </w:r>
        <w:r w:rsidRPr="00006ABF">
          <w:rPr>
            <w:rStyle w:val="Hyperlink"/>
            <w:rFonts w:ascii="Times New Roman" w:hAnsi="Times New Roman" w:cs="Times New Roman"/>
            <w:noProof/>
            <w:rPrChange w:id="1524" w:author="Prasasti Karunia Farista Ananto" w:date="2021-10-14T16:56:00Z">
              <w:rPr>
                <w:rStyle w:val="Hyperlink"/>
                <w:noProof/>
              </w:rPr>
            </w:rPrChange>
          </w:rPr>
          <w:fldChar w:fldCharType="separate"/>
        </w:r>
        <w:r w:rsidRPr="00006ABF">
          <w:rPr>
            <w:rStyle w:val="Hyperlink"/>
            <w:rFonts w:ascii="Times New Roman" w:hAnsi="Times New Roman" w:cs="Times New Roman"/>
            <w:noProof/>
            <w:rPrChange w:id="1525" w:author="Prasasti Karunia Farista Ananto" w:date="2021-10-14T16:56:00Z">
              <w:rPr>
                <w:rStyle w:val="Hyperlink"/>
                <w:noProof/>
              </w:rPr>
            </w:rPrChange>
          </w:rPr>
          <w:t>Gambar IV</w:t>
        </w:r>
        <w:r w:rsidRPr="00006ABF">
          <w:rPr>
            <w:rStyle w:val="Hyperlink"/>
            <w:rFonts w:ascii="Times New Roman" w:hAnsi="Times New Roman" w:cs="Times New Roman"/>
            <w:noProof/>
            <w:rPrChange w:id="1526" w:author="Prasasti Karunia Farista Ananto" w:date="2021-10-14T16:56:00Z">
              <w:rPr>
                <w:rStyle w:val="Hyperlink"/>
                <w:noProof/>
              </w:rPr>
            </w:rPrChange>
          </w:rPr>
          <w:noBreakHyphen/>
          <w:t>8 . Hasil Proyeksi Sektor Transportasi dan Pergudangan</w:t>
        </w:r>
        <w:r w:rsidRPr="00006ABF">
          <w:rPr>
            <w:rFonts w:ascii="Times New Roman" w:hAnsi="Times New Roman" w:cs="Times New Roman"/>
            <w:noProof/>
            <w:webHidden/>
            <w:rPrChange w:id="1527" w:author="Prasasti Karunia Farista Ananto" w:date="2021-10-14T16:56:00Z">
              <w:rPr>
                <w:noProof/>
                <w:webHidden/>
              </w:rPr>
            </w:rPrChange>
          </w:rPr>
          <w:tab/>
        </w:r>
        <w:r w:rsidRPr="00006ABF">
          <w:rPr>
            <w:rFonts w:ascii="Times New Roman" w:hAnsi="Times New Roman" w:cs="Times New Roman"/>
            <w:noProof/>
            <w:webHidden/>
            <w:rPrChange w:id="1528" w:author="Prasasti Karunia Farista Ananto" w:date="2021-10-14T16:56:00Z">
              <w:rPr>
                <w:noProof/>
                <w:webHidden/>
              </w:rPr>
            </w:rPrChange>
          </w:rPr>
          <w:fldChar w:fldCharType="begin"/>
        </w:r>
        <w:r w:rsidRPr="00006ABF">
          <w:rPr>
            <w:rFonts w:ascii="Times New Roman" w:hAnsi="Times New Roman" w:cs="Times New Roman"/>
            <w:noProof/>
            <w:webHidden/>
            <w:rPrChange w:id="1529" w:author="Prasasti Karunia Farista Ananto" w:date="2021-10-14T16:56:00Z">
              <w:rPr>
                <w:noProof/>
                <w:webHidden/>
              </w:rPr>
            </w:rPrChange>
          </w:rPr>
          <w:instrText xml:space="preserve"> PAGEREF _Toc84944873 \h </w:instrText>
        </w:r>
      </w:ins>
      <w:r w:rsidRPr="008B62E9">
        <w:rPr>
          <w:rFonts w:ascii="Times New Roman" w:hAnsi="Times New Roman" w:cs="Times New Roman"/>
          <w:noProof/>
          <w:webHidden/>
        </w:rPr>
      </w:r>
      <w:r w:rsidRPr="00006ABF">
        <w:rPr>
          <w:rFonts w:ascii="Times New Roman" w:hAnsi="Times New Roman" w:cs="Times New Roman"/>
          <w:noProof/>
          <w:webHidden/>
          <w:rPrChange w:id="1530" w:author="Prasasti Karunia Farista Ananto" w:date="2021-10-14T16:56:00Z">
            <w:rPr>
              <w:noProof/>
              <w:webHidden/>
            </w:rPr>
          </w:rPrChange>
        </w:rPr>
        <w:fldChar w:fldCharType="separate"/>
      </w:r>
      <w:ins w:id="1531" w:author="Prasasti Karunia Farista Ananto" w:date="2021-10-12T15:27:00Z">
        <w:r w:rsidRPr="00006ABF">
          <w:rPr>
            <w:rFonts w:ascii="Times New Roman" w:hAnsi="Times New Roman" w:cs="Times New Roman"/>
            <w:noProof/>
            <w:webHidden/>
            <w:rPrChange w:id="1532" w:author="Prasasti Karunia Farista Ananto" w:date="2021-10-14T16:56:00Z">
              <w:rPr>
                <w:noProof/>
                <w:webHidden/>
              </w:rPr>
            </w:rPrChange>
          </w:rPr>
          <w:t>39</w:t>
        </w:r>
        <w:r w:rsidRPr="00006ABF">
          <w:rPr>
            <w:rFonts w:ascii="Times New Roman" w:hAnsi="Times New Roman" w:cs="Times New Roman"/>
            <w:noProof/>
            <w:webHidden/>
            <w:rPrChange w:id="1533" w:author="Prasasti Karunia Farista Ananto" w:date="2021-10-14T16:56:00Z">
              <w:rPr>
                <w:noProof/>
                <w:webHidden/>
              </w:rPr>
            </w:rPrChange>
          </w:rPr>
          <w:fldChar w:fldCharType="end"/>
        </w:r>
        <w:r w:rsidRPr="00006ABF">
          <w:rPr>
            <w:rStyle w:val="Hyperlink"/>
            <w:rFonts w:ascii="Times New Roman" w:hAnsi="Times New Roman" w:cs="Times New Roman"/>
            <w:noProof/>
            <w:rPrChange w:id="1534" w:author="Prasasti Karunia Farista Ananto" w:date="2021-10-14T16:56:00Z">
              <w:rPr>
                <w:rStyle w:val="Hyperlink"/>
                <w:noProof/>
              </w:rPr>
            </w:rPrChange>
          </w:rPr>
          <w:fldChar w:fldCharType="end"/>
        </w:r>
      </w:ins>
    </w:p>
    <w:p w14:paraId="4EAAD72D" w14:textId="20267C60" w:rsidR="00015ADF" w:rsidRPr="00006ABF" w:rsidRDefault="00015ADF" w:rsidP="00CC4C47">
      <w:pPr>
        <w:pStyle w:val="TableofFigures"/>
        <w:tabs>
          <w:tab w:val="right" w:leader="dot" w:pos="9016"/>
        </w:tabs>
        <w:spacing w:line="360" w:lineRule="auto"/>
        <w:rPr>
          <w:ins w:id="1535" w:author="Prasasti Karunia Farista Ananto" w:date="2021-10-12T15:27:00Z"/>
          <w:rFonts w:ascii="Times New Roman" w:eastAsiaTheme="minorEastAsia" w:hAnsi="Times New Roman" w:cs="Times New Roman"/>
          <w:noProof/>
          <w:lang w:val="en-US" w:eastAsia="zh-TW"/>
          <w:rPrChange w:id="1536" w:author="Prasasti Karunia Farista Ananto" w:date="2021-10-14T16:56:00Z">
            <w:rPr>
              <w:ins w:id="1537" w:author="Prasasti Karunia Farista Ananto" w:date="2021-10-12T15:27:00Z"/>
              <w:rFonts w:eastAsiaTheme="minorEastAsia"/>
              <w:noProof/>
              <w:lang w:val="en-US" w:eastAsia="zh-TW"/>
            </w:rPr>
          </w:rPrChange>
        </w:rPr>
        <w:pPrChange w:id="1538" w:author="nadira firinda" w:date="2022-10-29T23:37:00Z">
          <w:pPr>
            <w:pStyle w:val="TableofFigures"/>
            <w:tabs>
              <w:tab w:val="right" w:leader="dot" w:pos="9016"/>
            </w:tabs>
          </w:pPr>
        </w:pPrChange>
      </w:pPr>
      <w:ins w:id="1539" w:author="Prasasti Karunia Farista Ananto" w:date="2021-10-12T15:27:00Z">
        <w:r w:rsidRPr="00006ABF">
          <w:rPr>
            <w:rStyle w:val="Hyperlink"/>
            <w:rFonts w:ascii="Times New Roman" w:hAnsi="Times New Roman" w:cs="Times New Roman"/>
            <w:noProof/>
            <w:rPrChange w:id="1540" w:author="Prasasti Karunia Farista Ananto" w:date="2021-10-14T16:56:00Z">
              <w:rPr>
                <w:rStyle w:val="Hyperlink"/>
                <w:noProof/>
              </w:rPr>
            </w:rPrChange>
          </w:rPr>
          <w:fldChar w:fldCharType="begin"/>
        </w:r>
        <w:r w:rsidRPr="00006ABF">
          <w:rPr>
            <w:rStyle w:val="Hyperlink"/>
            <w:rFonts w:ascii="Times New Roman" w:hAnsi="Times New Roman" w:cs="Times New Roman"/>
            <w:noProof/>
            <w:rPrChange w:id="1541" w:author="Prasasti Karunia Farista Ananto" w:date="2021-10-14T16:56:00Z">
              <w:rPr>
                <w:rStyle w:val="Hyperlink"/>
                <w:noProof/>
              </w:rPr>
            </w:rPrChange>
          </w:rPr>
          <w:instrText xml:space="preserve"> </w:instrText>
        </w:r>
        <w:r w:rsidRPr="00006ABF">
          <w:rPr>
            <w:rFonts w:ascii="Times New Roman" w:hAnsi="Times New Roman" w:cs="Times New Roman"/>
            <w:noProof/>
            <w:rPrChange w:id="1542" w:author="Prasasti Karunia Farista Ananto" w:date="2021-10-14T16:56:00Z">
              <w:rPr>
                <w:noProof/>
              </w:rPr>
            </w:rPrChange>
          </w:rPr>
          <w:instrText>HYPERLINK \l "_Toc84944874"</w:instrText>
        </w:r>
        <w:r w:rsidRPr="00006ABF">
          <w:rPr>
            <w:rStyle w:val="Hyperlink"/>
            <w:rFonts w:ascii="Times New Roman" w:hAnsi="Times New Roman" w:cs="Times New Roman"/>
            <w:noProof/>
            <w:rPrChange w:id="1543" w:author="Prasasti Karunia Farista Ananto" w:date="2021-10-14T16:56:00Z">
              <w:rPr>
                <w:rStyle w:val="Hyperlink"/>
                <w:noProof/>
              </w:rPr>
            </w:rPrChange>
          </w:rPr>
          <w:instrText xml:space="preserve"> </w:instrText>
        </w:r>
        <w:r w:rsidRPr="008B62E9">
          <w:rPr>
            <w:rStyle w:val="Hyperlink"/>
            <w:rFonts w:ascii="Times New Roman" w:hAnsi="Times New Roman" w:cs="Times New Roman"/>
            <w:noProof/>
          </w:rPr>
        </w:r>
        <w:r w:rsidRPr="00006ABF">
          <w:rPr>
            <w:rStyle w:val="Hyperlink"/>
            <w:rFonts w:ascii="Times New Roman" w:hAnsi="Times New Roman" w:cs="Times New Roman"/>
            <w:noProof/>
            <w:rPrChange w:id="1544" w:author="Prasasti Karunia Farista Ananto" w:date="2021-10-14T16:56:00Z">
              <w:rPr>
                <w:rStyle w:val="Hyperlink"/>
                <w:noProof/>
              </w:rPr>
            </w:rPrChange>
          </w:rPr>
          <w:fldChar w:fldCharType="separate"/>
        </w:r>
        <w:r w:rsidRPr="00006ABF">
          <w:rPr>
            <w:rStyle w:val="Hyperlink"/>
            <w:rFonts w:ascii="Times New Roman" w:hAnsi="Times New Roman" w:cs="Times New Roman"/>
            <w:noProof/>
            <w:rPrChange w:id="1545" w:author="Prasasti Karunia Farista Ananto" w:date="2021-10-14T16:56:00Z">
              <w:rPr>
                <w:rStyle w:val="Hyperlink"/>
                <w:noProof/>
              </w:rPr>
            </w:rPrChange>
          </w:rPr>
          <w:t>Gambar IV</w:t>
        </w:r>
        <w:r w:rsidRPr="00006ABF">
          <w:rPr>
            <w:rStyle w:val="Hyperlink"/>
            <w:rFonts w:ascii="Times New Roman" w:hAnsi="Times New Roman" w:cs="Times New Roman"/>
            <w:noProof/>
            <w:rPrChange w:id="1546" w:author="Prasasti Karunia Farista Ananto" w:date="2021-10-14T16:56:00Z">
              <w:rPr>
                <w:rStyle w:val="Hyperlink"/>
                <w:noProof/>
              </w:rPr>
            </w:rPrChange>
          </w:rPr>
          <w:noBreakHyphen/>
          <w:t>9. Hasil Proyeksi Sektor Penyediaan Akomodasi dan Makan Minum</w:t>
        </w:r>
        <w:r w:rsidRPr="00006ABF">
          <w:rPr>
            <w:rFonts w:ascii="Times New Roman" w:hAnsi="Times New Roman" w:cs="Times New Roman"/>
            <w:noProof/>
            <w:webHidden/>
            <w:rPrChange w:id="1547" w:author="Prasasti Karunia Farista Ananto" w:date="2021-10-14T16:56:00Z">
              <w:rPr>
                <w:noProof/>
                <w:webHidden/>
              </w:rPr>
            </w:rPrChange>
          </w:rPr>
          <w:tab/>
        </w:r>
        <w:r w:rsidRPr="00006ABF">
          <w:rPr>
            <w:rFonts w:ascii="Times New Roman" w:hAnsi="Times New Roman" w:cs="Times New Roman"/>
            <w:noProof/>
            <w:webHidden/>
            <w:rPrChange w:id="1548" w:author="Prasasti Karunia Farista Ananto" w:date="2021-10-14T16:56:00Z">
              <w:rPr>
                <w:noProof/>
                <w:webHidden/>
              </w:rPr>
            </w:rPrChange>
          </w:rPr>
          <w:fldChar w:fldCharType="begin"/>
        </w:r>
        <w:r w:rsidRPr="00006ABF">
          <w:rPr>
            <w:rFonts w:ascii="Times New Roman" w:hAnsi="Times New Roman" w:cs="Times New Roman"/>
            <w:noProof/>
            <w:webHidden/>
            <w:rPrChange w:id="1549" w:author="Prasasti Karunia Farista Ananto" w:date="2021-10-14T16:56:00Z">
              <w:rPr>
                <w:noProof/>
                <w:webHidden/>
              </w:rPr>
            </w:rPrChange>
          </w:rPr>
          <w:instrText xml:space="preserve"> PAGEREF _Toc84944874 \h </w:instrText>
        </w:r>
      </w:ins>
      <w:r w:rsidRPr="008B62E9">
        <w:rPr>
          <w:rFonts w:ascii="Times New Roman" w:hAnsi="Times New Roman" w:cs="Times New Roman"/>
          <w:noProof/>
          <w:webHidden/>
        </w:rPr>
      </w:r>
      <w:r w:rsidRPr="00006ABF">
        <w:rPr>
          <w:rFonts w:ascii="Times New Roman" w:hAnsi="Times New Roman" w:cs="Times New Roman"/>
          <w:noProof/>
          <w:webHidden/>
          <w:rPrChange w:id="1550" w:author="Prasasti Karunia Farista Ananto" w:date="2021-10-14T16:56:00Z">
            <w:rPr>
              <w:noProof/>
              <w:webHidden/>
            </w:rPr>
          </w:rPrChange>
        </w:rPr>
        <w:fldChar w:fldCharType="separate"/>
      </w:r>
      <w:ins w:id="1551" w:author="Prasasti Karunia Farista Ananto" w:date="2021-10-12T15:27:00Z">
        <w:r w:rsidRPr="00006ABF">
          <w:rPr>
            <w:rFonts w:ascii="Times New Roman" w:hAnsi="Times New Roman" w:cs="Times New Roman"/>
            <w:noProof/>
            <w:webHidden/>
            <w:rPrChange w:id="1552" w:author="Prasasti Karunia Farista Ananto" w:date="2021-10-14T16:56:00Z">
              <w:rPr>
                <w:noProof/>
                <w:webHidden/>
              </w:rPr>
            </w:rPrChange>
          </w:rPr>
          <w:t>40</w:t>
        </w:r>
        <w:r w:rsidRPr="00006ABF">
          <w:rPr>
            <w:rFonts w:ascii="Times New Roman" w:hAnsi="Times New Roman" w:cs="Times New Roman"/>
            <w:noProof/>
            <w:webHidden/>
            <w:rPrChange w:id="1553" w:author="Prasasti Karunia Farista Ananto" w:date="2021-10-14T16:56:00Z">
              <w:rPr>
                <w:noProof/>
                <w:webHidden/>
              </w:rPr>
            </w:rPrChange>
          </w:rPr>
          <w:fldChar w:fldCharType="end"/>
        </w:r>
        <w:r w:rsidRPr="00006ABF">
          <w:rPr>
            <w:rStyle w:val="Hyperlink"/>
            <w:rFonts w:ascii="Times New Roman" w:hAnsi="Times New Roman" w:cs="Times New Roman"/>
            <w:noProof/>
            <w:rPrChange w:id="1554" w:author="Prasasti Karunia Farista Ananto" w:date="2021-10-14T16:56:00Z">
              <w:rPr>
                <w:rStyle w:val="Hyperlink"/>
                <w:noProof/>
              </w:rPr>
            </w:rPrChange>
          </w:rPr>
          <w:fldChar w:fldCharType="end"/>
        </w:r>
      </w:ins>
    </w:p>
    <w:p w14:paraId="0B0DC925" w14:textId="3DC612BD" w:rsidR="00015ADF" w:rsidRPr="00006ABF" w:rsidRDefault="00015ADF" w:rsidP="00CC4C47">
      <w:pPr>
        <w:pStyle w:val="TableofFigures"/>
        <w:tabs>
          <w:tab w:val="right" w:leader="dot" w:pos="9016"/>
        </w:tabs>
        <w:spacing w:line="360" w:lineRule="auto"/>
        <w:rPr>
          <w:ins w:id="1555" w:author="Prasasti Karunia Farista Ananto" w:date="2021-10-12T15:27:00Z"/>
          <w:rFonts w:ascii="Times New Roman" w:eastAsiaTheme="minorEastAsia" w:hAnsi="Times New Roman" w:cs="Times New Roman"/>
          <w:noProof/>
          <w:lang w:val="en-US" w:eastAsia="zh-TW"/>
          <w:rPrChange w:id="1556" w:author="Prasasti Karunia Farista Ananto" w:date="2021-10-14T16:56:00Z">
            <w:rPr>
              <w:ins w:id="1557" w:author="Prasasti Karunia Farista Ananto" w:date="2021-10-12T15:27:00Z"/>
              <w:rFonts w:eastAsiaTheme="minorEastAsia"/>
              <w:noProof/>
              <w:lang w:val="en-US" w:eastAsia="zh-TW"/>
            </w:rPr>
          </w:rPrChange>
        </w:rPr>
        <w:pPrChange w:id="1558" w:author="nadira firinda" w:date="2022-10-29T23:37:00Z">
          <w:pPr>
            <w:pStyle w:val="TableofFigures"/>
            <w:tabs>
              <w:tab w:val="right" w:leader="dot" w:pos="9016"/>
            </w:tabs>
          </w:pPr>
        </w:pPrChange>
      </w:pPr>
      <w:ins w:id="1559" w:author="Prasasti Karunia Farista Ananto" w:date="2021-10-12T15:27:00Z">
        <w:r w:rsidRPr="00006ABF">
          <w:rPr>
            <w:rStyle w:val="Hyperlink"/>
            <w:rFonts w:ascii="Times New Roman" w:hAnsi="Times New Roman" w:cs="Times New Roman"/>
            <w:noProof/>
            <w:rPrChange w:id="1560" w:author="Prasasti Karunia Farista Ananto" w:date="2021-10-14T16:56:00Z">
              <w:rPr>
                <w:rStyle w:val="Hyperlink"/>
                <w:noProof/>
              </w:rPr>
            </w:rPrChange>
          </w:rPr>
          <w:fldChar w:fldCharType="begin"/>
        </w:r>
        <w:r w:rsidRPr="00006ABF">
          <w:rPr>
            <w:rStyle w:val="Hyperlink"/>
            <w:rFonts w:ascii="Times New Roman" w:hAnsi="Times New Roman" w:cs="Times New Roman"/>
            <w:noProof/>
            <w:rPrChange w:id="1561" w:author="Prasasti Karunia Farista Ananto" w:date="2021-10-14T16:56:00Z">
              <w:rPr>
                <w:rStyle w:val="Hyperlink"/>
                <w:noProof/>
              </w:rPr>
            </w:rPrChange>
          </w:rPr>
          <w:instrText xml:space="preserve"> </w:instrText>
        </w:r>
        <w:r w:rsidRPr="00006ABF">
          <w:rPr>
            <w:rFonts w:ascii="Times New Roman" w:hAnsi="Times New Roman" w:cs="Times New Roman"/>
            <w:noProof/>
            <w:rPrChange w:id="1562" w:author="Prasasti Karunia Farista Ananto" w:date="2021-10-14T16:56:00Z">
              <w:rPr>
                <w:noProof/>
              </w:rPr>
            </w:rPrChange>
          </w:rPr>
          <w:instrText>HYPERLINK \l "_Toc84944875"</w:instrText>
        </w:r>
        <w:r w:rsidRPr="00006ABF">
          <w:rPr>
            <w:rStyle w:val="Hyperlink"/>
            <w:rFonts w:ascii="Times New Roman" w:hAnsi="Times New Roman" w:cs="Times New Roman"/>
            <w:noProof/>
            <w:rPrChange w:id="1563" w:author="Prasasti Karunia Farista Ananto" w:date="2021-10-14T16:56:00Z">
              <w:rPr>
                <w:rStyle w:val="Hyperlink"/>
                <w:noProof/>
              </w:rPr>
            </w:rPrChange>
          </w:rPr>
          <w:instrText xml:space="preserve"> </w:instrText>
        </w:r>
        <w:r w:rsidRPr="008B62E9">
          <w:rPr>
            <w:rStyle w:val="Hyperlink"/>
            <w:rFonts w:ascii="Times New Roman" w:hAnsi="Times New Roman" w:cs="Times New Roman"/>
            <w:noProof/>
          </w:rPr>
        </w:r>
        <w:r w:rsidRPr="00006ABF">
          <w:rPr>
            <w:rStyle w:val="Hyperlink"/>
            <w:rFonts w:ascii="Times New Roman" w:hAnsi="Times New Roman" w:cs="Times New Roman"/>
            <w:noProof/>
            <w:rPrChange w:id="1564" w:author="Prasasti Karunia Farista Ananto" w:date="2021-10-14T16:56:00Z">
              <w:rPr>
                <w:rStyle w:val="Hyperlink"/>
                <w:noProof/>
              </w:rPr>
            </w:rPrChange>
          </w:rPr>
          <w:fldChar w:fldCharType="separate"/>
        </w:r>
        <w:r w:rsidRPr="00006ABF">
          <w:rPr>
            <w:rStyle w:val="Hyperlink"/>
            <w:rFonts w:ascii="Times New Roman" w:hAnsi="Times New Roman" w:cs="Times New Roman"/>
            <w:noProof/>
            <w:rPrChange w:id="1565" w:author="Prasasti Karunia Farista Ananto" w:date="2021-10-14T16:56:00Z">
              <w:rPr>
                <w:rStyle w:val="Hyperlink"/>
                <w:noProof/>
              </w:rPr>
            </w:rPrChange>
          </w:rPr>
          <w:t>Gambar IV</w:t>
        </w:r>
        <w:r w:rsidRPr="00006ABF">
          <w:rPr>
            <w:rStyle w:val="Hyperlink"/>
            <w:rFonts w:ascii="Times New Roman" w:hAnsi="Times New Roman" w:cs="Times New Roman"/>
            <w:noProof/>
            <w:rPrChange w:id="1566" w:author="Prasasti Karunia Farista Ananto" w:date="2021-10-14T16:56:00Z">
              <w:rPr>
                <w:rStyle w:val="Hyperlink"/>
                <w:noProof/>
              </w:rPr>
            </w:rPrChange>
          </w:rPr>
          <w:noBreakHyphen/>
          <w:t>10. Hasil Proyeksi Sektor Informasi dan Komunikasi</w:t>
        </w:r>
        <w:r w:rsidRPr="00006ABF">
          <w:rPr>
            <w:rFonts w:ascii="Times New Roman" w:hAnsi="Times New Roman" w:cs="Times New Roman"/>
            <w:noProof/>
            <w:webHidden/>
            <w:rPrChange w:id="1567" w:author="Prasasti Karunia Farista Ananto" w:date="2021-10-14T16:56:00Z">
              <w:rPr>
                <w:noProof/>
                <w:webHidden/>
              </w:rPr>
            </w:rPrChange>
          </w:rPr>
          <w:tab/>
        </w:r>
        <w:r w:rsidRPr="00006ABF">
          <w:rPr>
            <w:rFonts w:ascii="Times New Roman" w:hAnsi="Times New Roman" w:cs="Times New Roman"/>
            <w:noProof/>
            <w:webHidden/>
            <w:rPrChange w:id="1568" w:author="Prasasti Karunia Farista Ananto" w:date="2021-10-14T16:56:00Z">
              <w:rPr>
                <w:noProof/>
                <w:webHidden/>
              </w:rPr>
            </w:rPrChange>
          </w:rPr>
          <w:fldChar w:fldCharType="begin"/>
        </w:r>
        <w:r w:rsidRPr="00006ABF">
          <w:rPr>
            <w:rFonts w:ascii="Times New Roman" w:hAnsi="Times New Roman" w:cs="Times New Roman"/>
            <w:noProof/>
            <w:webHidden/>
            <w:rPrChange w:id="1569" w:author="Prasasti Karunia Farista Ananto" w:date="2021-10-14T16:56:00Z">
              <w:rPr>
                <w:noProof/>
                <w:webHidden/>
              </w:rPr>
            </w:rPrChange>
          </w:rPr>
          <w:instrText xml:space="preserve"> PAGEREF _Toc84944875 \h </w:instrText>
        </w:r>
      </w:ins>
      <w:r w:rsidRPr="008B62E9">
        <w:rPr>
          <w:rFonts w:ascii="Times New Roman" w:hAnsi="Times New Roman" w:cs="Times New Roman"/>
          <w:noProof/>
          <w:webHidden/>
        </w:rPr>
      </w:r>
      <w:r w:rsidRPr="00006ABF">
        <w:rPr>
          <w:rFonts w:ascii="Times New Roman" w:hAnsi="Times New Roman" w:cs="Times New Roman"/>
          <w:noProof/>
          <w:webHidden/>
          <w:rPrChange w:id="1570" w:author="Prasasti Karunia Farista Ananto" w:date="2021-10-14T16:56:00Z">
            <w:rPr>
              <w:noProof/>
              <w:webHidden/>
            </w:rPr>
          </w:rPrChange>
        </w:rPr>
        <w:fldChar w:fldCharType="separate"/>
      </w:r>
      <w:ins w:id="1571" w:author="Prasasti Karunia Farista Ananto" w:date="2021-10-12T15:27:00Z">
        <w:r w:rsidRPr="00006ABF">
          <w:rPr>
            <w:rFonts w:ascii="Times New Roman" w:hAnsi="Times New Roman" w:cs="Times New Roman"/>
            <w:noProof/>
            <w:webHidden/>
            <w:rPrChange w:id="1572" w:author="Prasasti Karunia Farista Ananto" w:date="2021-10-14T16:56:00Z">
              <w:rPr>
                <w:noProof/>
                <w:webHidden/>
              </w:rPr>
            </w:rPrChange>
          </w:rPr>
          <w:t>42</w:t>
        </w:r>
        <w:r w:rsidRPr="00006ABF">
          <w:rPr>
            <w:rFonts w:ascii="Times New Roman" w:hAnsi="Times New Roman" w:cs="Times New Roman"/>
            <w:noProof/>
            <w:webHidden/>
            <w:rPrChange w:id="1573" w:author="Prasasti Karunia Farista Ananto" w:date="2021-10-14T16:56:00Z">
              <w:rPr>
                <w:noProof/>
                <w:webHidden/>
              </w:rPr>
            </w:rPrChange>
          </w:rPr>
          <w:fldChar w:fldCharType="end"/>
        </w:r>
        <w:r w:rsidRPr="00006ABF">
          <w:rPr>
            <w:rStyle w:val="Hyperlink"/>
            <w:rFonts w:ascii="Times New Roman" w:hAnsi="Times New Roman" w:cs="Times New Roman"/>
            <w:noProof/>
            <w:rPrChange w:id="1574" w:author="Prasasti Karunia Farista Ananto" w:date="2021-10-14T16:56:00Z">
              <w:rPr>
                <w:rStyle w:val="Hyperlink"/>
                <w:noProof/>
              </w:rPr>
            </w:rPrChange>
          </w:rPr>
          <w:fldChar w:fldCharType="end"/>
        </w:r>
      </w:ins>
    </w:p>
    <w:p w14:paraId="2AEA4438" w14:textId="55338917" w:rsidR="00015ADF" w:rsidRPr="00006ABF" w:rsidRDefault="00015ADF" w:rsidP="00CC4C47">
      <w:pPr>
        <w:pStyle w:val="TableofFigures"/>
        <w:tabs>
          <w:tab w:val="right" w:leader="dot" w:pos="9016"/>
        </w:tabs>
        <w:spacing w:line="360" w:lineRule="auto"/>
        <w:rPr>
          <w:ins w:id="1575" w:author="Prasasti Karunia Farista Ananto" w:date="2021-10-12T15:27:00Z"/>
          <w:rFonts w:ascii="Times New Roman" w:eastAsiaTheme="minorEastAsia" w:hAnsi="Times New Roman" w:cs="Times New Roman"/>
          <w:noProof/>
          <w:lang w:val="en-US" w:eastAsia="zh-TW"/>
          <w:rPrChange w:id="1576" w:author="Prasasti Karunia Farista Ananto" w:date="2021-10-14T16:56:00Z">
            <w:rPr>
              <w:ins w:id="1577" w:author="Prasasti Karunia Farista Ananto" w:date="2021-10-12T15:27:00Z"/>
              <w:rFonts w:eastAsiaTheme="minorEastAsia"/>
              <w:noProof/>
              <w:lang w:val="en-US" w:eastAsia="zh-TW"/>
            </w:rPr>
          </w:rPrChange>
        </w:rPr>
        <w:pPrChange w:id="1578" w:author="nadira firinda" w:date="2022-10-29T23:37:00Z">
          <w:pPr>
            <w:pStyle w:val="TableofFigures"/>
            <w:tabs>
              <w:tab w:val="right" w:leader="dot" w:pos="9016"/>
            </w:tabs>
          </w:pPr>
        </w:pPrChange>
      </w:pPr>
      <w:ins w:id="1579" w:author="Prasasti Karunia Farista Ananto" w:date="2021-10-12T15:27:00Z">
        <w:r w:rsidRPr="00006ABF">
          <w:rPr>
            <w:rStyle w:val="Hyperlink"/>
            <w:rFonts w:ascii="Times New Roman" w:hAnsi="Times New Roman" w:cs="Times New Roman"/>
            <w:noProof/>
            <w:rPrChange w:id="1580" w:author="Prasasti Karunia Farista Ananto" w:date="2021-10-14T16:56:00Z">
              <w:rPr>
                <w:rStyle w:val="Hyperlink"/>
                <w:noProof/>
              </w:rPr>
            </w:rPrChange>
          </w:rPr>
          <w:fldChar w:fldCharType="begin"/>
        </w:r>
        <w:r w:rsidRPr="00006ABF">
          <w:rPr>
            <w:rStyle w:val="Hyperlink"/>
            <w:rFonts w:ascii="Times New Roman" w:hAnsi="Times New Roman" w:cs="Times New Roman"/>
            <w:noProof/>
            <w:rPrChange w:id="1581" w:author="Prasasti Karunia Farista Ananto" w:date="2021-10-14T16:56:00Z">
              <w:rPr>
                <w:rStyle w:val="Hyperlink"/>
                <w:noProof/>
              </w:rPr>
            </w:rPrChange>
          </w:rPr>
          <w:instrText xml:space="preserve"> </w:instrText>
        </w:r>
        <w:r w:rsidRPr="00006ABF">
          <w:rPr>
            <w:rFonts w:ascii="Times New Roman" w:hAnsi="Times New Roman" w:cs="Times New Roman"/>
            <w:noProof/>
            <w:rPrChange w:id="1582" w:author="Prasasti Karunia Farista Ananto" w:date="2021-10-14T16:56:00Z">
              <w:rPr>
                <w:noProof/>
              </w:rPr>
            </w:rPrChange>
          </w:rPr>
          <w:instrText>HYPERLINK \l "_Toc84944876"</w:instrText>
        </w:r>
        <w:r w:rsidRPr="00006ABF">
          <w:rPr>
            <w:rStyle w:val="Hyperlink"/>
            <w:rFonts w:ascii="Times New Roman" w:hAnsi="Times New Roman" w:cs="Times New Roman"/>
            <w:noProof/>
            <w:rPrChange w:id="1583" w:author="Prasasti Karunia Farista Ananto" w:date="2021-10-14T16:56:00Z">
              <w:rPr>
                <w:rStyle w:val="Hyperlink"/>
                <w:noProof/>
              </w:rPr>
            </w:rPrChange>
          </w:rPr>
          <w:instrText xml:space="preserve"> </w:instrText>
        </w:r>
        <w:r w:rsidRPr="008B62E9">
          <w:rPr>
            <w:rStyle w:val="Hyperlink"/>
            <w:rFonts w:ascii="Times New Roman" w:hAnsi="Times New Roman" w:cs="Times New Roman"/>
            <w:noProof/>
          </w:rPr>
        </w:r>
        <w:r w:rsidRPr="00006ABF">
          <w:rPr>
            <w:rStyle w:val="Hyperlink"/>
            <w:rFonts w:ascii="Times New Roman" w:hAnsi="Times New Roman" w:cs="Times New Roman"/>
            <w:noProof/>
            <w:rPrChange w:id="1584" w:author="Prasasti Karunia Farista Ananto" w:date="2021-10-14T16:56:00Z">
              <w:rPr>
                <w:rStyle w:val="Hyperlink"/>
                <w:noProof/>
              </w:rPr>
            </w:rPrChange>
          </w:rPr>
          <w:fldChar w:fldCharType="separate"/>
        </w:r>
        <w:r w:rsidRPr="00006ABF">
          <w:rPr>
            <w:rStyle w:val="Hyperlink"/>
            <w:rFonts w:ascii="Times New Roman" w:hAnsi="Times New Roman" w:cs="Times New Roman"/>
            <w:noProof/>
            <w:rPrChange w:id="1585" w:author="Prasasti Karunia Farista Ananto" w:date="2021-10-14T16:56:00Z">
              <w:rPr>
                <w:rStyle w:val="Hyperlink"/>
                <w:noProof/>
              </w:rPr>
            </w:rPrChange>
          </w:rPr>
          <w:t>Gambar IV</w:t>
        </w:r>
        <w:r w:rsidRPr="00006ABF">
          <w:rPr>
            <w:rStyle w:val="Hyperlink"/>
            <w:rFonts w:ascii="Times New Roman" w:hAnsi="Times New Roman" w:cs="Times New Roman"/>
            <w:noProof/>
            <w:rPrChange w:id="1586" w:author="Prasasti Karunia Farista Ananto" w:date="2021-10-14T16:56:00Z">
              <w:rPr>
                <w:rStyle w:val="Hyperlink"/>
                <w:noProof/>
              </w:rPr>
            </w:rPrChange>
          </w:rPr>
          <w:noBreakHyphen/>
          <w:t>11. Hasil Proyeksi Sektor Jasa Keuangan dan Asuransi</w:t>
        </w:r>
        <w:r w:rsidRPr="00006ABF">
          <w:rPr>
            <w:rFonts w:ascii="Times New Roman" w:hAnsi="Times New Roman" w:cs="Times New Roman"/>
            <w:noProof/>
            <w:webHidden/>
            <w:rPrChange w:id="1587" w:author="Prasasti Karunia Farista Ananto" w:date="2021-10-14T16:56:00Z">
              <w:rPr>
                <w:noProof/>
                <w:webHidden/>
              </w:rPr>
            </w:rPrChange>
          </w:rPr>
          <w:tab/>
        </w:r>
        <w:r w:rsidRPr="00006ABF">
          <w:rPr>
            <w:rFonts w:ascii="Times New Roman" w:hAnsi="Times New Roman" w:cs="Times New Roman"/>
            <w:noProof/>
            <w:webHidden/>
            <w:rPrChange w:id="1588" w:author="Prasasti Karunia Farista Ananto" w:date="2021-10-14T16:56:00Z">
              <w:rPr>
                <w:noProof/>
                <w:webHidden/>
              </w:rPr>
            </w:rPrChange>
          </w:rPr>
          <w:fldChar w:fldCharType="begin"/>
        </w:r>
        <w:r w:rsidRPr="00006ABF">
          <w:rPr>
            <w:rFonts w:ascii="Times New Roman" w:hAnsi="Times New Roman" w:cs="Times New Roman"/>
            <w:noProof/>
            <w:webHidden/>
            <w:rPrChange w:id="1589" w:author="Prasasti Karunia Farista Ananto" w:date="2021-10-14T16:56:00Z">
              <w:rPr>
                <w:noProof/>
                <w:webHidden/>
              </w:rPr>
            </w:rPrChange>
          </w:rPr>
          <w:instrText xml:space="preserve"> PAGEREF _Toc84944876 \h </w:instrText>
        </w:r>
      </w:ins>
      <w:r w:rsidRPr="008B62E9">
        <w:rPr>
          <w:rFonts w:ascii="Times New Roman" w:hAnsi="Times New Roman" w:cs="Times New Roman"/>
          <w:noProof/>
          <w:webHidden/>
        </w:rPr>
      </w:r>
      <w:r w:rsidRPr="00006ABF">
        <w:rPr>
          <w:rFonts w:ascii="Times New Roman" w:hAnsi="Times New Roman" w:cs="Times New Roman"/>
          <w:noProof/>
          <w:webHidden/>
          <w:rPrChange w:id="1590" w:author="Prasasti Karunia Farista Ananto" w:date="2021-10-14T16:56:00Z">
            <w:rPr>
              <w:noProof/>
              <w:webHidden/>
            </w:rPr>
          </w:rPrChange>
        </w:rPr>
        <w:fldChar w:fldCharType="separate"/>
      </w:r>
      <w:ins w:id="1591" w:author="Prasasti Karunia Farista Ananto" w:date="2021-10-12T15:27:00Z">
        <w:r w:rsidRPr="00006ABF">
          <w:rPr>
            <w:rFonts w:ascii="Times New Roman" w:hAnsi="Times New Roman" w:cs="Times New Roman"/>
            <w:noProof/>
            <w:webHidden/>
            <w:rPrChange w:id="1592" w:author="Prasasti Karunia Farista Ananto" w:date="2021-10-14T16:56:00Z">
              <w:rPr>
                <w:noProof/>
                <w:webHidden/>
              </w:rPr>
            </w:rPrChange>
          </w:rPr>
          <w:t>44</w:t>
        </w:r>
        <w:r w:rsidRPr="00006ABF">
          <w:rPr>
            <w:rFonts w:ascii="Times New Roman" w:hAnsi="Times New Roman" w:cs="Times New Roman"/>
            <w:noProof/>
            <w:webHidden/>
            <w:rPrChange w:id="1593" w:author="Prasasti Karunia Farista Ananto" w:date="2021-10-14T16:56:00Z">
              <w:rPr>
                <w:noProof/>
                <w:webHidden/>
              </w:rPr>
            </w:rPrChange>
          </w:rPr>
          <w:fldChar w:fldCharType="end"/>
        </w:r>
        <w:r w:rsidRPr="00006ABF">
          <w:rPr>
            <w:rStyle w:val="Hyperlink"/>
            <w:rFonts w:ascii="Times New Roman" w:hAnsi="Times New Roman" w:cs="Times New Roman"/>
            <w:noProof/>
            <w:rPrChange w:id="1594" w:author="Prasasti Karunia Farista Ananto" w:date="2021-10-14T16:56:00Z">
              <w:rPr>
                <w:rStyle w:val="Hyperlink"/>
                <w:noProof/>
              </w:rPr>
            </w:rPrChange>
          </w:rPr>
          <w:fldChar w:fldCharType="end"/>
        </w:r>
      </w:ins>
    </w:p>
    <w:p w14:paraId="7847DF86" w14:textId="39B7525F" w:rsidR="00015ADF" w:rsidRPr="00006ABF" w:rsidRDefault="00015ADF" w:rsidP="00CC4C47">
      <w:pPr>
        <w:pStyle w:val="TableofFigures"/>
        <w:tabs>
          <w:tab w:val="right" w:leader="dot" w:pos="9016"/>
        </w:tabs>
        <w:spacing w:line="360" w:lineRule="auto"/>
        <w:rPr>
          <w:ins w:id="1595" w:author="Prasasti Karunia Farista Ananto" w:date="2021-10-12T15:27:00Z"/>
          <w:rFonts w:ascii="Times New Roman" w:eastAsiaTheme="minorEastAsia" w:hAnsi="Times New Roman" w:cs="Times New Roman"/>
          <w:noProof/>
          <w:lang w:val="en-US" w:eastAsia="zh-TW"/>
          <w:rPrChange w:id="1596" w:author="Prasasti Karunia Farista Ananto" w:date="2021-10-14T16:56:00Z">
            <w:rPr>
              <w:ins w:id="1597" w:author="Prasasti Karunia Farista Ananto" w:date="2021-10-12T15:27:00Z"/>
              <w:rFonts w:eastAsiaTheme="minorEastAsia"/>
              <w:noProof/>
              <w:lang w:val="en-US" w:eastAsia="zh-TW"/>
            </w:rPr>
          </w:rPrChange>
        </w:rPr>
        <w:pPrChange w:id="1598" w:author="nadira firinda" w:date="2022-10-29T23:37:00Z">
          <w:pPr>
            <w:pStyle w:val="TableofFigures"/>
            <w:tabs>
              <w:tab w:val="right" w:leader="dot" w:pos="9016"/>
            </w:tabs>
          </w:pPr>
        </w:pPrChange>
      </w:pPr>
      <w:ins w:id="1599" w:author="Prasasti Karunia Farista Ananto" w:date="2021-10-12T15:27:00Z">
        <w:r w:rsidRPr="00006ABF">
          <w:rPr>
            <w:rStyle w:val="Hyperlink"/>
            <w:rFonts w:ascii="Times New Roman" w:hAnsi="Times New Roman" w:cs="Times New Roman"/>
            <w:noProof/>
            <w:rPrChange w:id="1600" w:author="Prasasti Karunia Farista Ananto" w:date="2021-10-14T16:56:00Z">
              <w:rPr>
                <w:rStyle w:val="Hyperlink"/>
                <w:noProof/>
              </w:rPr>
            </w:rPrChange>
          </w:rPr>
          <w:fldChar w:fldCharType="begin"/>
        </w:r>
        <w:r w:rsidRPr="00006ABF">
          <w:rPr>
            <w:rStyle w:val="Hyperlink"/>
            <w:rFonts w:ascii="Times New Roman" w:hAnsi="Times New Roman" w:cs="Times New Roman"/>
            <w:noProof/>
            <w:rPrChange w:id="1601" w:author="Prasasti Karunia Farista Ananto" w:date="2021-10-14T16:56:00Z">
              <w:rPr>
                <w:rStyle w:val="Hyperlink"/>
                <w:noProof/>
              </w:rPr>
            </w:rPrChange>
          </w:rPr>
          <w:instrText xml:space="preserve"> </w:instrText>
        </w:r>
        <w:r w:rsidRPr="00006ABF">
          <w:rPr>
            <w:rFonts w:ascii="Times New Roman" w:hAnsi="Times New Roman" w:cs="Times New Roman"/>
            <w:noProof/>
            <w:rPrChange w:id="1602" w:author="Prasasti Karunia Farista Ananto" w:date="2021-10-14T16:56:00Z">
              <w:rPr>
                <w:noProof/>
              </w:rPr>
            </w:rPrChange>
          </w:rPr>
          <w:instrText>HYPERLINK \l "_Toc84944877"</w:instrText>
        </w:r>
        <w:r w:rsidRPr="00006ABF">
          <w:rPr>
            <w:rStyle w:val="Hyperlink"/>
            <w:rFonts w:ascii="Times New Roman" w:hAnsi="Times New Roman" w:cs="Times New Roman"/>
            <w:noProof/>
            <w:rPrChange w:id="1603" w:author="Prasasti Karunia Farista Ananto" w:date="2021-10-14T16:56:00Z">
              <w:rPr>
                <w:rStyle w:val="Hyperlink"/>
                <w:noProof/>
              </w:rPr>
            </w:rPrChange>
          </w:rPr>
          <w:instrText xml:space="preserve"> </w:instrText>
        </w:r>
        <w:r w:rsidRPr="008B62E9">
          <w:rPr>
            <w:rStyle w:val="Hyperlink"/>
            <w:rFonts w:ascii="Times New Roman" w:hAnsi="Times New Roman" w:cs="Times New Roman"/>
            <w:noProof/>
          </w:rPr>
        </w:r>
        <w:r w:rsidRPr="00006ABF">
          <w:rPr>
            <w:rStyle w:val="Hyperlink"/>
            <w:rFonts w:ascii="Times New Roman" w:hAnsi="Times New Roman" w:cs="Times New Roman"/>
            <w:noProof/>
            <w:rPrChange w:id="1604" w:author="Prasasti Karunia Farista Ananto" w:date="2021-10-14T16:56:00Z">
              <w:rPr>
                <w:rStyle w:val="Hyperlink"/>
                <w:noProof/>
              </w:rPr>
            </w:rPrChange>
          </w:rPr>
          <w:fldChar w:fldCharType="separate"/>
        </w:r>
        <w:r w:rsidRPr="00006ABF">
          <w:rPr>
            <w:rStyle w:val="Hyperlink"/>
            <w:rFonts w:ascii="Times New Roman" w:hAnsi="Times New Roman" w:cs="Times New Roman"/>
            <w:noProof/>
            <w:rPrChange w:id="1605" w:author="Prasasti Karunia Farista Ananto" w:date="2021-10-14T16:56:00Z">
              <w:rPr>
                <w:rStyle w:val="Hyperlink"/>
                <w:noProof/>
              </w:rPr>
            </w:rPrChange>
          </w:rPr>
          <w:t>Gambar IV</w:t>
        </w:r>
        <w:r w:rsidRPr="00006ABF">
          <w:rPr>
            <w:rStyle w:val="Hyperlink"/>
            <w:rFonts w:ascii="Times New Roman" w:hAnsi="Times New Roman" w:cs="Times New Roman"/>
            <w:noProof/>
            <w:rPrChange w:id="1606" w:author="Prasasti Karunia Farista Ananto" w:date="2021-10-14T16:56:00Z">
              <w:rPr>
                <w:rStyle w:val="Hyperlink"/>
                <w:noProof/>
              </w:rPr>
            </w:rPrChange>
          </w:rPr>
          <w:noBreakHyphen/>
          <w:t>12. Hasil Proyeksi Sektor Real Estate</w:t>
        </w:r>
        <w:r w:rsidRPr="00006ABF">
          <w:rPr>
            <w:rFonts w:ascii="Times New Roman" w:hAnsi="Times New Roman" w:cs="Times New Roman"/>
            <w:noProof/>
            <w:webHidden/>
            <w:rPrChange w:id="1607" w:author="Prasasti Karunia Farista Ananto" w:date="2021-10-14T16:56:00Z">
              <w:rPr>
                <w:noProof/>
                <w:webHidden/>
              </w:rPr>
            </w:rPrChange>
          </w:rPr>
          <w:tab/>
        </w:r>
        <w:r w:rsidRPr="00006ABF">
          <w:rPr>
            <w:rFonts w:ascii="Times New Roman" w:hAnsi="Times New Roman" w:cs="Times New Roman"/>
            <w:noProof/>
            <w:webHidden/>
            <w:rPrChange w:id="1608" w:author="Prasasti Karunia Farista Ananto" w:date="2021-10-14T16:56:00Z">
              <w:rPr>
                <w:noProof/>
                <w:webHidden/>
              </w:rPr>
            </w:rPrChange>
          </w:rPr>
          <w:fldChar w:fldCharType="begin"/>
        </w:r>
        <w:r w:rsidRPr="00006ABF">
          <w:rPr>
            <w:rFonts w:ascii="Times New Roman" w:hAnsi="Times New Roman" w:cs="Times New Roman"/>
            <w:noProof/>
            <w:webHidden/>
            <w:rPrChange w:id="1609" w:author="Prasasti Karunia Farista Ananto" w:date="2021-10-14T16:56:00Z">
              <w:rPr>
                <w:noProof/>
                <w:webHidden/>
              </w:rPr>
            </w:rPrChange>
          </w:rPr>
          <w:instrText xml:space="preserve"> PAGEREF _Toc84944877 \h </w:instrText>
        </w:r>
      </w:ins>
      <w:r w:rsidRPr="008B62E9">
        <w:rPr>
          <w:rFonts w:ascii="Times New Roman" w:hAnsi="Times New Roman" w:cs="Times New Roman"/>
          <w:noProof/>
          <w:webHidden/>
        </w:rPr>
      </w:r>
      <w:r w:rsidRPr="00006ABF">
        <w:rPr>
          <w:rFonts w:ascii="Times New Roman" w:hAnsi="Times New Roman" w:cs="Times New Roman"/>
          <w:noProof/>
          <w:webHidden/>
          <w:rPrChange w:id="1610" w:author="Prasasti Karunia Farista Ananto" w:date="2021-10-14T16:56:00Z">
            <w:rPr>
              <w:noProof/>
              <w:webHidden/>
            </w:rPr>
          </w:rPrChange>
        </w:rPr>
        <w:fldChar w:fldCharType="separate"/>
      </w:r>
      <w:ins w:id="1611" w:author="Prasasti Karunia Farista Ananto" w:date="2021-10-12T15:27:00Z">
        <w:r w:rsidRPr="00006ABF">
          <w:rPr>
            <w:rFonts w:ascii="Times New Roman" w:hAnsi="Times New Roman" w:cs="Times New Roman"/>
            <w:noProof/>
            <w:webHidden/>
            <w:rPrChange w:id="1612" w:author="Prasasti Karunia Farista Ananto" w:date="2021-10-14T16:56:00Z">
              <w:rPr>
                <w:noProof/>
                <w:webHidden/>
              </w:rPr>
            </w:rPrChange>
          </w:rPr>
          <w:t>45</w:t>
        </w:r>
        <w:r w:rsidRPr="00006ABF">
          <w:rPr>
            <w:rFonts w:ascii="Times New Roman" w:hAnsi="Times New Roman" w:cs="Times New Roman"/>
            <w:noProof/>
            <w:webHidden/>
            <w:rPrChange w:id="1613" w:author="Prasasti Karunia Farista Ananto" w:date="2021-10-14T16:56:00Z">
              <w:rPr>
                <w:noProof/>
                <w:webHidden/>
              </w:rPr>
            </w:rPrChange>
          </w:rPr>
          <w:fldChar w:fldCharType="end"/>
        </w:r>
        <w:r w:rsidRPr="00006ABF">
          <w:rPr>
            <w:rStyle w:val="Hyperlink"/>
            <w:rFonts w:ascii="Times New Roman" w:hAnsi="Times New Roman" w:cs="Times New Roman"/>
            <w:noProof/>
            <w:rPrChange w:id="1614" w:author="Prasasti Karunia Farista Ananto" w:date="2021-10-14T16:56:00Z">
              <w:rPr>
                <w:rStyle w:val="Hyperlink"/>
                <w:noProof/>
              </w:rPr>
            </w:rPrChange>
          </w:rPr>
          <w:fldChar w:fldCharType="end"/>
        </w:r>
      </w:ins>
    </w:p>
    <w:p w14:paraId="785706F2" w14:textId="75DFAD6E" w:rsidR="00015ADF" w:rsidRPr="00006ABF" w:rsidRDefault="00015ADF" w:rsidP="00CC4C47">
      <w:pPr>
        <w:pStyle w:val="TableofFigures"/>
        <w:tabs>
          <w:tab w:val="right" w:leader="dot" w:pos="9016"/>
        </w:tabs>
        <w:spacing w:line="360" w:lineRule="auto"/>
        <w:rPr>
          <w:ins w:id="1615" w:author="Prasasti Karunia Farista Ananto" w:date="2021-10-12T15:27:00Z"/>
          <w:rFonts w:ascii="Times New Roman" w:eastAsiaTheme="minorEastAsia" w:hAnsi="Times New Roman" w:cs="Times New Roman"/>
          <w:noProof/>
          <w:lang w:val="en-US" w:eastAsia="zh-TW"/>
          <w:rPrChange w:id="1616" w:author="Prasasti Karunia Farista Ananto" w:date="2021-10-14T16:56:00Z">
            <w:rPr>
              <w:ins w:id="1617" w:author="Prasasti Karunia Farista Ananto" w:date="2021-10-12T15:27:00Z"/>
              <w:rFonts w:eastAsiaTheme="minorEastAsia"/>
              <w:noProof/>
              <w:lang w:val="en-US" w:eastAsia="zh-TW"/>
            </w:rPr>
          </w:rPrChange>
        </w:rPr>
        <w:pPrChange w:id="1618" w:author="nadira firinda" w:date="2022-10-29T23:37:00Z">
          <w:pPr>
            <w:pStyle w:val="TableofFigures"/>
            <w:tabs>
              <w:tab w:val="right" w:leader="dot" w:pos="9016"/>
            </w:tabs>
          </w:pPr>
        </w:pPrChange>
      </w:pPr>
      <w:ins w:id="1619" w:author="Prasasti Karunia Farista Ananto" w:date="2021-10-12T15:27:00Z">
        <w:r w:rsidRPr="00006ABF">
          <w:rPr>
            <w:rStyle w:val="Hyperlink"/>
            <w:rFonts w:ascii="Times New Roman" w:hAnsi="Times New Roman" w:cs="Times New Roman"/>
            <w:noProof/>
            <w:rPrChange w:id="1620" w:author="Prasasti Karunia Farista Ananto" w:date="2021-10-14T16:56:00Z">
              <w:rPr>
                <w:rStyle w:val="Hyperlink"/>
                <w:noProof/>
              </w:rPr>
            </w:rPrChange>
          </w:rPr>
          <w:fldChar w:fldCharType="begin"/>
        </w:r>
        <w:r w:rsidRPr="00006ABF">
          <w:rPr>
            <w:rStyle w:val="Hyperlink"/>
            <w:rFonts w:ascii="Times New Roman" w:hAnsi="Times New Roman" w:cs="Times New Roman"/>
            <w:noProof/>
            <w:rPrChange w:id="1621" w:author="Prasasti Karunia Farista Ananto" w:date="2021-10-14T16:56:00Z">
              <w:rPr>
                <w:rStyle w:val="Hyperlink"/>
                <w:noProof/>
              </w:rPr>
            </w:rPrChange>
          </w:rPr>
          <w:instrText xml:space="preserve"> </w:instrText>
        </w:r>
        <w:r w:rsidRPr="00006ABF">
          <w:rPr>
            <w:rFonts w:ascii="Times New Roman" w:hAnsi="Times New Roman" w:cs="Times New Roman"/>
            <w:noProof/>
            <w:rPrChange w:id="1622" w:author="Prasasti Karunia Farista Ananto" w:date="2021-10-14T16:56:00Z">
              <w:rPr>
                <w:noProof/>
              </w:rPr>
            </w:rPrChange>
          </w:rPr>
          <w:instrText>HYPERLINK \l "_Toc84944878"</w:instrText>
        </w:r>
        <w:r w:rsidRPr="00006ABF">
          <w:rPr>
            <w:rStyle w:val="Hyperlink"/>
            <w:rFonts w:ascii="Times New Roman" w:hAnsi="Times New Roman" w:cs="Times New Roman"/>
            <w:noProof/>
            <w:rPrChange w:id="1623" w:author="Prasasti Karunia Farista Ananto" w:date="2021-10-14T16:56:00Z">
              <w:rPr>
                <w:rStyle w:val="Hyperlink"/>
                <w:noProof/>
              </w:rPr>
            </w:rPrChange>
          </w:rPr>
          <w:instrText xml:space="preserve"> </w:instrText>
        </w:r>
        <w:r w:rsidRPr="008B62E9">
          <w:rPr>
            <w:rStyle w:val="Hyperlink"/>
            <w:rFonts w:ascii="Times New Roman" w:hAnsi="Times New Roman" w:cs="Times New Roman"/>
            <w:noProof/>
          </w:rPr>
        </w:r>
        <w:r w:rsidRPr="00006ABF">
          <w:rPr>
            <w:rStyle w:val="Hyperlink"/>
            <w:rFonts w:ascii="Times New Roman" w:hAnsi="Times New Roman" w:cs="Times New Roman"/>
            <w:noProof/>
            <w:rPrChange w:id="1624" w:author="Prasasti Karunia Farista Ananto" w:date="2021-10-14T16:56:00Z">
              <w:rPr>
                <w:rStyle w:val="Hyperlink"/>
                <w:noProof/>
              </w:rPr>
            </w:rPrChange>
          </w:rPr>
          <w:fldChar w:fldCharType="separate"/>
        </w:r>
        <w:r w:rsidRPr="00006ABF">
          <w:rPr>
            <w:rStyle w:val="Hyperlink"/>
            <w:rFonts w:ascii="Times New Roman" w:hAnsi="Times New Roman" w:cs="Times New Roman"/>
            <w:noProof/>
            <w:rPrChange w:id="1625" w:author="Prasasti Karunia Farista Ananto" w:date="2021-10-14T16:56:00Z">
              <w:rPr>
                <w:rStyle w:val="Hyperlink"/>
                <w:noProof/>
              </w:rPr>
            </w:rPrChange>
          </w:rPr>
          <w:t>Gambar IV</w:t>
        </w:r>
        <w:r w:rsidRPr="00006ABF">
          <w:rPr>
            <w:rStyle w:val="Hyperlink"/>
            <w:rFonts w:ascii="Times New Roman" w:hAnsi="Times New Roman" w:cs="Times New Roman"/>
            <w:noProof/>
            <w:rPrChange w:id="1626" w:author="Prasasti Karunia Farista Ananto" w:date="2021-10-14T16:56:00Z">
              <w:rPr>
                <w:rStyle w:val="Hyperlink"/>
                <w:noProof/>
              </w:rPr>
            </w:rPrChange>
          </w:rPr>
          <w:noBreakHyphen/>
          <w:t>13. Hasil Proyeksi Sektor Jasa Perusahaan</w:t>
        </w:r>
        <w:r w:rsidRPr="00006ABF">
          <w:rPr>
            <w:rFonts w:ascii="Times New Roman" w:hAnsi="Times New Roman" w:cs="Times New Roman"/>
            <w:noProof/>
            <w:webHidden/>
            <w:rPrChange w:id="1627" w:author="Prasasti Karunia Farista Ananto" w:date="2021-10-14T16:56:00Z">
              <w:rPr>
                <w:noProof/>
                <w:webHidden/>
              </w:rPr>
            </w:rPrChange>
          </w:rPr>
          <w:tab/>
        </w:r>
        <w:r w:rsidRPr="00006ABF">
          <w:rPr>
            <w:rFonts w:ascii="Times New Roman" w:hAnsi="Times New Roman" w:cs="Times New Roman"/>
            <w:noProof/>
            <w:webHidden/>
            <w:rPrChange w:id="1628" w:author="Prasasti Karunia Farista Ananto" w:date="2021-10-14T16:56:00Z">
              <w:rPr>
                <w:noProof/>
                <w:webHidden/>
              </w:rPr>
            </w:rPrChange>
          </w:rPr>
          <w:fldChar w:fldCharType="begin"/>
        </w:r>
        <w:r w:rsidRPr="00006ABF">
          <w:rPr>
            <w:rFonts w:ascii="Times New Roman" w:hAnsi="Times New Roman" w:cs="Times New Roman"/>
            <w:noProof/>
            <w:webHidden/>
            <w:rPrChange w:id="1629" w:author="Prasasti Karunia Farista Ananto" w:date="2021-10-14T16:56:00Z">
              <w:rPr>
                <w:noProof/>
                <w:webHidden/>
              </w:rPr>
            </w:rPrChange>
          </w:rPr>
          <w:instrText xml:space="preserve"> PAGEREF _Toc84944878 \h </w:instrText>
        </w:r>
      </w:ins>
      <w:r w:rsidRPr="008B62E9">
        <w:rPr>
          <w:rFonts w:ascii="Times New Roman" w:hAnsi="Times New Roman" w:cs="Times New Roman"/>
          <w:noProof/>
          <w:webHidden/>
        </w:rPr>
      </w:r>
      <w:r w:rsidRPr="00006ABF">
        <w:rPr>
          <w:rFonts w:ascii="Times New Roman" w:hAnsi="Times New Roman" w:cs="Times New Roman"/>
          <w:noProof/>
          <w:webHidden/>
          <w:rPrChange w:id="1630" w:author="Prasasti Karunia Farista Ananto" w:date="2021-10-14T16:56:00Z">
            <w:rPr>
              <w:noProof/>
              <w:webHidden/>
            </w:rPr>
          </w:rPrChange>
        </w:rPr>
        <w:fldChar w:fldCharType="separate"/>
      </w:r>
      <w:ins w:id="1631" w:author="Prasasti Karunia Farista Ananto" w:date="2021-10-12T15:27:00Z">
        <w:r w:rsidRPr="00006ABF">
          <w:rPr>
            <w:rFonts w:ascii="Times New Roman" w:hAnsi="Times New Roman" w:cs="Times New Roman"/>
            <w:noProof/>
            <w:webHidden/>
            <w:rPrChange w:id="1632" w:author="Prasasti Karunia Farista Ananto" w:date="2021-10-14T16:56:00Z">
              <w:rPr>
                <w:noProof/>
                <w:webHidden/>
              </w:rPr>
            </w:rPrChange>
          </w:rPr>
          <w:t>47</w:t>
        </w:r>
        <w:r w:rsidRPr="00006ABF">
          <w:rPr>
            <w:rFonts w:ascii="Times New Roman" w:hAnsi="Times New Roman" w:cs="Times New Roman"/>
            <w:noProof/>
            <w:webHidden/>
            <w:rPrChange w:id="1633" w:author="Prasasti Karunia Farista Ananto" w:date="2021-10-14T16:56:00Z">
              <w:rPr>
                <w:noProof/>
                <w:webHidden/>
              </w:rPr>
            </w:rPrChange>
          </w:rPr>
          <w:fldChar w:fldCharType="end"/>
        </w:r>
        <w:r w:rsidRPr="00006ABF">
          <w:rPr>
            <w:rStyle w:val="Hyperlink"/>
            <w:rFonts w:ascii="Times New Roman" w:hAnsi="Times New Roman" w:cs="Times New Roman"/>
            <w:noProof/>
            <w:rPrChange w:id="1634" w:author="Prasasti Karunia Farista Ananto" w:date="2021-10-14T16:56:00Z">
              <w:rPr>
                <w:rStyle w:val="Hyperlink"/>
                <w:noProof/>
              </w:rPr>
            </w:rPrChange>
          </w:rPr>
          <w:fldChar w:fldCharType="end"/>
        </w:r>
      </w:ins>
    </w:p>
    <w:p w14:paraId="3DB26814" w14:textId="2C08AAF9" w:rsidR="00015ADF" w:rsidRPr="00006ABF" w:rsidRDefault="00015ADF" w:rsidP="00CC4C47">
      <w:pPr>
        <w:pStyle w:val="TableofFigures"/>
        <w:tabs>
          <w:tab w:val="right" w:leader="dot" w:pos="9016"/>
        </w:tabs>
        <w:spacing w:line="360" w:lineRule="auto"/>
        <w:rPr>
          <w:ins w:id="1635" w:author="Prasasti Karunia Farista Ananto" w:date="2021-10-12T15:27:00Z"/>
          <w:rFonts w:ascii="Times New Roman" w:eastAsiaTheme="minorEastAsia" w:hAnsi="Times New Roman" w:cs="Times New Roman"/>
          <w:noProof/>
          <w:lang w:val="en-US" w:eastAsia="zh-TW"/>
          <w:rPrChange w:id="1636" w:author="Prasasti Karunia Farista Ananto" w:date="2021-10-14T16:56:00Z">
            <w:rPr>
              <w:ins w:id="1637" w:author="Prasasti Karunia Farista Ananto" w:date="2021-10-12T15:27:00Z"/>
              <w:rFonts w:eastAsiaTheme="minorEastAsia"/>
              <w:noProof/>
              <w:lang w:val="en-US" w:eastAsia="zh-TW"/>
            </w:rPr>
          </w:rPrChange>
        </w:rPr>
        <w:pPrChange w:id="1638" w:author="nadira firinda" w:date="2022-10-29T23:37:00Z">
          <w:pPr>
            <w:pStyle w:val="TableofFigures"/>
            <w:tabs>
              <w:tab w:val="right" w:leader="dot" w:pos="9016"/>
            </w:tabs>
          </w:pPr>
        </w:pPrChange>
      </w:pPr>
      <w:ins w:id="1639" w:author="Prasasti Karunia Farista Ananto" w:date="2021-10-12T15:27:00Z">
        <w:r w:rsidRPr="00006ABF">
          <w:rPr>
            <w:rStyle w:val="Hyperlink"/>
            <w:rFonts w:ascii="Times New Roman" w:hAnsi="Times New Roman" w:cs="Times New Roman"/>
            <w:noProof/>
            <w:rPrChange w:id="1640" w:author="Prasasti Karunia Farista Ananto" w:date="2021-10-14T16:56:00Z">
              <w:rPr>
                <w:rStyle w:val="Hyperlink"/>
                <w:noProof/>
              </w:rPr>
            </w:rPrChange>
          </w:rPr>
          <w:fldChar w:fldCharType="begin"/>
        </w:r>
        <w:r w:rsidRPr="00006ABF">
          <w:rPr>
            <w:rStyle w:val="Hyperlink"/>
            <w:rFonts w:ascii="Times New Roman" w:hAnsi="Times New Roman" w:cs="Times New Roman"/>
            <w:noProof/>
            <w:rPrChange w:id="1641" w:author="Prasasti Karunia Farista Ananto" w:date="2021-10-14T16:56:00Z">
              <w:rPr>
                <w:rStyle w:val="Hyperlink"/>
                <w:noProof/>
              </w:rPr>
            </w:rPrChange>
          </w:rPr>
          <w:instrText xml:space="preserve"> </w:instrText>
        </w:r>
        <w:r w:rsidRPr="00006ABF">
          <w:rPr>
            <w:rFonts w:ascii="Times New Roman" w:hAnsi="Times New Roman" w:cs="Times New Roman"/>
            <w:noProof/>
            <w:rPrChange w:id="1642" w:author="Prasasti Karunia Farista Ananto" w:date="2021-10-14T16:56:00Z">
              <w:rPr>
                <w:noProof/>
              </w:rPr>
            </w:rPrChange>
          </w:rPr>
          <w:instrText>HYPERLINK \l "_Toc84944879"</w:instrText>
        </w:r>
        <w:r w:rsidRPr="00006ABF">
          <w:rPr>
            <w:rStyle w:val="Hyperlink"/>
            <w:rFonts w:ascii="Times New Roman" w:hAnsi="Times New Roman" w:cs="Times New Roman"/>
            <w:noProof/>
            <w:rPrChange w:id="1643" w:author="Prasasti Karunia Farista Ananto" w:date="2021-10-14T16:56:00Z">
              <w:rPr>
                <w:rStyle w:val="Hyperlink"/>
                <w:noProof/>
              </w:rPr>
            </w:rPrChange>
          </w:rPr>
          <w:instrText xml:space="preserve"> </w:instrText>
        </w:r>
        <w:r w:rsidRPr="008B62E9">
          <w:rPr>
            <w:rStyle w:val="Hyperlink"/>
            <w:rFonts w:ascii="Times New Roman" w:hAnsi="Times New Roman" w:cs="Times New Roman"/>
            <w:noProof/>
          </w:rPr>
        </w:r>
        <w:r w:rsidRPr="00006ABF">
          <w:rPr>
            <w:rStyle w:val="Hyperlink"/>
            <w:rFonts w:ascii="Times New Roman" w:hAnsi="Times New Roman" w:cs="Times New Roman"/>
            <w:noProof/>
            <w:rPrChange w:id="1644" w:author="Prasasti Karunia Farista Ananto" w:date="2021-10-14T16:56:00Z">
              <w:rPr>
                <w:rStyle w:val="Hyperlink"/>
                <w:noProof/>
              </w:rPr>
            </w:rPrChange>
          </w:rPr>
          <w:fldChar w:fldCharType="separate"/>
        </w:r>
        <w:r w:rsidRPr="00006ABF">
          <w:rPr>
            <w:rStyle w:val="Hyperlink"/>
            <w:rFonts w:ascii="Times New Roman" w:hAnsi="Times New Roman" w:cs="Times New Roman"/>
            <w:noProof/>
            <w:rPrChange w:id="1645" w:author="Prasasti Karunia Farista Ananto" w:date="2021-10-14T16:56:00Z">
              <w:rPr>
                <w:rStyle w:val="Hyperlink"/>
                <w:noProof/>
              </w:rPr>
            </w:rPrChange>
          </w:rPr>
          <w:t>Gambar IV</w:t>
        </w:r>
        <w:r w:rsidRPr="00006ABF">
          <w:rPr>
            <w:rStyle w:val="Hyperlink"/>
            <w:rFonts w:ascii="Times New Roman" w:hAnsi="Times New Roman" w:cs="Times New Roman"/>
            <w:noProof/>
            <w:rPrChange w:id="1646" w:author="Prasasti Karunia Farista Ananto" w:date="2021-10-14T16:56:00Z">
              <w:rPr>
                <w:rStyle w:val="Hyperlink"/>
                <w:noProof/>
              </w:rPr>
            </w:rPrChange>
          </w:rPr>
          <w:noBreakHyphen/>
          <w:t>14. Hasil Proyeksi Sektor Administrasi Pemerintahan, Pertahanan, dan Jaminan Sosial Wajib</w:t>
        </w:r>
        <w:r w:rsidRPr="00006ABF">
          <w:rPr>
            <w:rFonts w:ascii="Times New Roman" w:hAnsi="Times New Roman" w:cs="Times New Roman"/>
            <w:noProof/>
            <w:webHidden/>
            <w:rPrChange w:id="1647" w:author="Prasasti Karunia Farista Ananto" w:date="2021-10-14T16:56:00Z">
              <w:rPr>
                <w:noProof/>
                <w:webHidden/>
              </w:rPr>
            </w:rPrChange>
          </w:rPr>
          <w:tab/>
        </w:r>
        <w:r w:rsidRPr="00006ABF">
          <w:rPr>
            <w:rFonts w:ascii="Times New Roman" w:hAnsi="Times New Roman" w:cs="Times New Roman"/>
            <w:noProof/>
            <w:webHidden/>
            <w:rPrChange w:id="1648" w:author="Prasasti Karunia Farista Ananto" w:date="2021-10-14T16:56:00Z">
              <w:rPr>
                <w:noProof/>
                <w:webHidden/>
              </w:rPr>
            </w:rPrChange>
          </w:rPr>
          <w:fldChar w:fldCharType="begin"/>
        </w:r>
        <w:r w:rsidRPr="00006ABF">
          <w:rPr>
            <w:rFonts w:ascii="Times New Roman" w:hAnsi="Times New Roman" w:cs="Times New Roman"/>
            <w:noProof/>
            <w:webHidden/>
            <w:rPrChange w:id="1649" w:author="Prasasti Karunia Farista Ananto" w:date="2021-10-14T16:56:00Z">
              <w:rPr>
                <w:noProof/>
                <w:webHidden/>
              </w:rPr>
            </w:rPrChange>
          </w:rPr>
          <w:instrText xml:space="preserve"> PAGEREF _Toc84944879 \h </w:instrText>
        </w:r>
      </w:ins>
      <w:r w:rsidRPr="008B62E9">
        <w:rPr>
          <w:rFonts w:ascii="Times New Roman" w:hAnsi="Times New Roman" w:cs="Times New Roman"/>
          <w:noProof/>
          <w:webHidden/>
        </w:rPr>
      </w:r>
      <w:r w:rsidRPr="00006ABF">
        <w:rPr>
          <w:rFonts w:ascii="Times New Roman" w:hAnsi="Times New Roman" w:cs="Times New Roman"/>
          <w:noProof/>
          <w:webHidden/>
          <w:rPrChange w:id="1650" w:author="Prasasti Karunia Farista Ananto" w:date="2021-10-14T16:56:00Z">
            <w:rPr>
              <w:noProof/>
              <w:webHidden/>
            </w:rPr>
          </w:rPrChange>
        </w:rPr>
        <w:fldChar w:fldCharType="separate"/>
      </w:r>
      <w:ins w:id="1651" w:author="Prasasti Karunia Farista Ananto" w:date="2021-10-12T15:27:00Z">
        <w:r w:rsidRPr="00006ABF">
          <w:rPr>
            <w:rFonts w:ascii="Times New Roman" w:hAnsi="Times New Roman" w:cs="Times New Roman"/>
            <w:noProof/>
            <w:webHidden/>
            <w:rPrChange w:id="1652" w:author="Prasasti Karunia Farista Ananto" w:date="2021-10-14T16:56:00Z">
              <w:rPr>
                <w:noProof/>
                <w:webHidden/>
              </w:rPr>
            </w:rPrChange>
          </w:rPr>
          <w:t>49</w:t>
        </w:r>
        <w:r w:rsidRPr="00006ABF">
          <w:rPr>
            <w:rFonts w:ascii="Times New Roman" w:hAnsi="Times New Roman" w:cs="Times New Roman"/>
            <w:noProof/>
            <w:webHidden/>
            <w:rPrChange w:id="1653" w:author="Prasasti Karunia Farista Ananto" w:date="2021-10-14T16:56:00Z">
              <w:rPr>
                <w:noProof/>
                <w:webHidden/>
              </w:rPr>
            </w:rPrChange>
          </w:rPr>
          <w:fldChar w:fldCharType="end"/>
        </w:r>
        <w:r w:rsidRPr="00006ABF">
          <w:rPr>
            <w:rStyle w:val="Hyperlink"/>
            <w:rFonts w:ascii="Times New Roman" w:hAnsi="Times New Roman" w:cs="Times New Roman"/>
            <w:noProof/>
            <w:rPrChange w:id="1654" w:author="Prasasti Karunia Farista Ananto" w:date="2021-10-14T16:56:00Z">
              <w:rPr>
                <w:rStyle w:val="Hyperlink"/>
                <w:noProof/>
              </w:rPr>
            </w:rPrChange>
          </w:rPr>
          <w:fldChar w:fldCharType="end"/>
        </w:r>
      </w:ins>
    </w:p>
    <w:p w14:paraId="004F8BFB" w14:textId="3116BBCD" w:rsidR="00015ADF" w:rsidRPr="00006ABF" w:rsidRDefault="00015ADF" w:rsidP="00CC4C47">
      <w:pPr>
        <w:pStyle w:val="TableofFigures"/>
        <w:tabs>
          <w:tab w:val="right" w:leader="dot" w:pos="9016"/>
        </w:tabs>
        <w:spacing w:line="360" w:lineRule="auto"/>
        <w:rPr>
          <w:ins w:id="1655" w:author="Prasasti Karunia Farista Ananto" w:date="2021-10-12T15:27:00Z"/>
          <w:rFonts w:ascii="Times New Roman" w:eastAsiaTheme="minorEastAsia" w:hAnsi="Times New Roman" w:cs="Times New Roman"/>
          <w:noProof/>
          <w:lang w:val="en-US" w:eastAsia="zh-TW"/>
          <w:rPrChange w:id="1656" w:author="Prasasti Karunia Farista Ananto" w:date="2021-10-14T16:56:00Z">
            <w:rPr>
              <w:ins w:id="1657" w:author="Prasasti Karunia Farista Ananto" w:date="2021-10-12T15:27:00Z"/>
              <w:rFonts w:eastAsiaTheme="minorEastAsia"/>
              <w:noProof/>
              <w:lang w:val="en-US" w:eastAsia="zh-TW"/>
            </w:rPr>
          </w:rPrChange>
        </w:rPr>
        <w:pPrChange w:id="1658" w:author="nadira firinda" w:date="2022-10-29T23:37:00Z">
          <w:pPr>
            <w:pStyle w:val="TableofFigures"/>
            <w:tabs>
              <w:tab w:val="right" w:leader="dot" w:pos="9016"/>
            </w:tabs>
          </w:pPr>
        </w:pPrChange>
      </w:pPr>
      <w:ins w:id="1659" w:author="Prasasti Karunia Farista Ananto" w:date="2021-10-12T15:27:00Z">
        <w:r w:rsidRPr="00006ABF">
          <w:rPr>
            <w:rStyle w:val="Hyperlink"/>
            <w:rFonts w:ascii="Times New Roman" w:hAnsi="Times New Roman" w:cs="Times New Roman"/>
            <w:noProof/>
            <w:rPrChange w:id="1660" w:author="Prasasti Karunia Farista Ananto" w:date="2021-10-14T16:56:00Z">
              <w:rPr>
                <w:rStyle w:val="Hyperlink"/>
                <w:noProof/>
              </w:rPr>
            </w:rPrChange>
          </w:rPr>
          <w:fldChar w:fldCharType="begin"/>
        </w:r>
        <w:r w:rsidRPr="00006ABF">
          <w:rPr>
            <w:rStyle w:val="Hyperlink"/>
            <w:rFonts w:ascii="Times New Roman" w:hAnsi="Times New Roman" w:cs="Times New Roman"/>
            <w:noProof/>
            <w:rPrChange w:id="1661" w:author="Prasasti Karunia Farista Ananto" w:date="2021-10-14T16:56:00Z">
              <w:rPr>
                <w:rStyle w:val="Hyperlink"/>
                <w:noProof/>
              </w:rPr>
            </w:rPrChange>
          </w:rPr>
          <w:instrText xml:space="preserve"> </w:instrText>
        </w:r>
        <w:r w:rsidRPr="00006ABF">
          <w:rPr>
            <w:rFonts w:ascii="Times New Roman" w:hAnsi="Times New Roman" w:cs="Times New Roman"/>
            <w:noProof/>
            <w:rPrChange w:id="1662" w:author="Prasasti Karunia Farista Ananto" w:date="2021-10-14T16:56:00Z">
              <w:rPr>
                <w:noProof/>
              </w:rPr>
            </w:rPrChange>
          </w:rPr>
          <w:instrText>HYPERLINK \l "_Toc84944880"</w:instrText>
        </w:r>
        <w:r w:rsidRPr="00006ABF">
          <w:rPr>
            <w:rStyle w:val="Hyperlink"/>
            <w:rFonts w:ascii="Times New Roman" w:hAnsi="Times New Roman" w:cs="Times New Roman"/>
            <w:noProof/>
            <w:rPrChange w:id="1663" w:author="Prasasti Karunia Farista Ananto" w:date="2021-10-14T16:56:00Z">
              <w:rPr>
                <w:rStyle w:val="Hyperlink"/>
                <w:noProof/>
              </w:rPr>
            </w:rPrChange>
          </w:rPr>
          <w:instrText xml:space="preserve"> </w:instrText>
        </w:r>
        <w:r w:rsidRPr="008B62E9">
          <w:rPr>
            <w:rStyle w:val="Hyperlink"/>
            <w:rFonts w:ascii="Times New Roman" w:hAnsi="Times New Roman" w:cs="Times New Roman"/>
            <w:noProof/>
          </w:rPr>
        </w:r>
        <w:r w:rsidRPr="00006ABF">
          <w:rPr>
            <w:rStyle w:val="Hyperlink"/>
            <w:rFonts w:ascii="Times New Roman" w:hAnsi="Times New Roman" w:cs="Times New Roman"/>
            <w:noProof/>
            <w:rPrChange w:id="1664" w:author="Prasasti Karunia Farista Ananto" w:date="2021-10-14T16:56:00Z">
              <w:rPr>
                <w:rStyle w:val="Hyperlink"/>
                <w:noProof/>
              </w:rPr>
            </w:rPrChange>
          </w:rPr>
          <w:fldChar w:fldCharType="separate"/>
        </w:r>
        <w:r w:rsidRPr="00006ABF">
          <w:rPr>
            <w:rStyle w:val="Hyperlink"/>
            <w:rFonts w:ascii="Times New Roman" w:hAnsi="Times New Roman" w:cs="Times New Roman"/>
            <w:noProof/>
            <w:rPrChange w:id="1665" w:author="Prasasti Karunia Farista Ananto" w:date="2021-10-14T16:56:00Z">
              <w:rPr>
                <w:rStyle w:val="Hyperlink"/>
                <w:noProof/>
              </w:rPr>
            </w:rPrChange>
          </w:rPr>
          <w:t>Gambar IV</w:t>
        </w:r>
        <w:r w:rsidRPr="00006ABF">
          <w:rPr>
            <w:rStyle w:val="Hyperlink"/>
            <w:rFonts w:ascii="Times New Roman" w:hAnsi="Times New Roman" w:cs="Times New Roman"/>
            <w:noProof/>
            <w:rPrChange w:id="1666" w:author="Prasasti Karunia Farista Ananto" w:date="2021-10-14T16:56:00Z">
              <w:rPr>
                <w:rStyle w:val="Hyperlink"/>
                <w:noProof/>
              </w:rPr>
            </w:rPrChange>
          </w:rPr>
          <w:noBreakHyphen/>
          <w:t>15. Hasil Proyeksi Sektor Jasa Pendidikan</w:t>
        </w:r>
        <w:r w:rsidRPr="00006ABF">
          <w:rPr>
            <w:rFonts w:ascii="Times New Roman" w:hAnsi="Times New Roman" w:cs="Times New Roman"/>
            <w:noProof/>
            <w:webHidden/>
            <w:rPrChange w:id="1667" w:author="Prasasti Karunia Farista Ananto" w:date="2021-10-14T16:56:00Z">
              <w:rPr>
                <w:noProof/>
                <w:webHidden/>
              </w:rPr>
            </w:rPrChange>
          </w:rPr>
          <w:tab/>
        </w:r>
        <w:r w:rsidRPr="00006ABF">
          <w:rPr>
            <w:rFonts w:ascii="Times New Roman" w:hAnsi="Times New Roman" w:cs="Times New Roman"/>
            <w:noProof/>
            <w:webHidden/>
            <w:rPrChange w:id="1668" w:author="Prasasti Karunia Farista Ananto" w:date="2021-10-14T16:56:00Z">
              <w:rPr>
                <w:noProof/>
                <w:webHidden/>
              </w:rPr>
            </w:rPrChange>
          </w:rPr>
          <w:fldChar w:fldCharType="begin"/>
        </w:r>
        <w:r w:rsidRPr="00006ABF">
          <w:rPr>
            <w:rFonts w:ascii="Times New Roman" w:hAnsi="Times New Roman" w:cs="Times New Roman"/>
            <w:noProof/>
            <w:webHidden/>
            <w:rPrChange w:id="1669" w:author="Prasasti Karunia Farista Ananto" w:date="2021-10-14T16:56:00Z">
              <w:rPr>
                <w:noProof/>
                <w:webHidden/>
              </w:rPr>
            </w:rPrChange>
          </w:rPr>
          <w:instrText xml:space="preserve"> PAGEREF _Toc84944880 \h </w:instrText>
        </w:r>
      </w:ins>
      <w:r w:rsidRPr="008B62E9">
        <w:rPr>
          <w:rFonts w:ascii="Times New Roman" w:hAnsi="Times New Roman" w:cs="Times New Roman"/>
          <w:noProof/>
          <w:webHidden/>
        </w:rPr>
      </w:r>
      <w:r w:rsidRPr="00006ABF">
        <w:rPr>
          <w:rFonts w:ascii="Times New Roman" w:hAnsi="Times New Roman" w:cs="Times New Roman"/>
          <w:noProof/>
          <w:webHidden/>
          <w:rPrChange w:id="1670" w:author="Prasasti Karunia Farista Ananto" w:date="2021-10-14T16:56:00Z">
            <w:rPr>
              <w:noProof/>
              <w:webHidden/>
            </w:rPr>
          </w:rPrChange>
        </w:rPr>
        <w:fldChar w:fldCharType="separate"/>
      </w:r>
      <w:ins w:id="1671" w:author="Prasasti Karunia Farista Ananto" w:date="2021-10-12T15:27:00Z">
        <w:r w:rsidRPr="00006ABF">
          <w:rPr>
            <w:rFonts w:ascii="Times New Roman" w:hAnsi="Times New Roman" w:cs="Times New Roman"/>
            <w:noProof/>
            <w:webHidden/>
            <w:rPrChange w:id="1672" w:author="Prasasti Karunia Farista Ananto" w:date="2021-10-14T16:56:00Z">
              <w:rPr>
                <w:noProof/>
                <w:webHidden/>
              </w:rPr>
            </w:rPrChange>
          </w:rPr>
          <w:t>50</w:t>
        </w:r>
        <w:r w:rsidRPr="00006ABF">
          <w:rPr>
            <w:rFonts w:ascii="Times New Roman" w:hAnsi="Times New Roman" w:cs="Times New Roman"/>
            <w:noProof/>
            <w:webHidden/>
            <w:rPrChange w:id="1673" w:author="Prasasti Karunia Farista Ananto" w:date="2021-10-14T16:56:00Z">
              <w:rPr>
                <w:noProof/>
                <w:webHidden/>
              </w:rPr>
            </w:rPrChange>
          </w:rPr>
          <w:fldChar w:fldCharType="end"/>
        </w:r>
        <w:r w:rsidRPr="00006ABF">
          <w:rPr>
            <w:rStyle w:val="Hyperlink"/>
            <w:rFonts w:ascii="Times New Roman" w:hAnsi="Times New Roman" w:cs="Times New Roman"/>
            <w:noProof/>
            <w:rPrChange w:id="1674" w:author="Prasasti Karunia Farista Ananto" w:date="2021-10-14T16:56:00Z">
              <w:rPr>
                <w:rStyle w:val="Hyperlink"/>
                <w:noProof/>
              </w:rPr>
            </w:rPrChange>
          </w:rPr>
          <w:fldChar w:fldCharType="end"/>
        </w:r>
      </w:ins>
    </w:p>
    <w:p w14:paraId="06B9BEF4" w14:textId="46CD421D" w:rsidR="00015ADF" w:rsidRPr="00006ABF" w:rsidRDefault="00015ADF" w:rsidP="00CC4C47">
      <w:pPr>
        <w:pStyle w:val="TableofFigures"/>
        <w:tabs>
          <w:tab w:val="right" w:leader="dot" w:pos="9016"/>
        </w:tabs>
        <w:spacing w:line="360" w:lineRule="auto"/>
        <w:rPr>
          <w:ins w:id="1675" w:author="Prasasti Karunia Farista Ananto" w:date="2021-10-12T15:27:00Z"/>
          <w:rFonts w:ascii="Times New Roman" w:eastAsiaTheme="minorEastAsia" w:hAnsi="Times New Roman" w:cs="Times New Roman"/>
          <w:noProof/>
          <w:lang w:val="en-US" w:eastAsia="zh-TW"/>
          <w:rPrChange w:id="1676" w:author="Prasasti Karunia Farista Ananto" w:date="2021-10-14T16:56:00Z">
            <w:rPr>
              <w:ins w:id="1677" w:author="Prasasti Karunia Farista Ananto" w:date="2021-10-12T15:27:00Z"/>
              <w:rFonts w:eastAsiaTheme="minorEastAsia"/>
              <w:noProof/>
              <w:lang w:val="en-US" w:eastAsia="zh-TW"/>
            </w:rPr>
          </w:rPrChange>
        </w:rPr>
        <w:pPrChange w:id="1678" w:author="nadira firinda" w:date="2022-10-29T23:37:00Z">
          <w:pPr>
            <w:pStyle w:val="TableofFigures"/>
            <w:tabs>
              <w:tab w:val="right" w:leader="dot" w:pos="9016"/>
            </w:tabs>
          </w:pPr>
        </w:pPrChange>
      </w:pPr>
      <w:ins w:id="1679" w:author="Prasasti Karunia Farista Ananto" w:date="2021-10-12T15:27:00Z">
        <w:r w:rsidRPr="00006ABF">
          <w:rPr>
            <w:rStyle w:val="Hyperlink"/>
            <w:rFonts w:ascii="Times New Roman" w:hAnsi="Times New Roman" w:cs="Times New Roman"/>
            <w:noProof/>
            <w:rPrChange w:id="1680" w:author="Prasasti Karunia Farista Ananto" w:date="2021-10-14T16:56:00Z">
              <w:rPr>
                <w:rStyle w:val="Hyperlink"/>
                <w:noProof/>
              </w:rPr>
            </w:rPrChange>
          </w:rPr>
          <w:fldChar w:fldCharType="begin"/>
        </w:r>
        <w:r w:rsidRPr="00006ABF">
          <w:rPr>
            <w:rStyle w:val="Hyperlink"/>
            <w:rFonts w:ascii="Times New Roman" w:hAnsi="Times New Roman" w:cs="Times New Roman"/>
            <w:noProof/>
            <w:rPrChange w:id="1681" w:author="Prasasti Karunia Farista Ananto" w:date="2021-10-14T16:56:00Z">
              <w:rPr>
                <w:rStyle w:val="Hyperlink"/>
                <w:noProof/>
              </w:rPr>
            </w:rPrChange>
          </w:rPr>
          <w:instrText xml:space="preserve"> </w:instrText>
        </w:r>
        <w:r w:rsidRPr="00006ABF">
          <w:rPr>
            <w:rFonts w:ascii="Times New Roman" w:hAnsi="Times New Roman" w:cs="Times New Roman"/>
            <w:noProof/>
            <w:rPrChange w:id="1682" w:author="Prasasti Karunia Farista Ananto" w:date="2021-10-14T16:56:00Z">
              <w:rPr>
                <w:noProof/>
              </w:rPr>
            </w:rPrChange>
          </w:rPr>
          <w:instrText>HYPERLINK \l "_Toc84944881"</w:instrText>
        </w:r>
        <w:r w:rsidRPr="00006ABF">
          <w:rPr>
            <w:rStyle w:val="Hyperlink"/>
            <w:rFonts w:ascii="Times New Roman" w:hAnsi="Times New Roman" w:cs="Times New Roman"/>
            <w:noProof/>
            <w:rPrChange w:id="1683" w:author="Prasasti Karunia Farista Ananto" w:date="2021-10-14T16:56:00Z">
              <w:rPr>
                <w:rStyle w:val="Hyperlink"/>
                <w:noProof/>
              </w:rPr>
            </w:rPrChange>
          </w:rPr>
          <w:instrText xml:space="preserve"> </w:instrText>
        </w:r>
        <w:r w:rsidRPr="008B62E9">
          <w:rPr>
            <w:rStyle w:val="Hyperlink"/>
            <w:rFonts w:ascii="Times New Roman" w:hAnsi="Times New Roman" w:cs="Times New Roman"/>
            <w:noProof/>
          </w:rPr>
        </w:r>
        <w:r w:rsidRPr="00006ABF">
          <w:rPr>
            <w:rStyle w:val="Hyperlink"/>
            <w:rFonts w:ascii="Times New Roman" w:hAnsi="Times New Roman" w:cs="Times New Roman"/>
            <w:noProof/>
            <w:rPrChange w:id="1684" w:author="Prasasti Karunia Farista Ananto" w:date="2021-10-14T16:56:00Z">
              <w:rPr>
                <w:rStyle w:val="Hyperlink"/>
                <w:noProof/>
              </w:rPr>
            </w:rPrChange>
          </w:rPr>
          <w:fldChar w:fldCharType="separate"/>
        </w:r>
        <w:r w:rsidRPr="00006ABF">
          <w:rPr>
            <w:rStyle w:val="Hyperlink"/>
            <w:rFonts w:ascii="Times New Roman" w:hAnsi="Times New Roman" w:cs="Times New Roman"/>
            <w:noProof/>
            <w:rPrChange w:id="1685" w:author="Prasasti Karunia Farista Ananto" w:date="2021-10-14T16:56:00Z">
              <w:rPr>
                <w:rStyle w:val="Hyperlink"/>
                <w:noProof/>
              </w:rPr>
            </w:rPrChange>
          </w:rPr>
          <w:t>Gambar IV</w:t>
        </w:r>
        <w:r w:rsidRPr="00006ABF">
          <w:rPr>
            <w:rStyle w:val="Hyperlink"/>
            <w:rFonts w:ascii="Times New Roman" w:hAnsi="Times New Roman" w:cs="Times New Roman"/>
            <w:noProof/>
            <w:rPrChange w:id="1686" w:author="Prasasti Karunia Farista Ananto" w:date="2021-10-14T16:56:00Z">
              <w:rPr>
                <w:rStyle w:val="Hyperlink"/>
                <w:noProof/>
              </w:rPr>
            </w:rPrChange>
          </w:rPr>
          <w:noBreakHyphen/>
          <w:t>16. Hasil Proyeksi Sektor Jasa Kesehatan dan Kegiatan Sosial</w:t>
        </w:r>
        <w:r w:rsidRPr="00006ABF">
          <w:rPr>
            <w:rFonts w:ascii="Times New Roman" w:hAnsi="Times New Roman" w:cs="Times New Roman"/>
            <w:noProof/>
            <w:webHidden/>
            <w:rPrChange w:id="1687" w:author="Prasasti Karunia Farista Ananto" w:date="2021-10-14T16:56:00Z">
              <w:rPr>
                <w:noProof/>
                <w:webHidden/>
              </w:rPr>
            </w:rPrChange>
          </w:rPr>
          <w:tab/>
        </w:r>
        <w:r w:rsidRPr="00006ABF">
          <w:rPr>
            <w:rFonts w:ascii="Times New Roman" w:hAnsi="Times New Roman" w:cs="Times New Roman"/>
            <w:noProof/>
            <w:webHidden/>
            <w:rPrChange w:id="1688" w:author="Prasasti Karunia Farista Ananto" w:date="2021-10-14T16:56:00Z">
              <w:rPr>
                <w:noProof/>
                <w:webHidden/>
              </w:rPr>
            </w:rPrChange>
          </w:rPr>
          <w:fldChar w:fldCharType="begin"/>
        </w:r>
        <w:r w:rsidRPr="00006ABF">
          <w:rPr>
            <w:rFonts w:ascii="Times New Roman" w:hAnsi="Times New Roman" w:cs="Times New Roman"/>
            <w:noProof/>
            <w:webHidden/>
            <w:rPrChange w:id="1689" w:author="Prasasti Karunia Farista Ananto" w:date="2021-10-14T16:56:00Z">
              <w:rPr>
                <w:noProof/>
                <w:webHidden/>
              </w:rPr>
            </w:rPrChange>
          </w:rPr>
          <w:instrText xml:space="preserve"> PAGEREF _Toc84944881 \h </w:instrText>
        </w:r>
      </w:ins>
      <w:r w:rsidRPr="008B62E9">
        <w:rPr>
          <w:rFonts w:ascii="Times New Roman" w:hAnsi="Times New Roman" w:cs="Times New Roman"/>
          <w:noProof/>
          <w:webHidden/>
        </w:rPr>
      </w:r>
      <w:r w:rsidRPr="00006ABF">
        <w:rPr>
          <w:rFonts w:ascii="Times New Roman" w:hAnsi="Times New Roman" w:cs="Times New Roman"/>
          <w:noProof/>
          <w:webHidden/>
          <w:rPrChange w:id="1690" w:author="Prasasti Karunia Farista Ananto" w:date="2021-10-14T16:56:00Z">
            <w:rPr>
              <w:noProof/>
              <w:webHidden/>
            </w:rPr>
          </w:rPrChange>
        </w:rPr>
        <w:fldChar w:fldCharType="separate"/>
      </w:r>
      <w:ins w:id="1691" w:author="Prasasti Karunia Farista Ananto" w:date="2021-10-12T15:27:00Z">
        <w:r w:rsidRPr="00006ABF">
          <w:rPr>
            <w:rFonts w:ascii="Times New Roman" w:hAnsi="Times New Roman" w:cs="Times New Roman"/>
            <w:noProof/>
            <w:webHidden/>
            <w:rPrChange w:id="1692" w:author="Prasasti Karunia Farista Ananto" w:date="2021-10-14T16:56:00Z">
              <w:rPr>
                <w:noProof/>
                <w:webHidden/>
              </w:rPr>
            </w:rPrChange>
          </w:rPr>
          <w:t>52</w:t>
        </w:r>
        <w:r w:rsidRPr="00006ABF">
          <w:rPr>
            <w:rFonts w:ascii="Times New Roman" w:hAnsi="Times New Roman" w:cs="Times New Roman"/>
            <w:noProof/>
            <w:webHidden/>
            <w:rPrChange w:id="1693" w:author="Prasasti Karunia Farista Ananto" w:date="2021-10-14T16:56:00Z">
              <w:rPr>
                <w:noProof/>
                <w:webHidden/>
              </w:rPr>
            </w:rPrChange>
          </w:rPr>
          <w:fldChar w:fldCharType="end"/>
        </w:r>
        <w:r w:rsidRPr="00006ABF">
          <w:rPr>
            <w:rStyle w:val="Hyperlink"/>
            <w:rFonts w:ascii="Times New Roman" w:hAnsi="Times New Roman" w:cs="Times New Roman"/>
            <w:noProof/>
            <w:rPrChange w:id="1694" w:author="Prasasti Karunia Farista Ananto" w:date="2021-10-14T16:56:00Z">
              <w:rPr>
                <w:rStyle w:val="Hyperlink"/>
                <w:noProof/>
              </w:rPr>
            </w:rPrChange>
          </w:rPr>
          <w:fldChar w:fldCharType="end"/>
        </w:r>
      </w:ins>
    </w:p>
    <w:p w14:paraId="1EDF54E9" w14:textId="217C24D7" w:rsidR="00015ADF" w:rsidRPr="00006ABF" w:rsidRDefault="00015ADF" w:rsidP="00CC4C47">
      <w:pPr>
        <w:pStyle w:val="TableofFigures"/>
        <w:tabs>
          <w:tab w:val="right" w:leader="dot" w:pos="9016"/>
        </w:tabs>
        <w:spacing w:line="360" w:lineRule="auto"/>
        <w:rPr>
          <w:ins w:id="1695" w:author="Prasasti Karunia Farista Ananto" w:date="2021-10-12T15:27:00Z"/>
          <w:rFonts w:ascii="Times New Roman" w:eastAsiaTheme="minorEastAsia" w:hAnsi="Times New Roman" w:cs="Times New Roman"/>
          <w:noProof/>
          <w:lang w:val="en-US" w:eastAsia="zh-TW"/>
          <w:rPrChange w:id="1696" w:author="Prasasti Karunia Farista Ananto" w:date="2021-10-14T16:56:00Z">
            <w:rPr>
              <w:ins w:id="1697" w:author="Prasasti Karunia Farista Ananto" w:date="2021-10-12T15:27:00Z"/>
              <w:rFonts w:eastAsiaTheme="minorEastAsia"/>
              <w:noProof/>
              <w:lang w:val="en-US" w:eastAsia="zh-TW"/>
            </w:rPr>
          </w:rPrChange>
        </w:rPr>
        <w:pPrChange w:id="1698" w:author="nadira firinda" w:date="2022-10-29T23:37:00Z">
          <w:pPr>
            <w:pStyle w:val="TableofFigures"/>
            <w:tabs>
              <w:tab w:val="right" w:leader="dot" w:pos="9016"/>
            </w:tabs>
          </w:pPr>
        </w:pPrChange>
      </w:pPr>
      <w:ins w:id="1699" w:author="Prasasti Karunia Farista Ananto" w:date="2021-10-12T15:27:00Z">
        <w:r w:rsidRPr="00006ABF">
          <w:rPr>
            <w:rStyle w:val="Hyperlink"/>
            <w:rFonts w:ascii="Times New Roman" w:hAnsi="Times New Roman" w:cs="Times New Roman"/>
            <w:noProof/>
            <w:rPrChange w:id="1700" w:author="Prasasti Karunia Farista Ananto" w:date="2021-10-14T16:56:00Z">
              <w:rPr>
                <w:rStyle w:val="Hyperlink"/>
                <w:noProof/>
              </w:rPr>
            </w:rPrChange>
          </w:rPr>
          <w:fldChar w:fldCharType="begin"/>
        </w:r>
        <w:r w:rsidRPr="00006ABF">
          <w:rPr>
            <w:rStyle w:val="Hyperlink"/>
            <w:rFonts w:ascii="Times New Roman" w:hAnsi="Times New Roman" w:cs="Times New Roman"/>
            <w:noProof/>
            <w:rPrChange w:id="1701" w:author="Prasasti Karunia Farista Ananto" w:date="2021-10-14T16:56:00Z">
              <w:rPr>
                <w:rStyle w:val="Hyperlink"/>
                <w:noProof/>
              </w:rPr>
            </w:rPrChange>
          </w:rPr>
          <w:instrText xml:space="preserve"> </w:instrText>
        </w:r>
        <w:r w:rsidRPr="00006ABF">
          <w:rPr>
            <w:rFonts w:ascii="Times New Roman" w:hAnsi="Times New Roman" w:cs="Times New Roman"/>
            <w:noProof/>
            <w:rPrChange w:id="1702" w:author="Prasasti Karunia Farista Ananto" w:date="2021-10-14T16:56:00Z">
              <w:rPr>
                <w:noProof/>
              </w:rPr>
            </w:rPrChange>
          </w:rPr>
          <w:instrText>HYPERLINK \l "_Toc84944882"</w:instrText>
        </w:r>
        <w:r w:rsidRPr="00006ABF">
          <w:rPr>
            <w:rStyle w:val="Hyperlink"/>
            <w:rFonts w:ascii="Times New Roman" w:hAnsi="Times New Roman" w:cs="Times New Roman"/>
            <w:noProof/>
            <w:rPrChange w:id="1703" w:author="Prasasti Karunia Farista Ananto" w:date="2021-10-14T16:56:00Z">
              <w:rPr>
                <w:rStyle w:val="Hyperlink"/>
                <w:noProof/>
              </w:rPr>
            </w:rPrChange>
          </w:rPr>
          <w:instrText xml:space="preserve"> </w:instrText>
        </w:r>
        <w:r w:rsidRPr="008B62E9">
          <w:rPr>
            <w:rStyle w:val="Hyperlink"/>
            <w:rFonts w:ascii="Times New Roman" w:hAnsi="Times New Roman" w:cs="Times New Roman"/>
            <w:noProof/>
          </w:rPr>
        </w:r>
        <w:r w:rsidRPr="00006ABF">
          <w:rPr>
            <w:rStyle w:val="Hyperlink"/>
            <w:rFonts w:ascii="Times New Roman" w:hAnsi="Times New Roman" w:cs="Times New Roman"/>
            <w:noProof/>
            <w:rPrChange w:id="1704" w:author="Prasasti Karunia Farista Ananto" w:date="2021-10-14T16:56:00Z">
              <w:rPr>
                <w:rStyle w:val="Hyperlink"/>
                <w:noProof/>
              </w:rPr>
            </w:rPrChange>
          </w:rPr>
          <w:fldChar w:fldCharType="separate"/>
        </w:r>
        <w:r w:rsidRPr="00006ABF">
          <w:rPr>
            <w:rStyle w:val="Hyperlink"/>
            <w:rFonts w:ascii="Times New Roman" w:hAnsi="Times New Roman" w:cs="Times New Roman"/>
            <w:noProof/>
            <w:rPrChange w:id="1705" w:author="Prasasti Karunia Farista Ananto" w:date="2021-10-14T16:56:00Z">
              <w:rPr>
                <w:rStyle w:val="Hyperlink"/>
                <w:noProof/>
              </w:rPr>
            </w:rPrChange>
          </w:rPr>
          <w:t>Gambar IV</w:t>
        </w:r>
        <w:r w:rsidRPr="00006ABF">
          <w:rPr>
            <w:rStyle w:val="Hyperlink"/>
            <w:rFonts w:ascii="Times New Roman" w:hAnsi="Times New Roman" w:cs="Times New Roman"/>
            <w:noProof/>
            <w:rPrChange w:id="1706" w:author="Prasasti Karunia Farista Ananto" w:date="2021-10-14T16:56:00Z">
              <w:rPr>
                <w:rStyle w:val="Hyperlink"/>
                <w:noProof/>
              </w:rPr>
            </w:rPrChange>
          </w:rPr>
          <w:noBreakHyphen/>
          <w:t>17. Hasil Proyeksi Sektor Jasa Lainnya</w:t>
        </w:r>
        <w:r w:rsidRPr="00006ABF">
          <w:rPr>
            <w:rFonts w:ascii="Times New Roman" w:hAnsi="Times New Roman" w:cs="Times New Roman"/>
            <w:noProof/>
            <w:webHidden/>
            <w:rPrChange w:id="1707" w:author="Prasasti Karunia Farista Ananto" w:date="2021-10-14T16:56:00Z">
              <w:rPr>
                <w:noProof/>
                <w:webHidden/>
              </w:rPr>
            </w:rPrChange>
          </w:rPr>
          <w:tab/>
        </w:r>
        <w:r w:rsidRPr="00006ABF">
          <w:rPr>
            <w:rFonts w:ascii="Times New Roman" w:hAnsi="Times New Roman" w:cs="Times New Roman"/>
            <w:noProof/>
            <w:webHidden/>
            <w:rPrChange w:id="1708" w:author="Prasasti Karunia Farista Ananto" w:date="2021-10-14T16:56:00Z">
              <w:rPr>
                <w:noProof/>
                <w:webHidden/>
              </w:rPr>
            </w:rPrChange>
          </w:rPr>
          <w:fldChar w:fldCharType="begin"/>
        </w:r>
        <w:r w:rsidRPr="00006ABF">
          <w:rPr>
            <w:rFonts w:ascii="Times New Roman" w:hAnsi="Times New Roman" w:cs="Times New Roman"/>
            <w:noProof/>
            <w:webHidden/>
            <w:rPrChange w:id="1709" w:author="Prasasti Karunia Farista Ananto" w:date="2021-10-14T16:56:00Z">
              <w:rPr>
                <w:noProof/>
                <w:webHidden/>
              </w:rPr>
            </w:rPrChange>
          </w:rPr>
          <w:instrText xml:space="preserve"> PAGEREF _Toc84944882 \h </w:instrText>
        </w:r>
      </w:ins>
      <w:r w:rsidRPr="008B62E9">
        <w:rPr>
          <w:rFonts w:ascii="Times New Roman" w:hAnsi="Times New Roman" w:cs="Times New Roman"/>
          <w:noProof/>
          <w:webHidden/>
        </w:rPr>
      </w:r>
      <w:r w:rsidRPr="00006ABF">
        <w:rPr>
          <w:rFonts w:ascii="Times New Roman" w:hAnsi="Times New Roman" w:cs="Times New Roman"/>
          <w:noProof/>
          <w:webHidden/>
          <w:rPrChange w:id="1710" w:author="Prasasti Karunia Farista Ananto" w:date="2021-10-14T16:56:00Z">
            <w:rPr>
              <w:noProof/>
              <w:webHidden/>
            </w:rPr>
          </w:rPrChange>
        </w:rPr>
        <w:fldChar w:fldCharType="separate"/>
      </w:r>
      <w:ins w:id="1711" w:author="Prasasti Karunia Farista Ananto" w:date="2021-10-12T15:27:00Z">
        <w:r w:rsidRPr="00006ABF">
          <w:rPr>
            <w:rFonts w:ascii="Times New Roman" w:hAnsi="Times New Roman" w:cs="Times New Roman"/>
            <w:noProof/>
            <w:webHidden/>
            <w:rPrChange w:id="1712" w:author="Prasasti Karunia Farista Ananto" w:date="2021-10-14T16:56:00Z">
              <w:rPr>
                <w:noProof/>
                <w:webHidden/>
              </w:rPr>
            </w:rPrChange>
          </w:rPr>
          <w:t>54</w:t>
        </w:r>
        <w:r w:rsidRPr="00006ABF">
          <w:rPr>
            <w:rFonts w:ascii="Times New Roman" w:hAnsi="Times New Roman" w:cs="Times New Roman"/>
            <w:noProof/>
            <w:webHidden/>
            <w:rPrChange w:id="1713" w:author="Prasasti Karunia Farista Ananto" w:date="2021-10-14T16:56:00Z">
              <w:rPr>
                <w:noProof/>
                <w:webHidden/>
              </w:rPr>
            </w:rPrChange>
          </w:rPr>
          <w:fldChar w:fldCharType="end"/>
        </w:r>
        <w:r w:rsidRPr="00006ABF">
          <w:rPr>
            <w:rStyle w:val="Hyperlink"/>
            <w:rFonts w:ascii="Times New Roman" w:hAnsi="Times New Roman" w:cs="Times New Roman"/>
            <w:noProof/>
            <w:rPrChange w:id="1714" w:author="Prasasti Karunia Farista Ananto" w:date="2021-10-14T16:56:00Z">
              <w:rPr>
                <w:rStyle w:val="Hyperlink"/>
                <w:noProof/>
              </w:rPr>
            </w:rPrChange>
          </w:rPr>
          <w:fldChar w:fldCharType="end"/>
        </w:r>
      </w:ins>
    </w:p>
    <w:p w14:paraId="78C92E52" w14:textId="539BDAA2" w:rsidR="00015ADF" w:rsidRPr="00006ABF" w:rsidRDefault="00015ADF" w:rsidP="00CC4C47">
      <w:pPr>
        <w:pStyle w:val="TableofFigures"/>
        <w:tabs>
          <w:tab w:val="right" w:leader="dot" w:pos="9016"/>
        </w:tabs>
        <w:spacing w:line="360" w:lineRule="auto"/>
        <w:rPr>
          <w:ins w:id="1715" w:author="Prasasti Karunia Farista Ananto" w:date="2021-10-12T15:27:00Z"/>
          <w:rFonts w:ascii="Times New Roman" w:eastAsiaTheme="minorEastAsia" w:hAnsi="Times New Roman" w:cs="Times New Roman"/>
          <w:noProof/>
          <w:lang w:val="en-US" w:eastAsia="zh-TW"/>
          <w:rPrChange w:id="1716" w:author="Prasasti Karunia Farista Ananto" w:date="2021-10-14T16:56:00Z">
            <w:rPr>
              <w:ins w:id="1717" w:author="Prasasti Karunia Farista Ananto" w:date="2021-10-12T15:27:00Z"/>
              <w:rFonts w:eastAsiaTheme="minorEastAsia"/>
              <w:noProof/>
              <w:lang w:val="en-US" w:eastAsia="zh-TW"/>
            </w:rPr>
          </w:rPrChange>
        </w:rPr>
        <w:pPrChange w:id="1718" w:author="nadira firinda" w:date="2022-10-29T23:37:00Z">
          <w:pPr>
            <w:pStyle w:val="TableofFigures"/>
            <w:tabs>
              <w:tab w:val="right" w:leader="dot" w:pos="9016"/>
            </w:tabs>
          </w:pPr>
        </w:pPrChange>
      </w:pPr>
      <w:ins w:id="1719" w:author="Prasasti Karunia Farista Ananto" w:date="2021-10-12T15:27:00Z">
        <w:r w:rsidRPr="00006ABF">
          <w:rPr>
            <w:rStyle w:val="Hyperlink"/>
            <w:rFonts w:ascii="Times New Roman" w:hAnsi="Times New Roman" w:cs="Times New Roman"/>
            <w:noProof/>
            <w:rPrChange w:id="1720" w:author="Prasasti Karunia Farista Ananto" w:date="2021-10-14T16:56:00Z">
              <w:rPr>
                <w:rStyle w:val="Hyperlink"/>
                <w:noProof/>
              </w:rPr>
            </w:rPrChange>
          </w:rPr>
          <w:fldChar w:fldCharType="begin"/>
        </w:r>
        <w:r w:rsidRPr="00006ABF">
          <w:rPr>
            <w:rStyle w:val="Hyperlink"/>
            <w:rFonts w:ascii="Times New Roman" w:hAnsi="Times New Roman" w:cs="Times New Roman"/>
            <w:noProof/>
            <w:rPrChange w:id="1721" w:author="Prasasti Karunia Farista Ananto" w:date="2021-10-14T16:56:00Z">
              <w:rPr>
                <w:rStyle w:val="Hyperlink"/>
                <w:noProof/>
              </w:rPr>
            </w:rPrChange>
          </w:rPr>
          <w:instrText xml:space="preserve"> </w:instrText>
        </w:r>
        <w:r w:rsidRPr="00006ABF">
          <w:rPr>
            <w:rFonts w:ascii="Times New Roman" w:hAnsi="Times New Roman" w:cs="Times New Roman"/>
            <w:noProof/>
            <w:rPrChange w:id="1722" w:author="Prasasti Karunia Farista Ananto" w:date="2021-10-14T16:56:00Z">
              <w:rPr>
                <w:noProof/>
              </w:rPr>
            </w:rPrChange>
          </w:rPr>
          <w:instrText>HYPERLINK \l "_Toc84944883"</w:instrText>
        </w:r>
        <w:r w:rsidRPr="00006ABF">
          <w:rPr>
            <w:rStyle w:val="Hyperlink"/>
            <w:rFonts w:ascii="Times New Roman" w:hAnsi="Times New Roman" w:cs="Times New Roman"/>
            <w:noProof/>
            <w:rPrChange w:id="1723" w:author="Prasasti Karunia Farista Ananto" w:date="2021-10-14T16:56:00Z">
              <w:rPr>
                <w:rStyle w:val="Hyperlink"/>
                <w:noProof/>
              </w:rPr>
            </w:rPrChange>
          </w:rPr>
          <w:instrText xml:space="preserve"> </w:instrText>
        </w:r>
        <w:r w:rsidRPr="008B62E9">
          <w:rPr>
            <w:rStyle w:val="Hyperlink"/>
            <w:rFonts w:ascii="Times New Roman" w:hAnsi="Times New Roman" w:cs="Times New Roman"/>
            <w:noProof/>
          </w:rPr>
        </w:r>
        <w:r w:rsidRPr="00006ABF">
          <w:rPr>
            <w:rStyle w:val="Hyperlink"/>
            <w:rFonts w:ascii="Times New Roman" w:hAnsi="Times New Roman" w:cs="Times New Roman"/>
            <w:noProof/>
            <w:rPrChange w:id="1724" w:author="Prasasti Karunia Farista Ananto" w:date="2021-10-14T16:56:00Z">
              <w:rPr>
                <w:rStyle w:val="Hyperlink"/>
                <w:noProof/>
              </w:rPr>
            </w:rPrChange>
          </w:rPr>
          <w:fldChar w:fldCharType="separate"/>
        </w:r>
        <w:r w:rsidRPr="00006ABF">
          <w:rPr>
            <w:rStyle w:val="Hyperlink"/>
            <w:rFonts w:ascii="Times New Roman" w:hAnsi="Times New Roman" w:cs="Times New Roman"/>
            <w:noProof/>
            <w:rPrChange w:id="1725" w:author="Prasasti Karunia Farista Ananto" w:date="2021-10-14T16:56:00Z">
              <w:rPr>
                <w:rStyle w:val="Hyperlink"/>
                <w:noProof/>
              </w:rPr>
            </w:rPrChange>
          </w:rPr>
          <w:t>Gambar IV</w:t>
        </w:r>
        <w:r w:rsidRPr="00006ABF">
          <w:rPr>
            <w:rStyle w:val="Hyperlink"/>
            <w:rFonts w:ascii="Times New Roman" w:hAnsi="Times New Roman" w:cs="Times New Roman"/>
            <w:noProof/>
            <w:rPrChange w:id="1726" w:author="Prasasti Karunia Farista Ananto" w:date="2021-10-14T16:56:00Z">
              <w:rPr>
                <w:rStyle w:val="Hyperlink"/>
                <w:noProof/>
              </w:rPr>
            </w:rPrChange>
          </w:rPr>
          <w:noBreakHyphen/>
          <w:t>18. Hasil Impluse Response Shock Konsumsi Swasta</w:t>
        </w:r>
        <w:r w:rsidRPr="00006ABF">
          <w:rPr>
            <w:rFonts w:ascii="Times New Roman" w:hAnsi="Times New Roman" w:cs="Times New Roman"/>
            <w:noProof/>
            <w:webHidden/>
            <w:rPrChange w:id="1727" w:author="Prasasti Karunia Farista Ananto" w:date="2021-10-14T16:56:00Z">
              <w:rPr>
                <w:noProof/>
                <w:webHidden/>
              </w:rPr>
            </w:rPrChange>
          </w:rPr>
          <w:tab/>
        </w:r>
        <w:r w:rsidRPr="00006ABF">
          <w:rPr>
            <w:rFonts w:ascii="Times New Roman" w:hAnsi="Times New Roman" w:cs="Times New Roman"/>
            <w:noProof/>
            <w:webHidden/>
            <w:rPrChange w:id="1728" w:author="Prasasti Karunia Farista Ananto" w:date="2021-10-14T16:56:00Z">
              <w:rPr>
                <w:noProof/>
                <w:webHidden/>
              </w:rPr>
            </w:rPrChange>
          </w:rPr>
          <w:fldChar w:fldCharType="begin"/>
        </w:r>
        <w:r w:rsidRPr="00006ABF">
          <w:rPr>
            <w:rFonts w:ascii="Times New Roman" w:hAnsi="Times New Roman" w:cs="Times New Roman"/>
            <w:noProof/>
            <w:webHidden/>
            <w:rPrChange w:id="1729" w:author="Prasasti Karunia Farista Ananto" w:date="2021-10-14T16:56:00Z">
              <w:rPr>
                <w:noProof/>
                <w:webHidden/>
              </w:rPr>
            </w:rPrChange>
          </w:rPr>
          <w:instrText xml:space="preserve"> PAGEREF _Toc84944883 \h </w:instrText>
        </w:r>
      </w:ins>
      <w:r w:rsidRPr="008B62E9">
        <w:rPr>
          <w:rFonts w:ascii="Times New Roman" w:hAnsi="Times New Roman" w:cs="Times New Roman"/>
          <w:noProof/>
          <w:webHidden/>
        </w:rPr>
      </w:r>
      <w:r w:rsidRPr="00006ABF">
        <w:rPr>
          <w:rFonts w:ascii="Times New Roman" w:hAnsi="Times New Roman" w:cs="Times New Roman"/>
          <w:noProof/>
          <w:webHidden/>
          <w:rPrChange w:id="1730" w:author="Prasasti Karunia Farista Ananto" w:date="2021-10-14T16:56:00Z">
            <w:rPr>
              <w:noProof/>
              <w:webHidden/>
            </w:rPr>
          </w:rPrChange>
        </w:rPr>
        <w:fldChar w:fldCharType="separate"/>
      </w:r>
      <w:ins w:id="1731" w:author="Prasasti Karunia Farista Ananto" w:date="2021-10-12T15:27:00Z">
        <w:r w:rsidRPr="00006ABF">
          <w:rPr>
            <w:rFonts w:ascii="Times New Roman" w:hAnsi="Times New Roman" w:cs="Times New Roman"/>
            <w:noProof/>
            <w:webHidden/>
            <w:rPrChange w:id="1732" w:author="Prasasti Karunia Farista Ananto" w:date="2021-10-14T16:56:00Z">
              <w:rPr>
                <w:noProof/>
                <w:webHidden/>
              </w:rPr>
            </w:rPrChange>
          </w:rPr>
          <w:t>55</w:t>
        </w:r>
        <w:r w:rsidRPr="00006ABF">
          <w:rPr>
            <w:rFonts w:ascii="Times New Roman" w:hAnsi="Times New Roman" w:cs="Times New Roman"/>
            <w:noProof/>
            <w:webHidden/>
            <w:rPrChange w:id="1733" w:author="Prasasti Karunia Farista Ananto" w:date="2021-10-14T16:56:00Z">
              <w:rPr>
                <w:noProof/>
                <w:webHidden/>
              </w:rPr>
            </w:rPrChange>
          </w:rPr>
          <w:fldChar w:fldCharType="end"/>
        </w:r>
        <w:r w:rsidRPr="00006ABF">
          <w:rPr>
            <w:rStyle w:val="Hyperlink"/>
            <w:rFonts w:ascii="Times New Roman" w:hAnsi="Times New Roman" w:cs="Times New Roman"/>
            <w:noProof/>
            <w:rPrChange w:id="1734" w:author="Prasasti Karunia Farista Ananto" w:date="2021-10-14T16:56:00Z">
              <w:rPr>
                <w:rStyle w:val="Hyperlink"/>
                <w:noProof/>
              </w:rPr>
            </w:rPrChange>
          </w:rPr>
          <w:fldChar w:fldCharType="end"/>
        </w:r>
      </w:ins>
    </w:p>
    <w:p w14:paraId="5902FFE1" w14:textId="05839E84" w:rsidR="00015ADF" w:rsidRPr="00006ABF" w:rsidRDefault="00015ADF" w:rsidP="00CC4C47">
      <w:pPr>
        <w:pStyle w:val="TableofFigures"/>
        <w:tabs>
          <w:tab w:val="right" w:leader="dot" w:pos="9016"/>
        </w:tabs>
        <w:spacing w:line="360" w:lineRule="auto"/>
        <w:rPr>
          <w:ins w:id="1735" w:author="Prasasti Karunia Farista Ananto" w:date="2021-10-12T15:27:00Z"/>
          <w:rFonts w:ascii="Times New Roman" w:eastAsiaTheme="minorEastAsia" w:hAnsi="Times New Roman" w:cs="Times New Roman"/>
          <w:noProof/>
          <w:lang w:val="en-US" w:eastAsia="zh-TW"/>
          <w:rPrChange w:id="1736" w:author="Prasasti Karunia Farista Ananto" w:date="2021-10-14T16:56:00Z">
            <w:rPr>
              <w:ins w:id="1737" w:author="Prasasti Karunia Farista Ananto" w:date="2021-10-12T15:27:00Z"/>
              <w:rFonts w:eastAsiaTheme="minorEastAsia"/>
              <w:noProof/>
              <w:lang w:val="en-US" w:eastAsia="zh-TW"/>
            </w:rPr>
          </w:rPrChange>
        </w:rPr>
        <w:pPrChange w:id="1738" w:author="nadira firinda" w:date="2022-10-29T23:37:00Z">
          <w:pPr>
            <w:pStyle w:val="TableofFigures"/>
            <w:tabs>
              <w:tab w:val="right" w:leader="dot" w:pos="9016"/>
            </w:tabs>
          </w:pPr>
        </w:pPrChange>
      </w:pPr>
      <w:ins w:id="1739" w:author="Prasasti Karunia Farista Ananto" w:date="2021-10-12T15:27:00Z">
        <w:r w:rsidRPr="00006ABF">
          <w:rPr>
            <w:rStyle w:val="Hyperlink"/>
            <w:rFonts w:ascii="Times New Roman" w:hAnsi="Times New Roman" w:cs="Times New Roman"/>
            <w:noProof/>
            <w:rPrChange w:id="1740" w:author="Prasasti Karunia Farista Ananto" w:date="2021-10-14T16:56:00Z">
              <w:rPr>
                <w:rStyle w:val="Hyperlink"/>
                <w:noProof/>
              </w:rPr>
            </w:rPrChange>
          </w:rPr>
          <w:fldChar w:fldCharType="begin"/>
        </w:r>
        <w:r w:rsidRPr="00006ABF">
          <w:rPr>
            <w:rStyle w:val="Hyperlink"/>
            <w:rFonts w:ascii="Times New Roman" w:hAnsi="Times New Roman" w:cs="Times New Roman"/>
            <w:noProof/>
            <w:rPrChange w:id="1741" w:author="Prasasti Karunia Farista Ananto" w:date="2021-10-14T16:56:00Z">
              <w:rPr>
                <w:rStyle w:val="Hyperlink"/>
                <w:noProof/>
              </w:rPr>
            </w:rPrChange>
          </w:rPr>
          <w:instrText xml:space="preserve"> </w:instrText>
        </w:r>
        <w:r w:rsidRPr="00006ABF">
          <w:rPr>
            <w:rFonts w:ascii="Times New Roman" w:hAnsi="Times New Roman" w:cs="Times New Roman"/>
            <w:noProof/>
            <w:rPrChange w:id="1742" w:author="Prasasti Karunia Farista Ananto" w:date="2021-10-14T16:56:00Z">
              <w:rPr>
                <w:noProof/>
              </w:rPr>
            </w:rPrChange>
          </w:rPr>
          <w:instrText>HYPERLINK \l "_Toc84944884"</w:instrText>
        </w:r>
        <w:r w:rsidRPr="00006ABF">
          <w:rPr>
            <w:rStyle w:val="Hyperlink"/>
            <w:rFonts w:ascii="Times New Roman" w:hAnsi="Times New Roman" w:cs="Times New Roman"/>
            <w:noProof/>
            <w:rPrChange w:id="1743" w:author="Prasasti Karunia Farista Ananto" w:date="2021-10-14T16:56:00Z">
              <w:rPr>
                <w:rStyle w:val="Hyperlink"/>
                <w:noProof/>
              </w:rPr>
            </w:rPrChange>
          </w:rPr>
          <w:instrText xml:space="preserve"> </w:instrText>
        </w:r>
        <w:r w:rsidRPr="008B62E9">
          <w:rPr>
            <w:rStyle w:val="Hyperlink"/>
            <w:rFonts w:ascii="Times New Roman" w:hAnsi="Times New Roman" w:cs="Times New Roman"/>
            <w:noProof/>
          </w:rPr>
        </w:r>
        <w:r w:rsidRPr="00006ABF">
          <w:rPr>
            <w:rStyle w:val="Hyperlink"/>
            <w:rFonts w:ascii="Times New Roman" w:hAnsi="Times New Roman" w:cs="Times New Roman"/>
            <w:noProof/>
            <w:rPrChange w:id="1744" w:author="Prasasti Karunia Farista Ananto" w:date="2021-10-14T16:56:00Z">
              <w:rPr>
                <w:rStyle w:val="Hyperlink"/>
                <w:noProof/>
              </w:rPr>
            </w:rPrChange>
          </w:rPr>
          <w:fldChar w:fldCharType="separate"/>
        </w:r>
        <w:r w:rsidRPr="00006ABF">
          <w:rPr>
            <w:rStyle w:val="Hyperlink"/>
            <w:rFonts w:ascii="Times New Roman" w:hAnsi="Times New Roman" w:cs="Times New Roman"/>
            <w:noProof/>
            <w:rPrChange w:id="1745" w:author="Prasasti Karunia Farista Ananto" w:date="2021-10-14T16:56:00Z">
              <w:rPr>
                <w:rStyle w:val="Hyperlink"/>
                <w:noProof/>
              </w:rPr>
            </w:rPrChange>
          </w:rPr>
          <w:t>Gambar IV</w:t>
        </w:r>
        <w:r w:rsidRPr="00006ABF">
          <w:rPr>
            <w:rStyle w:val="Hyperlink"/>
            <w:rFonts w:ascii="Times New Roman" w:hAnsi="Times New Roman" w:cs="Times New Roman"/>
            <w:noProof/>
            <w:rPrChange w:id="1746" w:author="Prasasti Karunia Farista Ananto" w:date="2021-10-14T16:56:00Z">
              <w:rPr>
                <w:rStyle w:val="Hyperlink"/>
                <w:noProof/>
              </w:rPr>
            </w:rPrChange>
          </w:rPr>
          <w:noBreakHyphen/>
          <w:t>19. Hasil Impluse Response Konsumsi Pemerintah</w:t>
        </w:r>
        <w:r w:rsidRPr="00006ABF">
          <w:rPr>
            <w:rFonts w:ascii="Times New Roman" w:hAnsi="Times New Roman" w:cs="Times New Roman"/>
            <w:noProof/>
            <w:webHidden/>
            <w:rPrChange w:id="1747" w:author="Prasasti Karunia Farista Ananto" w:date="2021-10-14T16:56:00Z">
              <w:rPr>
                <w:noProof/>
                <w:webHidden/>
              </w:rPr>
            </w:rPrChange>
          </w:rPr>
          <w:tab/>
        </w:r>
        <w:r w:rsidRPr="00006ABF">
          <w:rPr>
            <w:rFonts w:ascii="Times New Roman" w:hAnsi="Times New Roman" w:cs="Times New Roman"/>
            <w:noProof/>
            <w:webHidden/>
            <w:rPrChange w:id="1748" w:author="Prasasti Karunia Farista Ananto" w:date="2021-10-14T16:56:00Z">
              <w:rPr>
                <w:noProof/>
                <w:webHidden/>
              </w:rPr>
            </w:rPrChange>
          </w:rPr>
          <w:fldChar w:fldCharType="begin"/>
        </w:r>
        <w:r w:rsidRPr="00006ABF">
          <w:rPr>
            <w:rFonts w:ascii="Times New Roman" w:hAnsi="Times New Roman" w:cs="Times New Roman"/>
            <w:noProof/>
            <w:webHidden/>
            <w:rPrChange w:id="1749" w:author="Prasasti Karunia Farista Ananto" w:date="2021-10-14T16:56:00Z">
              <w:rPr>
                <w:noProof/>
                <w:webHidden/>
              </w:rPr>
            </w:rPrChange>
          </w:rPr>
          <w:instrText xml:space="preserve"> PAGEREF _Toc84944884 \h </w:instrText>
        </w:r>
      </w:ins>
      <w:r w:rsidRPr="008B62E9">
        <w:rPr>
          <w:rFonts w:ascii="Times New Roman" w:hAnsi="Times New Roman" w:cs="Times New Roman"/>
          <w:noProof/>
          <w:webHidden/>
        </w:rPr>
      </w:r>
      <w:r w:rsidRPr="00006ABF">
        <w:rPr>
          <w:rFonts w:ascii="Times New Roman" w:hAnsi="Times New Roman" w:cs="Times New Roman"/>
          <w:noProof/>
          <w:webHidden/>
          <w:rPrChange w:id="1750" w:author="Prasasti Karunia Farista Ananto" w:date="2021-10-14T16:56:00Z">
            <w:rPr>
              <w:noProof/>
              <w:webHidden/>
            </w:rPr>
          </w:rPrChange>
        </w:rPr>
        <w:fldChar w:fldCharType="separate"/>
      </w:r>
      <w:ins w:id="1751" w:author="Prasasti Karunia Farista Ananto" w:date="2021-10-12T15:27:00Z">
        <w:r w:rsidRPr="00006ABF">
          <w:rPr>
            <w:rFonts w:ascii="Times New Roman" w:hAnsi="Times New Roman" w:cs="Times New Roman"/>
            <w:noProof/>
            <w:webHidden/>
            <w:rPrChange w:id="1752" w:author="Prasasti Karunia Farista Ananto" w:date="2021-10-14T16:56:00Z">
              <w:rPr>
                <w:noProof/>
                <w:webHidden/>
              </w:rPr>
            </w:rPrChange>
          </w:rPr>
          <w:t>56</w:t>
        </w:r>
        <w:r w:rsidRPr="00006ABF">
          <w:rPr>
            <w:rFonts w:ascii="Times New Roman" w:hAnsi="Times New Roman" w:cs="Times New Roman"/>
            <w:noProof/>
            <w:webHidden/>
            <w:rPrChange w:id="1753" w:author="Prasasti Karunia Farista Ananto" w:date="2021-10-14T16:56:00Z">
              <w:rPr>
                <w:noProof/>
                <w:webHidden/>
              </w:rPr>
            </w:rPrChange>
          </w:rPr>
          <w:fldChar w:fldCharType="end"/>
        </w:r>
        <w:r w:rsidRPr="00006ABF">
          <w:rPr>
            <w:rStyle w:val="Hyperlink"/>
            <w:rFonts w:ascii="Times New Roman" w:hAnsi="Times New Roman" w:cs="Times New Roman"/>
            <w:noProof/>
            <w:rPrChange w:id="1754" w:author="Prasasti Karunia Farista Ananto" w:date="2021-10-14T16:56:00Z">
              <w:rPr>
                <w:rStyle w:val="Hyperlink"/>
                <w:noProof/>
              </w:rPr>
            </w:rPrChange>
          </w:rPr>
          <w:fldChar w:fldCharType="end"/>
        </w:r>
      </w:ins>
    </w:p>
    <w:p w14:paraId="631F352D" w14:textId="1447D05A" w:rsidR="00015ADF" w:rsidRPr="00006ABF" w:rsidRDefault="00015ADF" w:rsidP="00CC4C47">
      <w:pPr>
        <w:pStyle w:val="TableofFigures"/>
        <w:tabs>
          <w:tab w:val="right" w:leader="dot" w:pos="9016"/>
        </w:tabs>
        <w:spacing w:line="360" w:lineRule="auto"/>
        <w:rPr>
          <w:ins w:id="1755" w:author="Prasasti Karunia Farista Ananto" w:date="2021-10-12T15:27:00Z"/>
          <w:rFonts w:ascii="Times New Roman" w:eastAsiaTheme="minorEastAsia" w:hAnsi="Times New Roman" w:cs="Times New Roman"/>
          <w:noProof/>
          <w:lang w:val="en-US" w:eastAsia="zh-TW"/>
          <w:rPrChange w:id="1756" w:author="Prasasti Karunia Farista Ananto" w:date="2021-10-14T16:56:00Z">
            <w:rPr>
              <w:ins w:id="1757" w:author="Prasasti Karunia Farista Ananto" w:date="2021-10-12T15:27:00Z"/>
              <w:rFonts w:eastAsiaTheme="minorEastAsia"/>
              <w:noProof/>
              <w:lang w:val="en-US" w:eastAsia="zh-TW"/>
            </w:rPr>
          </w:rPrChange>
        </w:rPr>
        <w:pPrChange w:id="1758" w:author="nadira firinda" w:date="2022-10-29T23:37:00Z">
          <w:pPr>
            <w:pStyle w:val="TableofFigures"/>
            <w:tabs>
              <w:tab w:val="right" w:leader="dot" w:pos="9016"/>
            </w:tabs>
          </w:pPr>
        </w:pPrChange>
      </w:pPr>
      <w:ins w:id="1759" w:author="Prasasti Karunia Farista Ananto" w:date="2021-10-12T15:27:00Z">
        <w:r w:rsidRPr="00006ABF">
          <w:rPr>
            <w:rStyle w:val="Hyperlink"/>
            <w:rFonts w:ascii="Times New Roman" w:hAnsi="Times New Roman" w:cs="Times New Roman"/>
            <w:noProof/>
            <w:rPrChange w:id="1760" w:author="Prasasti Karunia Farista Ananto" w:date="2021-10-14T16:56:00Z">
              <w:rPr>
                <w:rStyle w:val="Hyperlink"/>
                <w:noProof/>
              </w:rPr>
            </w:rPrChange>
          </w:rPr>
          <w:fldChar w:fldCharType="begin"/>
        </w:r>
        <w:r w:rsidRPr="00006ABF">
          <w:rPr>
            <w:rStyle w:val="Hyperlink"/>
            <w:rFonts w:ascii="Times New Roman" w:hAnsi="Times New Roman" w:cs="Times New Roman"/>
            <w:noProof/>
            <w:rPrChange w:id="1761" w:author="Prasasti Karunia Farista Ananto" w:date="2021-10-14T16:56:00Z">
              <w:rPr>
                <w:rStyle w:val="Hyperlink"/>
                <w:noProof/>
              </w:rPr>
            </w:rPrChange>
          </w:rPr>
          <w:instrText xml:space="preserve"> </w:instrText>
        </w:r>
        <w:r w:rsidRPr="00006ABF">
          <w:rPr>
            <w:rFonts w:ascii="Times New Roman" w:hAnsi="Times New Roman" w:cs="Times New Roman"/>
            <w:noProof/>
            <w:rPrChange w:id="1762" w:author="Prasasti Karunia Farista Ananto" w:date="2021-10-14T16:56:00Z">
              <w:rPr>
                <w:noProof/>
              </w:rPr>
            </w:rPrChange>
          </w:rPr>
          <w:instrText>HYPERLINK \l "_Toc84944885"</w:instrText>
        </w:r>
        <w:r w:rsidRPr="00006ABF">
          <w:rPr>
            <w:rStyle w:val="Hyperlink"/>
            <w:rFonts w:ascii="Times New Roman" w:hAnsi="Times New Roman" w:cs="Times New Roman"/>
            <w:noProof/>
            <w:rPrChange w:id="1763" w:author="Prasasti Karunia Farista Ananto" w:date="2021-10-14T16:56:00Z">
              <w:rPr>
                <w:rStyle w:val="Hyperlink"/>
                <w:noProof/>
              </w:rPr>
            </w:rPrChange>
          </w:rPr>
          <w:instrText xml:space="preserve"> </w:instrText>
        </w:r>
        <w:r w:rsidRPr="008B62E9">
          <w:rPr>
            <w:rStyle w:val="Hyperlink"/>
            <w:rFonts w:ascii="Times New Roman" w:hAnsi="Times New Roman" w:cs="Times New Roman"/>
            <w:noProof/>
          </w:rPr>
        </w:r>
        <w:r w:rsidRPr="00006ABF">
          <w:rPr>
            <w:rStyle w:val="Hyperlink"/>
            <w:rFonts w:ascii="Times New Roman" w:hAnsi="Times New Roman" w:cs="Times New Roman"/>
            <w:noProof/>
            <w:rPrChange w:id="1764" w:author="Prasasti Karunia Farista Ananto" w:date="2021-10-14T16:56:00Z">
              <w:rPr>
                <w:rStyle w:val="Hyperlink"/>
                <w:noProof/>
              </w:rPr>
            </w:rPrChange>
          </w:rPr>
          <w:fldChar w:fldCharType="separate"/>
        </w:r>
        <w:r w:rsidRPr="00006ABF">
          <w:rPr>
            <w:rStyle w:val="Hyperlink"/>
            <w:rFonts w:ascii="Times New Roman" w:hAnsi="Times New Roman" w:cs="Times New Roman"/>
            <w:noProof/>
            <w:rPrChange w:id="1765" w:author="Prasasti Karunia Farista Ananto" w:date="2021-10-14T16:56:00Z">
              <w:rPr>
                <w:rStyle w:val="Hyperlink"/>
                <w:noProof/>
              </w:rPr>
            </w:rPrChange>
          </w:rPr>
          <w:t>Gambar IV</w:t>
        </w:r>
        <w:r w:rsidRPr="00006ABF">
          <w:rPr>
            <w:rStyle w:val="Hyperlink"/>
            <w:rFonts w:ascii="Times New Roman" w:hAnsi="Times New Roman" w:cs="Times New Roman"/>
            <w:noProof/>
            <w:rPrChange w:id="1766" w:author="Prasasti Karunia Farista Ananto" w:date="2021-10-14T16:56:00Z">
              <w:rPr>
                <w:rStyle w:val="Hyperlink"/>
                <w:noProof/>
              </w:rPr>
            </w:rPrChange>
          </w:rPr>
          <w:noBreakHyphen/>
          <w:t>20. Hasil Impluse Response Investasi Bangunan</w:t>
        </w:r>
        <w:r w:rsidRPr="00006ABF">
          <w:rPr>
            <w:rFonts w:ascii="Times New Roman" w:hAnsi="Times New Roman" w:cs="Times New Roman"/>
            <w:noProof/>
            <w:webHidden/>
            <w:rPrChange w:id="1767" w:author="Prasasti Karunia Farista Ananto" w:date="2021-10-14T16:56:00Z">
              <w:rPr>
                <w:noProof/>
                <w:webHidden/>
              </w:rPr>
            </w:rPrChange>
          </w:rPr>
          <w:tab/>
        </w:r>
        <w:r w:rsidRPr="00006ABF">
          <w:rPr>
            <w:rFonts w:ascii="Times New Roman" w:hAnsi="Times New Roman" w:cs="Times New Roman"/>
            <w:noProof/>
            <w:webHidden/>
            <w:rPrChange w:id="1768" w:author="Prasasti Karunia Farista Ananto" w:date="2021-10-14T16:56:00Z">
              <w:rPr>
                <w:noProof/>
                <w:webHidden/>
              </w:rPr>
            </w:rPrChange>
          </w:rPr>
          <w:fldChar w:fldCharType="begin"/>
        </w:r>
        <w:r w:rsidRPr="00006ABF">
          <w:rPr>
            <w:rFonts w:ascii="Times New Roman" w:hAnsi="Times New Roman" w:cs="Times New Roman"/>
            <w:noProof/>
            <w:webHidden/>
            <w:rPrChange w:id="1769" w:author="Prasasti Karunia Farista Ananto" w:date="2021-10-14T16:56:00Z">
              <w:rPr>
                <w:noProof/>
                <w:webHidden/>
              </w:rPr>
            </w:rPrChange>
          </w:rPr>
          <w:instrText xml:space="preserve"> PAGEREF _Toc84944885 \h </w:instrText>
        </w:r>
      </w:ins>
      <w:r w:rsidRPr="008B62E9">
        <w:rPr>
          <w:rFonts w:ascii="Times New Roman" w:hAnsi="Times New Roman" w:cs="Times New Roman"/>
          <w:noProof/>
          <w:webHidden/>
        </w:rPr>
      </w:r>
      <w:r w:rsidRPr="00006ABF">
        <w:rPr>
          <w:rFonts w:ascii="Times New Roman" w:hAnsi="Times New Roman" w:cs="Times New Roman"/>
          <w:noProof/>
          <w:webHidden/>
          <w:rPrChange w:id="1770" w:author="Prasasti Karunia Farista Ananto" w:date="2021-10-14T16:56:00Z">
            <w:rPr>
              <w:noProof/>
              <w:webHidden/>
            </w:rPr>
          </w:rPrChange>
        </w:rPr>
        <w:fldChar w:fldCharType="separate"/>
      </w:r>
      <w:ins w:id="1771" w:author="Prasasti Karunia Farista Ananto" w:date="2021-10-12T15:27:00Z">
        <w:r w:rsidRPr="00006ABF">
          <w:rPr>
            <w:rFonts w:ascii="Times New Roman" w:hAnsi="Times New Roman" w:cs="Times New Roman"/>
            <w:noProof/>
            <w:webHidden/>
            <w:rPrChange w:id="1772" w:author="Prasasti Karunia Farista Ananto" w:date="2021-10-14T16:56:00Z">
              <w:rPr>
                <w:noProof/>
                <w:webHidden/>
              </w:rPr>
            </w:rPrChange>
          </w:rPr>
          <w:t>56</w:t>
        </w:r>
        <w:r w:rsidRPr="00006ABF">
          <w:rPr>
            <w:rFonts w:ascii="Times New Roman" w:hAnsi="Times New Roman" w:cs="Times New Roman"/>
            <w:noProof/>
            <w:webHidden/>
            <w:rPrChange w:id="1773" w:author="Prasasti Karunia Farista Ananto" w:date="2021-10-14T16:56:00Z">
              <w:rPr>
                <w:noProof/>
                <w:webHidden/>
              </w:rPr>
            </w:rPrChange>
          </w:rPr>
          <w:fldChar w:fldCharType="end"/>
        </w:r>
        <w:r w:rsidRPr="00006ABF">
          <w:rPr>
            <w:rStyle w:val="Hyperlink"/>
            <w:rFonts w:ascii="Times New Roman" w:hAnsi="Times New Roman" w:cs="Times New Roman"/>
            <w:noProof/>
            <w:rPrChange w:id="1774" w:author="Prasasti Karunia Farista Ananto" w:date="2021-10-14T16:56:00Z">
              <w:rPr>
                <w:rStyle w:val="Hyperlink"/>
                <w:noProof/>
              </w:rPr>
            </w:rPrChange>
          </w:rPr>
          <w:fldChar w:fldCharType="end"/>
        </w:r>
      </w:ins>
    </w:p>
    <w:p w14:paraId="3F47E267" w14:textId="49C195A2" w:rsidR="00015ADF" w:rsidRPr="00006ABF" w:rsidRDefault="00015ADF" w:rsidP="00CC4C47">
      <w:pPr>
        <w:pStyle w:val="TableofFigures"/>
        <w:tabs>
          <w:tab w:val="right" w:leader="dot" w:pos="9016"/>
        </w:tabs>
        <w:spacing w:line="360" w:lineRule="auto"/>
        <w:rPr>
          <w:ins w:id="1775" w:author="Prasasti Karunia Farista Ananto" w:date="2021-10-12T15:27:00Z"/>
          <w:rFonts w:ascii="Times New Roman" w:eastAsiaTheme="minorEastAsia" w:hAnsi="Times New Roman" w:cs="Times New Roman"/>
          <w:noProof/>
          <w:lang w:val="en-US" w:eastAsia="zh-TW"/>
          <w:rPrChange w:id="1776" w:author="Prasasti Karunia Farista Ananto" w:date="2021-10-14T16:56:00Z">
            <w:rPr>
              <w:ins w:id="1777" w:author="Prasasti Karunia Farista Ananto" w:date="2021-10-12T15:27:00Z"/>
              <w:rFonts w:eastAsiaTheme="minorEastAsia"/>
              <w:noProof/>
              <w:lang w:val="en-US" w:eastAsia="zh-TW"/>
            </w:rPr>
          </w:rPrChange>
        </w:rPr>
        <w:pPrChange w:id="1778" w:author="nadira firinda" w:date="2022-10-29T23:37:00Z">
          <w:pPr>
            <w:pStyle w:val="TableofFigures"/>
            <w:tabs>
              <w:tab w:val="right" w:leader="dot" w:pos="9016"/>
            </w:tabs>
          </w:pPr>
        </w:pPrChange>
      </w:pPr>
      <w:ins w:id="1779" w:author="Prasasti Karunia Farista Ananto" w:date="2021-10-12T15:27:00Z">
        <w:r w:rsidRPr="00006ABF">
          <w:rPr>
            <w:rStyle w:val="Hyperlink"/>
            <w:rFonts w:ascii="Times New Roman" w:hAnsi="Times New Roman" w:cs="Times New Roman"/>
            <w:noProof/>
            <w:rPrChange w:id="1780" w:author="Prasasti Karunia Farista Ananto" w:date="2021-10-14T16:56:00Z">
              <w:rPr>
                <w:rStyle w:val="Hyperlink"/>
                <w:noProof/>
              </w:rPr>
            </w:rPrChange>
          </w:rPr>
          <w:fldChar w:fldCharType="begin"/>
        </w:r>
        <w:r w:rsidRPr="00006ABF">
          <w:rPr>
            <w:rStyle w:val="Hyperlink"/>
            <w:rFonts w:ascii="Times New Roman" w:hAnsi="Times New Roman" w:cs="Times New Roman"/>
            <w:noProof/>
            <w:rPrChange w:id="1781" w:author="Prasasti Karunia Farista Ananto" w:date="2021-10-14T16:56:00Z">
              <w:rPr>
                <w:rStyle w:val="Hyperlink"/>
                <w:noProof/>
              </w:rPr>
            </w:rPrChange>
          </w:rPr>
          <w:instrText xml:space="preserve"> </w:instrText>
        </w:r>
        <w:r w:rsidRPr="00006ABF">
          <w:rPr>
            <w:rFonts w:ascii="Times New Roman" w:hAnsi="Times New Roman" w:cs="Times New Roman"/>
            <w:noProof/>
            <w:rPrChange w:id="1782" w:author="Prasasti Karunia Farista Ananto" w:date="2021-10-14T16:56:00Z">
              <w:rPr>
                <w:noProof/>
              </w:rPr>
            </w:rPrChange>
          </w:rPr>
          <w:instrText>HYPERLINK \l "_Toc84944886"</w:instrText>
        </w:r>
        <w:r w:rsidRPr="00006ABF">
          <w:rPr>
            <w:rStyle w:val="Hyperlink"/>
            <w:rFonts w:ascii="Times New Roman" w:hAnsi="Times New Roman" w:cs="Times New Roman"/>
            <w:noProof/>
            <w:rPrChange w:id="1783" w:author="Prasasti Karunia Farista Ananto" w:date="2021-10-14T16:56:00Z">
              <w:rPr>
                <w:rStyle w:val="Hyperlink"/>
                <w:noProof/>
              </w:rPr>
            </w:rPrChange>
          </w:rPr>
          <w:instrText xml:space="preserve"> </w:instrText>
        </w:r>
        <w:r w:rsidRPr="008B62E9">
          <w:rPr>
            <w:rStyle w:val="Hyperlink"/>
            <w:rFonts w:ascii="Times New Roman" w:hAnsi="Times New Roman" w:cs="Times New Roman"/>
            <w:noProof/>
          </w:rPr>
        </w:r>
        <w:r w:rsidRPr="00006ABF">
          <w:rPr>
            <w:rStyle w:val="Hyperlink"/>
            <w:rFonts w:ascii="Times New Roman" w:hAnsi="Times New Roman" w:cs="Times New Roman"/>
            <w:noProof/>
            <w:rPrChange w:id="1784" w:author="Prasasti Karunia Farista Ananto" w:date="2021-10-14T16:56:00Z">
              <w:rPr>
                <w:rStyle w:val="Hyperlink"/>
                <w:noProof/>
              </w:rPr>
            </w:rPrChange>
          </w:rPr>
          <w:fldChar w:fldCharType="separate"/>
        </w:r>
        <w:r w:rsidRPr="00006ABF">
          <w:rPr>
            <w:rStyle w:val="Hyperlink"/>
            <w:rFonts w:ascii="Times New Roman" w:hAnsi="Times New Roman" w:cs="Times New Roman"/>
            <w:noProof/>
            <w:rPrChange w:id="1785" w:author="Prasasti Karunia Farista Ananto" w:date="2021-10-14T16:56:00Z">
              <w:rPr>
                <w:rStyle w:val="Hyperlink"/>
                <w:noProof/>
              </w:rPr>
            </w:rPrChange>
          </w:rPr>
          <w:t>Gambar IV</w:t>
        </w:r>
        <w:r w:rsidRPr="00006ABF">
          <w:rPr>
            <w:rStyle w:val="Hyperlink"/>
            <w:rFonts w:ascii="Times New Roman" w:hAnsi="Times New Roman" w:cs="Times New Roman"/>
            <w:noProof/>
            <w:rPrChange w:id="1786" w:author="Prasasti Karunia Farista Ananto" w:date="2021-10-14T16:56:00Z">
              <w:rPr>
                <w:rStyle w:val="Hyperlink"/>
                <w:noProof/>
              </w:rPr>
            </w:rPrChange>
          </w:rPr>
          <w:noBreakHyphen/>
          <w:t>21. Hasil Impluse Response Investasi Non-Bangunan</w:t>
        </w:r>
        <w:r w:rsidRPr="00006ABF">
          <w:rPr>
            <w:rFonts w:ascii="Times New Roman" w:hAnsi="Times New Roman" w:cs="Times New Roman"/>
            <w:noProof/>
            <w:webHidden/>
            <w:rPrChange w:id="1787" w:author="Prasasti Karunia Farista Ananto" w:date="2021-10-14T16:56:00Z">
              <w:rPr>
                <w:noProof/>
                <w:webHidden/>
              </w:rPr>
            </w:rPrChange>
          </w:rPr>
          <w:tab/>
        </w:r>
        <w:r w:rsidRPr="00006ABF">
          <w:rPr>
            <w:rFonts w:ascii="Times New Roman" w:hAnsi="Times New Roman" w:cs="Times New Roman"/>
            <w:noProof/>
            <w:webHidden/>
            <w:rPrChange w:id="1788" w:author="Prasasti Karunia Farista Ananto" w:date="2021-10-14T16:56:00Z">
              <w:rPr>
                <w:noProof/>
                <w:webHidden/>
              </w:rPr>
            </w:rPrChange>
          </w:rPr>
          <w:fldChar w:fldCharType="begin"/>
        </w:r>
        <w:r w:rsidRPr="00006ABF">
          <w:rPr>
            <w:rFonts w:ascii="Times New Roman" w:hAnsi="Times New Roman" w:cs="Times New Roman"/>
            <w:noProof/>
            <w:webHidden/>
            <w:rPrChange w:id="1789" w:author="Prasasti Karunia Farista Ananto" w:date="2021-10-14T16:56:00Z">
              <w:rPr>
                <w:noProof/>
                <w:webHidden/>
              </w:rPr>
            </w:rPrChange>
          </w:rPr>
          <w:instrText xml:space="preserve"> PAGEREF _Toc84944886 \h </w:instrText>
        </w:r>
      </w:ins>
      <w:r w:rsidRPr="008B62E9">
        <w:rPr>
          <w:rFonts w:ascii="Times New Roman" w:hAnsi="Times New Roman" w:cs="Times New Roman"/>
          <w:noProof/>
          <w:webHidden/>
        </w:rPr>
      </w:r>
      <w:r w:rsidRPr="00006ABF">
        <w:rPr>
          <w:rFonts w:ascii="Times New Roman" w:hAnsi="Times New Roman" w:cs="Times New Roman"/>
          <w:noProof/>
          <w:webHidden/>
          <w:rPrChange w:id="1790" w:author="Prasasti Karunia Farista Ananto" w:date="2021-10-14T16:56:00Z">
            <w:rPr>
              <w:noProof/>
              <w:webHidden/>
            </w:rPr>
          </w:rPrChange>
        </w:rPr>
        <w:fldChar w:fldCharType="separate"/>
      </w:r>
      <w:ins w:id="1791" w:author="Prasasti Karunia Farista Ananto" w:date="2021-10-12T15:27:00Z">
        <w:r w:rsidRPr="00006ABF">
          <w:rPr>
            <w:rFonts w:ascii="Times New Roman" w:hAnsi="Times New Roman" w:cs="Times New Roman"/>
            <w:noProof/>
            <w:webHidden/>
            <w:rPrChange w:id="1792" w:author="Prasasti Karunia Farista Ananto" w:date="2021-10-14T16:56:00Z">
              <w:rPr>
                <w:noProof/>
                <w:webHidden/>
              </w:rPr>
            </w:rPrChange>
          </w:rPr>
          <w:t>57</w:t>
        </w:r>
        <w:r w:rsidRPr="00006ABF">
          <w:rPr>
            <w:rFonts w:ascii="Times New Roman" w:hAnsi="Times New Roman" w:cs="Times New Roman"/>
            <w:noProof/>
            <w:webHidden/>
            <w:rPrChange w:id="1793" w:author="Prasasti Karunia Farista Ananto" w:date="2021-10-14T16:56:00Z">
              <w:rPr>
                <w:noProof/>
                <w:webHidden/>
              </w:rPr>
            </w:rPrChange>
          </w:rPr>
          <w:fldChar w:fldCharType="end"/>
        </w:r>
        <w:r w:rsidRPr="00006ABF">
          <w:rPr>
            <w:rStyle w:val="Hyperlink"/>
            <w:rFonts w:ascii="Times New Roman" w:hAnsi="Times New Roman" w:cs="Times New Roman"/>
            <w:noProof/>
            <w:rPrChange w:id="1794" w:author="Prasasti Karunia Farista Ananto" w:date="2021-10-14T16:56:00Z">
              <w:rPr>
                <w:rStyle w:val="Hyperlink"/>
                <w:noProof/>
              </w:rPr>
            </w:rPrChange>
          </w:rPr>
          <w:fldChar w:fldCharType="end"/>
        </w:r>
      </w:ins>
    </w:p>
    <w:p w14:paraId="43C56834" w14:textId="0FC6BEDB" w:rsidR="00015ADF" w:rsidRPr="00006ABF" w:rsidRDefault="00015ADF" w:rsidP="00CC4C47">
      <w:pPr>
        <w:pStyle w:val="TableofFigures"/>
        <w:tabs>
          <w:tab w:val="right" w:leader="dot" w:pos="9016"/>
        </w:tabs>
        <w:spacing w:line="360" w:lineRule="auto"/>
        <w:rPr>
          <w:ins w:id="1795" w:author="Prasasti Karunia Farista Ananto" w:date="2021-10-12T15:27:00Z"/>
          <w:rFonts w:ascii="Times New Roman" w:eastAsiaTheme="minorEastAsia" w:hAnsi="Times New Roman" w:cs="Times New Roman"/>
          <w:noProof/>
          <w:lang w:val="en-US" w:eastAsia="zh-TW"/>
          <w:rPrChange w:id="1796" w:author="Prasasti Karunia Farista Ananto" w:date="2021-10-14T16:56:00Z">
            <w:rPr>
              <w:ins w:id="1797" w:author="Prasasti Karunia Farista Ananto" w:date="2021-10-12T15:27:00Z"/>
              <w:rFonts w:eastAsiaTheme="minorEastAsia"/>
              <w:noProof/>
              <w:lang w:val="en-US" w:eastAsia="zh-TW"/>
            </w:rPr>
          </w:rPrChange>
        </w:rPr>
        <w:pPrChange w:id="1798" w:author="nadira firinda" w:date="2022-10-29T23:37:00Z">
          <w:pPr>
            <w:pStyle w:val="TableofFigures"/>
            <w:tabs>
              <w:tab w:val="right" w:leader="dot" w:pos="9016"/>
            </w:tabs>
          </w:pPr>
        </w:pPrChange>
      </w:pPr>
      <w:ins w:id="1799" w:author="Prasasti Karunia Farista Ananto" w:date="2021-10-12T15:27:00Z">
        <w:r w:rsidRPr="00006ABF">
          <w:rPr>
            <w:rStyle w:val="Hyperlink"/>
            <w:rFonts w:ascii="Times New Roman" w:hAnsi="Times New Roman" w:cs="Times New Roman"/>
            <w:noProof/>
            <w:rPrChange w:id="1800" w:author="Prasasti Karunia Farista Ananto" w:date="2021-10-14T16:56:00Z">
              <w:rPr>
                <w:rStyle w:val="Hyperlink"/>
                <w:noProof/>
              </w:rPr>
            </w:rPrChange>
          </w:rPr>
          <w:fldChar w:fldCharType="begin"/>
        </w:r>
        <w:r w:rsidRPr="00006ABF">
          <w:rPr>
            <w:rStyle w:val="Hyperlink"/>
            <w:rFonts w:ascii="Times New Roman" w:hAnsi="Times New Roman" w:cs="Times New Roman"/>
            <w:noProof/>
            <w:rPrChange w:id="1801" w:author="Prasasti Karunia Farista Ananto" w:date="2021-10-14T16:56:00Z">
              <w:rPr>
                <w:rStyle w:val="Hyperlink"/>
                <w:noProof/>
              </w:rPr>
            </w:rPrChange>
          </w:rPr>
          <w:instrText xml:space="preserve"> </w:instrText>
        </w:r>
        <w:r w:rsidRPr="00006ABF">
          <w:rPr>
            <w:rFonts w:ascii="Times New Roman" w:hAnsi="Times New Roman" w:cs="Times New Roman"/>
            <w:noProof/>
            <w:rPrChange w:id="1802" w:author="Prasasti Karunia Farista Ananto" w:date="2021-10-14T16:56:00Z">
              <w:rPr>
                <w:noProof/>
              </w:rPr>
            </w:rPrChange>
          </w:rPr>
          <w:instrText>HYPERLINK \l "_Toc84944887"</w:instrText>
        </w:r>
        <w:r w:rsidRPr="00006ABF">
          <w:rPr>
            <w:rStyle w:val="Hyperlink"/>
            <w:rFonts w:ascii="Times New Roman" w:hAnsi="Times New Roman" w:cs="Times New Roman"/>
            <w:noProof/>
            <w:rPrChange w:id="1803" w:author="Prasasti Karunia Farista Ananto" w:date="2021-10-14T16:56:00Z">
              <w:rPr>
                <w:rStyle w:val="Hyperlink"/>
                <w:noProof/>
              </w:rPr>
            </w:rPrChange>
          </w:rPr>
          <w:instrText xml:space="preserve"> </w:instrText>
        </w:r>
        <w:r w:rsidRPr="008B62E9">
          <w:rPr>
            <w:rStyle w:val="Hyperlink"/>
            <w:rFonts w:ascii="Times New Roman" w:hAnsi="Times New Roman" w:cs="Times New Roman"/>
            <w:noProof/>
          </w:rPr>
        </w:r>
        <w:r w:rsidRPr="00006ABF">
          <w:rPr>
            <w:rStyle w:val="Hyperlink"/>
            <w:rFonts w:ascii="Times New Roman" w:hAnsi="Times New Roman" w:cs="Times New Roman"/>
            <w:noProof/>
            <w:rPrChange w:id="1804" w:author="Prasasti Karunia Farista Ananto" w:date="2021-10-14T16:56:00Z">
              <w:rPr>
                <w:rStyle w:val="Hyperlink"/>
                <w:noProof/>
              </w:rPr>
            </w:rPrChange>
          </w:rPr>
          <w:fldChar w:fldCharType="separate"/>
        </w:r>
        <w:r w:rsidRPr="00006ABF">
          <w:rPr>
            <w:rStyle w:val="Hyperlink"/>
            <w:rFonts w:ascii="Times New Roman" w:hAnsi="Times New Roman" w:cs="Times New Roman"/>
            <w:noProof/>
            <w:rPrChange w:id="1805" w:author="Prasasti Karunia Farista Ananto" w:date="2021-10-14T16:56:00Z">
              <w:rPr>
                <w:rStyle w:val="Hyperlink"/>
                <w:noProof/>
              </w:rPr>
            </w:rPrChange>
          </w:rPr>
          <w:t>Gambar IV</w:t>
        </w:r>
        <w:r w:rsidRPr="00006ABF">
          <w:rPr>
            <w:rStyle w:val="Hyperlink"/>
            <w:rFonts w:ascii="Times New Roman" w:hAnsi="Times New Roman" w:cs="Times New Roman"/>
            <w:noProof/>
            <w:rPrChange w:id="1806" w:author="Prasasti Karunia Farista Ananto" w:date="2021-10-14T16:56:00Z">
              <w:rPr>
                <w:rStyle w:val="Hyperlink"/>
                <w:noProof/>
              </w:rPr>
            </w:rPrChange>
          </w:rPr>
          <w:noBreakHyphen/>
          <w:t>22. Hasil Impluse Response Industri Pengolahan</w:t>
        </w:r>
        <w:r w:rsidRPr="00006ABF">
          <w:rPr>
            <w:rFonts w:ascii="Times New Roman" w:hAnsi="Times New Roman" w:cs="Times New Roman"/>
            <w:noProof/>
            <w:webHidden/>
            <w:rPrChange w:id="1807" w:author="Prasasti Karunia Farista Ananto" w:date="2021-10-14T16:56:00Z">
              <w:rPr>
                <w:noProof/>
                <w:webHidden/>
              </w:rPr>
            </w:rPrChange>
          </w:rPr>
          <w:tab/>
        </w:r>
        <w:r w:rsidRPr="00006ABF">
          <w:rPr>
            <w:rFonts w:ascii="Times New Roman" w:hAnsi="Times New Roman" w:cs="Times New Roman"/>
            <w:noProof/>
            <w:webHidden/>
            <w:rPrChange w:id="1808" w:author="Prasasti Karunia Farista Ananto" w:date="2021-10-14T16:56:00Z">
              <w:rPr>
                <w:noProof/>
                <w:webHidden/>
              </w:rPr>
            </w:rPrChange>
          </w:rPr>
          <w:fldChar w:fldCharType="begin"/>
        </w:r>
        <w:r w:rsidRPr="00006ABF">
          <w:rPr>
            <w:rFonts w:ascii="Times New Roman" w:hAnsi="Times New Roman" w:cs="Times New Roman"/>
            <w:noProof/>
            <w:webHidden/>
            <w:rPrChange w:id="1809" w:author="Prasasti Karunia Farista Ananto" w:date="2021-10-14T16:56:00Z">
              <w:rPr>
                <w:noProof/>
                <w:webHidden/>
              </w:rPr>
            </w:rPrChange>
          </w:rPr>
          <w:instrText xml:space="preserve"> PAGEREF _Toc84944887 \h </w:instrText>
        </w:r>
      </w:ins>
      <w:r w:rsidRPr="008B62E9">
        <w:rPr>
          <w:rFonts w:ascii="Times New Roman" w:hAnsi="Times New Roman" w:cs="Times New Roman"/>
          <w:noProof/>
          <w:webHidden/>
        </w:rPr>
      </w:r>
      <w:r w:rsidRPr="00006ABF">
        <w:rPr>
          <w:rFonts w:ascii="Times New Roman" w:hAnsi="Times New Roman" w:cs="Times New Roman"/>
          <w:noProof/>
          <w:webHidden/>
          <w:rPrChange w:id="1810" w:author="Prasasti Karunia Farista Ananto" w:date="2021-10-14T16:56:00Z">
            <w:rPr>
              <w:noProof/>
              <w:webHidden/>
            </w:rPr>
          </w:rPrChange>
        </w:rPr>
        <w:fldChar w:fldCharType="separate"/>
      </w:r>
      <w:ins w:id="1811" w:author="Prasasti Karunia Farista Ananto" w:date="2021-10-12T15:27:00Z">
        <w:r w:rsidRPr="00006ABF">
          <w:rPr>
            <w:rFonts w:ascii="Times New Roman" w:hAnsi="Times New Roman" w:cs="Times New Roman"/>
            <w:noProof/>
            <w:webHidden/>
            <w:rPrChange w:id="1812" w:author="Prasasti Karunia Farista Ananto" w:date="2021-10-14T16:56:00Z">
              <w:rPr>
                <w:noProof/>
                <w:webHidden/>
              </w:rPr>
            </w:rPrChange>
          </w:rPr>
          <w:t>57</w:t>
        </w:r>
        <w:r w:rsidRPr="00006ABF">
          <w:rPr>
            <w:rFonts w:ascii="Times New Roman" w:hAnsi="Times New Roman" w:cs="Times New Roman"/>
            <w:noProof/>
            <w:webHidden/>
            <w:rPrChange w:id="1813" w:author="Prasasti Karunia Farista Ananto" w:date="2021-10-14T16:56:00Z">
              <w:rPr>
                <w:noProof/>
                <w:webHidden/>
              </w:rPr>
            </w:rPrChange>
          </w:rPr>
          <w:fldChar w:fldCharType="end"/>
        </w:r>
        <w:r w:rsidRPr="00006ABF">
          <w:rPr>
            <w:rStyle w:val="Hyperlink"/>
            <w:rFonts w:ascii="Times New Roman" w:hAnsi="Times New Roman" w:cs="Times New Roman"/>
            <w:noProof/>
            <w:rPrChange w:id="1814" w:author="Prasasti Karunia Farista Ananto" w:date="2021-10-14T16:56:00Z">
              <w:rPr>
                <w:rStyle w:val="Hyperlink"/>
                <w:noProof/>
              </w:rPr>
            </w:rPrChange>
          </w:rPr>
          <w:fldChar w:fldCharType="end"/>
        </w:r>
      </w:ins>
    </w:p>
    <w:p w14:paraId="073B641E" w14:textId="4DC809DA" w:rsidR="00015ADF" w:rsidRPr="00006ABF" w:rsidRDefault="00015ADF" w:rsidP="00CC4C47">
      <w:pPr>
        <w:pStyle w:val="TableofFigures"/>
        <w:tabs>
          <w:tab w:val="right" w:leader="dot" w:pos="9016"/>
        </w:tabs>
        <w:spacing w:line="360" w:lineRule="auto"/>
        <w:rPr>
          <w:ins w:id="1815" w:author="Prasasti Karunia Farista Ananto" w:date="2021-10-12T15:27:00Z"/>
          <w:rFonts w:ascii="Times New Roman" w:eastAsiaTheme="minorEastAsia" w:hAnsi="Times New Roman" w:cs="Times New Roman"/>
          <w:noProof/>
          <w:lang w:val="en-US" w:eastAsia="zh-TW"/>
          <w:rPrChange w:id="1816" w:author="Prasasti Karunia Farista Ananto" w:date="2021-10-14T16:56:00Z">
            <w:rPr>
              <w:ins w:id="1817" w:author="Prasasti Karunia Farista Ananto" w:date="2021-10-12T15:27:00Z"/>
              <w:rFonts w:eastAsiaTheme="minorEastAsia"/>
              <w:noProof/>
              <w:lang w:val="en-US" w:eastAsia="zh-TW"/>
            </w:rPr>
          </w:rPrChange>
        </w:rPr>
        <w:pPrChange w:id="1818" w:author="nadira firinda" w:date="2022-10-29T23:37:00Z">
          <w:pPr>
            <w:pStyle w:val="TableofFigures"/>
            <w:tabs>
              <w:tab w:val="right" w:leader="dot" w:pos="9016"/>
            </w:tabs>
          </w:pPr>
        </w:pPrChange>
      </w:pPr>
      <w:ins w:id="1819" w:author="Prasasti Karunia Farista Ananto" w:date="2021-10-12T15:27:00Z">
        <w:r w:rsidRPr="00006ABF">
          <w:rPr>
            <w:rStyle w:val="Hyperlink"/>
            <w:rFonts w:ascii="Times New Roman" w:hAnsi="Times New Roman" w:cs="Times New Roman"/>
            <w:noProof/>
            <w:rPrChange w:id="1820" w:author="Prasasti Karunia Farista Ananto" w:date="2021-10-14T16:56:00Z">
              <w:rPr>
                <w:rStyle w:val="Hyperlink"/>
                <w:noProof/>
              </w:rPr>
            </w:rPrChange>
          </w:rPr>
          <w:fldChar w:fldCharType="begin"/>
        </w:r>
        <w:r w:rsidRPr="00006ABF">
          <w:rPr>
            <w:rStyle w:val="Hyperlink"/>
            <w:rFonts w:ascii="Times New Roman" w:hAnsi="Times New Roman" w:cs="Times New Roman"/>
            <w:noProof/>
            <w:rPrChange w:id="1821" w:author="Prasasti Karunia Farista Ananto" w:date="2021-10-14T16:56:00Z">
              <w:rPr>
                <w:rStyle w:val="Hyperlink"/>
                <w:noProof/>
              </w:rPr>
            </w:rPrChange>
          </w:rPr>
          <w:instrText xml:space="preserve"> </w:instrText>
        </w:r>
        <w:r w:rsidRPr="00006ABF">
          <w:rPr>
            <w:rFonts w:ascii="Times New Roman" w:hAnsi="Times New Roman" w:cs="Times New Roman"/>
            <w:noProof/>
            <w:rPrChange w:id="1822" w:author="Prasasti Karunia Farista Ananto" w:date="2021-10-14T16:56:00Z">
              <w:rPr>
                <w:noProof/>
              </w:rPr>
            </w:rPrChange>
          </w:rPr>
          <w:instrText>HYPERLINK \l "_Toc84944888"</w:instrText>
        </w:r>
        <w:r w:rsidRPr="00006ABF">
          <w:rPr>
            <w:rStyle w:val="Hyperlink"/>
            <w:rFonts w:ascii="Times New Roman" w:hAnsi="Times New Roman" w:cs="Times New Roman"/>
            <w:noProof/>
            <w:rPrChange w:id="1823" w:author="Prasasti Karunia Farista Ananto" w:date="2021-10-14T16:56:00Z">
              <w:rPr>
                <w:rStyle w:val="Hyperlink"/>
                <w:noProof/>
              </w:rPr>
            </w:rPrChange>
          </w:rPr>
          <w:instrText xml:space="preserve"> </w:instrText>
        </w:r>
        <w:r w:rsidRPr="008B62E9">
          <w:rPr>
            <w:rStyle w:val="Hyperlink"/>
            <w:rFonts w:ascii="Times New Roman" w:hAnsi="Times New Roman" w:cs="Times New Roman"/>
            <w:noProof/>
          </w:rPr>
        </w:r>
        <w:r w:rsidRPr="00006ABF">
          <w:rPr>
            <w:rStyle w:val="Hyperlink"/>
            <w:rFonts w:ascii="Times New Roman" w:hAnsi="Times New Roman" w:cs="Times New Roman"/>
            <w:noProof/>
            <w:rPrChange w:id="1824" w:author="Prasasti Karunia Farista Ananto" w:date="2021-10-14T16:56:00Z">
              <w:rPr>
                <w:rStyle w:val="Hyperlink"/>
                <w:noProof/>
              </w:rPr>
            </w:rPrChange>
          </w:rPr>
          <w:fldChar w:fldCharType="separate"/>
        </w:r>
        <w:r w:rsidRPr="00006ABF">
          <w:rPr>
            <w:rStyle w:val="Hyperlink"/>
            <w:rFonts w:ascii="Times New Roman" w:hAnsi="Times New Roman" w:cs="Times New Roman"/>
            <w:noProof/>
            <w:rPrChange w:id="1825" w:author="Prasasti Karunia Farista Ananto" w:date="2021-10-14T16:56:00Z">
              <w:rPr>
                <w:rStyle w:val="Hyperlink"/>
                <w:noProof/>
              </w:rPr>
            </w:rPrChange>
          </w:rPr>
          <w:t>Gambar IV</w:t>
        </w:r>
        <w:r w:rsidRPr="00006ABF">
          <w:rPr>
            <w:rStyle w:val="Hyperlink"/>
            <w:rFonts w:ascii="Times New Roman" w:hAnsi="Times New Roman" w:cs="Times New Roman"/>
            <w:noProof/>
            <w:rPrChange w:id="1826" w:author="Prasasti Karunia Farista Ananto" w:date="2021-10-14T16:56:00Z">
              <w:rPr>
                <w:rStyle w:val="Hyperlink"/>
                <w:noProof/>
              </w:rPr>
            </w:rPrChange>
          </w:rPr>
          <w:noBreakHyphen/>
          <w:t>23. Hasil Impluse Response Penyediaan Akomodasi dan Makan Minum</w:t>
        </w:r>
        <w:r w:rsidRPr="00006ABF">
          <w:rPr>
            <w:rFonts w:ascii="Times New Roman" w:hAnsi="Times New Roman" w:cs="Times New Roman"/>
            <w:noProof/>
            <w:webHidden/>
            <w:rPrChange w:id="1827" w:author="Prasasti Karunia Farista Ananto" w:date="2021-10-14T16:56:00Z">
              <w:rPr>
                <w:noProof/>
                <w:webHidden/>
              </w:rPr>
            </w:rPrChange>
          </w:rPr>
          <w:tab/>
        </w:r>
        <w:r w:rsidRPr="00006ABF">
          <w:rPr>
            <w:rFonts w:ascii="Times New Roman" w:hAnsi="Times New Roman" w:cs="Times New Roman"/>
            <w:noProof/>
            <w:webHidden/>
            <w:rPrChange w:id="1828" w:author="Prasasti Karunia Farista Ananto" w:date="2021-10-14T16:56:00Z">
              <w:rPr>
                <w:noProof/>
                <w:webHidden/>
              </w:rPr>
            </w:rPrChange>
          </w:rPr>
          <w:fldChar w:fldCharType="begin"/>
        </w:r>
        <w:r w:rsidRPr="00006ABF">
          <w:rPr>
            <w:rFonts w:ascii="Times New Roman" w:hAnsi="Times New Roman" w:cs="Times New Roman"/>
            <w:noProof/>
            <w:webHidden/>
            <w:rPrChange w:id="1829" w:author="Prasasti Karunia Farista Ananto" w:date="2021-10-14T16:56:00Z">
              <w:rPr>
                <w:noProof/>
                <w:webHidden/>
              </w:rPr>
            </w:rPrChange>
          </w:rPr>
          <w:instrText xml:space="preserve"> PAGEREF _Toc84944888 \h </w:instrText>
        </w:r>
      </w:ins>
      <w:r w:rsidRPr="008B62E9">
        <w:rPr>
          <w:rFonts w:ascii="Times New Roman" w:hAnsi="Times New Roman" w:cs="Times New Roman"/>
          <w:noProof/>
          <w:webHidden/>
        </w:rPr>
      </w:r>
      <w:r w:rsidRPr="00006ABF">
        <w:rPr>
          <w:rFonts w:ascii="Times New Roman" w:hAnsi="Times New Roman" w:cs="Times New Roman"/>
          <w:noProof/>
          <w:webHidden/>
          <w:rPrChange w:id="1830" w:author="Prasasti Karunia Farista Ananto" w:date="2021-10-14T16:56:00Z">
            <w:rPr>
              <w:noProof/>
              <w:webHidden/>
            </w:rPr>
          </w:rPrChange>
        </w:rPr>
        <w:fldChar w:fldCharType="separate"/>
      </w:r>
      <w:ins w:id="1831" w:author="Prasasti Karunia Farista Ananto" w:date="2021-10-12T15:27:00Z">
        <w:r w:rsidRPr="00006ABF">
          <w:rPr>
            <w:rFonts w:ascii="Times New Roman" w:hAnsi="Times New Roman" w:cs="Times New Roman"/>
            <w:noProof/>
            <w:webHidden/>
            <w:rPrChange w:id="1832" w:author="Prasasti Karunia Farista Ananto" w:date="2021-10-14T16:56:00Z">
              <w:rPr>
                <w:noProof/>
                <w:webHidden/>
              </w:rPr>
            </w:rPrChange>
          </w:rPr>
          <w:t>58</w:t>
        </w:r>
        <w:r w:rsidRPr="00006ABF">
          <w:rPr>
            <w:rFonts w:ascii="Times New Roman" w:hAnsi="Times New Roman" w:cs="Times New Roman"/>
            <w:noProof/>
            <w:webHidden/>
            <w:rPrChange w:id="1833" w:author="Prasasti Karunia Farista Ananto" w:date="2021-10-14T16:56:00Z">
              <w:rPr>
                <w:noProof/>
                <w:webHidden/>
              </w:rPr>
            </w:rPrChange>
          </w:rPr>
          <w:fldChar w:fldCharType="end"/>
        </w:r>
        <w:r w:rsidRPr="00006ABF">
          <w:rPr>
            <w:rStyle w:val="Hyperlink"/>
            <w:rFonts w:ascii="Times New Roman" w:hAnsi="Times New Roman" w:cs="Times New Roman"/>
            <w:noProof/>
            <w:rPrChange w:id="1834" w:author="Prasasti Karunia Farista Ananto" w:date="2021-10-14T16:56:00Z">
              <w:rPr>
                <w:rStyle w:val="Hyperlink"/>
                <w:noProof/>
              </w:rPr>
            </w:rPrChange>
          </w:rPr>
          <w:fldChar w:fldCharType="end"/>
        </w:r>
      </w:ins>
    </w:p>
    <w:p w14:paraId="0C7C827B" w14:textId="3241C262" w:rsidR="00015ADF" w:rsidRPr="00006ABF" w:rsidRDefault="00015ADF" w:rsidP="00CC4C47">
      <w:pPr>
        <w:pStyle w:val="TableofFigures"/>
        <w:tabs>
          <w:tab w:val="right" w:leader="dot" w:pos="9016"/>
        </w:tabs>
        <w:spacing w:line="360" w:lineRule="auto"/>
        <w:rPr>
          <w:ins w:id="1835" w:author="Prasasti Karunia Farista Ananto" w:date="2021-10-12T15:27:00Z"/>
          <w:rFonts w:ascii="Times New Roman" w:eastAsiaTheme="minorEastAsia" w:hAnsi="Times New Roman" w:cs="Times New Roman"/>
          <w:noProof/>
          <w:lang w:val="en-US" w:eastAsia="zh-TW"/>
          <w:rPrChange w:id="1836" w:author="Prasasti Karunia Farista Ananto" w:date="2021-10-14T16:56:00Z">
            <w:rPr>
              <w:ins w:id="1837" w:author="Prasasti Karunia Farista Ananto" w:date="2021-10-12T15:27:00Z"/>
              <w:rFonts w:eastAsiaTheme="minorEastAsia"/>
              <w:noProof/>
              <w:lang w:val="en-US" w:eastAsia="zh-TW"/>
            </w:rPr>
          </w:rPrChange>
        </w:rPr>
        <w:pPrChange w:id="1838" w:author="nadira firinda" w:date="2022-10-29T23:37:00Z">
          <w:pPr>
            <w:pStyle w:val="TableofFigures"/>
            <w:tabs>
              <w:tab w:val="right" w:leader="dot" w:pos="9016"/>
            </w:tabs>
          </w:pPr>
        </w:pPrChange>
      </w:pPr>
      <w:ins w:id="1839" w:author="Prasasti Karunia Farista Ananto" w:date="2021-10-12T15:27:00Z">
        <w:r w:rsidRPr="00006ABF">
          <w:rPr>
            <w:rStyle w:val="Hyperlink"/>
            <w:rFonts w:ascii="Times New Roman" w:hAnsi="Times New Roman" w:cs="Times New Roman"/>
            <w:noProof/>
            <w:rPrChange w:id="1840" w:author="Prasasti Karunia Farista Ananto" w:date="2021-10-14T16:56:00Z">
              <w:rPr>
                <w:rStyle w:val="Hyperlink"/>
                <w:noProof/>
              </w:rPr>
            </w:rPrChange>
          </w:rPr>
          <w:fldChar w:fldCharType="begin"/>
        </w:r>
        <w:r w:rsidRPr="00006ABF">
          <w:rPr>
            <w:rStyle w:val="Hyperlink"/>
            <w:rFonts w:ascii="Times New Roman" w:hAnsi="Times New Roman" w:cs="Times New Roman"/>
            <w:noProof/>
            <w:rPrChange w:id="1841" w:author="Prasasti Karunia Farista Ananto" w:date="2021-10-14T16:56:00Z">
              <w:rPr>
                <w:rStyle w:val="Hyperlink"/>
                <w:noProof/>
              </w:rPr>
            </w:rPrChange>
          </w:rPr>
          <w:instrText xml:space="preserve"> </w:instrText>
        </w:r>
        <w:r w:rsidRPr="00006ABF">
          <w:rPr>
            <w:rFonts w:ascii="Times New Roman" w:hAnsi="Times New Roman" w:cs="Times New Roman"/>
            <w:noProof/>
            <w:rPrChange w:id="1842" w:author="Prasasti Karunia Farista Ananto" w:date="2021-10-14T16:56:00Z">
              <w:rPr>
                <w:noProof/>
              </w:rPr>
            </w:rPrChange>
          </w:rPr>
          <w:instrText>HYPERLINK \l "_Toc84944889"</w:instrText>
        </w:r>
        <w:r w:rsidRPr="00006ABF">
          <w:rPr>
            <w:rStyle w:val="Hyperlink"/>
            <w:rFonts w:ascii="Times New Roman" w:hAnsi="Times New Roman" w:cs="Times New Roman"/>
            <w:noProof/>
            <w:rPrChange w:id="1843" w:author="Prasasti Karunia Farista Ananto" w:date="2021-10-14T16:56:00Z">
              <w:rPr>
                <w:rStyle w:val="Hyperlink"/>
                <w:noProof/>
              </w:rPr>
            </w:rPrChange>
          </w:rPr>
          <w:instrText xml:space="preserve"> </w:instrText>
        </w:r>
        <w:r w:rsidRPr="008B62E9">
          <w:rPr>
            <w:rStyle w:val="Hyperlink"/>
            <w:rFonts w:ascii="Times New Roman" w:hAnsi="Times New Roman" w:cs="Times New Roman"/>
            <w:noProof/>
          </w:rPr>
        </w:r>
        <w:r w:rsidRPr="00006ABF">
          <w:rPr>
            <w:rStyle w:val="Hyperlink"/>
            <w:rFonts w:ascii="Times New Roman" w:hAnsi="Times New Roman" w:cs="Times New Roman"/>
            <w:noProof/>
            <w:rPrChange w:id="1844" w:author="Prasasti Karunia Farista Ananto" w:date="2021-10-14T16:56:00Z">
              <w:rPr>
                <w:rStyle w:val="Hyperlink"/>
                <w:noProof/>
              </w:rPr>
            </w:rPrChange>
          </w:rPr>
          <w:fldChar w:fldCharType="separate"/>
        </w:r>
        <w:r w:rsidRPr="00006ABF">
          <w:rPr>
            <w:rStyle w:val="Hyperlink"/>
            <w:rFonts w:ascii="Times New Roman" w:hAnsi="Times New Roman" w:cs="Times New Roman"/>
            <w:noProof/>
            <w:rPrChange w:id="1845" w:author="Prasasti Karunia Farista Ananto" w:date="2021-10-14T16:56:00Z">
              <w:rPr>
                <w:rStyle w:val="Hyperlink"/>
                <w:noProof/>
              </w:rPr>
            </w:rPrChange>
          </w:rPr>
          <w:t>Gambar IV</w:t>
        </w:r>
        <w:r w:rsidRPr="00006ABF">
          <w:rPr>
            <w:rStyle w:val="Hyperlink"/>
            <w:rFonts w:ascii="Times New Roman" w:hAnsi="Times New Roman" w:cs="Times New Roman"/>
            <w:noProof/>
            <w:rPrChange w:id="1846" w:author="Prasasti Karunia Farista Ananto" w:date="2021-10-14T16:56:00Z">
              <w:rPr>
                <w:rStyle w:val="Hyperlink"/>
                <w:noProof/>
              </w:rPr>
            </w:rPrChange>
          </w:rPr>
          <w:noBreakHyphen/>
          <w:t>24. Evaluasi Forecast Sektoral – Level</w:t>
        </w:r>
        <w:r w:rsidRPr="00006ABF">
          <w:rPr>
            <w:rFonts w:ascii="Times New Roman" w:hAnsi="Times New Roman" w:cs="Times New Roman"/>
            <w:noProof/>
            <w:webHidden/>
            <w:rPrChange w:id="1847" w:author="Prasasti Karunia Farista Ananto" w:date="2021-10-14T16:56:00Z">
              <w:rPr>
                <w:noProof/>
                <w:webHidden/>
              </w:rPr>
            </w:rPrChange>
          </w:rPr>
          <w:tab/>
        </w:r>
        <w:r w:rsidRPr="00006ABF">
          <w:rPr>
            <w:rFonts w:ascii="Times New Roman" w:hAnsi="Times New Roman" w:cs="Times New Roman"/>
            <w:noProof/>
            <w:webHidden/>
            <w:rPrChange w:id="1848" w:author="Prasasti Karunia Farista Ananto" w:date="2021-10-14T16:56:00Z">
              <w:rPr>
                <w:noProof/>
                <w:webHidden/>
              </w:rPr>
            </w:rPrChange>
          </w:rPr>
          <w:fldChar w:fldCharType="begin"/>
        </w:r>
        <w:r w:rsidRPr="00006ABF">
          <w:rPr>
            <w:rFonts w:ascii="Times New Roman" w:hAnsi="Times New Roman" w:cs="Times New Roman"/>
            <w:noProof/>
            <w:webHidden/>
            <w:rPrChange w:id="1849" w:author="Prasasti Karunia Farista Ananto" w:date="2021-10-14T16:56:00Z">
              <w:rPr>
                <w:noProof/>
                <w:webHidden/>
              </w:rPr>
            </w:rPrChange>
          </w:rPr>
          <w:instrText xml:space="preserve"> PAGEREF _Toc84944889 \h </w:instrText>
        </w:r>
      </w:ins>
      <w:r w:rsidRPr="008B62E9">
        <w:rPr>
          <w:rFonts w:ascii="Times New Roman" w:hAnsi="Times New Roman" w:cs="Times New Roman"/>
          <w:noProof/>
          <w:webHidden/>
        </w:rPr>
      </w:r>
      <w:r w:rsidRPr="00006ABF">
        <w:rPr>
          <w:rFonts w:ascii="Times New Roman" w:hAnsi="Times New Roman" w:cs="Times New Roman"/>
          <w:noProof/>
          <w:webHidden/>
          <w:rPrChange w:id="1850" w:author="Prasasti Karunia Farista Ananto" w:date="2021-10-14T16:56:00Z">
            <w:rPr>
              <w:noProof/>
              <w:webHidden/>
            </w:rPr>
          </w:rPrChange>
        </w:rPr>
        <w:fldChar w:fldCharType="separate"/>
      </w:r>
      <w:ins w:id="1851" w:author="Prasasti Karunia Farista Ananto" w:date="2021-10-12T15:27:00Z">
        <w:r w:rsidRPr="00006ABF">
          <w:rPr>
            <w:rFonts w:ascii="Times New Roman" w:hAnsi="Times New Roman" w:cs="Times New Roman"/>
            <w:noProof/>
            <w:webHidden/>
            <w:rPrChange w:id="1852" w:author="Prasasti Karunia Farista Ananto" w:date="2021-10-14T16:56:00Z">
              <w:rPr>
                <w:noProof/>
                <w:webHidden/>
              </w:rPr>
            </w:rPrChange>
          </w:rPr>
          <w:t>58</w:t>
        </w:r>
        <w:r w:rsidRPr="00006ABF">
          <w:rPr>
            <w:rFonts w:ascii="Times New Roman" w:hAnsi="Times New Roman" w:cs="Times New Roman"/>
            <w:noProof/>
            <w:webHidden/>
            <w:rPrChange w:id="1853" w:author="Prasasti Karunia Farista Ananto" w:date="2021-10-14T16:56:00Z">
              <w:rPr>
                <w:noProof/>
                <w:webHidden/>
              </w:rPr>
            </w:rPrChange>
          </w:rPr>
          <w:fldChar w:fldCharType="end"/>
        </w:r>
        <w:r w:rsidRPr="00006ABF">
          <w:rPr>
            <w:rStyle w:val="Hyperlink"/>
            <w:rFonts w:ascii="Times New Roman" w:hAnsi="Times New Roman" w:cs="Times New Roman"/>
            <w:noProof/>
            <w:rPrChange w:id="1854" w:author="Prasasti Karunia Farista Ananto" w:date="2021-10-14T16:56:00Z">
              <w:rPr>
                <w:rStyle w:val="Hyperlink"/>
                <w:noProof/>
              </w:rPr>
            </w:rPrChange>
          </w:rPr>
          <w:fldChar w:fldCharType="end"/>
        </w:r>
      </w:ins>
    </w:p>
    <w:p w14:paraId="1FA66946" w14:textId="40FA9886" w:rsidR="00015ADF" w:rsidRPr="00006ABF" w:rsidRDefault="00015ADF" w:rsidP="00CC4C47">
      <w:pPr>
        <w:pStyle w:val="TableofFigures"/>
        <w:tabs>
          <w:tab w:val="right" w:leader="dot" w:pos="9016"/>
        </w:tabs>
        <w:spacing w:line="360" w:lineRule="auto"/>
        <w:rPr>
          <w:ins w:id="1855" w:author="Prasasti Karunia Farista Ananto" w:date="2021-10-12T15:27:00Z"/>
          <w:rFonts w:ascii="Times New Roman" w:eastAsiaTheme="minorEastAsia" w:hAnsi="Times New Roman" w:cs="Times New Roman"/>
          <w:noProof/>
          <w:lang w:val="en-US" w:eastAsia="zh-TW"/>
          <w:rPrChange w:id="1856" w:author="Prasasti Karunia Farista Ananto" w:date="2021-10-14T16:56:00Z">
            <w:rPr>
              <w:ins w:id="1857" w:author="Prasasti Karunia Farista Ananto" w:date="2021-10-12T15:27:00Z"/>
              <w:rFonts w:eastAsiaTheme="minorEastAsia"/>
              <w:noProof/>
              <w:lang w:val="en-US" w:eastAsia="zh-TW"/>
            </w:rPr>
          </w:rPrChange>
        </w:rPr>
        <w:pPrChange w:id="1858" w:author="nadira firinda" w:date="2022-10-29T23:37:00Z">
          <w:pPr>
            <w:pStyle w:val="TableofFigures"/>
            <w:tabs>
              <w:tab w:val="right" w:leader="dot" w:pos="9016"/>
            </w:tabs>
          </w:pPr>
        </w:pPrChange>
      </w:pPr>
      <w:ins w:id="1859" w:author="Prasasti Karunia Farista Ananto" w:date="2021-10-12T15:27:00Z">
        <w:r w:rsidRPr="00006ABF">
          <w:rPr>
            <w:rStyle w:val="Hyperlink"/>
            <w:rFonts w:ascii="Times New Roman" w:hAnsi="Times New Roman" w:cs="Times New Roman"/>
            <w:noProof/>
            <w:rPrChange w:id="1860" w:author="Prasasti Karunia Farista Ananto" w:date="2021-10-14T16:56:00Z">
              <w:rPr>
                <w:rStyle w:val="Hyperlink"/>
                <w:noProof/>
              </w:rPr>
            </w:rPrChange>
          </w:rPr>
          <w:fldChar w:fldCharType="begin"/>
        </w:r>
        <w:r w:rsidRPr="00006ABF">
          <w:rPr>
            <w:rStyle w:val="Hyperlink"/>
            <w:rFonts w:ascii="Times New Roman" w:hAnsi="Times New Roman" w:cs="Times New Roman"/>
            <w:noProof/>
            <w:rPrChange w:id="1861" w:author="Prasasti Karunia Farista Ananto" w:date="2021-10-14T16:56:00Z">
              <w:rPr>
                <w:rStyle w:val="Hyperlink"/>
                <w:noProof/>
              </w:rPr>
            </w:rPrChange>
          </w:rPr>
          <w:instrText xml:space="preserve"> </w:instrText>
        </w:r>
        <w:r w:rsidRPr="00006ABF">
          <w:rPr>
            <w:rFonts w:ascii="Times New Roman" w:hAnsi="Times New Roman" w:cs="Times New Roman"/>
            <w:noProof/>
            <w:rPrChange w:id="1862" w:author="Prasasti Karunia Farista Ananto" w:date="2021-10-14T16:56:00Z">
              <w:rPr>
                <w:noProof/>
              </w:rPr>
            </w:rPrChange>
          </w:rPr>
          <w:instrText>HYPERLINK \l "_Toc84944890"</w:instrText>
        </w:r>
        <w:r w:rsidRPr="00006ABF">
          <w:rPr>
            <w:rStyle w:val="Hyperlink"/>
            <w:rFonts w:ascii="Times New Roman" w:hAnsi="Times New Roman" w:cs="Times New Roman"/>
            <w:noProof/>
            <w:rPrChange w:id="1863" w:author="Prasasti Karunia Farista Ananto" w:date="2021-10-14T16:56:00Z">
              <w:rPr>
                <w:rStyle w:val="Hyperlink"/>
                <w:noProof/>
              </w:rPr>
            </w:rPrChange>
          </w:rPr>
          <w:instrText xml:space="preserve"> </w:instrText>
        </w:r>
        <w:r w:rsidRPr="008B62E9">
          <w:rPr>
            <w:rStyle w:val="Hyperlink"/>
            <w:rFonts w:ascii="Times New Roman" w:hAnsi="Times New Roman" w:cs="Times New Roman"/>
            <w:noProof/>
          </w:rPr>
        </w:r>
        <w:r w:rsidRPr="00006ABF">
          <w:rPr>
            <w:rStyle w:val="Hyperlink"/>
            <w:rFonts w:ascii="Times New Roman" w:hAnsi="Times New Roman" w:cs="Times New Roman"/>
            <w:noProof/>
            <w:rPrChange w:id="1864" w:author="Prasasti Karunia Farista Ananto" w:date="2021-10-14T16:56:00Z">
              <w:rPr>
                <w:rStyle w:val="Hyperlink"/>
                <w:noProof/>
              </w:rPr>
            </w:rPrChange>
          </w:rPr>
          <w:fldChar w:fldCharType="separate"/>
        </w:r>
        <w:r w:rsidRPr="00006ABF">
          <w:rPr>
            <w:rStyle w:val="Hyperlink"/>
            <w:rFonts w:ascii="Times New Roman" w:hAnsi="Times New Roman" w:cs="Times New Roman"/>
            <w:noProof/>
            <w:rPrChange w:id="1865" w:author="Prasasti Karunia Farista Ananto" w:date="2021-10-14T16:56:00Z">
              <w:rPr>
                <w:rStyle w:val="Hyperlink"/>
                <w:noProof/>
              </w:rPr>
            </w:rPrChange>
          </w:rPr>
          <w:t>Gambar IV</w:t>
        </w:r>
        <w:r w:rsidRPr="00006ABF">
          <w:rPr>
            <w:rStyle w:val="Hyperlink"/>
            <w:rFonts w:ascii="Times New Roman" w:hAnsi="Times New Roman" w:cs="Times New Roman"/>
            <w:noProof/>
            <w:rPrChange w:id="1866" w:author="Prasasti Karunia Farista Ananto" w:date="2021-10-14T16:56:00Z">
              <w:rPr>
                <w:rStyle w:val="Hyperlink"/>
                <w:noProof/>
              </w:rPr>
            </w:rPrChange>
          </w:rPr>
          <w:noBreakHyphen/>
          <w:t>25. Hasil Proyeksi – YoY</w:t>
        </w:r>
        <w:r w:rsidRPr="00006ABF">
          <w:rPr>
            <w:rFonts w:ascii="Times New Roman" w:hAnsi="Times New Roman" w:cs="Times New Roman"/>
            <w:noProof/>
            <w:webHidden/>
            <w:rPrChange w:id="1867" w:author="Prasasti Karunia Farista Ananto" w:date="2021-10-14T16:56:00Z">
              <w:rPr>
                <w:noProof/>
                <w:webHidden/>
              </w:rPr>
            </w:rPrChange>
          </w:rPr>
          <w:tab/>
        </w:r>
        <w:r w:rsidRPr="00006ABF">
          <w:rPr>
            <w:rFonts w:ascii="Times New Roman" w:hAnsi="Times New Roman" w:cs="Times New Roman"/>
            <w:noProof/>
            <w:webHidden/>
            <w:rPrChange w:id="1868" w:author="Prasasti Karunia Farista Ananto" w:date="2021-10-14T16:56:00Z">
              <w:rPr>
                <w:noProof/>
                <w:webHidden/>
              </w:rPr>
            </w:rPrChange>
          </w:rPr>
          <w:fldChar w:fldCharType="begin"/>
        </w:r>
        <w:r w:rsidRPr="00006ABF">
          <w:rPr>
            <w:rFonts w:ascii="Times New Roman" w:hAnsi="Times New Roman" w:cs="Times New Roman"/>
            <w:noProof/>
            <w:webHidden/>
            <w:rPrChange w:id="1869" w:author="Prasasti Karunia Farista Ananto" w:date="2021-10-14T16:56:00Z">
              <w:rPr>
                <w:noProof/>
                <w:webHidden/>
              </w:rPr>
            </w:rPrChange>
          </w:rPr>
          <w:instrText xml:space="preserve"> PAGEREF _Toc84944890 \h </w:instrText>
        </w:r>
      </w:ins>
      <w:r w:rsidRPr="008B62E9">
        <w:rPr>
          <w:rFonts w:ascii="Times New Roman" w:hAnsi="Times New Roman" w:cs="Times New Roman"/>
          <w:noProof/>
          <w:webHidden/>
        </w:rPr>
      </w:r>
      <w:r w:rsidRPr="00006ABF">
        <w:rPr>
          <w:rFonts w:ascii="Times New Roman" w:hAnsi="Times New Roman" w:cs="Times New Roman"/>
          <w:noProof/>
          <w:webHidden/>
          <w:rPrChange w:id="1870" w:author="Prasasti Karunia Farista Ananto" w:date="2021-10-14T16:56:00Z">
            <w:rPr>
              <w:noProof/>
              <w:webHidden/>
            </w:rPr>
          </w:rPrChange>
        </w:rPr>
        <w:fldChar w:fldCharType="separate"/>
      </w:r>
      <w:ins w:id="1871" w:author="Prasasti Karunia Farista Ananto" w:date="2021-10-12T15:27:00Z">
        <w:r w:rsidRPr="00006ABF">
          <w:rPr>
            <w:rFonts w:ascii="Times New Roman" w:hAnsi="Times New Roman" w:cs="Times New Roman"/>
            <w:noProof/>
            <w:webHidden/>
            <w:rPrChange w:id="1872" w:author="Prasasti Karunia Farista Ananto" w:date="2021-10-14T16:56:00Z">
              <w:rPr>
                <w:noProof/>
                <w:webHidden/>
              </w:rPr>
            </w:rPrChange>
          </w:rPr>
          <w:t>59</w:t>
        </w:r>
        <w:r w:rsidRPr="00006ABF">
          <w:rPr>
            <w:rFonts w:ascii="Times New Roman" w:hAnsi="Times New Roman" w:cs="Times New Roman"/>
            <w:noProof/>
            <w:webHidden/>
            <w:rPrChange w:id="1873" w:author="Prasasti Karunia Farista Ananto" w:date="2021-10-14T16:56:00Z">
              <w:rPr>
                <w:noProof/>
                <w:webHidden/>
              </w:rPr>
            </w:rPrChange>
          </w:rPr>
          <w:fldChar w:fldCharType="end"/>
        </w:r>
        <w:r w:rsidRPr="00006ABF">
          <w:rPr>
            <w:rStyle w:val="Hyperlink"/>
            <w:rFonts w:ascii="Times New Roman" w:hAnsi="Times New Roman" w:cs="Times New Roman"/>
            <w:noProof/>
            <w:rPrChange w:id="1874" w:author="Prasasti Karunia Farista Ananto" w:date="2021-10-14T16:56:00Z">
              <w:rPr>
                <w:rStyle w:val="Hyperlink"/>
                <w:noProof/>
              </w:rPr>
            </w:rPrChange>
          </w:rPr>
          <w:fldChar w:fldCharType="end"/>
        </w:r>
      </w:ins>
    </w:p>
    <w:p w14:paraId="7AD353E9" w14:textId="4E216BEF" w:rsidR="005C1FF0" w:rsidRPr="00006ABF" w:rsidRDefault="00015ADF" w:rsidP="00CC4C47">
      <w:pPr>
        <w:spacing w:line="360" w:lineRule="auto"/>
        <w:rPr>
          <w:rFonts w:ascii="Times New Roman" w:eastAsiaTheme="majorEastAsia" w:hAnsi="Times New Roman" w:cs="Times New Roman"/>
          <w:b/>
          <w:bCs/>
          <w:szCs w:val="18"/>
        </w:rPr>
      </w:pPr>
      <w:ins w:id="1875" w:author="Prasasti Karunia Farista Ananto" w:date="2021-10-12T15:27:00Z">
        <w:r w:rsidRPr="00B30630">
          <w:rPr>
            <w:rFonts w:ascii="Times New Roman" w:hAnsi="Times New Roman" w:cs="Times New Roman"/>
            <w:b/>
            <w:bCs/>
            <w:szCs w:val="18"/>
          </w:rPr>
          <w:fldChar w:fldCharType="end"/>
        </w:r>
      </w:ins>
      <w:r w:rsidR="005C1FF0" w:rsidRPr="00006ABF">
        <w:rPr>
          <w:rFonts w:ascii="Times New Roman" w:hAnsi="Times New Roman" w:cs="Times New Roman"/>
          <w:b/>
          <w:bCs/>
          <w:szCs w:val="18"/>
        </w:rPr>
        <w:br w:type="page"/>
      </w:r>
    </w:p>
    <w:p w14:paraId="2F5740E7" w14:textId="12BEF592" w:rsidR="005C1FF0" w:rsidRPr="00006ABF" w:rsidRDefault="005C1FF0" w:rsidP="00CC4C47">
      <w:pPr>
        <w:pStyle w:val="Heading1"/>
      </w:pPr>
      <w:bookmarkStart w:id="1876" w:name="_Toc117980481"/>
      <w:r w:rsidRPr="00006ABF">
        <w:lastRenderedPageBreak/>
        <w:t>PENDAHULUAN</w:t>
      </w:r>
      <w:bookmarkEnd w:id="1876"/>
    </w:p>
    <w:p w14:paraId="42DF9238" w14:textId="7AE89F80" w:rsidR="005C1FF0" w:rsidRPr="00006ABF" w:rsidDel="00046663" w:rsidRDefault="005C1FF0" w:rsidP="006736A2">
      <w:pPr>
        <w:spacing w:line="360" w:lineRule="auto"/>
        <w:jc w:val="both"/>
        <w:rPr>
          <w:del w:id="1877" w:author="Prasasti Karunia Farista Ananto" w:date="2021-10-12T14:32:00Z"/>
          <w:rFonts w:ascii="Times New Roman" w:hAnsi="Times New Roman" w:cs="Times New Roman"/>
          <w:sz w:val="28"/>
          <w:szCs w:val="28"/>
        </w:rPr>
        <w:pPrChange w:id="1878" w:author="nadira firinda" w:date="2022-10-29T23:40:00Z">
          <w:pPr>
            <w:spacing w:line="360" w:lineRule="auto"/>
          </w:pPr>
        </w:pPrChange>
      </w:pPr>
      <w:bookmarkStart w:id="1879" w:name="_Toc84944479"/>
      <w:bookmarkStart w:id="1880" w:name="_Toc84944571"/>
      <w:bookmarkStart w:id="1881" w:name="_Toc84944662"/>
      <w:bookmarkStart w:id="1882" w:name="_Toc117978829"/>
      <w:bookmarkStart w:id="1883" w:name="_Toc117980482"/>
      <w:bookmarkEnd w:id="1879"/>
      <w:bookmarkEnd w:id="1880"/>
      <w:bookmarkEnd w:id="1881"/>
      <w:bookmarkEnd w:id="1882"/>
      <w:bookmarkEnd w:id="1883"/>
    </w:p>
    <w:p w14:paraId="76B5D461" w14:textId="6258F86A" w:rsidR="005C1FF0" w:rsidRPr="00006ABF" w:rsidRDefault="005C1FF0" w:rsidP="006736A2">
      <w:pPr>
        <w:pStyle w:val="Heading2"/>
        <w:jc w:val="both"/>
        <w:pPrChange w:id="1884" w:author="nadira firinda" w:date="2022-10-29T23:40:00Z">
          <w:pPr>
            <w:pStyle w:val="Heading2"/>
            <w:numPr>
              <w:ilvl w:val="0"/>
            </w:numPr>
            <w:ind w:left="360" w:hanging="360"/>
          </w:pPr>
        </w:pPrChange>
      </w:pPr>
      <w:bookmarkStart w:id="1885" w:name="_Toc117980483"/>
      <w:r w:rsidRPr="00006ABF">
        <w:t>Latar Belakang</w:t>
      </w:r>
      <w:bookmarkEnd w:id="1885"/>
    </w:p>
    <w:p w14:paraId="2032ABF8" w14:textId="77777777" w:rsidR="00F86FB8" w:rsidRPr="0058175D" w:rsidRDefault="00F86FB8" w:rsidP="006736A2">
      <w:pPr>
        <w:spacing w:line="360" w:lineRule="auto"/>
        <w:ind w:firstLine="709"/>
        <w:jc w:val="both"/>
        <w:rPr>
          <w:ins w:id="1886" w:author="nadira firinda" w:date="2022-10-29T22:47:00Z"/>
          <w:rFonts w:ascii="Times New Roman" w:hAnsi="Times New Roman" w:cs="Times New Roman"/>
          <w:lang w:val="id-ID"/>
          <w:rPrChange w:id="1887" w:author="nadira firinda" w:date="2022-10-29T23:37:00Z">
            <w:rPr>
              <w:ins w:id="1888" w:author="nadira firinda" w:date="2022-10-29T22:47:00Z"/>
            </w:rPr>
          </w:rPrChange>
        </w:rPr>
        <w:pPrChange w:id="1889" w:author="nadira firinda" w:date="2022-10-29T23:40:00Z">
          <w:pPr>
            <w:pStyle w:val="Heading2"/>
          </w:pPr>
        </w:pPrChange>
      </w:pPr>
      <w:ins w:id="1890" w:author="nadira firinda" w:date="2022-10-29T22:47:00Z">
        <w:r w:rsidRPr="0058175D">
          <w:rPr>
            <w:rFonts w:ascii="Times New Roman" w:hAnsi="Times New Roman" w:cs="Times New Roman"/>
            <w:lang w:val="id-ID"/>
            <w:rPrChange w:id="1891" w:author="nadira firinda" w:date="2022-10-29T23:37:00Z">
              <w:rPr/>
            </w:rPrChange>
          </w:rPr>
          <w:t xml:space="preserve">Dalam rangka melakukan proyeksi dan analisis besaran variabel ekonomi makro, Bank Indonesia mengacu pada Forecasting and Policy Analysis System (FPAS). Sekarang ini terdapat beberapa model yang dipakai Bank Indonesia dalam FPAS antara lain:(i) ARIMBI sebagai model inti, (ii) SOFIE untuk disagregasi dari model inti,  (iii) MODBI untuk jangka menengah-panjang, dan (iv) beberapa model penunjang lainnya seperti ISMA untuk sektoral, model untuk NPI, serta model – model indikator lainnya. </w:t>
        </w:r>
      </w:ins>
    </w:p>
    <w:p w14:paraId="52FC06AF" w14:textId="389EF922" w:rsidR="00F86FB8" w:rsidRPr="0058175D" w:rsidRDefault="00F86FB8" w:rsidP="006736A2">
      <w:pPr>
        <w:spacing w:line="360" w:lineRule="auto"/>
        <w:ind w:firstLine="709"/>
        <w:jc w:val="both"/>
        <w:rPr>
          <w:ins w:id="1892" w:author="nadira firinda" w:date="2022-10-29T22:47:00Z"/>
          <w:rFonts w:ascii="Times New Roman" w:hAnsi="Times New Roman" w:cs="Times New Roman"/>
          <w:lang w:val="id-ID"/>
          <w:rPrChange w:id="1893" w:author="nadira firinda" w:date="2022-10-29T23:37:00Z">
            <w:rPr>
              <w:ins w:id="1894" w:author="nadira firinda" w:date="2022-10-29T22:47:00Z"/>
            </w:rPr>
          </w:rPrChange>
        </w:rPr>
        <w:pPrChange w:id="1895" w:author="nadira firinda" w:date="2022-10-29T23:40:00Z">
          <w:pPr>
            <w:pStyle w:val="Heading2"/>
          </w:pPr>
        </w:pPrChange>
      </w:pPr>
      <w:ins w:id="1896" w:author="nadira firinda" w:date="2022-10-29T22:47:00Z">
        <w:r w:rsidRPr="0058175D">
          <w:rPr>
            <w:rFonts w:ascii="Times New Roman" w:hAnsi="Times New Roman" w:cs="Times New Roman"/>
            <w:lang w:val="id-ID"/>
            <w:rPrChange w:id="1897" w:author="nadira firinda" w:date="2022-10-29T23:37:00Z">
              <w:rPr/>
            </w:rPrChange>
          </w:rPr>
          <w:t>Departemen Kebijakan Ekonomi dan Moneter (DKEM)</w:t>
        </w:r>
      </w:ins>
      <w:ins w:id="1898" w:author="nadira firinda" w:date="2022-10-29T23:37:00Z">
        <w:r w:rsidR="0058175D">
          <w:rPr>
            <w:rFonts w:ascii="Times New Roman" w:hAnsi="Times New Roman" w:cs="Times New Roman"/>
            <w:lang w:val="en-US"/>
          </w:rPr>
          <w:t>-BI</w:t>
        </w:r>
      </w:ins>
      <w:ins w:id="1899" w:author="nadira firinda" w:date="2022-10-29T22:47:00Z">
        <w:r w:rsidRPr="0058175D">
          <w:rPr>
            <w:rFonts w:ascii="Times New Roman" w:hAnsi="Times New Roman" w:cs="Times New Roman"/>
            <w:lang w:val="id-ID"/>
            <w:rPrChange w:id="1900" w:author="nadira firinda" w:date="2022-10-29T23:37:00Z">
              <w:rPr/>
            </w:rPrChange>
          </w:rPr>
          <w:t xml:space="preserve"> telah menghasilkan dan menggunakan model – model tersebut untuk proyeksi dan analisis yang akan dipakai sebagai acuan kebijakan Bank Indonesia, setelah mempertimbangkan berbagai analisis di luar model-model utama. DKEM juga melakukan asesmen dengan menggunakan model indikator dan informasi anekdotal dalam penguatan hasil analisis dan proyeksinya. Proses SOEM akan memastikan konsistensi dari semua variabel ekonomi yang terkait, dan kemudian dilakukan penyesuaian oleh Pimpinan sebagai keputusan akhir. </w:t>
        </w:r>
      </w:ins>
    </w:p>
    <w:p w14:paraId="0EC533C0" w14:textId="29994D41" w:rsidR="005C1FF0" w:rsidRPr="00006ABF" w:rsidDel="00F86FB8" w:rsidRDefault="00F86FB8" w:rsidP="006736A2">
      <w:pPr>
        <w:spacing w:line="360" w:lineRule="auto"/>
        <w:ind w:firstLine="709"/>
        <w:jc w:val="both"/>
        <w:rPr>
          <w:del w:id="1901" w:author="nadira firinda" w:date="2022-10-29T22:47:00Z"/>
          <w:bCs/>
        </w:rPr>
        <w:pPrChange w:id="1902" w:author="nadira firinda" w:date="2022-10-29T23:40:00Z">
          <w:pPr>
            <w:pStyle w:val="Heading2"/>
          </w:pPr>
        </w:pPrChange>
      </w:pPr>
      <w:ins w:id="1903" w:author="nadira firinda" w:date="2022-10-29T22:47:00Z">
        <w:r w:rsidRPr="0058175D">
          <w:rPr>
            <w:rFonts w:ascii="Times New Roman" w:hAnsi="Times New Roman" w:cs="Times New Roman"/>
            <w:lang w:val="id-ID"/>
            <w:rPrChange w:id="1904" w:author="nadira firinda" w:date="2022-10-29T23:37:00Z">
              <w:rPr/>
            </w:rPrChange>
          </w:rPr>
          <w:t>Selain model – model yang disebutkan di atas, framework (Financial Programming and Policies) FPP  (IMF, 2013) lazim digunakan sebagai alat untuk proyeksi dan konsistensi check besaran makro dalam sektor – sektor perekonomian. Kehandalan framework FPP untuk consistency checking dari policy analysis dan proyeksi sangat tergantung pada kedalaman keterkaitan antar sektor ekonomi, disamping keakuratan dan kerincian data yang tersedia.</w:t>
        </w:r>
      </w:ins>
      <w:del w:id="1905" w:author="nadira firinda" w:date="2022-10-29T22:47:00Z">
        <w:r w:rsidR="005C1FF0" w:rsidRPr="00006ABF" w:rsidDel="00F86FB8">
          <w:rPr>
            <w:bCs/>
          </w:rPr>
          <w:delText>Dalam memformulasikan perumusan dan pengambilan kebijakan ekonomi yang tepat, ketersediaan informasi mengenai perkembangan dan perkiraan berbagai variabel ekonomi menjadi prasyarat mutlak. Salah satu variabel utama dalam pengambilan keputusan tersebut adalah prakiraan pertumbuhan ekonomi, dalam hal ini adalah pertumbuhan Produk Domestik Bruto (PDB) yang menggambarkan kinerja perekonomian suatu negara. Terkait dengan hal tersebut, proyeksi PDB kedepan secara benar dan akurat sangat diperlukan untuk membantu pengambil kebijakan dalam merumuskan kebijakan ekonomi dan moneter.</w:delText>
        </w:r>
      </w:del>
    </w:p>
    <w:p w14:paraId="3A71DCEB" w14:textId="782EA3BD" w:rsidR="00697221" w:rsidRPr="00006ABF" w:rsidDel="00F86FB8" w:rsidRDefault="00697221" w:rsidP="006736A2">
      <w:pPr>
        <w:spacing w:line="360" w:lineRule="auto"/>
        <w:ind w:firstLine="709"/>
        <w:jc w:val="both"/>
        <w:rPr>
          <w:ins w:id="1906" w:author="Prasasti Karunia Farista Ananto" w:date="2021-10-12T14:05:00Z"/>
          <w:del w:id="1907" w:author="nadira firinda" w:date="2022-10-29T22:47:00Z"/>
          <w:bCs/>
        </w:rPr>
        <w:pPrChange w:id="1908" w:author="nadira firinda" w:date="2022-10-29T23:40:00Z">
          <w:pPr>
            <w:spacing w:after="120" w:line="360" w:lineRule="auto"/>
            <w:ind w:left="360" w:firstLine="360"/>
            <w:jc w:val="both"/>
          </w:pPr>
        </w:pPrChange>
      </w:pPr>
    </w:p>
    <w:p w14:paraId="06A38A29" w14:textId="5B109628" w:rsidR="005C1FF0" w:rsidRPr="00006ABF" w:rsidDel="00F86FB8" w:rsidRDefault="005C1FF0" w:rsidP="006736A2">
      <w:pPr>
        <w:spacing w:line="360" w:lineRule="auto"/>
        <w:ind w:firstLine="709"/>
        <w:jc w:val="both"/>
        <w:rPr>
          <w:del w:id="1909" w:author="nadira firinda" w:date="2022-10-29T22:47:00Z"/>
          <w:bCs/>
        </w:rPr>
        <w:pPrChange w:id="1910" w:author="nadira firinda" w:date="2022-10-29T23:40:00Z">
          <w:pPr>
            <w:spacing w:after="120" w:line="360" w:lineRule="auto"/>
            <w:ind w:left="360" w:firstLine="360"/>
            <w:jc w:val="both"/>
          </w:pPr>
        </w:pPrChange>
      </w:pPr>
      <w:del w:id="1911" w:author="nadira firinda" w:date="2022-10-29T22:47:00Z">
        <w:r w:rsidRPr="00006ABF" w:rsidDel="00F86FB8">
          <w:rPr>
            <w:bCs/>
          </w:rPr>
          <w:delText>Penghitungan PDB secara periodik dilakukan oleh Badan Pusat Statistik (BPS) baik dari sisi penggunaan maupun lapangan usaha. Studi ini memfokuskan pada pengembangan model estimasi PDB dari sisi lapangan usaha. PDB lapangan usaha di Indonesia dibentuk oleh 17 sektor:</w:delText>
        </w:r>
      </w:del>
    </w:p>
    <w:p w14:paraId="5DA03A5D" w14:textId="65CD22ED" w:rsidR="005C1FF0" w:rsidRPr="00006ABF" w:rsidDel="00F86FB8" w:rsidRDefault="005C1FF0" w:rsidP="006736A2">
      <w:pPr>
        <w:spacing w:line="360" w:lineRule="auto"/>
        <w:ind w:firstLine="709"/>
        <w:jc w:val="both"/>
        <w:rPr>
          <w:del w:id="1912" w:author="nadira firinda" w:date="2022-10-29T22:47:00Z"/>
          <w:bCs/>
        </w:rPr>
        <w:pPrChange w:id="1913" w:author="nadira firinda" w:date="2022-10-29T23:40:00Z">
          <w:pPr>
            <w:pStyle w:val="Heading2"/>
          </w:pPr>
        </w:pPrChange>
      </w:pPr>
      <w:del w:id="1914" w:author="nadira firinda" w:date="2022-10-29T22:47:00Z">
        <w:r w:rsidRPr="00006ABF" w:rsidDel="00F86FB8">
          <w:rPr>
            <w:bCs/>
          </w:rPr>
          <w:delText>Pertanian, Kehutanan, dan Perikanan</w:delText>
        </w:r>
      </w:del>
    </w:p>
    <w:p w14:paraId="66EBE1EB" w14:textId="6AD0C04B" w:rsidR="005C1FF0" w:rsidRPr="00006ABF" w:rsidDel="00F86FB8" w:rsidRDefault="005C1FF0" w:rsidP="006736A2">
      <w:pPr>
        <w:spacing w:line="360" w:lineRule="auto"/>
        <w:ind w:firstLine="709"/>
        <w:jc w:val="both"/>
        <w:rPr>
          <w:del w:id="1915" w:author="nadira firinda" w:date="2022-10-29T22:47:00Z"/>
          <w:bCs/>
        </w:rPr>
        <w:pPrChange w:id="1916" w:author="nadira firinda" w:date="2022-10-29T23:40:00Z">
          <w:pPr>
            <w:pStyle w:val="Heading2"/>
          </w:pPr>
        </w:pPrChange>
      </w:pPr>
      <w:del w:id="1917" w:author="nadira firinda" w:date="2022-10-29T22:47:00Z">
        <w:r w:rsidRPr="00006ABF" w:rsidDel="00F86FB8">
          <w:rPr>
            <w:bCs/>
          </w:rPr>
          <w:delText>Pertambangan dan Pengolahan</w:delText>
        </w:r>
      </w:del>
    </w:p>
    <w:p w14:paraId="0246CFF0" w14:textId="1D44641D" w:rsidR="005C1FF0" w:rsidRPr="00006ABF" w:rsidDel="00F86FB8" w:rsidRDefault="005C1FF0" w:rsidP="006736A2">
      <w:pPr>
        <w:spacing w:line="360" w:lineRule="auto"/>
        <w:ind w:firstLine="709"/>
        <w:jc w:val="both"/>
        <w:rPr>
          <w:del w:id="1918" w:author="nadira firinda" w:date="2022-10-29T22:47:00Z"/>
          <w:bCs/>
        </w:rPr>
        <w:pPrChange w:id="1919" w:author="nadira firinda" w:date="2022-10-29T23:40:00Z">
          <w:pPr>
            <w:pStyle w:val="Heading2"/>
          </w:pPr>
        </w:pPrChange>
      </w:pPr>
      <w:del w:id="1920" w:author="nadira firinda" w:date="2022-10-29T22:47:00Z">
        <w:r w:rsidRPr="00006ABF" w:rsidDel="00F86FB8">
          <w:rPr>
            <w:bCs/>
          </w:rPr>
          <w:delText>Industri Pengolahan</w:delText>
        </w:r>
      </w:del>
    </w:p>
    <w:p w14:paraId="71A3DC50" w14:textId="0C2B692A" w:rsidR="005C1FF0" w:rsidRPr="00006ABF" w:rsidDel="00F86FB8" w:rsidRDefault="005C1FF0" w:rsidP="006736A2">
      <w:pPr>
        <w:spacing w:line="360" w:lineRule="auto"/>
        <w:ind w:firstLine="709"/>
        <w:jc w:val="both"/>
        <w:rPr>
          <w:del w:id="1921" w:author="nadira firinda" w:date="2022-10-29T22:47:00Z"/>
          <w:bCs/>
        </w:rPr>
        <w:pPrChange w:id="1922" w:author="nadira firinda" w:date="2022-10-29T23:40:00Z">
          <w:pPr>
            <w:pStyle w:val="Heading2"/>
          </w:pPr>
        </w:pPrChange>
      </w:pPr>
      <w:del w:id="1923" w:author="nadira firinda" w:date="2022-10-29T22:47:00Z">
        <w:r w:rsidRPr="00006ABF" w:rsidDel="00F86FB8">
          <w:rPr>
            <w:bCs/>
          </w:rPr>
          <w:delText>Pengadaan Listrik dan Gas</w:delText>
        </w:r>
      </w:del>
    </w:p>
    <w:p w14:paraId="3647D6C3" w14:textId="324CCCC4" w:rsidR="005C1FF0" w:rsidRPr="00006ABF" w:rsidDel="00F86FB8" w:rsidRDefault="005C1FF0" w:rsidP="006736A2">
      <w:pPr>
        <w:spacing w:line="360" w:lineRule="auto"/>
        <w:ind w:firstLine="709"/>
        <w:jc w:val="both"/>
        <w:rPr>
          <w:del w:id="1924" w:author="nadira firinda" w:date="2022-10-29T22:47:00Z"/>
          <w:bCs/>
        </w:rPr>
        <w:pPrChange w:id="1925" w:author="nadira firinda" w:date="2022-10-29T23:40:00Z">
          <w:pPr>
            <w:pStyle w:val="Heading2"/>
          </w:pPr>
        </w:pPrChange>
      </w:pPr>
      <w:del w:id="1926" w:author="nadira firinda" w:date="2022-10-29T22:47:00Z">
        <w:r w:rsidRPr="00006ABF" w:rsidDel="00F86FB8">
          <w:rPr>
            <w:bCs/>
          </w:rPr>
          <w:delText>Pengadaan Air</w:delText>
        </w:r>
      </w:del>
    </w:p>
    <w:p w14:paraId="7D06BE65" w14:textId="215EE8B5" w:rsidR="005C1FF0" w:rsidRPr="00006ABF" w:rsidDel="00F86FB8" w:rsidRDefault="005C1FF0" w:rsidP="006736A2">
      <w:pPr>
        <w:spacing w:line="360" w:lineRule="auto"/>
        <w:ind w:firstLine="709"/>
        <w:jc w:val="both"/>
        <w:rPr>
          <w:del w:id="1927" w:author="nadira firinda" w:date="2022-10-29T22:47:00Z"/>
          <w:bCs/>
        </w:rPr>
        <w:pPrChange w:id="1928" w:author="nadira firinda" w:date="2022-10-29T23:40:00Z">
          <w:pPr>
            <w:pStyle w:val="Heading2"/>
          </w:pPr>
        </w:pPrChange>
      </w:pPr>
      <w:del w:id="1929" w:author="nadira firinda" w:date="2022-10-29T22:47:00Z">
        <w:r w:rsidRPr="00006ABF" w:rsidDel="00F86FB8">
          <w:rPr>
            <w:bCs/>
          </w:rPr>
          <w:delText>Konstruksi</w:delText>
        </w:r>
      </w:del>
    </w:p>
    <w:p w14:paraId="06C31471" w14:textId="4071A3AC" w:rsidR="005C1FF0" w:rsidRPr="00006ABF" w:rsidDel="00F86FB8" w:rsidRDefault="005C1FF0" w:rsidP="006736A2">
      <w:pPr>
        <w:spacing w:line="360" w:lineRule="auto"/>
        <w:ind w:firstLine="709"/>
        <w:jc w:val="both"/>
        <w:rPr>
          <w:del w:id="1930" w:author="nadira firinda" w:date="2022-10-29T22:47:00Z"/>
          <w:bCs/>
        </w:rPr>
        <w:pPrChange w:id="1931" w:author="nadira firinda" w:date="2022-10-29T23:40:00Z">
          <w:pPr>
            <w:pStyle w:val="Heading2"/>
          </w:pPr>
        </w:pPrChange>
      </w:pPr>
      <w:del w:id="1932" w:author="nadira firinda" w:date="2022-10-29T22:47:00Z">
        <w:r w:rsidRPr="00006ABF" w:rsidDel="00F86FB8">
          <w:rPr>
            <w:bCs/>
          </w:rPr>
          <w:delText>Perdagangan Besar dan Eceran</w:delText>
        </w:r>
      </w:del>
    </w:p>
    <w:p w14:paraId="04F3EE53" w14:textId="4F885BCA" w:rsidR="005C1FF0" w:rsidRPr="00006ABF" w:rsidDel="00F86FB8" w:rsidRDefault="005C1FF0" w:rsidP="006736A2">
      <w:pPr>
        <w:spacing w:line="360" w:lineRule="auto"/>
        <w:ind w:firstLine="709"/>
        <w:jc w:val="both"/>
        <w:rPr>
          <w:del w:id="1933" w:author="nadira firinda" w:date="2022-10-29T22:47:00Z"/>
          <w:bCs/>
        </w:rPr>
        <w:pPrChange w:id="1934" w:author="nadira firinda" w:date="2022-10-29T23:40:00Z">
          <w:pPr>
            <w:pStyle w:val="Heading2"/>
          </w:pPr>
        </w:pPrChange>
      </w:pPr>
      <w:del w:id="1935" w:author="nadira firinda" w:date="2022-10-29T22:47:00Z">
        <w:r w:rsidRPr="00006ABF" w:rsidDel="00F86FB8">
          <w:rPr>
            <w:bCs/>
          </w:rPr>
          <w:delText>Transportasi dan Pergudangan</w:delText>
        </w:r>
      </w:del>
    </w:p>
    <w:p w14:paraId="1D0A8D44" w14:textId="6355C9D7" w:rsidR="005C1FF0" w:rsidRPr="00006ABF" w:rsidDel="00F86FB8" w:rsidRDefault="005C1FF0" w:rsidP="006736A2">
      <w:pPr>
        <w:spacing w:line="360" w:lineRule="auto"/>
        <w:ind w:firstLine="709"/>
        <w:jc w:val="both"/>
        <w:rPr>
          <w:del w:id="1936" w:author="nadira firinda" w:date="2022-10-29T22:47:00Z"/>
          <w:bCs/>
        </w:rPr>
        <w:pPrChange w:id="1937" w:author="nadira firinda" w:date="2022-10-29T23:40:00Z">
          <w:pPr>
            <w:pStyle w:val="Heading2"/>
          </w:pPr>
        </w:pPrChange>
      </w:pPr>
      <w:del w:id="1938" w:author="nadira firinda" w:date="2022-10-29T22:47:00Z">
        <w:r w:rsidRPr="00006ABF" w:rsidDel="00F86FB8">
          <w:rPr>
            <w:bCs/>
          </w:rPr>
          <w:delText>Penyediaan Akomodasi dan Makan Minum</w:delText>
        </w:r>
      </w:del>
    </w:p>
    <w:p w14:paraId="38DA3C80" w14:textId="7B005818" w:rsidR="005C1FF0" w:rsidRPr="00006ABF" w:rsidDel="00F86FB8" w:rsidRDefault="005C1FF0" w:rsidP="006736A2">
      <w:pPr>
        <w:spacing w:line="360" w:lineRule="auto"/>
        <w:ind w:firstLine="709"/>
        <w:jc w:val="both"/>
        <w:rPr>
          <w:del w:id="1939" w:author="nadira firinda" w:date="2022-10-29T22:47:00Z"/>
          <w:bCs/>
        </w:rPr>
        <w:pPrChange w:id="1940" w:author="nadira firinda" w:date="2022-10-29T23:40:00Z">
          <w:pPr>
            <w:pStyle w:val="Heading2"/>
          </w:pPr>
        </w:pPrChange>
      </w:pPr>
      <w:del w:id="1941" w:author="nadira firinda" w:date="2022-10-29T22:47:00Z">
        <w:r w:rsidRPr="00006ABF" w:rsidDel="00F86FB8">
          <w:rPr>
            <w:bCs/>
          </w:rPr>
          <w:delText>Informasi dan Komunikasi</w:delText>
        </w:r>
      </w:del>
    </w:p>
    <w:p w14:paraId="274FC954" w14:textId="60979B6A" w:rsidR="005C1FF0" w:rsidRPr="00006ABF" w:rsidDel="00F86FB8" w:rsidRDefault="005C1FF0" w:rsidP="006736A2">
      <w:pPr>
        <w:spacing w:line="360" w:lineRule="auto"/>
        <w:ind w:firstLine="709"/>
        <w:jc w:val="both"/>
        <w:rPr>
          <w:del w:id="1942" w:author="nadira firinda" w:date="2022-10-29T22:47:00Z"/>
          <w:bCs/>
        </w:rPr>
        <w:pPrChange w:id="1943" w:author="nadira firinda" w:date="2022-10-29T23:40:00Z">
          <w:pPr>
            <w:pStyle w:val="Heading2"/>
          </w:pPr>
        </w:pPrChange>
      </w:pPr>
      <w:del w:id="1944" w:author="nadira firinda" w:date="2022-10-29T22:47:00Z">
        <w:r w:rsidRPr="00006ABF" w:rsidDel="00F86FB8">
          <w:rPr>
            <w:bCs/>
          </w:rPr>
          <w:delText>Jasa Keuangan dan Asuransi</w:delText>
        </w:r>
      </w:del>
    </w:p>
    <w:p w14:paraId="3AEB524A" w14:textId="240F2E4E" w:rsidR="005C1FF0" w:rsidRPr="00006ABF" w:rsidDel="00F86FB8" w:rsidRDefault="005C1FF0" w:rsidP="006736A2">
      <w:pPr>
        <w:spacing w:line="360" w:lineRule="auto"/>
        <w:ind w:firstLine="709"/>
        <w:jc w:val="both"/>
        <w:rPr>
          <w:del w:id="1945" w:author="nadira firinda" w:date="2022-10-29T22:47:00Z"/>
          <w:bCs/>
        </w:rPr>
        <w:pPrChange w:id="1946" w:author="nadira firinda" w:date="2022-10-29T23:40:00Z">
          <w:pPr>
            <w:pStyle w:val="Heading2"/>
          </w:pPr>
        </w:pPrChange>
      </w:pPr>
      <w:del w:id="1947" w:author="nadira firinda" w:date="2022-10-29T22:47:00Z">
        <w:r w:rsidRPr="00006ABF" w:rsidDel="00F86FB8">
          <w:rPr>
            <w:bCs/>
          </w:rPr>
          <w:delText>Real Estat</w:delText>
        </w:r>
      </w:del>
    </w:p>
    <w:p w14:paraId="70C0B241" w14:textId="6B4FD311" w:rsidR="005C1FF0" w:rsidRPr="00006ABF" w:rsidDel="00F86FB8" w:rsidRDefault="005C1FF0" w:rsidP="006736A2">
      <w:pPr>
        <w:spacing w:line="360" w:lineRule="auto"/>
        <w:ind w:firstLine="709"/>
        <w:jc w:val="both"/>
        <w:rPr>
          <w:del w:id="1948" w:author="nadira firinda" w:date="2022-10-29T22:47:00Z"/>
          <w:bCs/>
        </w:rPr>
        <w:pPrChange w:id="1949" w:author="nadira firinda" w:date="2022-10-29T23:40:00Z">
          <w:pPr>
            <w:pStyle w:val="Heading2"/>
          </w:pPr>
        </w:pPrChange>
      </w:pPr>
      <w:del w:id="1950" w:author="nadira firinda" w:date="2022-10-29T22:47:00Z">
        <w:r w:rsidRPr="00006ABF" w:rsidDel="00F86FB8">
          <w:rPr>
            <w:bCs/>
          </w:rPr>
          <w:delText>Jasa Perusahaan</w:delText>
        </w:r>
      </w:del>
    </w:p>
    <w:p w14:paraId="2B834B7F" w14:textId="68F01B46" w:rsidR="005C1FF0" w:rsidRPr="00006ABF" w:rsidDel="00F86FB8" w:rsidRDefault="005C1FF0" w:rsidP="006736A2">
      <w:pPr>
        <w:spacing w:line="360" w:lineRule="auto"/>
        <w:ind w:firstLine="709"/>
        <w:jc w:val="both"/>
        <w:rPr>
          <w:del w:id="1951" w:author="nadira firinda" w:date="2022-10-29T22:47:00Z"/>
          <w:bCs/>
        </w:rPr>
        <w:pPrChange w:id="1952" w:author="nadira firinda" w:date="2022-10-29T23:40:00Z">
          <w:pPr>
            <w:pStyle w:val="Heading2"/>
          </w:pPr>
        </w:pPrChange>
      </w:pPr>
      <w:del w:id="1953" w:author="nadira firinda" w:date="2022-10-29T22:47:00Z">
        <w:r w:rsidRPr="00006ABF" w:rsidDel="00F86FB8">
          <w:rPr>
            <w:bCs/>
          </w:rPr>
          <w:delText>Administrasi Pemerintahan, Pertahanan, dan Jaminan Sosial Wajib</w:delText>
        </w:r>
      </w:del>
    </w:p>
    <w:p w14:paraId="66F3FF8E" w14:textId="388B043F" w:rsidR="005C1FF0" w:rsidRPr="00006ABF" w:rsidDel="00F86FB8" w:rsidRDefault="005C1FF0" w:rsidP="006736A2">
      <w:pPr>
        <w:spacing w:line="360" w:lineRule="auto"/>
        <w:ind w:firstLine="709"/>
        <w:jc w:val="both"/>
        <w:rPr>
          <w:del w:id="1954" w:author="nadira firinda" w:date="2022-10-29T22:47:00Z"/>
          <w:bCs/>
        </w:rPr>
        <w:pPrChange w:id="1955" w:author="nadira firinda" w:date="2022-10-29T23:40:00Z">
          <w:pPr>
            <w:pStyle w:val="Heading2"/>
          </w:pPr>
        </w:pPrChange>
      </w:pPr>
      <w:del w:id="1956" w:author="nadira firinda" w:date="2022-10-29T22:47:00Z">
        <w:r w:rsidRPr="00006ABF" w:rsidDel="00F86FB8">
          <w:rPr>
            <w:bCs/>
          </w:rPr>
          <w:delText>Jasa Pendidikan</w:delText>
        </w:r>
      </w:del>
    </w:p>
    <w:p w14:paraId="399FE22C" w14:textId="4232AFF2" w:rsidR="005C1FF0" w:rsidRPr="00006ABF" w:rsidDel="00F86FB8" w:rsidRDefault="005C1FF0" w:rsidP="006736A2">
      <w:pPr>
        <w:spacing w:line="360" w:lineRule="auto"/>
        <w:ind w:firstLine="709"/>
        <w:jc w:val="both"/>
        <w:rPr>
          <w:del w:id="1957" w:author="nadira firinda" w:date="2022-10-29T22:47:00Z"/>
          <w:bCs/>
        </w:rPr>
        <w:pPrChange w:id="1958" w:author="nadira firinda" w:date="2022-10-29T23:40:00Z">
          <w:pPr>
            <w:pStyle w:val="Heading2"/>
          </w:pPr>
        </w:pPrChange>
      </w:pPr>
      <w:del w:id="1959" w:author="nadira firinda" w:date="2022-10-29T22:47:00Z">
        <w:r w:rsidRPr="00006ABF" w:rsidDel="00F86FB8">
          <w:rPr>
            <w:bCs/>
          </w:rPr>
          <w:delText>Jasa Kesehatan dan Kegiatan Sosial</w:delText>
        </w:r>
      </w:del>
    </w:p>
    <w:p w14:paraId="45B487ED" w14:textId="39766E81" w:rsidR="005C1FF0" w:rsidRPr="00006ABF" w:rsidDel="00F86FB8" w:rsidRDefault="005C1FF0" w:rsidP="006736A2">
      <w:pPr>
        <w:spacing w:line="360" w:lineRule="auto"/>
        <w:ind w:firstLine="709"/>
        <w:jc w:val="both"/>
        <w:rPr>
          <w:del w:id="1960" w:author="nadira firinda" w:date="2022-10-29T22:47:00Z"/>
          <w:bCs/>
        </w:rPr>
        <w:pPrChange w:id="1961" w:author="nadira firinda" w:date="2022-10-29T23:40:00Z">
          <w:pPr>
            <w:pStyle w:val="Heading2"/>
          </w:pPr>
        </w:pPrChange>
      </w:pPr>
      <w:del w:id="1962" w:author="nadira firinda" w:date="2022-10-29T22:47:00Z">
        <w:r w:rsidRPr="00006ABF" w:rsidDel="00F86FB8">
          <w:rPr>
            <w:bCs/>
          </w:rPr>
          <w:delText>Jasa Lainnya</w:delText>
        </w:r>
      </w:del>
    </w:p>
    <w:p w14:paraId="1550B66A" w14:textId="2D816AE9" w:rsidR="005C1FF0" w:rsidRPr="00006ABF" w:rsidDel="00F86FB8" w:rsidRDefault="005C1FF0" w:rsidP="006736A2">
      <w:pPr>
        <w:spacing w:line="360" w:lineRule="auto"/>
        <w:ind w:firstLine="709"/>
        <w:jc w:val="both"/>
        <w:rPr>
          <w:del w:id="1963" w:author="nadira firinda" w:date="2022-10-29T22:47:00Z"/>
          <w:bCs/>
        </w:rPr>
        <w:pPrChange w:id="1964" w:author="nadira firinda" w:date="2022-10-29T23:40:00Z">
          <w:pPr>
            <w:spacing w:after="120" w:line="360" w:lineRule="auto"/>
            <w:ind w:left="360" w:firstLine="360"/>
            <w:jc w:val="both"/>
          </w:pPr>
        </w:pPrChange>
      </w:pPr>
      <w:del w:id="1965" w:author="nadira firinda" w:date="2022-10-29T22:47:00Z">
        <w:r w:rsidRPr="00006ABF" w:rsidDel="00F86FB8">
          <w:rPr>
            <w:bCs/>
          </w:rPr>
          <w:delText>Dari ke 17 sektor pembentuk PDB tersebut, peranan sektor Industri Pengolahan, sektor Pertanian, Kehutanan dan Perikanan, sektor Perdagangan Besar dan Eceran dan sektor Konstruksi cukup besar yaitu mencapai sekitar 56% pada tahun 2019. Sedangkan 13 sektor lainnya secara rata -rata peranannya masing-masing kurang dari 10%.</w:delText>
        </w:r>
      </w:del>
    </w:p>
    <w:p w14:paraId="19197625" w14:textId="6BB83403" w:rsidR="00046663" w:rsidRPr="00006ABF" w:rsidDel="00F86FB8" w:rsidRDefault="00046663" w:rsidP="006736A2">
      <w:pPr>
        <w:spacing w:line="360" w:lineRule="auto"/>
        <w:ind w:firstLine="709"/>
        <w:jc w:val="both"/>
        <w:rPr>
          <w:ins w:id="1966" w:author="Prasasti Karunia Farista Ananto" w:date="2021-10-12T14:32:00Z"/>
          <w:del w:id="1967" w:author="nadira firinda" w:date="2022-10-29T22:47:00Z"/>
          <w:bCs/>
          <w:lang w:val="id-ID"/>
        </w:rPr>
        <w:pPrChange w:id="1968" w:author="nadira firinda" w:date="2022-10-29T23:40:00Z">
          <w:pPr>
            <w:pStyle w:val="Heading2"/>
          </w:pPr>
        </w:pPrChange>
      </w:pPr>
      <w:ins w:id="1969" w:author="Prasasti Karunia Farista Ananto" w:date="2021-10-12T14:32:00Z">
        <w:del w:id="1970" w:author="nadira firinda" w:date="2022-10-29T22:47:00Z">
          <w:r w:rsidRPr="00006ABF" w:rsidDel="00F86FB8">
            <w:rPr>
              <w:bCs/>
              <w:lang w:val="id-ID"/>
            </w:rPr>
            <w:br w:type="page"/>
          </w:r>
        </w:del>
      </w:ins>
    </w:p>
    <w:p w14:paraId="5472CB0F" w14:textId="1C73BD20" w:rsidR="005C1FF0" w:rsidRPr="00006ABF" w:rsidDel="00F86FB8" w:rsidRDefault="005C1FF0" w:rsidP="006736A2">
      <w:pPr>
        <w:spacing w:line="360" w:lineRule="auto"/>
        <w:ind w:firstLine="709"/>
        <w:jc w:val="both"/>
        <w:rPr>
          <w:del w:id="1971" w:author="nadira firinda" w:date="2022-10-29T22:47:00Z"/>
          <w:bCs/>
          <w:lang w:val="id-ID"/>
        </w:rPr>
        <w:pPrChange w:id="1972" w:author="nadira firinda" w:date="2022-10-29T23:40:00Z">
          <w:pPr>
            <w:pStyle w:val="Heading2"/>
          </w:pPr>
        </w:pPrChange>
      </w:pPr>
      <w:del w:id="1973" w:author="nadira firinda" w:date="2022-10-29T22:47:00Z">
        <w:r w:rsidRPr="00006ABF" w:rsidDel="00F86FB8">
          <w:rPr>
            <w:bCs/>
            <w:lang w:val="id-ID"/>
          </w:rPr>
          <w:delText>D</w:delText>
        </w:r>
        <w:r w:rsidRPr="00006ABF" w:rsidDel="00F86FB8">
          <w:rPr>
            <w:bCs/>
          </w:rPr>
          <w:delText xml:space="preserve">alam kerangka </w:delText>
        </w:r>
        <w:r w:rsidRPr="00006ABF" w:rsidDel="00F86FB8">
          <w:rPr>
            <w:bCs/>
            <w:i/>
            <w:iCs/>
          </w:rPr>
          <w:delText>forecasting and policy analysis system</w:delText>
        </w:r>
        <w:r w:rsidRPr="00006ABF" w:rsidDel="00F86FB8">
          <w:rPr>
            <w:bCs/>
            <w:lang w:val="id-ID"/>
          </w:rPr>
          <w:delText xml:space="preserve"> (FPAS), </w:delText>
        </w:r>
        <w:r w:rsidRPr="00006ABF" w:rsidDel="00F86FB8">
          <w:rPr>
            <w:bCs/>
          </w:rPr>
          <w:delText>Bank Indonesia</w:delText>
        </w:r>
        <w:r w:rsidRPr="00006ABF" w:rsidDel="00F86FB8">
          <w:rPr>
            <w:bCs/>
            <w:lang w:val="id-ID"/>
          </w:rPr>
          <w:delText xml:space="preserve"> memiliki </w:delText>
        </w:r>
        <w:r w:rsidRPr="00006ABF" w:rsidDel="00F86FB8">
          <w:rPr>
            <w:bCs/>
            <w:i/>
            <w:lang w:val="id-ID"/>
          </w:rPr>
          <w:delText>core model</w:delText>
        </w:r>
        <w:r w:rsidRPr="00006ABF" w:rsidDel="00F86FB8">
          <w:rPr>
            <w:bCs/>
            <w:lang w:val="id-ID"/>
          </w:rPr>
          <w:delText xml:space="preserve"> ARIMBI dan beberapa model satelit, seperti SOFIE dan MODBI. Model ARIMBI merupakan suatu model agregat, yang digunakan antara lain untuk memproyeksi besarnya PDB (pertumbuhan ekonomi). Pada model ARIMBI tersebut tidak terdapat komponen-komponen pembentuk PDB. Sementara itu pada model SOFIE dan MODBI terdapat komponen-komponen pembentuk PDB dari sisi permintaan, yakni konsumsi, investasi, pengeluaran Pemerintah, dan ekspor-impor.</w:delText>
        </w:r>
        <w:r w:rsidRPr="00006ABF" w:rsidDel="00F86FB8">
          <w:rPr>
            <w:bCs/>
          </w:rPr>
          <w:delText xml:space="preserve"> Kedepannya BI akan membuat core model baru yang dinamakan dengan BIPOLMIX. </w:delText>
        </w:r>
      </w:del>
    </w:p>
    <w:p w14:paraId="3316E6FB" w14:textId="1F2B4447" w:rsidR="00697221" w:rsidRPr="00006ABF" w:rsidDel="00F86FB8" w:rsidRDefault="00697221" w:rsidP="006736A2">
      <w:pPr>
        <w:spacing w:line="360" w:lineRule="auto"/>
        <w:ind w:firstLine="709"/>
        <w:jc w:val="both"/>
        <w:rPr>
          <w:ins w:id="1974" w:author="Prasasti Karunia Farista Ananto" w:date="2021-10-12T14:06:00Z"/>
          <w:del w:id="1975" w:author="nadira firinda" w:date="2022-10-29T22:47:00Z"/>
          <w:bCs/>
        </w:rPr>
        <w:pPrChange w:id="1976" w:author="nadira firinda" w:date="2022-10-29T23:40:00Z">
          <w:pPr>
            <w:spacing w:after="120" w:line="360" w:lineRule="auto"/>
            <w:ind w:left="360" w:firstLine="360"/>
            <w:jc w:val="both"/>
          </w:pPr>
        </w:pPrChange>
      </w:pPr>
    </w:p>
    <w:p w14:paraId="0A3EF2C5" w14:textId="25B15C67" w:rsidR="005C1FF0" w:rsidRPr="00006ABF" w:rsidRDefault="005C1FF0" w:rsidP="006736A2">
      <w:pPr>
        <w:spacing w:line="360" w:lineRule="auto"/>
        <w:ind w:firstLine="709"/>
        <w:jc w:val="both"/>
        <w:pPrChange w:id="1977" w:author="nadira firinda" w:date="2022-10-29T23:40:00Z">
          <w:pPr>
            <w:spacing w:line="360" w:lineRule="auto"/>
            <w:ind w:left="360" w:firstLine="360"/>
            <w:jc w:val="both"/>
          </w:pPr>
        </w:pPrChange>
      </w:pPr>
      <w:del w:id="1978" w:author="nadira firinda" w:date="2022-10-29T22:47:00Z">
        <w:r w:rsidRPr="00006ABF" w:rsidDel="00F86FB8">
          <w:rPr>
            <w:bCs/>
            <w:lang w:val="id-ID"/>
          </w:rPr>
          <w:delText>Di samping itu Bank Indonesia juga memiliki model PDB Sektoral</w:delText>
        </w:r>
        <w:r w:rsidRPr="00006ABF" w:rsidDel="00F86FB8">
          <w:rPr>
            <w:bCs/>
          </w:rPr>
          <w:delText xml:space="preserve"> (ISMA)</w:delText>
        </w:r>
        <w:r w:rsidRPr="00006ABF" w:rsidDel="00F86FB8">
          <w:rPr>
            <w:bCs/>
            <w:lang w:val="id-ID"/>
          </w:rPr>
          <w:delText>, yang merupakan suatu model PDB pada level sektoral, yang dikembangkan pada tahun 20</w:delText>
        </w:r>
        <w:r w:rsidRPr="00006ABF" w:rsidDel="00F86FB8">
          <w:rPr>
            <w:bCs/>
          </w:rPr>
          <w:delText>14</w:delText>
        </w:r>
        <w:r w:rsidRPr="00006ABF" w:rsidDel="00F86FB8">
          <w:rPr>
            <w:bCs/>
            <w:lang w:val="id-ID"/>
          </w:rPr>
          <w:delText xml:space="preserve">. Model tersebut diestimasi </w:delText>
        </w:r>
        <w:r w:rsidRPr="00006ABF" w:rsidDel="00F86FB8">
          <w:rPr>
            <w:bCs/>
          </w:rPr>
          <w:delText>menggunakan ekonometrik IO dengan menggunakan tabel IO updating 2008</w:delText>
        </w:r>
        <w:r w:rsidRPr="00006ABF" w:rsidDel="00F86FB8">
          <w:rPr>
            <w:bCs/>
            <w:lang w:val="id-ID"/>
          </w:rPr>
          <w:delText xml:space="preserve">. Saat ini model tersebut tidak lagi sepenuhnya digunakan sebab masih menggunakan sembilan sektor dan dari sisi data masih menggunakan tahun dasar 2000, karena baru mulai tahun 2015 BPS mengubah tahun dasar dari 2000 ke 2010. Akibatnya, untuk keperluan proyeksi pertumbuhan PDB dengan 17 sektor dalam rangka FPAS, perlu dilakukan perhitungan di luar model yang ada atas angka-angka yang dihasilkan. Di samping itu model tersebut </w:delText>
        </w:r>
        <w:r w:rsidRPr="00006ABF" w:rsidDel="00F86FB8">
          <w:rPr>
            <w:bCs/>
          </w:rPr>
          <w:delText>mempunyai kompleksitas yang tinggi</w:delText>
        </w:r>
        <w:r w:rsidRPr="00006ABF" w:rsidDel="00F86FB8">
          <w:rPr>
            <w:bCs/>
            <w:lang w:val="id-ID"/>
          </w:rPr>
          <w:delText>.</w:delText>
        </w:r>
      </w:del>
    </w:p>
    <w:p w14:paraId="5958473D" w14:textId="6ED6F8F6" w:rsidR="005C1FF0" w:rsidRPr="00006ABF" w:rsidRDefault="005C1FF0" w:rsidP="006736A2">
      <w:pPr>
        <w:pStyle w:val="Heading2"/>
        <w:jc w:val="both"/>
        <w:pPrChange w:id="1979" w:author="nadira firinda" w:date="2022-10-29T23:40:00Z">
          <w:pPr>
            <w:pStyle w:val="Heading2"/>
            <w:numPr>
              <w:ilvl w:val="0"/>
            </w:numPr>
            <w:ind w:left="360" w:hanging="360"/>
          </w:pPr>
        </w:pPrChange>
      </w:pPr>
      <w:del w:id="1980" w:author="nadira firinda" w:date="2022-10-29T22:50:00Z">
        <w:r w:rsidRPr="00006ABF" w:rsidDel="00F86FB8">
          <w:delText xml:space="preserve">Pertanyaan </w:delText>
        </w:r>
      </w:del>
      <w:bookmarkStart w:id="1981" w:name="_Toc117980484"/>
      <w:ins w:id="1982" w:author="nadira firinda" w:date="2022-10-29T22:50:00Z">
        <w:r w:rsidR="00F86FB8">
          <w:t>Tujuan</w:t>
        </w:r>
        <w:r w:rsidR="00F86FB8" w:rsidRPr="00006ABF">
          <w:t xml:space="preserve"> </w:t>
        </w:r>
      </w:ins>
      <w:r w:rsidRPr="00006ABF">
        <w:t>Penelitian</w:t>
      </w:r>
      <w:bookmarkEnd w:id="1981"/>
    </w:p>
    <w:p w14:paraId="67310ADB" w14:textId="77777777" w:rsidR="00F86FB8" w:rsidRPr="0058175D" w:rsidRDefault="00F86FB8" w:rsidP="006736A2">
      <w:pPr>
        <w:spacing w:line="360" w:lineRule="auto"/>
        <w:ind w:firstLine="709"/>
        <w:jc w:val="both"/>
        <w:rPr>
          <w:ins w:id="1983" w:author="nadira firinda" w:date="2022-10-29T22:51:00Z"/>
          <w:rFonts w:ascii="Times New Roman" w:hAnsi="Times New Roman" w:cs="Times New Roman"/>
          <w:lang w:val="id-ID"/>
          <w:rPrChange w:id="1984" w:author="nadira firinda" w:date="2022-10-29T23:37:00Z">
            <w:rPr>
              <w:ins w:id="1985" w:author="nadira firinda" w:date="2022-10-29T22:51:00Z"/>
            </w:rPr>
          </w:rPrChange>
        </w:rPr>
        <w:pPrChange w:id="1986" w:author="nadira firinda" w:date="2022-10-29T23:40:00Z">
          <w:pPr>
            <w:pStyle w:val="Heading2"/>
            <w:numPr>
              <w:ilvl w:val="0"/>
              <w:numId w:val="0"/>
            </w:numPr>
            <w:ind w:left="0" w:firstLine="0"/>
            <w:jc w:val="both"/>
          </w:pPr>
        </w:pPrChange>
      </w:pPr>
      <w:ins w:id="1987" w:author="nadira firinda" w:date="2022-10-29T22:50:00Z">
        <w:r w:rsidRPr="0058175D">
          <w:rPr>
            <w:rFonts w:ascii="Times New Roman" w:hAnsi="Times New Roman" w:cs="Times New Roman"/>
            <w:lang w:val="id-ID"/>
            <w:rPrChange w:id="1988" w:author="nadira firinda" w:date="2022-10-29T23:37:00Z">
              <w:rPr/>
            </w:rPrChange>
          </w:rPr>
          <w:t>Penelitian ini bertujuan untuk mengembangkan alat FPAS consistency check yang dapat digunakan dalam analisis jangka pendek dan menengah serta mendukung efektivitas penerapan ARIMBI. Dengan menggunakan data terbaru dan lebih lengkap, serta mengunakan pemahaman antar sektor yang lebih komprehensif dan rinci, maka diharapkan alat ini dapat menangkap relasi antar variable, baik endogen maupun eksogen dengan lebih representatif. Dengan demikian, alat ini diharapkan mampu memastikan proyeksi variabel konsisten antar sektor, serta mampu menganalisis kausalitas antar variabel dengan lebih baik.</w:t>
        </w:r>
      </w:ins>
    </w:p>
    <w:p w14:paraId="56636FAD" w14:textId="28C34B6B" w:rsidR="00680C74" w:rsidRPr="007A458D" w:rsidDel="00F86FB8" w:rsidRDefault="00F86FB8" w:rsidP="006736A2">
      <w:pPr>
        <w:pStyle w:val="ListParagraph"/>
        <w:numPr>
          <w:ilvl w:val="0"/>
          <w:numId w:val="36"/>
        </w:numPr>
        <w:spacing w:line="360" w:lineRule="auto"/>
        <w:ind w:left="0" w:firstLine="709"/>
        <w:jc w:val="both"/>
        <w:rPr>
          <w:del w:id="1989" w:author="nadira firinda" w:date="2022-10-29T22:50:00Z"/>
        </w:rPr>
        <w:pPrChange w:id="1990" w:author="nadira firinda" w:date="2022-10-29T23:40:00Z">
          <w:pPr>
            <w:spacing w:line="360" w:lineRule="auto"/>
            <w:ind w:firstLine="720"/>
            <w:jc w:val="both"/>
          </w:pPr>
        </w:pPrChange>
      </w:pPr>
      <w:ins w:id="1991" w:author="nadira firinda" w:date="2022-10-29T22:50:00Z">
        <w:r w:rsidRPr="0058175D">
          <w:rPr>
            <w:rFonts w:ascii="Times New Roman" w:hAnsi="Times New Roman" w:cs="Times New Roman"/>
            <w:lang w:val="id-ID"/>
            <w:rPrChange w:id="1992" w:author="nadira firinda" w:date="2022-10-29T23:37:00Z">
              <w:rPr/>
            </w:rPrChange>
          </w:rPr>
          <w:t>Hasil dari penelitian ini diharapkan dapat menghasilkan framework/model yang mampu membantu dan mendukung proses FPAS di DKEM Bank Indonesia, sehingga berguna untuk memastikan konsistensi proyeksi makroekonomi lintas model (antara lain ARIMBI, SOFIE dan ISMA), serta konsistensi antar variabel antar sektor dalam perekonomian Indonesia.</w:t>
        </w:r>
      </w:ins>
      <w:del w:id="1993" w:author="nadira firinda" w:date="2022-10-29T22:50:00Z">
        <w:r w:rsidR="00680C74" w:rsidRPr="00006ABF" w:rsidDel="00F86FB8">
          <w:delText>Beberapa pertanyaan yang mengemuka</w:delText>
        </w:r>
      </w:del>
      <w:ins w:id="1994" w:author="Prasasti Karunia Farista Ananto" w:date="2021-10-12T15:30:00Z">
        <w:del w:id="1995" w:author="nadira firinda" w:date="2022-10-29T22:50:00Z">
          <w:r w:rsidR="004B1EF3" w:rsidRPr="00006ABF" w:rsidDel="00F86FB8">
            <w:delText>n</w:delText>
          </w:r>
        </w:del>
      </w:ins>
      <w:del w:id="1996" w:author="nadira firinda" w:date="2022-10-29T22:50:00Z">
        <w:r w:rsidR="00680C74" w:rsidRPr="00006ABF" w:rsidDel="00F86FB8">
          <w:delText xml:space="preserve"> pada penelitian ini adalah sebagai berikut:</w:delText>
        </w:r>
      </w:del>
    </w:p>
    <w:p w14:paraId="34BA99C7" w14:textId="1B3EB380" w:rsidR="00680C74" w:rsidRPr="00006ABF" w:rsidDel="00F86FB8" w:rsidRDefault="00680C74" w:rsidP="006736A2">
      <w:pPr>
        <w:spacing w:line="360" w:lineRule="auto"/>
        <w:ind w:firstLine="709"/>
        <w:jc w:val="both"/>
        <w:rPr>
          <w:del w:id="1997" w:author="nadira firinda" w:date="2022-10-29T22:50:00Z"/>
        </w:rPr>
        <w:pPrChange w:id="1998" w:author="nadira firinda" w:date="2022-10-29T23:40:00Z">
          <w:pPr>
            <w:pStyle w:val="Heading2"/>
          </w:pPr>
        </w:pPrChange>
      </w:pPr>
      <w:del w:id="1999" w:author="nadira firinda" w:date="2022-10-29T22:50:00Z">
        <w:r w:rsidRPr="00006ABF" w:rsidDel="00F86FB8">
          <w:delText xml:space="preserve">Untuk mendapatkan model yang dapat menjelaskan dengan baik diperlukan variabel-variabel penjelas baik dari sisi </w:delText>
        </w:r>
        <w:r w:rsidR="00B648E8" w:rsidRPr="00006ABF" w:rsidDel="00F86FB8">
          <w:rPr>
            <w:i/>
            <w:iCs/>
          </w:rPr>
          <w:delText>demand</w:delText>
        </w:r>
        <w:r w:rsidRPr="00006ABF" w:rsidDel="00F86FB8">
          <w:delText xml:space="preserve"> maupun </w:delText>
        </w:r>
        <w:r w:rsidR="00B648E8" w:rsidRPr="00006ABF" w:rsidDel="00F86FB8">
          <w:rPr>
            <w:i/>
            <w:iCs/>
          </w:rPr>
          <w:delText>supply</w:delText>
        </w:r>
        <w:r w:rsidRPr="00006ABF" w:rsidDel="00F86FB8">
          <w:delText xml:space="preserve">. Hanya saja dari sisi pemakaian lebih berat dari sisi </w:delText>
        </w:r>
        <w:r w:rsidR="00B648E8" w:rsidRPr="00006ABF" w:rsidDel="00F86FB8">
          <w:rPr>
            <w:i/>
            <w:iCs/>
          </w:rPr>
          <w:delText>demand</w:delText>
        </w:r>
        <w:r w:rsidRPr="00006ABF" w:rsidDel="00F86FB8">
          <w:delText xml:space="preserve"> dan variabel dari sisi </w:delText>
        </w:r>
        <w:r w:rsidR="00B648E8" w:rsidRPr="00006ABF" w:rsidDel="00F86FB8">
          <w:rPr>
            <w:i/>
            <w:iCs/>
          </w:rPr>
          <w:delText>supply</w:delText>
        </w:r>
        <w:r w:rsidRPr="00006ABF" w:rsidDel="00F86FB8">
          <w:delText xml:space="preserve"> susah untuk diperoleh. Apa saja variabel-variabel </w:delText>
        </w:r>
        <w:r w:rsidR="00B648E8" w:rsidRPr="00006ABF" w:rsidDel="00F86FB8">
          <w:rPr>
            <w:i/>
            <w:iCs/>
          </w:rPr>
          <w:delText>supply</w:delText>
        </w:r>
        <w:r w:rsidRPr="00006ABF" w:rsidDel="00F86FB8">
          <w:delText xml:space="preserve"> yang perlu dan dapat dimasukkan ke dalam model?</w:delText>
        </w:r>
      </w:del>
    </w:p>
    <w:p w14:paraId="75AA2807" w14:textId="0626DE50" w:rsidR="00680C74" w:rsidRPr="00006ABF" w:rsidDel="00F86FB8" w:rsidRDefault="00680C74" w:rsidP="006736A2">
      <w:pPr>
        <w:spacing w:line="360" w:lineRule="auto"/>
        <w:ind w:firstLine="709"/>
        <w:jc w:val="both"/>
        <w:rPr>
          <w:del w:id="2000" w:author="nadira firinda" w:date="2022-10-29T22:50:00Z"/>
        </w:rPr>
        <w:pPrChange w:id="2001" w:author="nadira firinda" w:date="2022-10-29T23:40:00Z">
          <w:pPr>
            <w:pStyle w:val="Heading2"/>
          </w:pPr>
        </w:pPrChange>
      </w:pPr>
      <w:del w:id="2002" w:author="nadira firinda" w:date="2022-10-29T22:50:00Z">
        <w:r w:rsidRPr="00006ABF" w:rsidDel="00F86FB8">
          <w:delText xml:space="preserve">Bagaimana hubungan antar </w:delText>
        </w:r>
        <w:r w:rsidR="00046620" w:rsidRPr="00006ABF" w:rsidDel="00F86FB8">
          <w:delText>sektor</w:delText>
        </w:r>
        <w:r w:rsidRPr="00006ABF" w:rsidDel="00F86FB8">
          <w:delText xml:space="preserve"> yang dihasilkan oleh model? </w:delText>
        </w:r>
      </w:del>
    </w:p>
    <w:p w14:paraId="72B3A7F6" w14:textId="3CDF6E69" w:rsidR="00680C74" w:rsidRPr="00006ABF" w:rsidRDefault="00680C74" w:rsidP="006736A2">
      <w:pPr>
        <w:spacing w:line="360" w:lineRule="auto"/>
        <w:ind w:firstLine="709"/>
        <w:jc w:val="both"/>
        <w:pPrChange w:id="2003" w:author="nadira firinda" w:date="2022-10-29T23:40:00Z">
          <w:pPr>
            <w:pStyle w:val="Heading2"/>
          </w:pPr>
        </w:pPrChange>
      </w:pPr>
      <w:del w:id="2004" w:author="nadira firinda" w:date="2022-10-29T22:50:00Z">
        <w:r w:rsidRPr="00006ABF" w:rsidDel="00F86FB8">
          <w:delText xml:space="preserve">Bagaimanakah </w:delText>
        </w:r>
        <w:r w:rsidRPr="00307400" w:rsidDel="00F86FB8">
          <w:rPr>
            <w:i/>
            <w:iCs/>
            <w:rPrChange w:id="2005" w:author="Nadira Firinda" w:date="2021-10-22T13:13:00Z">
              <w:rPr/>
            </w:rPrChange>
          </w:rPr>
          <w:delText>impulse response</w:delText>
        </w:r>
        <w:r w:rsidRPr="00006ABF" w:rsidDel="00F86FB8">
          <w:delText xml:space="preserve"> yang dihasilkan oleh shock baik dari sisi </w:delText>
        </w:r>
        <w:r w:rsidR="00B648E8" w:rsidRPr="00006ABF" w:rsidDel="00F86FB8">
          <w:rPr>
            <w:i/>
            <w:iCs/>
          </w:rPr>
          <w:delText>supply</w:delText>
        </w:r>
        <w:r w:rsidRPr="00006ABF" w:rsidDel="00F86FB8">
          <w:delText xml:space="preserve"> maupun </w:delText>
        </w:r>
        <w:r w:rsidR="00B648E8" w:rsidRPr="00006ABF" w:rsidDel="00F86FB8">
          <w:rPr>
            <w:i/>
            <w:iCs/>
          </w:rPr>
          <w:delText>demand</w:delText>
        </w:r>
        <w:r w:rsidRPr="00006ABF" w:rsidDel="00F86FB8">
          <w:delText>?</w:delText>
        </w:r>
      </w:del>
    </w:p>
    <w:p w14:paraId="2AB1D417" w14:textId="4965794D" w:rsidR="005C1FF0" w:rsidRPr="00006ABF" w:rsidRDefault="005C1FF0" w:rsidP="006736A2">
      <w:pPr>
        <w:pStyle w:val="Heading2"/>
        <w:jc w:val="both"/>
        <w:pPrChange w:id="2006" w:author="nadira firinda" w:date="2022-10-29T23:40:00Z">
          <w:pPr>
            <w:pStyle w:val="Heading2"/>
            <w:numPr>
              <w:ilvl w:val="0"/>
            </w:numPr>
            <w:ind w:left="360" w:hanging="360"/>
          </w:pPr>
        </w:pPrChange>
      </w:pPr>
      <w:del w:id="2007" w:author="nadira firinda" w:date="2022-10-29T22:50:00Z">
        <w:r w:rsidRPr="00006ABF" w:rsidDel="00F86FB8">
          <w:delText xml:space="preserve">Tujuan </w:delText>
        </w:r>
      </w:del>
      <w:bookmarkStart w:id="2008" w:name="_Toc117980485"/>
      <w:ins w:id="2009" w:author="nadira firinda" w:date="2022-10-29T22:50:00Z">
        <w:r w:rsidR="00F86FB8">
          <w:t>Ruang Lingkup</w:t>
        </w:r>
        <w:r w:rsidR="00F86FB8" w:rsidRPr="00006ABF">
          <w:t xml:space="preserve"> </w:t>
        </w:r>
      </w:ins>
      <w:r w:rsidRPr="00006ABF">
        <w:t>Penelitian</w:t>
      </w:r>
      <w:bookmarkEnd w:id="2008"/>
    </w:p>
    <w:p w14:paraId="252143E8" w14:textId="16482AC8" w:rsidR="007712C8" w:rsidRPr="00006ABF" w:rsidDel="00F86FB8" w:rsidRDefault="001E616B" w:rsidP="006736A2">
      <w:pPr>
        <w:spacing w:line="360" w:lineRule="auto"/>
        <w:ind w:firstLine="709"/>
        <w:jc w:val="both"/>
        <w:rPr>
          <w:del w:id="2010" w:author="nadira firinda" w:date="2022-10-29T22:51:00Z"/>
          <w:rFonts w:ascii="Times New Roman" w:hAnsi="Times New Roman" w:cs="Times New Roman"/>
          <w:lang w:val="id-ID"/>
          <w:rPrChange w:id="2011" w:author="Prasasti Karunia Farista Ananto" w:date="2021-10-14T16:56:00Z">
            <w:rPr>
              <w:del w:id="2012" w:author="nadira firinda" w:date="2022-10-29T22:51:00Z"/>
              <w:rFonts w:ascii="Times New Roman" w:hAnsi="Times New Roman" w:cs="Times New Roman"/>
              <w:lang w:val="en-US"/>
            </w:rPr>
          </w:rPrChange>
        </w:rPr>
        <w:pPrChange w:id="2013" w:author="nadira firinda" w:date="2022-10-29T23:40:00Z">
          <w:pPr>
            <w:spacing w:line="360" w:lineRule="auto"/>
            <w:ind w:firstLine="709"/>
            <w:jc w:val="both"/>
          </w:pPr>
        </w:pPrChange>
      </w:pPr>
      <w:del w:id="2014" w:author="nadira firinda" w:date="2022-10-29T22:51:00Z">
        <w:r w:rsidRPr="0058175D" w:rsidDel="00F86FB8">
          <w:rPr>
            <w:rFonts w:ascii="Times New Roman" w:hAnsi="Times New Roman" w:cs="Times New Roman"/>
            <w:lang w:val="id-ID"/>
          </w:rPr>
          <w:delText>Seiring dengan semakin tingginya kebutuhan untuk menganalisis dampak dari kebijakan Bank Indonesia secara lebih detail, termasuk dampaknya terhadap sektor-sektor usaha, dirasakan perlu untuk mengembangkan model PDB Sektoral tersebut. Melalui pengembangan model tersebut, diharapkan model PDB Sektoral yang dimiliki oleh Bank Indonesia menjadi lebih baik dan lebih akurat dalam melakukan proyeksi, dan diharapkan dapat menjadi model satelit yang melengkapi BIPOLMIX di dalam FPAS.</w:delText>
        </w:r>
      </w:del>
    </w:p>
    <w:p w14:paraId="2C1B8C17" w14:textId="699E09EE" w:rsidR="00697221" w:rsidRPr="0058175D" w:rsidDel="00F86FB8" w:rsidRDefault="00697221" w:rsidP="006736A2">
      <w:pPr>
        <w:spacing w:line="360" w:lineRule="auto"/>
        <w:ind w:firstLine="709"/>
        <w:jc w:val="both"/>
        <w:rPr>
          <w:ins w:id="2015" w:author="Prasasti Karunia Farista Ananto" w:date="2021-10-12T14:06:00Z"/>
          <w:del w:id="2016" w:author="nadira firinda" w:date="2022-10-29T22:51:00Z"/>
          <w:rFonts w:ascii="Times New Roman" w:hAnsi="Times New Roman" w:cs="Times New Roman"/>
          <w:lang w:val="id-ID"/>
        </w:rPr>
        <w:pPrChange w:id="2017" w:author="nadira firinda" w:date="2022-10-29T23:40:00Z">
          <w:pPr>
            <w:spacing w:line="360" w:lineRule="auto"/>
            <w:ind w:left="360" w:firstLine="360"/>
            <w:jc w:val="both"/>
          </w:pPr>
        </w:pPrChange>
      </w:pPr>
    </w:p>
    <w:p w14:paraId="3349E80A" w14:textId="04ECDD29" w:rsidR="00F86FB8" w:rsidRPr="0058175D" w:rsidRDefault="007712C8" w:rsidP="006736A2">
      <w:pPr>
        <w:spacing w:after="0" w:line="360" w:lineRule="auto"/>
        <w:ind w:firstLine="709"/>
        <w:jc w:val="both"/>
        <w:rPr>
          <w:ins w:id="2018" w:author="nadira firinda" w:date="2022-10-29T22:52:00Z"/>
          <w:rFonts w:ascii="Times New Roman" w:hAnsi="Times New Roman" w:cs="Times New Roman"/>
          <w:lang w:val="id-ID"/>
          <w:rPrChange w:id="2019" w:author="nadira firinda" w:date="2022-10-29T23:36:00Z">
            <w:rPr>
              <w:ins w:id="2020" w:author="nadira firinda" w:date="2022-10-29T22:52:00Z"/>
              <w:rFonts w:ascii="Times New Roman" w:hAnsi="Times New Roman" w:cs="Times New Roman"/>
              <w:bCs/>
              <w:lang w:val="en-US"/>
            </w:rPr>
          </w:rPrChange>
        </w:rPr>
        <w:pPrChange w:id="2021" w:author="nadira firinda" w:date="2022-10-29T23:40:00Z">
          <w:pPr>
            <w:spacing w:line="360" w:lineRule="auto"/>
            <w:ind w:firstLine="709"/>
            <w:jc w:val="both"/>
          </w:pPr>
        </w:pPrChange>
      </w:pPr>
      <w:del w:id="2022" w:author="nadira firinda" w:date="2022-10-29T22:51:00Z">
        <w:r w:rsidRPr="0058175D" w:rsidDel="00F86FB8">
          <w:rPr>
            <w:rFonts w:ascii="Times New Roman" w:hAnsi="Times New Roman" w:cs="Times New Roman"/>
            <w:lang w:val="id-ID"/>
            <w:rPrChange w:id="2023" w:author="nadira firinda" w:date="2022-10-29T23:36:00Z">
              <w:rPr>
                <w:rFonts w:ascii="Times New Roman" w:hAnsi="Times New Roman" w:cs="Times New Roman"/>
                <w:lang w:val="en-US"/>
              </w:rPr>
            </w:rPrChange>
          </w:rPr>
          <w:delText xml:space="preserve">Oleh karena itu, </w:delText>
        </w:r>
        <w:r w:rsidR="001E616B" w:rsidRPr="00006ABF" w:rsidDel="00F86FB8">
          <w:rPr>
            <w:rFonts w:ascii="Times New Roman" w:hAnsi="Times New Roman" w:cs="Times New Roman"/>
            <w:lang w:val="id-ID"/>
          </w:rPr>
          <w:delText xml:space="preserve">tujuan penelitian ini adalah untuk membangun model PDB Sektoral, yang dapat digunakan untuk memproyeksi besaran PDB pada level sektoral </w:delText>
        </w:r>
        <w:r w:rsidR="001E616B" w:rsidRPr="0058175D" w:rsidDel="00F86FB8">
          <w:rPr>
            <w:rFonts w:ascii="Times New Roman" w:hAnsi="Times New Roman" w:cs="Times New Roman"/>
            <w:lang w:val="id-ID"/>
            <w:rPrChange w:id="2024" w:author="nadira firinda" w:date="2022-10-29T23:36:00Z">
              <w:rPr>
                <w:rFonts w:ascii="Times New Roman" w:hAnsi="Times New Roman" w:cs="Times New Roman"/>
              </w:rPr>
            </w:rPrChange>
          </w:rPr>
          <w:delText>di 17 lapangan usaha</w:delText>
        </w:r>
        <w:r w:rsidR="001E616B" w:rsidRPr="00006ABF" w:rsidDel="00F86FB8">
          <w:rPr>
            <w:rFonts w:ascii="Times New Roman" w:hAnsi="Times New Roman" w:cs="Times New Roman"/>
            <w:lang w:val="id-ID"/>
          </w:rPr>
          <w:delText xml:space="preserve"> dalam jangka pendek (1 – 2 tahun).</w:delText>
        </w:r>
      </w:del>
      <w:ins w:id="2025" w:author="nadira firinda" w:date="2022-10-29T22:51:00Z">
        <w:r w:rsidR="00F86FB8" w:rsidRPr="0058175D">
          <w:rPr>
            <w:rFonts w:ascii="Times New Roman" w:hAnsi="Times New Roman" w:cs="Times New Roman"/>
            <w:lang w:val="id-ID"/>
            <w:rPrChange w:id="2026" w:author="nadira firinda" w:date="2022-10-29T23:36:00Z">
              <w:rPr>
                <w:rFonts w:ascii="Times New Roman" w:hAnsi="Times New Roman" w:cs="Times New Roman"/>
                <w:bCs/>
                <w:lang w:val="en-US"/>
              </w:rPr>
            </w:rPrChange>
          </w:rPr>
          <w:t>Penelitian ini meliputi ruang lingkup kerja sebagai berikut:</w:t>
        </w:r>
      </w:ins>
    </w:p>
    <w:p w14:paraId="5330CFE2" w14:textId="77777777" w:rsidR="007A458D" w:rsidRPr="0058175D" w:rsidRDefault="00F86FB8" w:rsidP="006736A2">
      <w:pPr>
        <w:pStyle w:val="ListParagraph"/>
        <w:numPr>
          <w:ilvl w:val="0"/>
          <w:numId w:val="36"/>
        </w:numPr>
        <w:spacing w:line="360" w:lineRule="auto"/>
        <w:jc w:val="both"/>
        <w:rPr>
          <w:ins w:id="2027" w:author="nadira firinda" w:date="2022-10-29T23:35:00Z"/>
          <w:rFonts w:ascii="Times New Roman" w:hAnsi="Times New Roman" w:cs="Times New Roman"/>
          <w:lang w:val="id-ID"/>
          <w:rPrChange w:id="2028" w:author="nadira firinda" w:date="2022-10-29T23:36:00Z">
            <w:rPr>
              <w:ins w:id="2029" w:author="nadira firinda" w:date="2022-10-29T23:35:00Z"/>
              <w:lang w:val="en-US"/>
            </w:rPr>
          </w:rPrChange>
        </w:rPr>
        <w:pPrChange w:id="2030" w:author="nadira firinda" w:date="2022-10-29T23:40:00Z">
          <w:pPr>
            <w:pStyle w:val="ListParagraph"/>
            <w:numPr>
              <w:numId w:val="36"/>
            </w:numPr>
            <w:ind w:hanging="360"/>
          </w:pPr>
        </w:pPrChange>
      </w:pPr>
      <w:ins w:id="2031" w:author="nadira firinda" w:date="2022-10-29T22:52:00Z">
        <w:r w:rsidRPr="0058175D">
          <w:rPr>
            <w:rFonts w:ascii="Times New Roman" w:hAnsi="Times New Roman" w:cs="Times New Roman"/>
            <w:lang w:val="id-ID"/>
            <w:rPrChange w:id="2032" w:author="nadira firinda" w:date="2022-10-29T23:36:00Z">
              <w:rPr>
                <w:lang w:val="en-US"/>
              </w:rPr>
            </w:rPrChange>
          </w:rPr>
          <w:lastRenderedPageBreak/>
          <w:t>Melakukan kompilasi data triwulanan dan tahunan yang terkait dengan perekonomian Indonesia, yang meliputi berbagai sektor, yaitu sektor riil, eksternal, serta blok moneter dan perbankan</w:t>
        </w:r>
      </w:ins>
      <w:ins w:id="2033" w:author="nadira firinda" w:date="2022-10-29T22:53:00Z">
        <w:r w:rsidRPr="0058175D">
          <w:rPr>
            <w:rFonts w:ascii="Times New Roman" w:hAnsi="Times New Roman" w:cs="Times New Roman"/>
            <w:lang w:val="id-ID"/>
            <w:rPrChange w:id="2034" w:author="nadira firinda" w:date="2022-10-29T23:36:00Z">
              <w:rPr>
                <w:lang w:val="en-US"/>
              </w:rPr>
            </w:rPrChange>
          </w:rPr>
          <w:t>.</w:t>
        </w:r>
      </w:ins>
    </w:p>
    <w:p w14:paraId="18F285F3" w14:textId="77777777" w:rsidR="007A458D" w:rsidRPr="0058175D" w:rsidRDefault="00B44841" w:rsidP="006736A2">
      <w:pPr>
        <w:pStyle w:val="ListParagraph"/>
        <w:numPr>
          <w:ilvl w:val="0"/>
          <w:numId w:val="36"/>
        </w:numPr>
        <w:spacing w:line="360" w:lineRule="auto"/>
        <w:jc w:val="both"/>
        <w:rPr>
          <w:ins w:id="2035" w:author="nadira firinda" w:date="2022-10-29T23:35:00Z"/>
          <w:rFonts w:ascii="Times New Roman" w:hAnsi="Times New Roman" w:cs="Times New Roman"/>
          <w:lang w:val="id-ID"/>
          <w:rPrChange w:id="2036" w:author="nadira firinda" w:date="2022-10-29T23:36:00Z">
            <w:rPr>
              <w:ins w:id="2037" w:author="nadira firinda" w:date="2022-10-29T23:35:00Z"/>
              <w:rFonts w:ascii="Times New Roman" w:hAnsi="Times New Roman" w:cs="Times New Roman"/>
              <w:bCs/>
              <w:lang w:val="en-US"/>
            </w:rPr>
          </w:rPrChange>
        </w:rPr>
        <w:pPrChange w:id="2038" w:author="nadira firinda" w:date="2022-10-29T23:40:00Z">
          <w:pPr>
            <w:pStyle w:val="ListParagraph"/>
            <w:numPr>
              <w:numId w:val="36"/>
            </w:numPr>
            <w:ind w:hanging="360"/>
          </w:pPr>
        </w:pPrChange>
      </w:pPr>
      <w:ins w:id="2039" w:author="nadira firinda" w:date="2022-10-29T22:53:00Z">
        <w:r w:rsidRPr="0058175D">
          <w:rPr>
            <w:rFonts w:ascii="Times New Roman" w:hAnsi="Times New Roman" w:cs="Times New Roman"/>
            <w:lang w:val="id-ID"/>
            <w:rPrChange w:id="2040" w:author="nadira firinda" w:date="2022-10-29T23:36:00Z">
              <w:rPr/>
            </w:rPrChange>
          </w:rPr>
          <w:t>Kompilasi data dilakukan selengkap mungkin sesuai dengan ketersediaan data terkini, sehingga jika diperlukan perubahan bisa dilakukan dengan segera.</w:t>
        </w:r>
      </w:ins>
    </w:p>
    <w:p w14:paraId="2533B9AB" w14:textId="77777777" w:rsidR="007A458D" w:rsidRPr="0058175D" w:rsidRDefault="00B44841" w:rsidP="006736A2">
      <w:pPr>
        <w:pStyle w:val="ListParagraph"/>
        <w:numPr>
          <w:ilvl w:val="0"/>
          <w:numId w:val="36"/>
        </w:numPr>
        <w:spacing w:line="360" w:lineRule="auto"/>
        <w:jc w:val="both"/>
        <w:rPr>
          <w:ins w:id="2041" w:author="nadira firinda" w:date="2022-10-29T23:35:00Z"/>
          <w:rFonts w:ascii="Times New Roman" w:hAnsi="Times New Roman" w:cs="Times New Roman"/>
          <w:lang w:val="id-ID"/>
          <w:rPrChange w:id="2042" w:author="nadira firinda" w:date="2022-10-29T23:36:00Z">
            <w:rPr>
              <w:ins w:id="2043" w:author="nadira firinda" w:date="2022-10-29T23:35:00Z"/>
              <w:rFonts w:ascii="Times New Roman" w:hAnsi="Times New Roman" w:cs="Times New Roman"/>
              <w:bCs/>
              <w:lang w:val="en-US"/>
            </w:rPr>
          </w:rPrChange>
        </w:rPr>
        <w:pPrChange w:id="2044" w:author="nadira firinda" w:date="2022-10-29T23:40:00Z">
          <w:pPr>
            <w:pStyle w:val="ListParagraph"/>
            <w:numPr>
              <w:numId w:val="36"/>
            </w:numPr>
            <w:ind w:hanging="360"/>
          </w:pPr>
        </w:pPrChange>
      </w:pPr>
      <w:ins w:id="2045" w:author="nadira firinda" w:date="2022-10-29T22:53:00Z">
        <w:r w:rsidRPr="0058175D">
          <w:rPr>
            <w:rFonts w:ascii="Times New Roman" w:hAnsi="Times New Roman" w:cs="Times New Roman"/>
            <w:lang w:val="id-ID"/>
            <w:rPrChange w:id="2046" w:author="nadira firinda" w:date="2022-10-29T23:36:00Z">
              <w:rPr/>
            </w:rPrChange>
          </w:rPr>
          <w:t>Melakukan penggabungan worksheet dari berbagai model.</w:t>
        </w:r>
      </w:ins>
    </w:p>
    <w:p w14:paraId="2D8101D2" w14:textId="2853781D" w:rsidR="005C1FF0" w:rsidRPr="007A458D" w:rsidRDefault="00B44841" w:rsidP="006736A2">
      <w:pPr>
        <w:pStyle w:val="ListParagraph"/>
        <w:numPr>
          <w:ilvl w:val="0"/>
          <w:numId w:val="36"/>
        </w:numPr>
        <w:spacing w:line="360" w:lineRule="auto"/>
        <w:jc w:val="both"/>
        <w:rPr>
          <w:lang w:val="en-US"/>
          <w:rPrChange w:id="2047" w:author="nadira firinda" w:date="2022-10-29T23:35:00Z">
            <w:rPr>
              <w:lang w:val="id-ID"/>
            </w:rPr>
          </w:rPrChange>
        </w:rPr>
        <w:pPrChange w:id="2048" w:author="nadira firinda" w:date="2022-10-29T23:40:00Z">
          <w:pPr>
            <w:spacing w:line="360" w:lineRule="auto"/>
            <w:ind w:left="360" w:firstLine="360"/>
            <w:jc w:val="both"/>
          </w:pPr>
        </w:pPrChange>
      </w:pPr>
      <w:ins w:id="2049" w:author="nadira firinda" w:date="2022-10-29T22:53:00Z">
        <w:r w:rsidRPr="0058175D">
          <w:rPr>
            <w:rFonts w:ascii="Times New Roman" w:hAnsi="Times New Roman" w:cs="Times New Roman"/>
            <w:lang w:val="id-ID"/>
            <w:rPrChange w:id="2050" w:author="nadira firinda" w:date="2022-10-29T23:36:00Z">
              <w:rPr>
                <w:rFonts w:ascii="Frutiger 45 Light" w:hAnsi="Frutiger 45 Light"/>
                <w:sz w:val="24"/>
                <w:szCs w:val="24"/>
              </w:rPr>
            </w:rPrChange>
          </w:rPr>
          <w:t xml:space="preserve">Melakukan proses keterkaitan antar sektor antar sheet dalam </w:t>
        </w:r>
        <w:r w:rsidRPr="0058175D">
          <w:rPr>
            <w:rFonts w:ascii="Times New Roman" w:hAnsi="Times New Roman" w:cs="Times New Roman"/>
            <w:lang w:val="id-ID"/>
            <w:rPrChange w:id="2051" w:author="nadira firinda" w:date="2022-10-29T23:36:00Z">
              <w:rPr>
                <w:rFonts w:ascii="Frutiger 45 Light" w:hAnsi="Frutiger 45 Light"/>
                <w:i/>
                <w:iCs/>
                <w:sz w:val="24"/>
                <w:szCs w:val="24"/>
              </w:rPr>
            </w:rPrChange>
          </w:rPr>
          <w:t>framework</w:t>
        </w:r>
        <w:r w:rsidRPr="0058175D">
          <w:rPr>
            <w:rFonts w:ascii="Times New Roman" w:hAnsi="Times New Roman" w:cs="Times New Roman"/>
            <w:lang w:val="id-ID"/>
            <w:rPrChange w:id="2052" w:author="nadira firinda" w:date="2022-10-29T23:36:00Z">
              <w:rPr>
                <w:rFonts w:ascii="Frutiger 45 Light" w:hAnsi="Frutiger 45 Light"/>
                <w:sz w:val="24"/>
                <w:szCs w:val="24"/>
              </w:rPr>
            </w:rPrChange>
          </w:rPr>
          <w:t xml:space="preserve"> FPP untuk menjamin dihasilkannya proyeksi dan analisis kebijakan yang konsisten dan akurat sesuai dengan tujuan di atas.</w:t>
        </w:r>
      </w:ins>
      <w:r w:rsidR="005C1FF0" w:rsidRPr="007A458D">
        <w:rPr>
          <w:rFonts w:ascii="Times New Roman" w:hAnsi="Times New Roman" w:cs="Times New Roman"/>
          <w:b/>
          <w:bCs/>
          <w:szCs w:val="18"/>
          <w:rPrChange w:id="2053" w:author="nadira firinda" w:date="2022-10-29T23:35:00Z">
            <w:rPr/>
          </w:rPrChange>
        </w:rPr>
        <w:br w:type="page"/>
      </w:r>
    </w:p>
    <w:p w14:paraId="32F0B806" w14:textId="4B13FF83" w:rsidR="002A37FF" w:rsidRPr="00006ABF" w:rsidDel="009711D7" w:rsidRDefault="002A37FF" w:rsidP="00CC4C47">
      <w:pPr>
        <w:pStyle w:val="Heading1"/>
        <w:rPr>
          <w:del w:id="2054" w:author="nadira firinda" w:date="2022-10-29T23:14:00Z"/>
        </w:rPr>
        <w:pPrChange w:id="2055" w:author="nadira firinda" w:date="2022-10-29T23:37:00Z">
          <w:pPr>
            <w:pStyle w:val="Heading1"/>
          </w:pPr>
        </w:pPrChange>
      </w:pPr>
      <w:bookmarkStart w:id="2056" w:name="_Ref84941480"/>
      <w:del w:id="2057" w:author="nadira firinda" w:date="2022-10-29T23:14:00Z">
        <w:r w:rsidRPr="00006ABF" w:rsidDel="009711D7">
          <w:lastRenderedPageBreak/>
          <w:delText>STRUKTUR DAN SPESIFIKASI MODEL</w:delText>
        </w:r>
        <w:bookmarkStart w:id="2058" w:name="_Toc117978838"/>
        <w:bookmarkStart w:id="2059" w:name="_Toc117980486"/>
        <w:bookmarkEnd w:id="2056"/>
        <w:bookmarkEnd w:id="2058"/>
        <w:bookmarkEnd w:id="2059"/>
      </w:del>
    </w:p>
    <w:p w14:paraId="4C5A6D19" w14:textId="593E2B51" w:rsidR="008F1DA3" w:rsidRPr="00006ABF" w:rsidDel="009711D7" w:rsidRDefault="008F1DA3" w:rsidP="00CC4C47">
      <w:pPr>
        <w:spacing w:line="360" w:lineRule="auto"/>
        <w:ind w:left="360"/>
        <w:jc w:val="both"/>
        <w:rPr>
          <w:del w:id="2060" w:author="nadira firinda" w:date="2022-10-29T23:14:00Z"/>
          <w:rFonts w:ascii="Times New Roman" w:hAnsi="Times New Roman" w:cs="Times New Roman"/>
        </w:rPr>
        <w:pPrChange w:id="2061" w:author="nadira firinda" w:date="2022-10-29T23:37:00Z">
          <w:pPr>
            <w:ind w:left="360"/>
            <w:jc w:val="both"/>
          </w:pPr>
        </w:pPrChange>
      </w:pPr>
      <w:bookmarkStart w:id="2062" w:name="_Toc117978839"/>
      <w:bookmarkStart w:id="2063" w:name="_Toc117980487"/>
      <w:bookmarkEnd w:id="2062"/>
      <w:bookmarkEnd w:id="2063"/>
    </w:p>
    <w:p w14:paraId="40033692" w14:textId="3C711CD5" w:rsidR="008F1DA3" w:rsidRPr="00006ABF" w:rsidDel="009711D7" w:rsidRDefault="008F1DA3" w:rsidP="00CC4C47">
      <w:pPr>
        <w:spacing w:line="360" w:lineRule="auto"/>
        <w:ind w:firstLine="720"/>
        <w:jc w:val="both"/>
        <w:rPr>
          <w:del w:id="2064" w:author="nadira firinda" w:date="2022-10-29T23:14:00Z"/>
          <w:rFonts w:ascii="Times New Roman" w:hAnsi="Times New Roman" w:cs="Times New Roman"/>
        </w:rPr>
        <w:pPrChange w:id="2065" w:author="nadira firinda" w:date="2022-10-29T23:37:00Z">
          <w:pPr>
            <w:spacing w:line="360" w:lineRule="auto"/>
            <w:ind w:firstLine="720"/>
            <w:jc w:val="both"/>
          </w:pPr>
        </w:pPrChange>
      </w:pPr>
      <w:del w:id="2066" w:author="nadira firinda" w:date="2022-10-29T23:14:00Z">
        <w:r w:rsidRPr="00006ABF" w:rsidDel="009711D7">
          <w:rPr>
            <w:rFonts w:ascii="Times New Roman" w:hAnsi="Times New Roman" w:cs="Times New Roman"/>
          </w:rPr>
          <w:delText xml:space="preserve">Model Sektoral ISMA terdiri dari 17 sektor Lapangan Usaha (LU), sisi </w:delText>
        </w:r>
        <w:r w:rsidR="00B648E8" w:rsidRPr="00006ABF" w:rsidDel="009711D7">
          <w:rPr>
            <w:rFonts w:ascii="Times New Roman" w:hAnsi="Times New Roman" w:cs="Times New Roman"/>
            <w:i/>
            <w:iCs/>
          </w:rPr>
          <w:delText>demand</w:delText>
        </w:r>
        <w:r w:rsidRPr="00006ABF" w:rsidDel="009711D7">
          <w:rPr>
            <w:rFonts w:ascii="Times New Roman" w:hAnsi="Times New Roman" w:cs="Times New Roman"/>
          </w:rPr>
          <w:delText xml:space="preserve"> yang berisi variabel permintaan, dan sisi </w:delText>
        </w:r>
        <w:r w:rsidR="00B648E8" w:rsidRPr="00006ABF" w:rsidDel="009711D7">
          <w:rPr>
            <w:rFonts w:ascii="Times New Roman" w:hAnsi="Times New Roman" w:cs="Times New Roman"/>
            <w:i/>
            <w:iCs/>
          </w:rPr>
          <w:delText>supply</w:delText>
        </w:r>
        <w:r w:rsidRPr="00006ABF" w:rsidDel="009711D7">
          <w:rPr>
            <w:rFonts w:ascii="Times New Roman" w:hAnsi="Times New Roman" w:cs="Times New Roman"/>
          </w:rPr>
          <w:delText xml:space="preserve"> yang terdiri dari variabel penawaran.</w:delText>
        </w:r>
        <w:r w:rsidR="00D7065E" w:rsidRPr="00006ABF" w:rsidDel="009711D7">
          <w:rPr>
            <w:rFonts w:ascii="Times New Roman" w:hAnsi="Times New Roman" w:cs="Times New Roman"/>
          </w:rPr>
          <w:delText xml:space="preserve"> Model Sektoral ISMA memiliki 19 persamaan dengan 60 variabel. 60 variabel tersebut terdiri dari 19 variabel endogen dan 41 variabel eksogen.</w:delText>
        </w:r>
        <w:bookmarkStart w:id="2067" w:name="_Toc117978840"/>
        <w:bookmarkStart w:id="2068" w:name="_Toc117980488"/>
        <w:bookmarkEnd w:id="2067"/>
        <w:bookmarkEnd w:id="2068"/>
      </w:del>
    </w:p>
    <w:p w14:paraId="52EBFD09" w14:textId="5A6BE228" w:rsidR="00697221" w:rsidRPr="00006ABF" w:rsidDel="009711D7" w:rsidRDefault="00697221" w:rsidP="00CC4C47">
      <w:pPr>
        <w:spacing w:line="360" w:lineRule="auto"/>
        <w:ind w:firstLine="720"/>
        <w:jc w:val="both"/>
        <w:rPr>
          <w:ins w:id="2069" w:author="Prasasti Karunia Farista Ananto" w:date="2021-10-12T14:06:00Z"/>
          <w:del w:id="2070" w:author="nadira firinda" w:date="2022-10-29T23:14:00Z"/>
          <w:rFonts w:ascii="Times New Roman" w:hAnsi="Times New Roman" w:cs="Times New Roman"/>
        </w:rPr>
        <w:pPrChange w:id="2071" w:author="nadira firinda" w:date="2022-10-29T23:37:00Z">
          <w:pPr>
            <w:spacing w:line="360" w:lineRule="auto"/>
            <w:ind w:left="360" w:firstLine="360"/>
            <w:jc w:val="both"/>
          </w:pPr>
        </w:pPrChange>
      </w:pPr>
      <w:bookmarkStart w:id="2072" w:name="_Toc117978841"/>
      <w:bookmarkStart w:id="2073" w:name="_Toc117980489"/>
      <w:bookmarkEnd w:id="2072"/>
      <w:bookmarkEnd w:id="2073"/>
    </w:p>
    <w:p w14:paraId="6A5000B5" w14:textId="53E74BE0" w:rsidR="00C520F0" w:rsidRPr="00006ABF" w:rsidDel="009711D7" w:rsidRDefault="00C520F0" w:rsidP="00CC4C47">
      <w:pPr>
        <w:spacing w:line="360" w:lineRule="auto"/>
        <w:ind w:firstLine="720"/>
        <w:jc w:val="both"/>
        <w:rPr>
          <w:del w:id="2074" w:author="nadira firinda" w:date="2022-10-29T23:14:00Z"/>
          <w:rFonts w:ascii="Times New Roman" w:hAnsi="Times New Roman" w:cs="Times New Roman"/>
        </w:rPr>
        <w:pPrChange w:id="2075" w:author="nadira firinda" w:date="2022-10-29T23:37:00Z">
          <w:pPr>
            <w:spacing w:line="360" w:lineRule="auto"/>
            <w:ind w:firstLine="720"/>
            <w:jc w:val="both"/>
          </w:pPr>
        </w:pPrChange>
      </w:pPr>
      <w:del w:id="2076" w:author="nadira firinda" w:date="2022-10-29T23:14:00Z">
        <w:r w:rsidRPr="00006ABF" w:rsidDel="009711D7">
          <w:rPr>
            <w:rFonts w:ascii="Times New Roman" w:hAnsi="Times New Roman" w:cs="Times New Roman"/>
          </w:rPr>
          <w:delText xml:space="preserve">Dalam penelitian ini model yang dihasilkan akan lebih dekat ke model versi 2004, tetapi akan memiliki struktur model yang lebih lengkap. Untuk variabel penjelas, selain sisi </w:delText>
        </w:r>
        <w:r w:rsidR="00B648E8" w:rsidRPr="00006ABF" w:rsidDel="009711D7">
          <w:rPr>
            <w:rFonts w:ascii="Times New Roman" w:hAnsi="Times New Roman" w:cs="Times New Roman"/>
            <w:i/>
            <w:iCs/>
          </w:rPr>
          <w:delText>demand</w:delText>
        </w:r>
        <w:r w:rsidRPr="00006ABF" w:rsidDel="009711D7">
          <w:rPr>
            <w:rFonts w:ascii="Times New Roman" w:hAnsi="Times New Roman" w:cs="Times New Roman"/>
          </w:rPr>
          <w:delText xml:space="preserve"> </w:delText>
        </w:r>
        <w:r w:rsidR="00A4305E" w:rsidRPr="00006ABF" w:rsidDel="009711D7">
          <w:rPr>
            <w:rFonts w:ascii="Times New Roman" w:hAnsi="Times New Roman" w:cs="Times New Roman"/>
          </w:rPr>
          <w:delText xml:space="preserve">ditambahkan pula beberapa variabel dari sisi </w:delText>
        </w:r>
        <w:r w:rsidR="00A4305E" w:rsidRPr="00006ABF" w:rsidDel="009711D7">
          <w:rPr>
            <w:rFonts w:ascii="Times New Roman" w:hAnsi="Times New Roman" w:cs="Times New Roman"/>
            <w:i/>
            <w:iCs/>
          </w:rPr>
          <w:delText>supply</w:delText>
        </w:r>
        <w:r w:rsidR="00A4305E" w:rsidRPr="00006ABF" w:rsidDel="009711D7">
          <w:rPr>
            <w:rFonts w:ascii="Times New Roman" w:hAnsi="Times New Roman" w:cs="Times New Roman"/>
          </w:rPr>
          <w:delText xml:space="preserve"> yang dinilai sesuai dalam menggambarkan pertumbuhan level dan y-o-y dari setiap sektor</w:delText>
        </w:r>
        <w:r w:rsidRPr="00006ABF" w:rsidDel="009711D7">
          <w:rPr>
            <w:rFonts w:ascii="Times New Roman" w:hAnsi="Times New Roman" w:cs="Times New Roman"/>
          </w:rPr>
          <w:delText>.</w:delText>
        </w:r>
        <w:r w:rsidR="00094419" w:rsidRPr="00006ABF" w:rsidDel="009711D7">
          <w:rPr>
            <w:rFonts w:ascii="Times New Roman" w:hAnsi="Times New Roman" w:cs="Times New Roman"/>
          </w:rPr>
          <w:delText xml:space="preserve"> Sisi </w:delText>
        </w:r>
        <w:r w:rsidR="004522FA" w:rsidRPr="00006ABF" w:rsidDel="009711D7">
          <w:rPr>
            <w:rFonts w:ascii="Times New Roman" w:hAnsi="Times New Roman" w:cs="Times New Roman"/>
            <w:i/>
            <w:iCs/>
          </w:rPr>
          <w:delText>supply</w:delText>
        </w:r>
        <w:r w:rsidR="004522FA" w:rsidRPr="00006ABF" w:rsidDel="009711D7">
          <w:rPr>
            <w:rFonts w:ascii="Times New Roman" w:hAnsi="Times New Roman" w:cs="Times New Roman"/>
          </w:rPr>
          <w:delText xml:space="preserve"> tersebut dibentuk dari</w:delText>
        </w:r>
        <w:r w:rsidR="00864B66" w:rsidRPr="00006ABF" w:rsidDel="009711D7">
          <w:rPr>
            <w:rFonts w:ascii="Times New Roman" w:hAnsi="Times New Roman" w:cs="Times New Roman"/>
          </w:rPr>
          <w:delText xml:space="preserve"> Model Sektoral Parsial yang telah dikembangkan sebelumnya </w:delText>
        </w:r>
        <w:r w:rsidR="007777ED" w:rsidRPr="00006ABF" w:rsidDel="009711D7">
          <w:rPr>
            <w:rFonts w:ascii="Times New Roman" w:hAnsi="Times New Roman" w:cs="Times New Roman"/>
          </w:rPr>
          <w:delText>seperti variabel Ekspor Karet, Indeks Cuaca, dan lain - lain</w:delText>
        </w:r>
        <w:r w:rsidR="00864B66" w:rsidRPr="00006ABF" w:rsidDel="009711D7">
          <w:rPr>
            <w:rFonts w:ascii="Times New Roman" w:hAnsi="Times New Roman" w:cs="Times New Roman"/>
          </w:rPr>
          <w:delText>. Selain itu, dilakukan pula percobaan penggambaran LU menggunakan hasil survey Bank Indonesia yang terkait PDB sektoral, yaitu Survey Kegiatan Dunia Usaha dan Survey Prompt Manufacturing Index (PMI). SKDU mengukur kondisi perkembangan kegiatan ekonomi/usaha di berbagai sektor menggunakan pendekatan volume produksi, pendapatan nilai kontrak/penjualan bangunan, atau pendapatan operasional/usaha. Sedangkan PMI adalah sebuah indikator yang menyediakan gambaran umum mengenai kondisi sektor Industri Pengolahan saat ini dan perkiraan triwulan mendatang.</w:delText>
        </w:r>
        <w:bookmarkStart w:id="2077" w:name="_Toc117978842"/>
        <w:bookmarkStart w:id="2078" w:name="_Toc117980490"/>
        <w:bookmarkEnd w:id="2077"/>
        <w:bookmarkEnd w:id="2078"/>
      </w:del>
    </w:p>
    <w:p w14:paraId="25EEEC8A" w14:textId="6B56AF28" w:rsidR="00697221" w:rsidRPr="00006ABF" w:rsidDel="009711D7" w:rsidRDefault="00697221" w:rsidP="00CC4C47">
      <w:pPr>
        <w:spacing w:line="360" w:lineRule="auto"/>
        <w:ind w:firstLine="720"/>
        <w:jc w:val="both"/>
        <w:rPr>
          <w:ins w:id="2079" w:author="Prasasti Karunia Farista Ananto" w:date="2021-10-12T14:06:00Z"/>
          <w:del w:id="2080" w:author="nadira firinda" w:date="2022-10-29T23:14:00Z"/>
          <w:rFonts w:ascii="Times New Roman" w:hAnsi="Times New Roman" w:cs="Times New Roman"/>
        </w:rPr>
        <w:pPrChange w:id="2081" w:author="nadira firinda" w:date="2022-10-29T23:37:00Z">
          <w:pPr>
            <w:spacing w:line="360" w:lineRule="auto"/>
            <w:ind w:left="360" w:firstLine="360"/>
            <w:jc w:val="both"/>
          </w:pPr>
        </w:pPrChange>
      </w:pPr>
      <w:bookmarkStart w:id="2082" w:name="_Toc117978843"/>
      <w:bookmarkStart w:id="2083" w:name="_Toc117980491"/>
      <w:bookmarkEnd w:id="2082"/>
      <w:bookmarkEnd w:id="2083"/>
    </w:p>
    <w:p w14:paraId="577C14C4" w14:textId="606BCCD3" w:rsidR="00B40C48" w:rsidRPr="00006ABF" w:rsidDel="009711D7" w:rsidRDefault="00C520F0" w:rsidP="00CC4C47">
      <w:pPr>
        <w:spacing w:line="360" w:lineRule="auto"/>
        <w:jc w:val="both"/>
        <w:rPr>
          <w:del w:id="2084" w:author="nadira firinda" w:date="2022-10-29T23:14:00Z"/>
          <w:rFonts w:ascii="Times New Roman" w:hAnsi="Times New Roman" w:cs="Times New Roman"/>
        </w:rPr>
        <w:pPrChange w:id="2085" w:author="nadira firinda" w:date="2022-10-29T23:37:00Z">
          <w:pPr>
            <w:spacing w:line="360" w:lineRule="auto"/>
            <w:ind w:left="360" w:firstLine="360"/>
            <w:jc w:val="both"/>
          </w:pPr>
        </w:pPrChange>
      </w:pPr>
      <w:del w:id="2086" w:author="nadira firinda" w:date="2022-10-29T23:14:00Z">
        <w:r w:rsidRPr="00006ABF" w:rsidDel="009711D7">
          <w:rPr>
            <w:rFonts w:ascii="Times New Roman" w:hAnsi="Times New Roman" w:cs="Times New Roman"/>
          </w:rPr>
          <w:delText xml:space="preserve">Berikut ini diketengahkan usulan struktur model sektoral yang </w:delText>
        </w:r>
        <w:r w:rsidR="0032434B" w:rsidRPr="00006ABF" w:rsidDel="009711D7">
          <w:rPr>
            <w:rFonts w:ascii="Times New Roman" w:hAnsi="Times New Roman" w:cs="Times New Roman"/>
          </w:rPr>
          <w:delText>telah</w:delText>
        </w:r>
        <w:r w:rsidRPr="00006ABF" w:rsidDel="009711D7">
          <w:rPr>
            <w:rFonts w:ascii="Times New Roman" w:hAnsi="Times New Roman" w:cs="Times New Roman"/>
          </w:rPr>
          <w:delText xml:space="preserve"> dikembangkan:</w:delText>
        </w:r>
        <w:bookmarkStart w:id="2087" w:name="_Toc117978844"/>
        <w:bookmarkStart w:id="2088" w:name="_Toc117980492"/>
        <w:bookmarkEnd w:id="2087"/>
        <w:bookmarkEnd w:id="2088"/>
      </w:del>
    </w:p>
    <w:p w14:paraId="52B69618" w14:textId="53135530" w:rsidR="00C92ACA" w:rsidRPr="009711D7" w:rsidDel="009711D7" w:rsidRDefault="00B40C48" w:rsidP="00CC4C47">
      <w:pPr>
        <w:keepNext/>
        <w:spacing w:line="360" w:lineRule="auto"/>
        <w:ind w:left="360" w:firstLine="360"/>
        <w:jc w:val="both"/>
        <w:rPr>
          <w:del w:id="2089" w:author="nadira firinda" w:date="2022-10-29T23:14:00Z"/>
          <w:rFonts w:ascii="Times New Roman" w:hAnsi="Times New Roman" w:cs="Times New Roman"/>
        </w:rPr>
        <w:pPrChange w:id="2090" w:author="nadira firinda" w:date="2022-10-29T23:37:00Z">
          <w:pPr>
            <w:keepNext/>
            <w:spacing w:line="360" w:lineRule="auto"/>
            <w:ind w:left="360" w:firstLine="360"/>
            <w:jc w:val="both"/>
          </w:pPr>
        </w:pPrChange>
      </w:pPr>
      <w:ins w:id="2091" w:author="Nadira Firinda" w:date="2021-10-22T13:17:00Z">
        <w:del w:id="2092" w:author="nadira firinda" w:date="2022-10-29T23:14:00Z">
          <w:r w:rsidDel="009711D7">
            <w:rPr>
              <w:noProof/>
            </w:rPr>
            <w:drawing>
              <wp:inline distT="0" distB="0" distL="0" distR="0" wp14:anchorId="6459E010" wp14:editId="6F3DFB22">
                <wp:extent cx="5364480" cy="3476868"/>
                <wp:effectExtent l="0" t="0" r="762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73585" cy="3482769"/>
                        </a:xfrm>
                        <a:prstGeom prst="rect">
                          <a:avLst/>
                        </a:prstGeom>
                        <a:noFill/>
                        <a:ln>
                          <a:noFill/>
                        </a:ln>
                      </pic:spPr>
                    </pic:pic>
                  </a:graphicData>
                </a:graphic>
              </wp:inline>
            </w:drawing>
          </w:r>
          <w:r w:rsidRPr="00006ABF" w:rsidDel="009711D7">
            <w:rPr>
              <w:rFonts w:ascii="Times New Roman" w:hAnsi="Times New Roman" w:cs="Times New Roman"/>
              <w:noProof/>
            </w:rPr>
            <w:delText xml:space="preserve"> </w:delText>
          </w:r>
        </w:del>
      </w:ins>
      <w:del w:id="2093" w:author="nadira firinda" w:date="2022-10-29T23:14:00Z">
        <w:r w:rsidR="00B648E8" w:rsidRPr="009711D7" w:rsidDel="009711D7">
          <w:rPr>
            <w:rFonts w:ascii="Times New Roman" w:hAnsi="Times New Roman" w:cs="Times New Roman"/>
            <w:noProof/>
          </w:rPr>
          <w:drawing>
            <wp:inline distT="0" distB="0" distL="0" distR="0" wp14:anchorId="2C66D220" wp14:editId="1E70C838">
              <wp:extent cx="5297505" cy="341644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09429" cy="3424130"/>
                      </a:xfrm>
                      <a:prstGeom prst="rect">
                        <a:avLst/>
                      </a:prstGeom>
                      <a:noFill/>
                      <a:ln>
                        <a:noFill/>
                      </a:ln>
                    </pic:spPr>
                  </pic:pic>
                </a:graphicData>
              </a:graphic>
            </wp:inline>
          </w:drawing>
        </w:r>
        <w:bookmarkStart w:id="2094" w:name="_Toc117978845"/>
        <w:bookmarkStart w:id="2095" w:name="_Toc117980493"/>
        <w:bookmarkEnd w:id="2094"/>
        <w:bookmarkEnd w:id="2095"/>
      </w:del>
    </w:p>
    <w:p w14:paraId="70E7C875" w14:textId="6DC521EB" w:rsidR="00C520F0" w:rsidRPr="00006ABF" w:rsidDel="009711D7" w:rsidRDefault="00C92ACA" w:rsidP="00CC4C47">
      <w:pPr>
        <w:pStyle w:val="Caption"/>
        <w:spacing w:after="0" w:line="360" w:lineRule="auto"/>
        <w:rPr>
          <w:del w:id="2096" w:author="nadira firinda" w:date="2022-10-29T23:14:00Z"/>
        </w:rPr>
        <w:pPrChange w:id="2097" w:author="nadira firinda" w:date="2022-10-29T23:37:00Z">
          <w:pPr>
            <w:pStyle w:val="Caption"/>
            <w:spacing w:after="0"/>
          </w:pPr>
        </w:pPrChange>
      </w:pPr>
      <w:bookmarkStart w:id="2098" w:name="_Toc84944773"/>
      <w:bookmarkStart w:id="2099" w:name="_Toc84944860"/>
      <w:del w:id="2100" w:author="nadira firinda" w:date="2022-10-29T23:14:00Z">
        <w:r w:rsidRPr="00006ABF" w:rsidDel="009711D7">
          <w:delText xml:space="preserve">Gambar </w:delText>
        </w:r>
      </w:del>
      <w:ins w:id="2101" w:author="Prasasti Karunia Farista Ananto" w:date="2021-10-12T14:34:00Z">
        <w:del w:id="2102" w:author="nadira firinda" w:date="2022-10-29T23:14:00Z">
          <w:r w:rsidR="00046663" w:rsidRPr="00B30630" w:rsidDel="009711D7">
            <w:fldChar w:fldCharType="begin"/>
          </w:r>
          <w:r w:rsidR="00046663" w:rsidRPr="00006ABF" w:rsidDel="009711D7">
            <w:delInstrText xml:space="preserve"> STYLEREF 1 \s </w:delInstrText>
          </w:r>
        </w:del>
      </w:ins>
      <w:del w:id="2103" w:author="nadira firinda" w:date="2022-10-29T23:14:00Z">
        <w:r w:rsidR="00046663" w:rsidRPr="008B62E9" w:rsidDel="009711D7">
          <w:fldChar w:fldCharType="separate"/>
        </w:r>
        <w:r w:rsidR="00015ADF" w:rsidRPr="00006ABF" w:rsidDel="009711D7">
          <w:rPr>
            <w:noProof/>
          </w:rPr>
          <w:delText>II</w:delText>
        </w:r>
      </w:del>
      <w:ins w:id="2104" w:author="Prasasti Karunia Farista Ananto" w:date="2021-10-12T14:34:00Z">
        <w:del w:id="2105" w:author="nadira firinda" w:date="2022-10-29T23:14:00Z">
          <w:r w:rsidR="00046663" w:rsidRPr="00B30630" w:rsidDel="009711D7">
            <w:fldChar w:fldCharType="end"/>
          </w:r>
          <w:r w:rsidR="00046663" w:rsidRPr="00006ABF" w:rsidDel="009711D7">
            <w:noBreakHyphen/>
          </w:r>
          <w:r w:rsidR="00046663" w:rsidRPr="00B30630" w:rsidDel="009711D7">
            <w:fldChar w:fldCharType="begin"/>
          </w:r>
          <w:r w:rsidR="00046663" w:rsidRPr="00006ABF" w:rsidDel="009711D7">
            <w:delInstrText xml:space="preserve"> SEQ Gambar \* ARABIC \s 1 </w:delInstrText>
          </w:r>
        </w:del>
      </w:ins>
      <w:del w:id="2106" w:author="nadira firinda" w:date="2022-10-29T23:14:00Z">
        <w:r w:rsidR="00046663" w:rsidRPr="008B62E9" w:rsidDel="009711D7">
          <w:fldChar w:fldCharType="separate"/>
        </w:r>
      </w:del>
      <w:ins w:id="2107" w:author="Prasasti Karunia Farista Ananto" w:date="2021-10-12T15:25:00Z">
        <w:del w:id="2108" w:author="nadira firinda" w:date="2022-10-29T23:14:00Z">
          <w:r w:rsidR="00015ADF" w:rsidRPr="00006ABF" w:rsidDel="009711D7">
            <w:rPr>
              <w:noProof/>
            </w:rPr>
            <w:delText>1</w:delText>
          </w:r>
        </w:del>
      </w:ins>
      <w:ins w:id="2109" w:author="Prasasti Karunia Farista Ananto" w:date="2021-10-12T14:34:00Z">
        <w:del w:id="2110" w:author="nadira firinda" w:date="2022-10-29T23:14:00Z">
          <w:r w:rsidR="00046663" w:rsidRPr="00B30630" w:rsidDel="009711D7">
            <w:fldChar w:fldCharType="end"/>
          </w:r>
        </w:del>
      </w:ins>
      <w:del w:id="2111" w:author="nadira firinda" w:date="2022-10-29T23:14:00Z">
        <w:r w:rsidR="00FB741C" w:rsidRPr="008B62E9" w:rsidDel="009711D7">
          <w:fldChar w:fldCharType="begin"/>
        </w:r>
        <w:r w:rsidR="00FB741C" w:rsidRPr="00006ABF" w:rsidDel="009711D7">
          <w:delInstrText xml:space="preserve"> STYLEREF 1 \s </w:delInstrText>
        </w:r>
        <w:r w:rsidR="00FB741C" w:rsidRPr="008B62E9" w:rsidDel="009711D7">
          <w:fldChar w:fldCharType="separate"/>
        </w:r>
        <w:r w:rsidR="00FB741C" w:rsidRPr="00006ABF" w:rsidDel="009711D7">
          <w:rPr>
            <w:noProof/>
          </w:rPr>
          <w:delText>II</w:delText>
        </w:r>
        <w:r w:rsidR="00FB741C" w:rsidRPr="008B62E9" w:rsidDel="009711D7">
          <w:fldChar w:fldCharType="end"/>
        </w:r>
        <w:r w:rsidR="00FB741C" w:rsidRPr="00006ABF" w:rsidDel="009711D7">
          <w:noBreakHyphen/>
        </w:r>
        <w:r w:rsidR="00FB741C" w:rsidRPr="008B62E9" w:rsidDel="009711D7">
          <w:fldChar w:fldCharType="begin"/>
        </w:r>
        <w:r w:rsidR="00FB741C" w:rsidRPr="00006ABF" w:rsidDel="009711D7">
          <w:delInstrText xml:space="preserve"> SEQ Gambar \* ARABIC \s 1 </w:delInstrText>
        </w:r>
        <w:r w:rsidR="00FB741C" w:rsidRPr="008B62E9" w:rsidDel="009711D7">
          <w:fldChar w:fldCharType="separate"/>
        </w:r>
        <w:r w:rsidR="00FB741C" w:rsidRPr="00006ABF" w:rsidDel="009711D7">
          <w:rPr>
            <w:noProof/>
          </w:rPr>
          <w:delText>1</w:delText>
        </w:r>
        <w:r w:rsidR="00FB741C" w:rsidRPr="008B62E9" w:rsidDel="009711D7">
          <w:fldChar w:fldCharType="end"/>
        </w:r>
        <w:r w:rsidRPr="00006ABF" w:rsidDel="009711D7">
          <w:delText>. Struktur Model Sektoral</w:delText>
        </w:r>
        <w:bookmarkStart w:id="2112" w:name="_Toc117978846"/>
        <w:bookmarkStart w:id="2113" w:name="_Toc117980494"/>
        <w:bookmarkEnd w:id="2098"/>
        <w:bookmarkEnd w:id="2099"/>
        <w:bookmarkEnd w:id="2112"/>
        <w:bookmarkEnd w:id="2113"/>
      </w:del>
    </w:p>
    <w:p w14:paraId="7F0D069A" w14:textId="3EB321EB" w:rsidR="00B40C48" w:rsidDel="009711D7" w:rsidRDefault="00B40C48" w:rsidP="00CC4C47">
      <w:pPr>
        <w:spacing w:line="360" w:lineRule="auto"/>
        <w:ind w:firstLine="720"/>
        <w:jc w:val="both"/>
        <w:rPr>
          <w:ins w:id="2114" w:author="Nadira Firinda" w:date="2021-10-22T13:17:00Z"/>
          <w:del w:id="2115" w:author="nadira firinda" w:date="2022-10-29T23:14:00Z"/>
          <w:rFonts w:ascii="Times New Roman" w:hAnsi="Times New Roman" w:cs="Times New Roman"/>
        </w:rPr>
        <w:pPrChange w:id="2116" w:author="nadira firinda" w:date="2022-10-29T23:37:00Z">
          <w:pPr>
            <w:spacing w:line="360" w:lineRule="auto"/>
            <w:ind w:firstLine="720"/>
            <w:jc w:val="both"/>
          </w:pPr>
        </w:pPrChange>
      </w:pPr>
      <w:bookmarkStart w:id="2117" w:name="_Toc117978847"/>
      <w:bookmarkStart w:id="2118" w:name="_Toc117980495"/>
      <w:bookmarkEnd w:id="2117"/>
      <w:bookmarkEnd w:id="2118"/>
    </w:p>
    <w:p w14:paraId="7D213F65" w14:textId="71C260B7" w:rsidR="007777ED" w:rsidRPr="00006ABF" w:rsidDel="009711D7" w:rsidRDefault="007777ED" w:rsidP="00CC4C47">
      <w:pPr>
        <w:spacing w:line="360" w:lineRule="auto"/>
        <w:ind w:firstLine="720"/>
        <w:jc w:val="both"/>
        <w:rPr>
          <w:del w:id="2119" w:author="nadira firinda" w:date="2022-10-29T23:14:00Z"/>
          <w:rFonts w:ascii="Times New Roman" w:hAnsi="Times New Roman" w:cs="Times New Roman"/>
        </w:rPr>
        <w:pPrChange w:id="2120" w:author="nadira firinda" w:date="2022-10-29T23:37:00Z">
          <w:pPr>
            <w:spacing w:line="360" w:lineRule="auto"/>
            <w:ind w:firstLine="720"/>
            <w:jc w:val="both"/>
          </w:pPr>
        </w:pPrChange>
      </w:pPr>
      <w:del w:id="2121" w:author="nadira firinda" w:date="2022-10-29T23:14:00Z">
        <w:r w:rsidRPr="00006ABF" w:rsidDel="009711D7">
          <w:rPr>
            <w:rFonts w:ascii="Times New Roman" w:hAnsi="Times New Roman" w:cs="Times New Roman"/>
          </w:rPr>
          <w:delText xml:space="preserve">Sisi </w:delText>
        </w:r>
        <w:r w:rsidRPr="00006ABF" w:rsidDel="009711D7">
          <w:rPr>
            <w:rFonts w:ascii="Times New Roman" w:hAnsi="Times New Roman" w:cs="Times New Roman"/>
            <w:i/>
            <w:iCs/>
          </w:rPr>
          <w:delText xml:space="preserve">demand </w:delText>
        </w:r>
        <w:r w:rsidRPr="00006ABF" w:rsidDel="009711D7">
          <w:rPr>
            <w:rFonts w:ascii="Times New Roman" w:hAnsi="Times New Roman" w:cs="Times New Roman"/>
          </w:rPr>
          <w:delText>terdiri dari beberapa variabel yang mampu menggambarkan permintaan dan Lapangan Usaha. Beberapa variabel tersebut meliputi; Investasi, Konsumsi, Ekspor, Nilai Tukar, PDB Total, dan Belanja Pemerintah Lainnya. Investasi sendiri terdiri dari Investasi Bangunan dan Non-Bangunan. Sedangkan Konsumsi dibagi menjadi Konsumsi Swasta dan Konsumsi Pemerintah.</w:delText>
        </w:r>
        <w:r w:rsidR="007207C9" w:rsidRPr="00006ABF" w:rsidDel="009711D7">
          <w:rPr>
            <w:rFonts w:ascii="Times New Roman" w:hAnsi="Times New Roman" w:cs="Times New Roman"/>
          </w:rPr>
          <w:delText xml:space="preserve"> Beberapa variabel terkait </w:delText>
        </w:r>
        <w:r w:rsidR="007207C9" w:rsidRPr="00006ABF" w:rsidDel="009711D7">
          <w:rPr>
            <w:rFonts w:ascii="Times New Roman" w:hAnsi="Times New Roman" w:cs="Times New Roman"/>
            <w:i/>
            <w:iCs/>
          </w:rPr>
          <w:delText xml:space="preserve">demand </w:delText>
        </w:r>
        <w:r w:rsidR="007207C9" w:rsidRPr="00006ABF" w:rsidDel="009711D7">
          <w:rPr>
            <w:rFonts w:ascii="Times New Roman" w:hAnsi="Times New Roman" w:cs="Times New Roman"/>
          </w:rPr>
          <w:delText>diturunkan dari Model SOFIE dan selalu diperbaharui sebagai dasar dari operasional Model Sektoral ISMA.</w:delText>
        </w:r>
        <w:bookmarkStart w:id="2122" w:name="_Toc117978848"/>
        <w:bookmarkStart w:id="2123" w:name="_Toc117980496"/>
        <w:bookmarkEnd w:id="2122"/>
        <w:bookmarkEnd w:id="2123"/>
      </w:del>
    </w:p>
    <w:p w14:paraId="2F4C2F81" w14:textId="49054A36" w:rsidR="00697221" w:rsidRPr="00006ABF" w:rsidDel="009711D7" w:rsidRDefault="00697221" w:rsidP="00CC4C47">
      <w:pPr>
        <w:spacing w:line="360" w:lineRule="auto"/>
        <w:ind w:firstLine="720"/>
        <w:jc w:val="both"/>
        <w:rPr>
          <w:ins w:id="2124" w:author="Prasasti Karunia Farista Ananto" w:date="2021-10-12T14:06:00Z"/>
          <w:del w:id="2125" w:author="nadira firinda" w:date="2022-10-29T23:14:00Z"/>
          <w:rFonts w:ascii="Times New Roman" w:hAnsi="Times New Roman" w:cs="Times New Roman"/>
        </w:rPr>
        <w:pPrChange w:id="2126" w:author="nadira firinda" w:date="2022-10-29T23:37:00Z">
          <w:pPr>
            <w:spacing w:line="360" w:lineRule="auto"/>
            <w:ind w:left="360" w:firstLine="360"/>
            <w:jc w:val="both"/>
          </w:pPr>
        </w:pPrChange>
      </w:pPr>
      <w:bookmarkStart w:id="2127" w:name="_Toc117978849"/>
      <w:bookmarkStart w:id="2128" w:name="_Toc117980497"/>
      <w:bookmarkEnd w:id="2127"/>
      <w:bookmarkEnd w:id="2128"/>
    </w:p>
    <w:p w14:paraId="3141DBE4" w14:textId="0E8F805A" w:rsidR="00E333E8" w:rsidRPr="00006ABF" w:rsidDel="009711D7" w:rsidRDefault="0032434B" w:rsidP="00CC4C47">
      <w:pPr>
        <w:spacing w:line="360" w:lineRule="auto"/>
        <w:ind w:firstLine="720"/>
        <w:jc w:val="both"/>
        <w:rPr>
          <w:del w:id="2129" w:author="nadira firinda" w:date="2022-10-29T23:14:00Z"/>
          <w:rFonts w:ascii="Times New Roman" w:hAnsi="Times New Roman" w:cs="Times New Roman"/>
        </w:rPr>
        <w:pPrChange w:id="2130" w:author="nadira firinda" w:date="2022-10-29T23:37:00Z">
          <w:pPr>
            <w:spacing w:line="360" w:lineRule="auto"/>
            <w:ind w:left="360" w:firstLine="360"/>
            <w:jc w:val="both"/>
          </w:pPr>
        </w:pPrChange>
      </w:pPr>
      <w:del w:id="2131" w:author="nadira firinda" w:date="2022-10-29T23:14:00Z">
        <w:r w:rsidRPr="00006ABF" w:rsidDel="009711D7">
          <w:rPr>
            <w:rFonts w:ascii="Times New Roman" w:hAnsi="Times New Roman" w:cs="Times New Roman"/>
          </w:rPr>
          <w:delText xml:space="preserve">Sedangkan </w:delText>
        </w:r>
        <w:r w:rsidR="00D80DCF" w:rsidRPr="00006ABF" w:rsidDel="009711D7">
          <w:rPr>
            <w:rFonts w:ascii="Times New Roman" w:hAnsi="Times New Roman" w:cs="Times New Roman"/>
          </w:rPr>
          <w:delText xml:space="preserve">sisi </w:delText>
        </w:r>
        <w:r w:rsidR="00D80DCF" w:rsidRPr="00006ABF" w:rsidDel="009711D7">
          <w:rPr>
            <w:rFonts w:ascii="Times New Roman" w:hAnsi="Times New Roman" w:cs="Times New Roman"/>
            <w:i/>
            <w:iCs/>
          </w:rPr>
          <w:delText>supply</w:delText>
        </w:r>
        <w:r w:rsidR="00D80DCF" w:rsidRPr="00006ABF" w:rsidDel="009711D7">
          <w:rPr>
            <w:rFonts w:ascii="Times New Roman" w:hAnsi="Times New Roman" w:cs="Times New Roman"/>
          </w:rPr>
          <w:delText xml:space="preserve"> terdiri dari beberapa variabel yang dinilai mampu menggambarkan 17 Lapangan Usaha berdasarkan hasil percobaan yang telah dilakukan</w:delText>
        </w:r>
        <w:r w:rsidR="00E333E8" w:rsidRPr="00006ABF" w:rsidDel="009711D7">
          <w:rPr>
            <w:rFonts w:ascii="Times New Roman" w:hAnsi="Times New Roman" w:cs="Times New Roman"/>
          </w:rPr>
          <w:delText xml:space="preserve"> baik dari pengembangan Model Sektoral Parsial maupun Model Sektoral ISMA sendiri. Variabel – variabel tersebut adalah;</w:delText>
        </w:r>
        <w:bookmarkStart w:id="2132" w:name="_Toc117978850"/>
        <w:bookmarkStart w:id="2133" w:name="_Toc117980498"/>
        <w:bookmarkEnd w:id="2132"/>
        <w:bookmarkEnd w:id="2133"/>
      </w:del>
    </w:p>
    <w:p w14:paraId="2951996B" w14:textId="7F3C4B22" w:rsidR="00E333E8" w:rsidRPr="00006ABF" w:rsidDel="009711D7" w:rsidRDefault="00E333E8" w:rsidP="00CC4C47">
      <w:pPr>
        <w:pStyle w:val="ListParagraph"/>
        <w:numPr>
          <w:ilvl w:val="0"/>
          <w:numId w:val="17"/>
        </w:numPr>
        <w:spacing w:line="360" w:lineRule="auto"/>
        <w:jc w:val="both"/>
        <w:rPr>
          <w:del w:id="2134" w:author="nadira firinda" w:date="2022-10-29T23:14:00Z"/>
          <w:rFonts w:ascii="Times New Roman" w:hAnsi="Times New Roman" w:cs="Times New Roman"/>
        </w:rPr>
        <w:pPrChange w:id="2135" w:author="nadira firinda" w:date="2022-10-29T23:37:00Z">
          <w:pPr>
            <w:pStyle w:val="ListParagraph"/>
            <w:numPr>
              <w:numId w:val="17"/>
            </w:numPr>
            <w:spacing w:line="360" w:lineRule="auto"/>
            <w:ind w:left="1080" w:hanging="360"/>
            <w:jc w:val="both"/>
          </w:pPr>
        </w:pPrChange>
      </w:pPr>
      <w:del w:id="2136" w:author="nadira firinda" w:date="2022-10-29T23:14:00Z">
        <w:r w:rsidRPr="00006ABF" w:rsidDel="009711D7">
          <w:rPr>
            <w:rFonts w:ascii="Times New Roman" w:hAnsi="Times New Roman" w:cs="Times New Roman"/>
          </w:rPr>
          <w:delText>Indeks Cuaca</w:delText>
        </w:r>
        <w:bookmarkStart w:id="2137" w:name="_Toc117978851"/>
        <w:bookmarkStart w:id="2138" w:name="_Toc117980499"/>
        <w:bookmarkEnd w:id="2137"/>
        <w:bookmarkEnd w:id="2138"/>
      </w:del>
    </w:p>
    <w:p w14:paraId="490005F3" w14:textId="14B6E98A" w:rsidR="00E333E8" w:rsidRPr="00006ABF" w:rsidDel="009711D7" w:rsidRDefault="00E333E8" w:rsidP="00CC4C47">
      <w:pPr>
        <w:pStyle w:val="ListParagraph"/>
        <w:numPr>
          <w:ilvl w:val="0"/>
          <w:numId w:val="17"/>
        </w:numPr>
        <w:spacing w:line="360" w:lineRule="auto"/>
        <w:jc w:val="both"/>
        <w:rPr>
          <w:del w:id="2139" w:author="nadira firinda" w:date="2022-10-29T23:14:00Z"/>
          <w:rFonts w:ascii="Times New Roman" w:hAnsi="Times New Roman" w:cs="Times New Roman"/>
        </w:rPr>
        <w:pPrChange w:id="2140" w:author="nadira firinda" w:date="2022-10-29T23:37:00Z">
          <w:pPr>
            <w:pStyle w:val="ListParagraph"/>
            <w:numPr>
              <w:numId w:val="17"/>
            </w:numPr>
            <w:spacing w:line="360" w:lineRule="auto"/>
            <w:ind w:left="1080" w:hanging="360"/>
            <w:jc w:val="both"/>
          </w:pPr>
        </w:pPrChange>
      </w:pPr>
      <w:del w:id="2141" w:author="nadira firinda" w:date="2022-10-29T23:14:00Z">
        <w:r w:rsidRPr="00006ABF" w:rsidDel="009711D7">
          <w:rPr>
            <w:rFonts w:ascii="Times New Roman" w:hAnsi="Times New Roman" w:cs="Times New Roman"/>
          </w:rPr>
          <w:delText xml:space="preserve">Pemanfaatan </w:delText>
        </w:r>
      </w:del>
      <w:ins w:id="2142" w:author="Nadira Firinda" w:date="2021-10-22T13:17:00Z">
        <w:del w:id="2143" w:author="nadira firinda" w:date="2022-10-29T23:14:00Z">
          <w:r w:rsidR="00B40C48" w:rsidDel="009711D7">
            <w:rPr>
              <w:rFonts w:ascii="Times New Roman" w:hAnsi="Times New Roman" w:cs="Times New Roman"/>
            </w:rPr>
            <w:delText>Utilisasi</w:delText>
          </w:r>
          <w:r w:rsidR="00B40C48" w:rsidRPr="00006ABF" w:rsidDel="009711D7">
            <w:rPr>
              <w:rFonts w:ascii="Times New Roman" w:hAnsi="Times New Roman" w:cs="Times New Roman"/>
            </w:rPr>
            <w:delText xml:space="preserve"> </w:delText>
          </w:r>
        </w:del>
      </w:ins>
      <w:del w:id="2144" w:author="nadira firinda" w:date="2022-10-29T23:14:00Z">
        <w:r w:rsidRPr="00006ABF" w:rsidDel="009711D7">
          <w:rPr>
            <w:rFonts w:ascii="Times New Roman" w:hAnsi="Times New Roman" w:cs="Times New Roman"/>
          </w:rPr>
          <w:delText>Kapasitas Agrikultur</w:delText>
        </w:r>
        <w:bookmarkStart w:id="2145" w:name="_Toc117978852"/>
        <w:bookmarkStart w:id="2146" w:name="_Toc117980500"/>
        <w:bookmarkEnd w:id="2145"/>
        <w:bookmarkEnd w:id="2146"/>
      </w:del>
    </w:p>
    <w:p w14:paraId="6DB9ADE4" w14:textId="0E9188C1" w:rsidR="00E333E8" w:rsidRPr="00006ABF" w:rsidDel="009711D7" w:rsidRDefault="00E333E8" w:rsidP="00CC4C47">
      <w:pPr>
        <w:pStyle w:val="ListParagraph"/>
        <w:numPr>
          <w:ilvl w:val="0"/>
          <w:numId w:val="17"/>
        </w:numPr>
        <w:spacing w:line="360" w:lineRule="auto"/>
        <w:jc w:val="both"/>
        <w:rPr>
          <w:del w:id="2147" w:author="nadira firinda" w:date="2022-10-29T23:14:00Z"/>
          <w:rFonts w:ascii="Times New Roman" w:hAnsi="Times New Roman" w:cs="Times New Roman"/>
        </w:rPr>
        <w:pPrChange w:id="2148" w:author="nadira firinda" w:date="2022-10-29T23:37:00Z">
          <w:pPr>
            <w:pStyle w:val="ListParagraph"/>
            <w:numPr>
              <w:numId w:val="17"/>
            </w:numPr>
            <w:spacing w:line="360" w:lineRule="auto"/>
            <w:ind w:left="1080" w:hanging="360"/>
            <w:jc w:val="both"/>
          </w:pPr>
        </w:pPrChange>
      </w:pPr>
      <w:del w:id="2149" w:author="nadira firinda" w:date="2022-10-29T23:14:00Z">
        <w:r w:rsidRPr="00006ABF" w:rsidDel="009711D7">
          <w:rPr>
            <w:rFonts w:ascii="Times New Roman" w:hAnsi="Times New Roman" w:cs="Times New Roman"/>
          </w:rPr>
          <w:delText>Bantuan Sosial per GDP</w:delText>
        </w:r>
        <w:bookmarkStart w:id="2150" w:name="_Toc117978853"/>
        <w:bookmarkStart w:id="2151" w:name="_Toc117980501"/>
        <w:bookmarkEnd w:id="2150"/>
        <w:bookmarkEnd w:id="2151"/>
      </w:del>
    </w:p>
    <w:p w14:paraId="3F01B223" w14:textId="005CDF79" w:rsidR="00E333E8" w:rsidRPr="00006ABF" w:rsidDel="009711D7" w:rsidRDefault="00E333E8" w:rsidP="00CC4C47">
      <w:pPr>
        <w:pStyle w:val="ListParagraph"/>
        <w:numPr>
          <w:ilvl w:val="0"/>
          <w:numId w:val="17"/>
        </w:numPr>
        <w:spacing w:line="360" w:lineRule="auto"/>
        <w:jc w:val="both"/>
        <w:rPr>
          <w:del w:id="2152" w:author="nadira firinda" w:date="2022-10-29T23:14:00Z"/>
          <w:rFonts w:ascii="Times New Roman" w:hAnsi="Times New Roman" w:cs="Times New Roman"/>
        </w:rPr>
        <w:pPrChange w:id="2153" w:author="nadira firinda" w:date="2022-10-29T23:37:00Z">
          <w:pPr>
            <w:pStyle w:val="ListParagraph"/>
            <w:numPr>
              <w:numId w:val="17"/>
            </w:numPr>
            <w:spacing w:line="360" w:lineRule="auto"/>
            <w:ind w:left="1080" w:hanging="360"/>
            <w:jc w:val="both"/>
          </w:pPr>
        </w:pPrChange>
      </w:pPr>
      <w:del w:id="2154" w:author="nadira firinda" w:date="2022-10-29T23:14:00Z">
        <w:r w:rsidRPr="00006ABF" w:rsidDel="009711D7">
          <w:rPr>
            <w:rFonts w:ascii="Times New Roman" w:hAnsi="Times New Roman" w:cs="Times New Roman"/>
          </w:rPr>
          <w:delText>Ekspor Karet</w:delText>
        </w:r>
        <w:bookmarkStart w:id="2155" w:name="_Toc117978854"/>
        <w:bookmarkStart w:id="2156" w:name="_Toc117980502"/>
        <w:bookmarkEnd w:id="2155"/>
        <w:bookmarkEnd w:id="2156"/>
      </w:del>
    </w:p>
    <w:p w14:paraId="43204AB6" w14:textId="412FB4E2" w:rsidR="00E333E8" w:rsidRPr="00006ABF" w:rsidDel="009711D7" w:rsidRDefault="00E333E8" w:rsidP="00CC4C47">
      <w:pPr>
        <w:pStyle w:val="ListParagraph"/>
        <w:numPr>
          <w:ilvl w:val="0"/>
          <w:numId w:val="17"/>
        </w:numPr>
        <w:spacing w:line="360" w:lineRule="auto"/>
        <w:jc w:val="both"/>
        <w:rPr>
          <w:del w:id="2157" w:author="nadira firinda" w:date="2022-10-29T23:14:00Z"/>
          <w:rFonts w:ascii="Times New Roman" w:hAnsi="Times New Roman" w:cs="Times New Roman"/>
        </w:rPr>
        <w:pPrChange w:id="2158" w:author="nadira firinda" w:date="2022-10-29T23:37:00Z">
          <w:pPr>
            <w:pStyle w:val="ListParagraph"/>
            <w:numPr>
              <w:numId w:val="17"/>
            </w:numPr>
            <w:spacing w:line="360" w:lineRule="auto"/>
            <w:ind w:left="1080" w:hanging="360"/>
            <w:jc w:val="both"/>
          </w:pPr>
        </w:pPrChange>
      </w:pPr>
      <w:del w:id="2159" w:author="nadira firinda" w:date="2022-10-29T23:14:00Z">
        <w:r w:rsidRPr="00006ABF" w:rsidDel="009711D7">
          <w:rPr>
            <w:rFonts w:ascii="Times New Roman" w:hAnsi="Times New Roman" w:cs="Times New Roman"/>
          </w:rPr>
          <w:delText>Harga Minyak</w:delText>
        </w:r>
        <w:bookmarkStart w:id="2160" w:name="_Toc117978855"/>
        <w:bookmarkStart w:id="2161" w:name="_Toc117980503"/>
        <w:bookmarkEnd w:id="2160"/>
        <w:bookmarkEnd w:id="2161"/>
      </w:del>
    </w:p>
    <w:p w14:paraId="2FD36EB9" w14:textId="4C6E3837" w:rsidR="00E333E8" w:rsidRPr="00006ABF" w:rsidDel="009711D7" w:rsidRDefault="00B40C48" w:rsidP="00CC4C47">
      <w:pPr>
        <w:pStyle w:val="ListParagraph"/>
        <w:numPr>
          <w:ilvl w:val="0"/>
          <w:numId w:val="17"/>
        </w:numPr>
        <w:spacing w:line="360" w:lineRule="auto"/>
        <w:jc w:val="both"/>
        <w:rPr>
          <w:del w:id="2162" w:author="nadira firinda" w:date="2022-10-29T23:14:00Z"/>
          <w:rFonts w:ascii="Times New Roman" w:hAnsi="Times New Roman" w:cs="Times New Roman"/>
        </w:rPr>
        <w:pPrChange w:id="2163" w:author="nadira firinda" w:date="2022-10-29T23:37:00Z">
          <w:pPr>
            <w:pStyle w:val="ListParagraph"/>
            <w:numPr>
              <w:numId w:val="17"/>
            </w:numPr>
            <w:spacing w:line="360" w:lineRule="auto"/>
            <w:ind w:left="1080" w:hanging="360"/>
            <w:jc w:val="both"/>
          </w:pPr>
        </w:pPrChange>
      </w:pPr>
      <w:ins w:id="2164" w:author="Nadira Firinda" w:date="2021-10-22T13:17:00Z">
        <w:del w:id="2165" w:author="nadira firinda" w:date="2022-10-29T23:14:00Z">
          <w:r w:rsidDel="009711D7">
            <w:rPr>
              <w:rFonts w:ascii="Times New Roman" w:hAnsi="Times New Roman" w:cs="Times New Roman"/>
            </w:rPr>
            <w:delText>Utilisasi</w:delText>
          </w:r>
          <w:r w:rsidRPr="00006ABF" w:rsidDel="009711D7">
            <w:rPr>
              <w:rFonts w:ascii="Times New Roman" w:hAnsi="Times New Roman" w:cs="Times New Roman"/>
            </w:rPr>
            <w:delText xml:space="preserve"> </w:delText>
          </w:r>
        </w:del>
      </w:ins>
      <w:del w:id="2166" w:author="nadira firinda" w:date="2022-10-29T23:14:00Z">
        <w:r w:rsidR="00E333E8" w:rsidRPr="00006ABF" w:rsidDel="009711D7">
          <w:rPr>
            <w:rFonts w:ascii="Times New Roman" w:hAnsi="Times New Roman" w:cs="Times New Roman"/>
          </w:rPr>
          <w:delText>Pemanfaatana Kapasitas Listrik dan Air</w:delText>
        </w:r>
        <w:bookmarkStart w:id="2167" w:name="_Toc117978856"/>
        <w:bookmarkStart w:id="2168" w:name="_Toc117980504"/>
        <w:bookmarkEnd w:id="2167"/>
        <w:bookmarkEnd w:id="2168"/>
      </w:del>
    </w:p>
    <w:p w14:paraId="26220FF4" w14:textId="6938B844" w:rsidR="00E333E8" w:rsidRPr="00006ABF" w:rsidDel="009711D7" w:rsidRDefault="00E333E8" w:rsidP="00CC4C47">
      <w:pPr>
        <w:pStyle w:val="ListParagraph"/>
        <w:numPr>
          <w:ilvl w:val="0"/>
          <w:numId w:val="17"/>
        </w:numPr>
        <w:spacing w:line="360" w:lineRule="auto"/>
        <w:jc w:val="both"/>
        <w:rPr>
          <w:del w:id="2169" w:author="nadira firinda" w:date="2022-10-29T23:14:00Z"/>
          <w:rFonts w:ascii="Times New Roman" w:hAnsi="Times New Roman" w:cs="Times New Roman"/>
        </w:rPr>
        <w:pPrChange w:id="2170" w:author="nadira firinda" w:date="2022-10-29T23:37:00Z">
          <w:pPr>
            <w:pStyle w:val="ListParagraph"/>
            <w:numPr>
              <w:numId w:val="17"/>
            </w:numPr>
            <w:spacing w:line="360" w:lineRule="auto"/>
            <w:ind w:left="1080" w:hanging="360"/>
            <w:jc w:val="both"/>
          </w:pPr>
        </w:pPrChange>
      </w:pPr>
      <w:del w:id="2171" w:author="nadira firinda" w:date="2022-10-29T23:14:00Z">
        <w:r w:rsidRPr="00006ABF" w:rsidDel="009711D7">
          <w:rPr>
            <w:rFonts w:ascii="Times New Roman" w:hAnsi="Times New Roman" w:cs="Times New Roman"/>
          </w:rPr>
          <w:delText>Total Lalu Lintas Turis Internasional</w:delText>
        </w:r>
      </w:del>
      <w:ins w:id="2172" w:author="Nadira Firinda" w:date="2021-10-22T13:18:00Z">
        <w:del w:id="2173" w:author="nadira firinda" w:date="2022-10-29T23:14:00Z">
          <w:r w:rsidR="00FD3CB1" w:rsidDel="009711D7">
            <w:rPr>
              <w:rFonts w:ascii="Times New Roman" w:hAnsi="Times New Roman" w:cs="Times New Roman"/>
            </w:rPr>
            <w:delText>Penumpang Keberangkatan Domestik</w:delText>
          </w:r>
        </w:del>
      </w:ins>
      <w:bookmarkStart w:id="2174" w:name="_Toc117978857"/>
      <w:bookmarkStart w:id="2175" w:name="_Toc117980505"/>
      <w:bookmarkEnd w:id="2174"/>
      <w:bookmarkEnd w:id="2175"/>
    </w:p>
    <w:p w14:paraId="5005EC04" w14:textId="2FB091E7" w:rsidR="00E333E8" w:rsidRPr="00006ABF" w:rsidDel="009711D7" w:rsidRDefault="00E333E8" w:rsidP="00CC4C47">
      <w:pPr>
        <w:pStyle w:val="ListParagraph"/>
        <w:numPr>
          <w:ilvl w:val="0"/>
          <w:numId w:val="17"/>
        </w:numPr>
        <w:spacing w:line="360" w:lineRule="auto"/>
        <w:jc w:val="both"/>
        <w:rPr>
          <w:del w:id="2176" w:author="nadira firinda" w:date="2022-10-29T23:14:00Z"/>
          <w:rFonts w:ascii="Times New Roman" w:hAnsi="Times New Roman" w:cs="Times New Roman"/>
        </w:rPr>
        <w:pPrChange w:id="2177" w:author="nadira firinda" w:date="2022-10-29T23:37:00Z">
          <w:pPr>
            <w:pStyle w:val="ListParagraph"/>
            <w:numPr>
              <w:numId w:val="17"/>
            </w:numPr>
            <w:spacing w:line="360" w:lineRule="auto"/>
            <w:ind w:left="1080" w:hanging="360"/>
            <w:jc w:val="both"/>
          </w:pPr>
        </w:pPrChange>
      </w:pPr>
      <w:del w:id="2178" w:author="nadira firinda" w:date="2022-10-29T23:14:00Z">
        <w:r w:rsidRPr="00006ABF" w:rsidDel="009711D7">
          <w:rPr>
            <w:rFonts w:ascii="Times New Roman" w:hAnsi="Times New Roman" w:cs="Times New Roman"/>
          </w:rPr>
          <w:delText>Total Pengguna Telepon Seluler Telkomsel dan Indosat</w:delText>
        </w:r>
        <w:bookmarkStart w:id="2179" w:name="_Toc117978858"/>
        <w:bookmarkStart w:id="2180" w:name="_Toc117980506"/>
        <w:bookmarkEnd w:id="2179"/>
        <w:bookmarkEnd w:id="2180"/>
      </w:del>
    </w:p>
    <w:p w14:paraId="66589747" w14:textId="30C4520C" w:rsidR="007207C9" w:rsidDel="009711D7" w:rsidRDefault="00E333E8" w:rsidP="00CC4C47">
      <w:pPr>
        <w:pStyle w:val="ListParagraph"/>
        <w:numPr>
          <w:ilvl w:val="0"/>
          <w:numId w:val="17"/>
        </w:numPr>
        <w:spacing w:line="360" w:lineRule="auto"/>
        <w:jc w:val="both"/>
        <w:rPr>
          <w:ins w:id="2181" w:author="Nadira Firinda" w:date="2021-10-22T13:18:00Z"/>
          <w:del w:id="2182" w:author="nadira firinda" w:date="2022-10-29T23:14:00Z"/>
          <w:rFonts w:ascii="Times New Roman" w:hAnsi="Times New Roman" w:cs="Times New Roman"/>
        </w:rPr>
        <w:pPrChange w:id="2183" w:author="nadira firinda" w:date="2022-10-29T23:37:00Z">
          <w:pPr>
            <w:pStyle w:val="ListParagraph"/>
            <w:numPr>
              <w:numId w:val="17"/>
            </w:numPr>
            <w:spacing w:line="360" w:lineRule="auto"/>
            <w:ind w:left="1080" w:hanging="360"/>
            <w:jc w:val="both"/>
          </w:pPr>
        </w:pPrChange>
      </w:pPr>
      <w:del w:id="2184" w:author="nadira firinda" w:date="2022-10-29T23:14:00Z">
        <w:r w:rsidRPr="00006ABF" w:rsidDel="009711D7">
          <w:rPr>
            <w:rFonts w:ascii="Times New Roman" w:hAnsi="Times New Roman" w:cs="Times New Roman"/>
          </w:rPr>
          <w:delText>Spread Suku Bunga</w:delText>
        </w:r>
        <w:r w:rsidR="00D80DCF" w:rsidRPr="00006ABF" w:rsidDel="009711D7">
          <w:rPr>
            <w:rFonts w:ascii="Times New Roman" w:hAnsi="Times New Roman" w:cs="Times New Roman"/>
          </w:rPr>
          <w:delText xml:space="preserve"> </w:delText>
        </w:r>
        <w:r w:rsidR="007207C9" w:rsidRPr="00006ABF" w:rsidDel="009711D7">
          <w:rPr>
            <w:rFonts w:ascii="Times New Roman" w:hAnsi="Times New Roman" w:cs="Times New Roman"/>
          </w:rPr>
          <w:delText xml:space="preserve"> </w:delText>
        </w:r>
      </w:del>
      <w:bookmarkStart w:id="2185" w:name="_Toc117978859"/>
      <w:bookmarkStart w:id="2186" w:name="_Toc117980507"/>
      <w:bookmarkEnd w:id="2185"/>
      <w:bookmarkEnd w:id="2186"/>
    </w:p>
    <w:p w14:paraId="22592058" w14:textId="02B0DD9C" w:rsidR="00FD3CB1" w:rsidDel="009711D7" w:rsidRDefault="00FD3CB1" w:rsidP="00CC4C47">
      <w:pPr>
        <w:pStyle w:val="ListParagraph"/>
        <w:numPr>
          <w:ilvl w:val="0"/>
          <w:numId w:val="17"/>
        </w:numPr>
        <w:spacing w:line="360" w:lineRule="auto"/>
        <w:jc w:val="both"/>
        <w:rPr>
          <w:ins w:id="2187" w:author="Nadira Firinda" w:date="2021-10-22T13:18:00Z"/>
          <w:del w:id="2188" w:author="nadira firinda" w:date="2022-10-29T23:14:00Z"/>
          <w:rFonts w:ascii="Times New Roman" w:hAnsi="Times New Roman" w:cs="Times New Roman"/>
        </w:rPr>
        <w:pPrChange w:id="2189" w:author="nadira firinda" w:date="2022-10-29T23:37:00Z">
          <w:pPr>
            <w:pStyle w:val="ListParagraph"/>
            <w:numPr>
              <w:numId w:val="17"/>
            </w:numPr>
            <w:spacing w:line="360" w:lineRule="auto"/>
            <w:ind w:left="1080" w:hanging="360"/>
            <w:jc w:val="both"/>
          </w:pPr>
        </w:pPrChange>
      </w:pPr>
      <w:ins w:id="2190" w:author="Nadira Firinda" w:date="2021-10-22T13:18:00Z">
        <w:del w:id="2191" w:author="nadira firinda" w:date="2022-10-29T23:14:00Z">
          <w:r w:rsidDel="009711D7">
            <w:rPr>
              <w:rFonts w:ascii="Times New Roman" w:hAnsi="Times New Roman" w:cs="Times New Roman"/>
            </w:rPr>
            <w:delText>Produksi Padi</w:delText>
          </w:r>
          <w:bookmarkStart w:id="2192" w:name="_Toc117978860"/>
          <w:bookmarkStart w:id="2193" w:name="_Toc117980508"/>
          <w:bookmarkEnd w:id="2192"/>
          <w:bookmarkEnd w:id="2193"/>
        </w:del>
      </w:ins>
    </w:p>
    <w:p w14:paraId="4A96D7B9" w14:textId="67AA6FC4" w:rsidR="00FD3CB1" w:rsidDel="009711D7" w:rsidRDefault="00FD3CB1" w:rsidP="00CC4C47">
      <w:pPr>
        <w:pStyle w:val="ListParagraph"/>
        <w:numPr>
          <w:ilvl w:val="0"/>
          <w:numId w:val="17"/>
        </w:numPr>
        <w:spacing w:line="360" w:lineRule="auto"/>
        <w:jc w:val="both"/>
        <w:rPr>
          <w:ins w:id="2194" w:author="Nadira Firinda" w:date="2021-10-22T13:18:00Z"/>
          <w:del w:id="2195" w:author="nadira firinda" w:date="2022-10-29T23:14:00Z"/>
          <w:rFonts w:ascii="Times New Roman" w:hAnsi="Times New Roman" w:cs="Times New Roman"/>
        </w:rPr>
        <w:pPrChange w:id="2196" w:author="nadira firinda" w:date="2022-10-29T23:37:00Z">
          <w:pPr>
            <w:pStyle w:val="ListParagraph"/>
            <w:numPr>
              <w:numId w:val="17"/>
            </w:numPr>
            <w:spacing w:line="360" w:lineRule="auto"/>
            <w:ind w:left="1080" w:hanging="360"/>
            <w:jc w:val="both"/>
          </w:pPr>
        </w:pPrChange>
      </w:pPr>
      <w:ins w:id="2197" w:author="Nadira Firinda" w:date="2021-10-22T13:18:00Z">
        <w:del w:id="2198" w:author="nadira firinda" w:date="2022-10-29T23:14:00Z">
          <w:r w:rsidDel="009711D7">
            <w:rPr>
              <w:rFonts w:ascii="Times New Roman" w:hAnsi="Times New Roman" w:cs="Times New Roman"/>
            </w:rPr>
            <w:delText>Produksi Perikanan</w:delText>
          </w:r>
          <w:bookmarkStart w:id="2199" w:name="_Toc117978861"/>
          <w:bookmarkStart w:id="2200" w:name="_Toc117980509"/>
          <w:bookmarkEnd w:id="2199"/>
          <w:bookmarkEnd w:id="2200"/>
        </w:del>
      </w:ins>
    </w:p>
    <w:p w14:paraId="365140B3" w14:textId="4BE0C2A7" w:rsidR="00FD3CB1" w:rsidRPr="00006ABF" w:rsidDel="009711D7" w:rsidRDefault="00FD3CB1" w:rsidP="00CC4C47">
      <w:pPr>
        <w:pStyle w:val="ListParagraph"/>
        <w:numPr>
          <w:ilvl w:val="0"/>
          <w:numId w:val="17"/>
        </w:numPr>
        <w:spacing w:line="360" w:lineRule="auto"/>
        <w:jc w:val="both"/>
        <w:rPr>
          <w:del w:id="2201" w:author="nadira firinda" w:date="2022-10-29T23:14:00Z"/>
          <w:rFonts w:ascii="Times New Roman" w:hAnsi="Times New Roman" w:cs="Times New Roman"/>
        </w:rPr>
        <w:pPrChange w:id="2202" w:author="nadira firinda" w:date="2022-10-29T23:37:00Z">
          <w:pPr>
            <w:pStyle w:val="ListParagraph"/>
            <w:numPr>
              <w:numId w:val="17"/>
            </w:numPr>
            <w:spacing w:line="360" w:lineRule="auto"/>
            <w:ind w:left="1080" w:hanging="360"/>
            <w:jc w:val="both"/>
          </w:pPr>
        </w:pPrChange>
      </w:pPr>
      <w:ins w:id="2203" w:author="Nadira Firinda" w:date="2021-10-22T13:18:00Z">
        <w:del w:id="2204" w:author="nadira firinda" w:date="2022-10-29T23:14:00Z">
          <w:r w:rsidDel="009711D7">
            <w:rPr>
              <w:rFonts w:ascii="Times New Roman" w:hAnsi="Times New Roman" w:cs="Times New Roman"/>
            </w:rPr>
            <w:delText>Produksi Batu Bara</w:delText>
          </w:r>
        </w:del>
      </w:ins>
      <w:bookmarkStart w:id="2205" w:name="_Toc117978862"/>
      <w:bookmarkStart w:id="2206" w:name="_Toc117980510"/>
      <w:bookmarkEnd w:id="2205"/>
      <w:bookmarkEnd w:id="2206"/>
    </w:p>
    <w:p w14:paraId="1F89F3A1" w14:textId="08986513" w:rsidR="00112DBB" w:rsidRPr="00006ABF" w:rsidDel="009711D7" w:rsidRDefault="00112DBB" w:rsidP="00CC4C47">
      <w:pPr>
        <w:pStyle w:val="ListParagraph"/>
        <w:keepNext/>
        <w:keepLines/>
        <w:numPr>
          <w:ilvl w:val="0"/>
          <w:numId w:val="6"/>
        </w:numPr>
        <w:spacing w:before="40" w:after="0" w:line="360" w:lineRule="auto"/>
        <w:contextualSpacing w:val="0"/>
        <w:outlineLvl w:val="1"/>
        <w:rPr>
          <w:ins w:id="2207" w:author="Prasasti Karunia Farista Ananto" w:date="2021-10-12T14:04:00Z"/>
          <w:del w:id="2208" w:author="nadira firinda" w:date="2022-10-29T23:14:00Z"/>
          <w:rFonts w:ascii="Times New Roman" w:eastAsiaTheme="majorEastAsia" w:hAnsi="Times New Roman" w:cs="Times New Roman"/>
          <w:b/>
          <w:bCs/>
          <w:vanish/>
        </w:rPr>
        <w:pPrChange w:id="2209" w:author="nadira firinda" w:date="2022-10-29T23:37:00Z">
          <w:pPr>
            <w:pStyle w:val="ListParagraph"/>
            <w:keepNext/>
            <w:keepLines/>
            <w:numPr>
              <w:numId w:val="6"/>
            </w:numPr>
            <w:spacing w:before="40" w:after="0" w:line="360" w:lineRule="auto"/>
            <w:ind w:left="360" w:hanging="360"/>
            <w:contextualSpacing w:val="0"/>
            <w:outlineLvl w:val="1"/>
          </w:pPr>
        </w:pPrChange>
      </w:pPr>
      <w:bookmarkStart w:id="2210" w:name="_Toc84944484"/>
      <w:bookmarkStart w:id="2211" w:name="_Toc84944576"/>
      <w:bookmarkStart w:id="2212" w:name="_Toc84944667"/>
      <w:bookmarkStart w:id="2213" w:name="_Toc117978863"/>
      <w:bookmarkStart w:id="2214" w:name="_Toc117980511"/>
      <w:bookmarkEnd w:id="2210"/>
      <w:bookmarkEnd w:id="2211"/>
      <w:bookmarkEnd w:id="2212"/>
      <w:bookmarkEnd w:id="2213"/>
      <w:bookmarkEnd w:id="2214"/>
    </w:p>
    <w:p w14:paraId="3EFB00F4" w14:textId="343554B8" w:rsidR="007777ED" w:rsidRPr="00006ABF" w:rsidDel="009711D7" w:rsidRDefault="00E97BB6" w:rsidP="00CC4C47">
      <w:pPr>
        <w:pStyle w:val="Heading2"/>
        <w:rPr>
          <w:del w:id="2215" w:author="nadira firinda" w:date="2022-10-29T23:14:00Z"/>
        </w:rPr>
        <w:pPrChange w:id="2216" w:author="nadira firinda" w:date="2022-10-29T23:37:00Z">
          <w:pPr>
            <w:pStyle w:val="Heading2"/>
            <w:numPr>
              <w:ilvl w:val="0"/>
              <w:numId w:val="25"/>
            </w:numPr>
            <w:ind w:left="720" w:hanging="360"/>
          </w:pPr>
        </w:pPrChange>
      </w:pPr>
      <w:del w:id="2217" w:author="nadira firinda" w:date="2022-10-29T23:14:00Z">
        <w:r w:rsidRPr="00006ABF" w:rsidDel="009711D7">
          <w:delText>Profil PDB Sektoral</w:delText>
        </w:r>
        <w:bookmarkStart w:id="2218" w:name="_Toc117978864"/>
        <w:bookmarkStart w:id="2219" w:name="_Toc117980512"/>
        <w:bookmarkEnd w:id="2218"/>
        <w:bookmarkEnd w:id="2219"/>
      </w:del>
    </w:p>
    <w:p w14:paraId="3DD7DE16" w14:textId="02021A65" w:rsidR="00E97BB6" w:rsidRPr="00006ABF" w:rsidDel="009711D7" w:rsidRDefault="00E97BB6" w:rsidP="00CC4C47">
      <w:pPr>
        <w:spacing w:line="360" w:lineRule="auto"/>
        <w:ind w:firstLine="709"/>
        <w:jc w:val="both"/>
        <w:rPr>
          <w:del w:id="2220" w:author="nadira firinda" w:date="2022-10-29T23:14:00Z"/>
          <w:rFonts w:ascii="Times New Roman" w:hAnsi="Times New Roman" w:cs="Times New Roman"/>
        </w:rPr>
        <w:pPrChange w:id="2221" w:author="nadira firinda" w:date="2022-10-29T23:37:00Z">
          <w:pPr>
            <w:spacing w:line="360" w:lineRule="auto"/>
            <w:ind w:left="426" w:firstLine="283"/>
            <w:jc w:val="both"/>
          </w:pPr>
        </w:pPrChange>
      </w:pPr>
      <w:del w:id="2222" w:author="nadira firinda" w:date="2022-10-29T23:14:00Z">
        <w:r w:rsidRPr="00006ABF" w:rsidDel="009711D7">
          <w:rPr>
            <w:rFonts w:ascii="Times New Roman" w:hAnsi="Times New Roman" w:cs="Times New Roman"/>
          </w:rPr>
          <w:delText xml:space="preserve">Sebagaimana telah dijelaskan sebelumnya, Model Sektoral ISMA terdiri dari 17 sektor </w:delText>
        </w:r>
        <w:r w:rsidR="007E5019" w:rsidRPr="00006ABF" w:rsidDel="009711D7">
          <w:rPr>
            <w:rFonts w:ascii="Times New Roman" w:hAnsi="Times New Roman" w:cs="Times New Roman"/>
          </w:rPr>
          <w:delText>Lapangan Usaha. Berikut penjelasan setiap Lapangan Usaha dari beberapa aspek seperti ruang lingkup dan kondisi saat ini</w:delText>
        </w:r>
      </w:del>
      <w:ins w:id="2223" w:author="Nadira Firinda" w:date="2021-10-22T13:19:00Z">
        <w:del w:id="2224" w:author="nadira firinda" w:date="2022-10-29T23:14:00Z">
          <w:r w:rsidR="00BB10BE" w:rsidDel="009711D7">
            <w:rPr>
              <w:rFonts w:ascii="Times New Roman" w:hAnsi="Times New Roman" w:cs="Times New Roman"/>
            </w:rPr>
            <w:delText xml:space="preserve"> berdasarkan asesmen realisasi bulan Juli</w:delText>
          </w:r>
        </w:del>
      </w:ins>
      <w:del w:id="2225" w:author="nadira firinda" w:date="2022-10-29T23:14:00Z">
        <w:r w:rsidR="007E5019" w:rsidRPr="00006ABF" w:rsidDel="009711D7">
          <w:rPr>
            <w:rFonts w:ascii="Times New Roman" w:hAnsi="Times New Roman" w:cs="Times New Roman"/>
          </w:rPr>
          <w:delText>.</w:delText>
        </w:r>
        <w:bookmarkStart w:id="2226" w:name="_Toc117978865"/>
        <w:bookmarkStart w:id="2227" w:name="_Toc117980513"/>
        <w:bookmarkEnd w:id="2226"/>
        <w:bookmarkEnd w:id="2227"/>
      </w:del>
    </w:p>
    <w:p w14:paraId="37DFB602" w14:textId="046F7C5E" w:rsidR="007E5019" w:rsidRPr="00006ABF" w:rsidDel="009711D7" w:rsidRDefault="007E5019" w:rsidP="00CC4C47">
      <w:pPr>
        <w:pStyle w:val="Heading3"/>
        <w:rPr>
          <w:del w:id="2228" w:author="nadira firinda" w:date="2022-10-29T23:14:00Z"/>
        </w:rPr>
        <w:pPrChange w:id="2229" w:author="nadira firinda" w:date="2022-10-29T23:37:00Z">
          <w:pPr>
            <w:pStyle w:val="Heading3"/>
            <w:numPr>
              <w:ilvl w:val="0"/>
              <w:numId w:val="26"/>
            </w:numPr>
            <w:ind w:left="720" w:hanging="360"/>
          </w:pPr>
        </w:pPrChange>
      </w:pPr>
      <w:del w:id="2230" w:author="nadira firinda" w:date="2022-10-29T23:14:00Z">
        <w:r w:rsidRPr="00006ABF" w:rsidDel="009711D7">
          <w:delText>Pertanian, Kehutanan, dan Perikanan</w:delText>
        </w:r>
        <w:r w:rsidR="002B70A5" w:rsidRPr="00006ABF" w:rsidDel="009711D7">
          <w:delText xml:space="preserve"> (G01)</w:delText>
        </w:r>
        <w:bookmarkStart w:id="2231" w:name="_Toc117978866"/>
        <w:bookmarkStart w:id="2232" w:name="_Toc117980514"/>
        <w:bookmarkEnd w:id="2231"/>
        <w:bookmarkEnd w:id="2232"/>
      </w:del>
    </w:p>
    <w:p w14:paraId="460F3C3D" w14:textId="2F89440A" w:rsidR="00E42500" w:rsidRPr="00006ABF" w:rsidDel="009711D7" w:rsidRDefault="00E42500" w:rsidP="00CC4C47">
      <w:pPr>
        <w:spacing w:line="360" w:lineRule="auto"/>
        <w:ind w:firstLine="720"/>
        <w:jc w:val="both"/>
        <w:rPr>
          <w:del w:id="2233" w:author="nadira firinda" w:date="2022-10-29T23:14:00Z"/>
          <w:rFonts w:ascii="Times New Roman" w:hAnsi="Times New Roman" w:cs="Times New Roman"/>
        </w:rPr>
        <w:pPrChange w:id="2234" w:author="nadira firinda" w:date="2022-10-29T23:37:00Z">
          <w:pPr>
            <w:spacing w:line="360" w:lineRule="auto"/>
            <w:ind w:firstLine="709"/>
            <w:jc w:val="both"/>
          </w:pPr>
        </w:pPrChange>
      </w:pPr>
      <w:del w:id="2235" w:author="nadira firinda" w:date="2022-10-29T23:14:00Z">
        <w:r w:rsidRPr="00006ABF" w:rsidDel="009711D7">
          <w:rPr>
            <w:rFonts w:ascii="Times New Roman" w:hAnsi="Times New Roman" w:cs="Times New Roman"/>
          </w:rPr>
          <w:delText>Ruang lingkup dari Pertanian, Kehutanan, dan Perikanan mencakup tanaman pangan, tanaman hortikultura, tanaman perkebunan, peternakan, jasa pertanian dan perburuan seperti penangkapan atau penangkaran satwa liar, penebangan kayu, dan kegiatan terkait perikanan layaknya penangkapan, pembenihan, sampai dengan budidaya segala jenis ikan serta biota air lainnya.</w:delText>
        </w:r>
        <w:bookmarkStart w:id="2236" w:name="_Toc117978867"/>
        <w:bookmarkStart w:id="2237" w:name="_Toc117980515"/>
        <w:bookmarkEnd w:id="2236"/>
        <w:bookmarkEnd w:id="2237"/>
      </w:del>
    </w:p>
    <w:p w14:paraId="32A76E0C" w14:textId="40040561" w:rsidR="00697221" w:rsidRPr="00006ABF" w:rsidDel="009711D7" w:rsidRDefault="00697221" w:rsidP="00CC4C47">
      <w:pPr>
        <w:spacing w:line="360" w:lineRule="auto"/>
        <w:ind w:firstLine="720"/>
        <w:jc w:val="both"/>
        <w:rPr>
          <w:ins w:id="2238" w:author="Prasasti Karunia Farista Ananto" w:date="2021-10-12T14:11:00Z"/>
          <w:del w:id="2239" w:author="nadira firinda" w:date="2022-10-29T23:14:00Z"/>
          <w:rFonts w:ascii="Times New Roman" w:hAnsi="Times New Roman" w:cs="Times New Roman"/>
        </w:rPr>
        <w:pPrChange w:id="2240" w:author="nadira firinda" w:date="2022-10-29T23:37:00Z">
          <w:pPr>
            <w:spacing w:line="360" w:lineRule="auto"/>
            <w:jc w:val="both"/>
          </w:pPr>
        </w:pPrChange>
      </w:pPr>
      <w:bookmarkStart w:id="2241" w:name="_Toc117978868"/>
      <w:bookmarkStart w:id="2242" w:name="_Toc117980516"/>
      <w:bookmarkEnd w:id="2241"/>
      <w:bookmarkEnd w:id="2242"/>
    </w:p>
    <w:p w14:paraId="1F84433B" w14:textId="573DD335" w:rsidR="00EB2B1E" w:rsidRPr="00006ABF" w:rsidDel="009711D7" w:rsidRDefault="00EB2B1E" w:rsidP="00CC4C47">
      <w:pPr>
        <w:spacing w:line="360" w:lineRule="auto"/>
        <w:ind w:firstLine="709"/>
        <w:jc w:val="both"/>
        <w:rPr>
          <w:del w:id="2243" w:author="nadira firinda" w:date="2022-10-29T23:14:00Z"/>
          <w:rFonts w:ascii="Times New Roman" w:hAnsi="Times New Roman" w:cs="Times New Roman"/>
        </w:rPr>
        <w:pPrChange w:id="2244" w:author="nadira firinda" w:date="2022-10-29T23:37:00Z">
          <w:pPr>
            <w:spacing w:line="360" w:lineRule="auto"/>
            <w:ind w:firstLine="709"/>
            <w:jc w:val="both"/>
          </w:pPr>
        </w:pPrChange>
      </w:pPr>
      <w:del w:id="2245" w:author="nadira firinda" w:date="2022-10-29T23:14:00Z">
        <w:r w:rsidRPr="00006ABF" w:rsidDel="009711D7">
          <w:rPr>
            <w:rFonts w:ascii="Times New Roman" w:hAnsi="Times New Roman" w:cs="Times New Roman"/>
          </w:rPr>
          <w:delText xml:space="preserve">Tercatat sampai dengan bulan Juli 2021, asesmen menunjukkan bahwa kinerja sektor pertanian terindikasi melambat di </w:delText>
        </w:r>
        <w:r w:rsidR="0077477C" w:rsidRPr="00006ABF" w:rsidDel="009711D7">
          <w:rPr>
            <w:rFonts w:ascii="Times New Roman" w:hAnsi="Times New Roman" w:cs="Times New Roman"/>
          </w:rPr>
          <w:delText>Q2’21</w:delText>
        </w:r>
        <w:r w:rsidRPr="00006ABF" w:rsidDel="009711D7">
          <w:rPr>
            <w:rFonts w:ascii="Times New Roman" w:hAnsi="Times New Roman" w:cs="Times New Roman"/>
          </w:rPr>
          <w:delText xml:space="preserve"> disebabkan perlambatan produksi padi dengan bergesernya masa panen raya pada </w:delText>
        </w:r>
        <w:r w:rsidR="0077477C" w:rsidRPr="00006ABF" w:rsidDel="009711D7">
          <w:rPr>
            <w:rFonts w:ascii="Times New Roman" w:hAnsi="Times New Roman" w:cs="Times New Roman"/>
          </w:rPr>
          <w:delText>Q1</w:delText>
        </w:r>
        <w:r w:rsidRPr="00006ABF" w:rsidDel="009711D7">
          <w:rPr>
            <w:rFonts w:ascii="Times New Roman" w:hAnsi="Times New Roman" w:cs="Times New Roman"/>
          </w:rPr>
          <w:delText xml:space="preserve">. Di sisi lain, perbaikan produksi kelapa sawit dan hortikultura menopang kinerja sektor ini. </w:delText>
        </w:r>
        <w:bookmarkStart w:id="2246" w:name="_Toc117978869"/>
        <w:bookmarkStart w:id="2247" w:name="_Toc117980517"/>
        <w:bookmarkEnd w:id="2246"/>
        <w:bookmarkEnd w:id="2247"/>
      </w:del>
    </w:p>
    <w:p w14:paraId="427987B6" w14:textId="79DC7DA1" w:rsidR="00697221" w:rsidRPr="00006ABF" w:rsidDel="009711D7" w:rsidRDefault="00697221" w:rsidP="00CC4C47">
      <w:pPr>
        <w:spacing w:line="360" w:lineRule="auto"/>
        <w:ind w:firstLine="709"/>
        <w:jc w:val="both"/>
        <w:rPr>
          <w:ins w:id="2248" w:author="Prasasti Karunia Farista Ananto" w:date="2021-10-12T14:06:00Z"/>
          <w:del w:id="2249" w:author="nadira firinda" w:date="2022-10-29T23:14:00Z"/>
          <w:rFonts w:ascii="Times New Roman" w:hAnsi="Times New Roman" w:cs="Times New Roman"/>
        </w:rPr>
        <w:pPrChange w:id="2250" w:author="nadira firinda" w:date="2022-10-29T23:37:00Z">
          <w:pPr>
            <w:spacing w:line="360" w:lineRule="auto"/>
            <w:ind w:left="426" w:firstLine="414"/>
            <w:jc w:val="both"/>
          </w:pPr>
        </w:pPrChange>
      </w:pPr>
      <w:bookmarkStart w:id="2251" w:name="_Toc117978870"/>
      <w:bookmarkStart w:id="2252" w:name="_Toc117980518"/>
      <w:bookmarkEnd w:id="2251"/>
      <w:bookmarkEnd w:id="2252"/>
    </w:p>
    <w:p w14:paraId="34C43418" w14:textId="5AF6AB1E" w:rsidR="00EB2B1E" w:rsidRPr="00006ABF" w:rsidDel="009711D7" w:rsidRDefault="00EB2B1E" w:rsidP="00CC4C47">
      <w:pPr>
        <w:spacing w:line="360" w:lineRule="auto"/>
        <w:ind w:firstLine="709"/>
        <w:jc w:val="both"/>
        <w:rPr>
          <w:del w:id="2253" w:author="nadira firinda" w:date="2022-10-29T23:14:00Z"/>
          <w:rFonts w:ascii="Times New Roman" w:hAnsi="Times New Roman" w:cs="Times New Roman"/>
        </w:rPr>
        <w:pPrChange w:id="2254" w:author="nadira firinda" w:date="2022-10-29T23:37:00Z">
          <w:pPr>
            <w:spacing w:line="360" w:lineRule="auto"/>
            <w:ind w:firstLine="709"/>
            <w:jc w:val="both"/>
          </w:pPr>
        </w:pPrChange>
      </w:pPr>
      <w:del w:id="2255" w:author="nadira firinda" w:date="2022-10-29T23:14:00Z">
        <w:r w:rsidRPr="00006ABF" w:rsidDel="009711D7">
          <w:rPr>
            <w:rFonts w:ascii="Times New Roman" w:hAnsi="Times New Roman" w:cs="Times New Roman"/>
          </w:rPr>
          <w:delText>Produksi padi menurun pd Q2’21 terutama disebabkan oleh perlambatan produksi padi beberapa sentra di Jawa &amp; Sulampua akibat pergeseran masa panen ke Q1’21 karena faktor cuaca. Meskipun demikian , produksi padi diperkirakan kembali membaik di berbagai sentra termasuk wilayah Kalimantan (Kalteng , Kalbar, Kalsel) &amp; Balinusra (NTB, NTT) pada masa panen Q3’21. Sedangkan produksi Tandan Buah Segar (TBS) kelapa sawit di Sumatera membaik pada Q2’21 sejalan dengan bertambahnya luasan tanaman mature pasca penanaman ulang dan konversi lahan karet ke sawit sejak tahun 2017. Selain itu, peningkatan jg terjadi di Kalimantan didukung perbaikan cuaca kemarau basah) dan pemupukan yg baik selama tahun 2020 (Kalteng, Kaltim, dan Kalsel).</w:delText>
        </w:r>
        <w:bookmarkStart w:id="2256" w:name="_Toc117978871"/>
        <w:bookmarkStart w:id="2257" w:name="_Toc117980519"/>
        <w:bookmarkEnd w:id="2256"/>
        <w:bookmarkEnd w:id="2257"/>
      </w:del>
    </w:p>
    <w:p w14:paraId="0EF0BC23" w14:textId="440F74D1" w:rsidR="00697221" w:rsidRPr="00006ABF" w:rsidDel="009711D7" w:rsidRDefault="00697221" w:rsidP="00CC4C47">
      <w:pPr>
        <w:spacing w:line="360" w:lineRule="auto"/>
        <w:ind w:firstLine="709"/>
        <w:jc w:val="both"/>
        <w:rPr>
          <w:ins w:id="2258" w:author="Prasasti Karunia Farista Ananto" w:date="2021-10-12T14:06:00Z"/>
          <w:del w:id="2259" w:author="nadira firinda" w:date="2022-10-29T23:14:00Z"/>
          <w:rFonts w:ascii="Times New Roman" w:hAnsi="Times New Roman" w:cs="Times New Roman"/>
        </w:rPr>
        <w:pPrChange w:id="2260" w:author="nadira firinda" w:date="2022-10-29T23:37:00Z">
          <w:pPr>
            <w:spacing w:line="360" w:lineRule="auto"/>
            <w:ind w:left="426" w:firstLine="414"/>
            <w:jc w:val="both"/>
          </w:pPr>
        </w:pPrChange>
      </w:pPr>
      <w:bookmarkStart w:id="2261" w:name="_Toc117978872"/>
      <w:bookmarkStart w:id="2262" w:name="_Toc117980520"/>
      <w:bookmarkEnd w:id="2261"/>
      <w:bookmarkEnd w:id="2262"/>
    </w:p>
    <w:p w14:paraId="0CF96A16" w14:textId="61ED6D91" w:rsidR="00EB2B1E" w:rsidRPr="00006ABF" w:rsidDel="009711D7" w:rsidRDefault="00EB2B1E" w:rsidP="00CC4C47">
      <w:pPr>
        <w:spacing w:line="360" w:lineRule="auto"/>
        <w:ind w:firstLine="709"/>
        <w:jc w:val="both"/>
        <w:rPr>
          <w:del w:id="2263" w:author="nadira firinda" w:date="2022-10-29T23:14:00Z"/>
          <w:rFonts w:ascii="Times New Roman" w:hAnsi="Times New Roman" w:cs="Times New Roman"/>
        </w:rPr>
        <w:pPrChange w:id="2264" w:author="nadira firinda" w:date="2022-10-29T23:37:00Z">
          <w:pPr>
            <w:spacing w:line="360" w:lineRule="auto"/>
            <w:ind w:left="426" w:firstLine="414"/>
            <w:jc w:val="both"/>
          </w:pPr>
        </w:pPrChange>
      </w:pPr>
      <w:del w:id="2265" w:author="nadira firinda" w:date="2022-10-29T23:14:00Z">
        <w:r w:rsidRPr="00006ABF" w:rsidDel="009711D7">
          <w:rPr>
            <w:rFonts w:ascii="Times New Roman" w:hAnsi="Times New Roman" w:cs="Times New Roman"/>
          </w:rPr>
          <w:delText>Produksi hortikultura aneka cabai dan bawang merah pada Q2’21 meningkat seiring memasuki masa panen bagi Jawa dan Sumatera. Selain itu, indikator hasil Liaison juga mengonfirmasi arah perlambatan pada Q2’21 untuk persediaan, bahan baku, biaya energi, dan perkiraan harga jual hingga satu triwulan ke depan. Sehingga dapat disimpulkan bahwa prospek sektor Pertanian, Kehutanan, dan Perikanan secara umum diprakirakan masih tumbuh positif,  didorong oleh perbaikan produksi padi, kelapa sawit, dan hortikultura pada Q3’21 dan Q4’21.</w:delText>
        </w:r>
        <w:bookmarkStart w:id="2266" w:name="_Toc117978873"/>
        <w:bookmarkStart w:id="2267" w:name="_Toc117980521"/>
        <w:bookmarkEnd w:id="2266"/>
        <w:bookmarkEnd w:id="2267"/>
      </w:del>
    </w:p>
    <w:p w14:paraId="1A6D62CF" w14:textId="0E7AB8C5" w:rsidR="007E5019" w:rsidRPr="00006ABF" w:rsidDel="009711D7" w:rsidRDefault="007E5019" w:rsidP="00CC4C47">
      <w:pPr>
        <w:pStyle w:val="Heading3"/>
        <w:rPr>
          <w:del w:id="2268" w:author="nadira firinda" w:date="2022-10-29T23:14:00Z"/>
        </w:rPr>
        <w:pPrChange w:id="2269" w:author="nadira firinda" w:date="2022-10-29T23:37:00Z">
          <w:pPr>
            <w:pStyle w:val="Heading3"/>
            <w:numPr>
              <w:ilvl w:val="0"/>
              <w:numId w:val="26"/>
            </w:numPr>
            <w:ind w:left="720" w:hanging="360"/>
          </w:pPr>
        </w:pPrChange>
      </w:pPr>
      <w:del w:id="2270" w:author="nadira firinda" w:date="2022-10-29T23:14:00Z">
        <w:r w:rsidRPr="00006ABF" w:rsidDel="009711D7">
          <w:delText>Pertambangan, dan Penggalian</w:delText>
        </w:r>
        <w:r w:rsidR="002B70A5" w:rsidRPr="00006ABF" w:rsidDel="009711D7">
          <w:delText xml:space="preserve"> (G02)</w:delText>
        </w:r>
        <w:bookmarkStart w:id="2271" w:name="_Toc117978874"/>
        <w:bookmarkStart w:id="2272" w:name="_Toc117980522"/>
        <w:bookmarkEnd w:id="2271"/>
        <w:bookmarkEnd w:id="2272"/>
      </w:del>
    </w:p>
    <w:p w14:paraId="7A95FDCB" w14:textId="2B81AC67" w:rsidR="00E42500" w:rsidRPr="00006ABF" w:rsidDel="009711D7" w:rsidRDefault="00E42500" w:rsidP="00CC4C47">
      <w:pPr>
        <w:spacing w:line="360" w:lineRule="auto"/>
        <w:ind w:firstLine="709"/>
        <w:jc w:val="both"/>
        <w:rPr>
          <w:del w:id="2273" w:author="nadira firinda" w:date="2022-10-29T23:14:00Z"/>
          <w:rFonts w:ascii="Times New Roman" w:hAnsi="Times New Roman" w:cs="Times New Roman"/>
        </w:rPr>
        <w:pPrChange w:id="2274" w:author="nadira firinda" w:date="2022-10-29T23:37:00Z">
          <w:pPr>
            <w:spacing w:line="360" w:lineRule="auto"/>
            <w:ind w:firstLine="709"/>
            <w:jc w:val="both"/>
          </w:pPr>
        </w:pPrChange>
      </w:pPr>
      <w:del w:id="2275" w:author="nadira firinda" w:date="2022-10-29T23:14:00Z">
        <w:r w:rsidRPr="00006ABF" w:rsidDel="009711D7">
          <w:rPr>
            <w:rFonts w:ascii="Times New Roman" w:hAnsi="Times New Roman" w:cs="Times New Roman"/>
          </w:rPr>
          <w:delText>Seluruh jenis komoditi yang dicakup dalam Lapangan Usaha Pertambangan dan Penggalian, dikelompokkan dalam empat subkategori, yaitu: pertambangan minyak dan gas bumi (migas), pertambangan batubara dan lignit, pertambangan bijih logam serta pertambangan dan penggalian lainnya.</w:delText>
        </w:r>
        <w:bookmarkStart w:id="2276" w:name="_Toc117978875"/>
        <w:bookmarkStart w:id="2277" w:name="_Toc117980523"/>
        <w:bookmarkEnd w:id="2276"/>
        <w:bookmarkEnd w:id="2277"/>
      </w:del>
    </w:p>
    <w:p w14:paraId="17205D74" w14:textId="28BFC8DB" w:rsidR="00697221" w:rsidRPr="00006ABF" w:rsidDel="009711D7" w:rsidRDefault="00697221" w:rsidP="00CC4C47">
      <w:pPr>
        <w:spacing w:line="360" w:lineRule="auto"/>
        <w:ind w:firstLine="709"/>
        <w:jc w:val="both"/>
        <w:rPr>
          <w:ins w:id="2278" w:author="Prasasti Karunia Farista Ananto" w:date="2021-10-12T14:07:00Z"/>
          <w:del w:id="2279" w:author="nadira firinda" w:date="2022-10-29T23:14:00Z"/>
          <w:rFonts w:ascii="Times New Roman" w:hAnsi="Times New Roman" w:cs="Times New Roman"/>
        </w:rPr>
        <w:pPrChange w:id="2280" w:author="nadira firinda" w:date="2022-10-29T23:37:00Z">
          <w:pPr>
            <w:spacing w:line="360" w:lineRule="auto"/>
            <w:ind w:left="426" w:firstLine="425"/>
            <w:jc w:val="both"/>
          </w:pPr>
        </w:pPrChange>
      </w:pPr>
      <w:bookmarkStart w:id="2281" w:name="_Toc117978876"/>
      <w:bookmarkStart w:id="2282" w:name="_Toc117980524"/>
      <w:bookmarkEnd w:id="2281"/>
      <w:bookmarkEnd w:id="2282"/>
    </w:p>
    <w:p w14:paraId="3E199A64" w14:textId="3FBCAF9F" w:rsidR="00EB2B1E" w:rsidRPr="00006ABF" w:rsidDel="009711D7" w:rsidRDefault="00EB2B1E" w:rsidP="00CC4C47">
      <w:pPr>
        <w:spacing w:line="360" w:lineRule="auto"/>
        <w:ind w:firstLine="709"/>
        <w:jc w:val="both"/>
        <w:rPr>
          <w:del w:id="2283" w:author="nadira firinda" w:date="2022-10-29T23:14:00Z"/>
          <w:rFonts w:ascii="Times New Roman" w:hAnsi="Times New Roman" w:cs="Times New Roman"/>
        </w:rPr>
        <w:pPrChange w:id="2284" w:author="nadira firinda" w:date="2022-10-29T23:37:00Z">
          <w:pPr>
            <w:spacing w:line="360" w:lineRule="auto"/>
            <w:ind w:firstLine="709"/>
            <w:jc w:val="both"/>
          </w:pPr>
        </w:pPrChange>
      </w:pPr>
      <w:del w:id="2285" w:author="nadira firinda" w:date="2022-10-29T23:14:00Z">
        <w:r w:rsidRPr="00006ABF" w:rsidDel="009711D7">
          <w:rPr>
            <w:rFonts w:ascii="Times New Roman" w:hAnsi="Times New Roman" w:cs="Times New Roman"/>
          </w:rPr>
          <w:delText xml:space="preserve">Tercatat sampai dengan bulan Juli 2021, asesmen menunjukkan bahwa kinerja pertambangan terindikasi membaik di triwulan dua 2021 (Q2’21) tercermin dari indikator kinerja sisi produksi seiring normalisasi curah hujan, masih tingginya permintaan eksternal, dan meningkatnya harga komoditas. </w:delText>
        </w:r>
        <w:bookmarkStart w:id="2286" w:name="_Toc117978877"/>
        <w:bookmarkStart w:id="2287" w:name="_Toc117980525"/>
        <w:bookmarkEnd w:id="2286"/>
        <w:bookmarkEnd w:id="2287"/>
      </w:del>
    </w:p>
    <w:p w14:paraId="5FABFDC1" w14:textId="44AA494B" w:rsidR="00697221" w:rsidRPr="00006ABF" w:rsidDel="009711D7" w:rsidRDefault="00697221" w:rsidP="00CC4C47">
      <w:pPr>
        <w:spacing w:line="360" w:lineRule="auto"/>
        <w:ind w:firstLine="709"/>
        <w:jc w:val="both"/>
        <w:rPr>
          <w:ins w:id="2288" w:author="Prasasti Karunia Farista Ananto" w:date="2021-10-12T14:07:00Z"/>
          <w:del w:id="2289" w:author="nadira firinda" w:date="2022-10-29T23:14:00Z"/>
          <w:rFonts w:ascii="Times New Roman" w:hAnsi="Times New Roman" w:cs="Times New Roman"/>
        </w:rPr>
        <w:pPrChange w:id="2290" w:author="nadira firinda" w:date="2022-10-29T23:37:00Z">
          <w:pPr>
            <w:spacing w:line="360" w:lineRule="auto"/>
            <w:ind w:left="426" w:firstLine="425"/>
            <w:jc w:val="both"/>
          </w:pPr>
        </w:pPrChange>
      </w:pPr>
      <w:bookmarkStart w:id="2291" w:name="_Toc117978878"/>
      <w:bookmarkStart w:id="2292" w:name="_Toc117980526"/>
      <w:bookmarkEnd w:id="2291"/>
      <w:bookmarkEnd w:id="2292"/>
    </w:p>
    <w:p w14:paraId="7DF15C2C" w14:textId="6239579F" w:rsidR="00EB2B1E" w:rsidRPr="00006ABF" w:rsidDel="009711D7" w:rsidRDefault="00EB2B1E" w:rsidP="00CC4C47">
      <w:pPr>
        <w:spacing w:line="360" w:lineRule="auto"/>
        <w:ind w:firstLine="709"/>
        <w:jc w:val="both"/>
        <w:rPr>
          <w:del w:id="2293" w:author="nadira firinda" w:date="2022-10-29T23:14:00Z"/>
          <w:rFonts w:ascii="Times New Roman" w:hAnsi="Times New Roman" w:cs="Times New Roman"/>
        </w:rPr>
        <w:pPrChange w:id="2294" w:author="nadira firinda" w:date="2022-10-29T23:37:00Z">
          <w:pPr>
            <w:spacing w:line="360" w:lineRule="auto"/>
            <w:ind w:left="426" w:firstLine="425"/>
            <w:jc w:val="both"/>
          </w:pPr>
        </w:pPrChange>
      </w:pPr>
      <w:del w:id="2295" w:author="nadira firinda" w:date="2022-10-29T23:14:00Z">
        <w:r w:rsidRPr="00006ABF" w:rsidDel="009711D7">
          <w:rPr>
            <w:rFonts w:ascii="Times New Roman" w:hAnsi="Times New Roman" w:cs="Times New Roman"/>
          </w:rPr>
          <w:delText>Perkembangan beberapa indikator</w:delText>
        </w:r>
        <w:r w:rsidR="00AB0D69" w:rsidRPr="00006ABF" w:rsidDel="009711D7">
          <w:rPr>
            <w:rFonts w:ascii="Times New Roman" w:hAnsi="Times New Roman" w:cs="Times New Roman"/>
          </w:rPr>
          <w:delText xml:space="preserve"> seperti ekspor batu bara, harga komoditas, dan produksi</w:delText>
        </w:r>
        <w:r w:rsidRPr="00006ABF" w:rsidDel="009711D7">
          <w:rPr>
            <w:rFonts w:ascii="Times New Roman" w:hAnsi="Times New Roman" w:cs="Times New Roman"/>
          </w:rPr>
          <w:delText xml:space="preserve"> mengindikasikan perbaikan pertambangan dan penggalian di Q2’21. Ekspor batubara meningkat di Q2’21, didukung perkiraan produksi batubara yang tumbuh meningkat seiring naiknya kuota produksi dari pemerintah. Sedangkan harga komoditas pertambangan masih tumbuh positif meskipun termoderasi di bulan Juni 2021. Selain itu, indikator produksi juga menunjukkan arah perbaikan antara lain berdasarkan hasil Liason yang mengonfirmasi perbaikan pada komponen persediaan, bahan baku, dan biaya</w:delText>
        </w:r>
        <w:r w:rsidR="00AB0D69" w:rsidRPr="00006ABF" w:rsidDel="009711D7">
          <w:rPr>
            <w:rFonts w:ascii="Times New Roman" w:hAnsi="Times New Roman" w:cs="Times New Roman"/>
          </w:rPr>
          <w:delText xml:space="preserve"> </w:delText>
        </w:r>
        <w:r w:rsidRPr="00006ABF" w:rsidDel="009711D7">
          <w:rPr>
            <w:rFonts w:ascii="Times New Roman" w:hAnsi="Times New Roman" w:cs="Times New Roman"/>
          </w:rPr>
          <w:delText>energi</w:delText>
        </w:r>
        <w:r w:rsidR="00AB0D69" w:rsidRPr="00006ABF" w:rsidDel="009711D7">
          <w:rPr>
            <w:rFonts w:ascii="Times New Roman" w:hAnsi="Times New Roman" w:cs="Times New Roman"/>
          </w:rPr>
          <w:delText>. Sehingga berdasarkan perkembangan beberapa indikator tersebut, p</w:delText>
        </w:r>
        <w:r w:rsidRPr="00006ABF" w:rsidDel="009711D7">
          <w:rPr>
            <w:rFonts w:ascii="Times New Roman" w:hAnsi="Times New Roman" w:cs="Times New Roman"/>
          </w:rPr>
          <w:delText>rospek pertumbuhan tahun 2021 diprakirakan</w:delText>
        </w:r>
        <w:r w:rsidR="00AB0D69" w:rsidRPr="00006ABF" w:rsidDel="009711D7">
          <w:rPr>
            <w:rFonts w:ascii="Times New Roman" w:hAnsi="Times New Roman" w:cs="Times New Roman"/>
          </w:rPr>
          <w:delText xml:space="preserve"> </w:delText>
        </w:r>
        <w:r w:rsidRPr="00006ABF" w:rsidDel="009711D7">
          <w:rPr>
            <w:rFonts w:ascii="Times New Roman" w:hAnsi="Times New Roman" w:cs="Times New Roman"/>
          </w:rPr>
          <w:delText>masih</w:delText>
        </w:r>
        <w:r w:rsidR="00AB0D69" w:rsidRPr="00006ABF" w:rsidDel="009711D7">
          <w:rPr>
            <w:rFonts w:ascii="Times New Roman" w:hAnsi="Times New Roman" w:cs="Times New Roman"/>
          </w:rPr>
          <w:delText xml:space="preserve"> </w:delText>
        </w:r>
        <w:r w:rsidRPr="00006ABF" w:rsidDel="009711D7">
          <w:rPr>
            <w:rFonts w:ascii="Times New Roman" w:hAnsi="Times New Roman" w:cs="Times New Roman"/>
          </w:rPr>
          <w:delText>meningkat</w:delText>
        </w:r>
        <w:bookmarkStart w:id="2296" w:name="_Toc117978879"/>
        <w:bookmarkStart w:id="2297" w:name="_Toc117980527"/>
        <w:bookmarkEnd w:id="2296"/>
        <w:bookmarkEnd w:id="2297"/>
      </w:del>
    </w:p>
    <w:p w14:paraId="1686A952" w14:textId="48754E40" w:rsidR="007E5019" w:rsidRPr="00006ABF" w:rsidDel="009711D7" w:rsidRDefault="007E5019" w:rsidP="00CC4C47">
      <w:pPr>
        <w:pStyle w:val="Heading3"/>
        <w:rPr>
          <w:del w:id="2298" w:author="nadira firinda" w:date="2022-10-29T23:14:00Z"/>
        </w:rPr>
        <w:pPrChange w:id="2299" w:author="nadira firinda" w:date="2022-10-29T23:37:00Z">
          <w:pPr>
            <w:pStyle w:val="Heading3"/>
            <w:numPr>
              <w:ilvl w:val="0"/>
              <w:numId w:val="26"/>
            </w:numPr>
            <w:ind w:left="720" w:hanging="360"/>
          </w:pPr>
        </w:pPrChange>
      </w:pPr>
      <w:del w:id="2300" w:author="nadira firinda" w:date="2022-10-29T23:14:00Z">
        <w:r w:rsidRPr="00006ABF" w:rsidDel="009711D7">
          <w:delText>Industri Pengolahan</w:delText>
        </w:r>
        <w:r w:rsidR="002B70A5" w:rsidRPr="00006ABF" w:rsidDel="009711D7">
          <w:delText xml:space="preserve"> (G03)</w:delText>
        </w:r>
        <w:bookmarkStart w:id="2301" w:name="_Toc117978880"/>
        <w:bookmarkStart w:id="2302" w:name="_Toc117980528"/>
        <w:bookmarkEnd w:id="2301"/>
        <w:bookmarkEnd w:id="2302"/>
      </w:del>
    </w:p>
    <w:p w14:paraId="56BA9573" w14:textId="5D1187D8" w:rsidR="00E42500" w:rsidRPr="00006ABF" w:rsidDel="009711D7" w:rsidRDefault="00E42500" w:rsidP="00CC4C47">
      <w:pPr>
        <w:spacing w:line="360" w:lineRule="auto"/>
        <w:ind w:firstLine="709"/>
        <w:jc w:val="both"/>
        <w:rPr>
          <w:del w:id="2303" w:author="nadira firinda" w:date="2022-10-29T23:14:00Z"/>
          <w:rFonts w:ascii="Times New Roman" w:hAnsi="Times New Roman" w:cs="Times New Roman"/>
        </w:rPr>
        <w:pPrChange w:id="2304" w:author="nadira firinda" w:date="2022-10-29T23:37:00Z">
          <w:pPr>
            <w:spacing w:line="360" w:lineRule="auto"/>
            <w:ind w:firstLine="709"/>
            <w:jc w:val="both"/>
          </w:pPr>
        </w:pPrChange>
      </w:pPr>
      <w:del w:id="2305" w:author="nadira firinda" w:date="2022-10-29T23:14:00Z">
        <w:r w:rsidRPr="00006ABF" w:rsidDel="009711D7">
          <w:rPr>
            <w:rFonts w:ascii="Times New Roman" w:hAnsi="Times New Roman" w:cs="Times New Roman"/>
          </w:rPr>
          <w:delText>Lapangan Usaha Industri Pengolahan meliputi kegiatan ekonomi di bidang perubahan secara kimia atau fisik dari bahan, unsur atau komponen menjadi produk baru. Bahan baku Industri Pengolahan berasal dari produk pertanian, kehutanan, perikanan, pertambangan atau penggalian seperti produk dari kegiatan Industri Pengolahan lainnya.</w:delText>
        </w:r>
        <w:bookmarkStart w:id="2306" w:name="_Toc117978881"/>
        <w:bookmarkStart w:id="2307" w:name="_Toc117980529"/>
        <w:bookmarkEnd w:id="2306"/>
        <w:bookmarkEnd w:id="2307"/>
      </w:del>
    </w:p>
    <w:p w14:paraId="7A2A63E7" w14:textId="04954BA1" w:rsidR="00697221" w:rsidRPr="00006ABF" w:rsidDel="009711D7" w:rsidRDefault="00697221" w:rsidP="00CC4C47">
      <w:pPr>
        <w:spacing w:line="360" w:lineRule="auto"/>
        <w:ind w:firstLine="709"/>
        <w:jc w:val="both"/>
        <w:rPr>
          <w:ins w:id="2308" w:author="Prasasti Karunia Farista Ananto" w:date="2021-10-12T14:07:00Z"/>
          <w:del w:id="2309" w:author="nadira firinda" w:date="2022-10-29T23:14:00Z"/>
          <w:rFonts w:ascii="Times New Roman" w:hAnsi="Times New Roman" w:cs="Times New Roman"/>
        </w:rPr>
        <w:pPrChange w:id="2310" w:author="nadira firinda" w:date="2022-10-29T23:37:00Z">
          <w:pPr>
            <w:spacing w:line="360" w:lineRule="auto"/>
            <w:ind w:left="426" w:firstLine="425"/>
            <w:jc w:val="both"/>
          </w:pPr>
        </w:pPrChange>
      </w:pPr>
      <w:bookmarkStart w:id="2311" w:name="_Toc117978882"/>
      <w:bookmarkStart w:id="2312" w:name="_Toc117980530"/>
      <w:bookmarkEnd w:id="2311"/>
      <w:bookmarkEnd w:id="2312"/>
    </w:p>
    <w:p w14:paraId="4F044095" w14:textId="3530A2C4" w:rsidR="00E42500" w:rsidRPr="00006ABF" w:rsidDel="009711D7" w:rsidRDefault="00E42500" w:rsidP="00CC4C47">
      <w:pPr>
        <w:spacing w:line="360" w:lineRule="auto"/>
        <w:ind w:firstLine="709"/>
        <w:jc w:val="both"/>
        <w:rPr>
          <w:del w:id="2313" w:author="nadira firinda" w:date="2022-10-29T23:14:00Z"/>
          <w:rFonts w:ascii="Times New Roman" w:hAnsi="Times New Roman" w:cs="Times New Roman"/>
        </w:rPr>
        <w:pPrChange w:id="2314" w:author="nadira firinda" w:date="2022-10-29T23:37:00Z">
          <w:pPr>
            <w:spacing w:line="360" w:lineRule="auto"/>
            <w:ind w:left="426" w:firstLine="425"/>
            <w:jc w:val="both"/>
          </w:pPr>
        </w:pPrChange>
      </w:pPr>
      <w:del w:id="2315" w:author="nadira firinda" w:date="2022-10-29T23:14:00Z">
        <w:r w:rsidRPr="00006ABF" w:rsidDel="009711D7">
          <w:rPr>
            <w:rFonts w:ascii="Times New Roman" w:hAnsi="Times New Roman" w:cs="Times New Roman"/>
          </w:rPr>
          <w:delText>Berdasarkan definisi, sektor Industri Pengolahan berfokus pada industri – industri berikut;</w:delText>
        </w:r>
        <w:bookmarkStart w:id="2316" w:name="_Toc117978883"/>
        <w:bookmarkStart w:id="2317" w:name="_Toc117980531"/>
        <w:bookmarkEnd w:id="2316"/>
        <w:bookmarkEnd w:id="2317"/>
      </w:del>
    </w:p>
    <w:p w14:paraId="712E6BDE" w14:textId="45626D27" w:rsidR="00E42500" w:rsidRPr="00006ABF" w:rsidDel="009711D7" w:rsidRDefault="00E42500" w:rsidP="00CC4C47">
      <w:pPr>
        <w:pStyle w:val="ListParagraph"/>
        <w:numPr>
          <w:ilvl w:val="1"/>
          <w:numId w:val="25"/>
        </w:numPr>
        <w:spacing w:line="360" w:lineRule="auto"/>
        <w:jc w:val="both"/>
        <w:rPr>
          <w:del w:id="2318" w:author="nadira firinda" w:date="2022-10-29T23:14:00Z"/>
          <w:rFonts w:ascii="Times New Roman" w:hAnsi="Times New Roman" w:cs="Times New Roman"/>
        </w:rPr>
        <w:pPrChange w:id="2319" w:author="nadira firinda" w:date="2022-10-29T23:37:00Z">
          <w:pPr>
            <w:pStyle w:val="ListParagraph"/>
            <w:numPr>
              <w:ilvl w:val="1"/>
              <w:numId w:val="25"/>
            </w:numPr>
            <w:spacing w:line="360" w:lineRule="auto"/>
            <w:ind w:left="1668" w:hanging="588"/>
            <w:jc w:val="both"/>
          </w:pPr>
        </w:pPrChange>
      </w:pPr>
      <w:del w:id="2320" w:author="nadira firinda" w:date="2022-10-29T23:14:00Z">
        <w:r w:rsidRPr="00006ABF" w:rsidDel="009711D7">
          <w:rPr>
            <w:rFonts w:ascii="Times New Roman" w:hAnsi="Times New Roman" w:cs="Times New Roman"/>
          </w:rPr>
          <w:delText>Industri Batubara dan Pengilangan Migas</w:delText>
        </w:r>
        <w:bookmarkStart w:id="2321" w:name="_Toc117978884"/>
        <w:bookmarkStart w:id="2322" w:name="_Toc117980532"/>
        <w:bookmarkEnd w:id="2321"/>
        <w:bookmarkEnd w:id="2322"/>
      </w:del>
    </w:p>
    <w:p w14:paraId="1CED1864" w14:textId="2F211C1B" w:rsidR="00E42500" w:rsidRPr="00006ABF" w:rsidDel="009711D7" w:rsidRDefault="00E42500" w:rsidP="00CC4C47">
      <w:pPr>
        <w:pStyle w:val="ListParagraph"/>
        <w:numPr>
          <w:ilvl w:val="1"/>
          <w:numId w:val="25"/>
        </w:numPr>
        <w:spacing w:line="360" w:lineRule="auto"/>
        <w:jc w:val="both"/>
        <w:rPr>
          <w:del w:id="2323" w:author="nadira firinda" w:date="2022-10-29T23:14:00Z"/>
          <w:rFonts w:ascii="Times New Roman" w:hAnsi="Times New Roman" w:cs="Times New Roman"/>
        </w:rPr>
        <w:pPrChange w:id="2324" w:author="nadira firinda" w:date="2022-10-29T23:37:00Z">
          <w:pPr>
            <w:pStyle w:val="ListParagraph"/>
            <w:numPr>
              <w:ilvl w:val="1"/>
              <w:numId w:val="25"/>
            </w:numPr>
            <w:spacing w:line="360" w:lineRule="auto"/>
            <w:ind w:left="1668" w:hanging="588"/>
            <w:jc w:val="both"/>
          </w:pPr>
        </w:pPrChange>
      </w:pPr>
      <w:del w:id="2325" w:author="nadira firinda" w:date="2022-10-29T23:14:00Z">
        <w:r w:rsidRPr="00006ABF" w:rsidDel="009711D7">
          <w:rPr>
            <w:rFonts w:ascii="Times New Roman" w:hAnsi="Times New Roman" w:cs="Times New Roman"/>
          </w:rPr>
          <w:delText>Industri Makanan dan Minuman</w:delText>
        </w:r>
        <w:bookmarkStart w:id="2326" w:name="_Toc117978885"/>
        <w:bookmarkStart w:id="2327" w:name="_Toc117980533"/>
        <w:bookmarkEnd w:id="2326"/>
        <w:bookmarkEnd w:id="2327"/>
      </w:del>
    </w:p>
    <w:p w14:paraId="4ECD67CE" w14:textId="487364AB" w:rsidR="00E42500" w:rsidRPr="00006ABF" w:rsidDel="009711D7" w:rsidRDefault="00E42500" w:rsidP="00CC4C47">
      <w:pPr>
        <w:pStyle w:val="ListParagraph"/>
        <w:numPr>
          <w:ilvl w:val="1"/>
          <w:numId w:val="25"/>
        </w:numPr>
        <w:spacing w:line="360" w:lineRule="auto"/>
        <w:jc w:val="both"/>
        <w:rPr>
          <w:del w:id="2328" w:author="nadira firinda" w:date="2022-10-29T23:14:00Z"/>
          <w:rFonts w:ascii="Times New Roman" w:hAnsi="Times New Roman" w:cs="Times New Roman"/>
        </w:rPr>
        <w:pPrChange w:id="2329" w:author="nadira firinda" w:date="2022-10-29T23:37:00Z">
          <w:pPr>
            <w:pStyle w:val="ListParagraph"/>
            <w:numPr>
              <w:ilvl w:val="1"/>
              <w:numId w:val="25"/>
            </w:numPr>
            <w:spacing w:line="360" w:lineRule="auto"/>
            <w:ind w:left="1668" w:hanging="588"/>
            <w:jc w:val="both"/>
          </w:pPr>
        </w:pPrChange>
      </w:pPr>
      <w:del w:id="2330" w:author="nadira firinda" w:date="2022-10-29T23:14:00Z">
        <w:r w:rsidRPr="00006ABF" w:rsidDel="009711D7">
          <w:rPr>
            <w:rFonts w:ascii="Times New Roman" w:hAnsi="Times New Roman" w:cs="Times New Roman"/>
          </w:rPr>
          <w:delText>Pengolahan Tembakau</w:delText>
        </w:r>
        <w:bookmarkStart w:id="2331" w:name="_Toc117978886"/>
        <w:bookmarkStart w:id="2332" w:name="_Toc117980534"/>
        <w:bookmarkEnd w:id="2331"/>
        <w:bookmarkEnd w:id="2332"/>
      </w:del>
    </w:p>
    <w:p w14:paraId="39141B82" w14:textId="73D77CFC" w:rsidR="00E42500" w:rsidRPr="00006ABF" w:rsidDel="009711D7" w:rsidRDefault="00E42500" w:rsidP="00CC4C47">
      <w:pPr>
        <w:pStyle w:val="ListParagraph"/>
        <w:numPr>
          <w:ilvl w:val="1"/>
          <w:numId w:val="25"/>
        </w:numPr>
        <w:spacing w:line="360" w:lineRule="auto"/>
        <w:jc w:val="both"/>
        <w:rPr>
          <w:del w:id="2333" w:author="nadira firinda" w:date="2022-10-29T23:14:00Z"/>
          <w:rFonts w:ascii="Times New Roman" w:hAnsi="Times New Roman" w:cs="Times New Roman"/>
        </w:rPr>
        <w:pPrChange w:id="2334" w:author="nadira firinda" w:date="2022-10-29T23:37:00Z">
          <w:pPr>
            <w:pStyle w:val="ListParagraph"/>
            <w:numPr>
              <w:ilvl w:val="1"/>
              <w:numId w:val="25"/>
            </w:numPr>
            <w:spacing w:line="360" w:lineRule="auto"/>
            <w:ind w:left="1668" w:hanging="588"/>
            <w:jc w:val="both"/>
          </w:pPr>
        </w:pPrChange>
      </w:pPr>
      <w:del w:id="2335" w:author="nadira firinda" w:date="2022-10-29T23:14:00Z">
        <w:r w:rsidRPr="00006ABF" w:rsidDel="009711D7">
          <w:rPr>
            <w:rFonts w:ascii="Times New Roman" w:hAnsi="Times New Roman" w:cs="Times New Roman"/>
          </w:rPr>
          <w:delText>Industri Tekstil dan Pakaian Jadi</w:delText>
        </w:r>
        <w:bookmarkStart w:id="2336" w:name="_Toc117978887"/>
        <w:bookmarkStart w:id="2337" w:name="_Toc117980535"/>
        <w:bookmarkEnd w:id="2336"/>
        <w:bookmarkEnd w:id="2337"/>
      </w:del>
    </w:p>
    <w:p w14:paraId="5370239D" w14:textId="10189AD0" w:rsidR="00E42500" w:rsidRPr="00006ABF" w:rsidDel="009711D7" w:rsidRDefault="00E42500" w:rsidP="00CC4C47">
      <w:pPr>
        <w:pStyle w:val="ListParagraph"/>
        <w:numPr>
          <w:ilvl w:val="1"/>
          <w:numId w:val="25"/>
        </w:numPr>
        <w:spacing w:line="360" w:lineRule="auto"/>
        <w:jc w:val="both"/>
        <w:rPr>
          <w:del w:id="2338" w:author="nadira firinda" w:date="2022-10-29T23:14:00Z"/>
          <w:rFonts w:ascii="Times New Roman" w:hAnsi="Times New Roman" w:cs="Times New Roman"/>
        </w:rPr>
        <w:pPrChange w:id="2339" w:author="nadira firinda" w:date="2022-10-29T23:37:00Z">
          <w:pPr>
            <w:pStyle w:val="ListParagraph"/>
            <w:numPr>
              <w:ilvl w:val="1"/>
              <w:numId w:val="25"/>
            </w:numPr>
            <w:spacing w:line="360" w:lineRule="auto"/>
            <w:ind w:left="1668" w:hanging="588"/>
            <w:jc w:val="both"/>
          </w:pPr>
        </w:pPrChange>
      </w:pPr>
      <w:del w:id="2340" w:author="nadira firinda" w:date="2022-10-29T23:14:00Z">
        <w:r w:rsidRPr="00006ABF" w:rsidDel="009711D7">
          <w:rPr>
            <w:rFonts w:ascii="Times New Roman" w:hAnsi="Times New Roman" w:cs="Times New Roman"/>
          </w:rPr>
          <w:delText>Industri Kulit, Barang dari Kulit dan Alas Kaki</w:delText>
        </w:r>
        <w:bookmarkStart w:id="2341" w:name="_Toc117978888"/>
        <w:bookmarkStart w:id="2342" w:name="_Toc117980536"/>
        <w:bookmarkEnd w:id="2341"/>
        <w:bookmarkEnd w:id="2342"/>
      </w:del>
    </w:p>
    <w:p w14:paraId="101332A0" w14:textId="32854280" w:rsidR="00E42500" w:rsidRPr="00006ABF" w:rsidDel="009711D7" w:rsidRDefault="00E42500" w:rsidP="00CC4C47">
      <w:pPr>
        <w:pStyle w:val="ListParagraph"/>
        <w:numPr>
          <w:ilvl w:val="1"/>
          <w:numId w:val="25"/>
        </w:numPr>
        <w:spacing w:line="360" w:lineRule="auto"/>
        <w:jc w:val="both"/>
        <w:rPr>
          <w:del w:id="2343" w:author="nadira firinda" w:date="2022-10-29T23:14:00Z"/>
          <w:rFonts w:ascii="Times New Roman" w:hAnsi="Times New Roman" w:cs="Times New Roman"/>
        </w:rPr>
        <w:pPrChange w:id="2344" w:author="nadira firinda" w:date="2022-10-29T23:37:00Z">
          <w:pPr>
            <w:pStyle w:val="ListParagraph"/>
            <w:numPr>
              <w:ilvl w:val="1"/>
              <w:numId w:val="25"/>
            </w:numPr>
            <w:spacing w:line="360" w:lineRule="auto"/>
            <w:ind w:left="1668" w:hanging="588"/>
            <w:jc w:val="both"/>
          </w:pPr>
        </w:pPrChange>
      </w:pPr>
      <w:del w:id="2345" w:author="nadira firinda" w:date="2022-10-29T23:14:00Z">
        <w:r w:rsidRPr="00006ABF" w:rsidDel="009711D7">
          <w:rPr>
            <w:rFonts w:ascii="Times New Roman" w:hAnsi="Times New Roman" w:cs="Times New Roman"/>
          </w:rPr>
          <w:delText>Industri Kayu, Barang dari Kayu, Gabus dan Barang Anyaman dari Bambu, Rotan dan Sejenisnya</w:delText>
        </w:r>
        <w:bookmarkStart w:id="2346" w:name="_Toc117978889"/>
        <w:bookmarkStart w:id="2347" w:name="_Toc117980537"/>
        <w:bookmarkEnd w:id="2346"/>
        <w:bookmarkEnd w:id="2347"/>
      </w:del>
    </w:p>
    <w:p w14:paraId="4B89EFE1" w14:textId="00A97C65" w:rsidR="00E42500" w:rsidRPr="00006ABF" w:rsidDel="009711D7" w:rsidRDefault="00E42500" w:rsidP="00CC4C47">
      <w:pPr>
        <w:pStyle w:val="ListParagraph"/>
        <w:numPr>
          <w:ilvl w:val="1"/>
          <w:numId w:val="25"/>
        </w:numPr>
        <w:spacing w:line="360" w:lineRule="auto"/>
        <w:jc w:val="both"/>
        <w:rPr>
          <w:del w:id="2348" w:author="nadira firinda" w:date="2022-10-29T23:14:00Z"/>
          <w:rFonts w:ascii="Times New Roman" w:hAnsi="Times New Roman" w:cs="Times New Roman"/>
        </w:rPr>
        <w:pPrChange w:id="2349" w:author="nadira firinda" w:date="2022-10-29T23:37:00Z">
          <w:pPr>
            <w:pStyle w:val="ListParagraph"/>
            <w:numPr>
              <w:ilvl w:val="1"/>
              <w:numId w:val="25"/>
            </w:numPr>
            <w:spacing w:line="360" w:lineRule="auto"/>
            <w:ind w:left="1668" w:hanging="588"/>
            <w:jc w:val="both"/>
          </w:pPr>
        </w:pPrChange>
      </w:pPr>
      <w:del w:id="2350" w:author="nadira firinda" w:date="2022-10-29T23:14:00Z">
        <w:r w:rsidRPr="00006ABF" w:rsidDel="009711D7">
          <w:rPr>
            <w:rFonts w:ascii="Times New Roman" w:hAnsi="Times New Roman" w:cs="Times New Roman"/>
          </w:rPr>
          <w:delText>Industri Kertas dan Barang dari Kertas, Percetakan dan Reproduksi Media Rekaman</w:delText>
        </w:r>
        <w:bookmarkStart w:id="2351" w:name="_Toc117978890"/>
        <w:bookmarkStart w:id="2352" w:name="_Toc117980538"/>
        <w:bookmarkEnd w:id="2351"/>
        <w:bookmarkEnd w:id="2352"/>
      </w:del>
    </w:p>
    <w:p w14:paraId="05C456B8" w14:textId="187DFEEF" w:rsidR="00E42500" w:rsidRPr="00006ABF" w:rsidDel="009711D7" w:rsidRDefault="00E42500" w:rsidP="00CC4C47">
      <w:pPr>
        <w:pStyle w:val="ListParagraph"/>
        <w:numPr>
          <w:ilvl w:val="1"/>
          <w:numId w:val="25"/>
        </w:numPr>
        <w:spacing w:line="360" w:lineRule="auto"/>
        <w:jc w:val="both"/>
        <w:rPr>
          <w:del w:id="2353" w:author="nadira firinda" w:date="2022-10-29T23:14:00Z"/>
          <w:rFonts w:ascii="Times New Roman" w:hAnsi="Times New Roman" w:cs="Times New Roman"/>
        </w:rPr>
        <w:pPrChange w:id="2354" w:author="nadira firinda" w:date="2022-10-29T23:37:00Z">
          <w:pPr>
            <w:pStyle w:val="ListParagraph"/>
            <w:numPr>
              <w:ilvl w:val="1"/>
              <w:numId w:val="25"/>
            </w:numPr>
            <w:spacing w:line="360" w:lineRule="auto"/>
            <w:ind w:left="1668" w:hanging="588"/>
            <w:jc w:val="both"/>
          </w:pPr>
        </w:pPrChange>
      </w:pPr>
      <w:del w:id="2355" w:author="nadira firinda" w:date="2022-10-29T23:14:00Z">
        <w:r w:rsidRPr="00006ABF" w:rsidDel="009711D7">
          <w:rPr>
            <w:rFonts w:ascii="Times New Roman" w:hAnsi="Times New Roman" w:cs="Times New Roman"/>
          </w:rPr>
          <w:delText>Industri Kimia, Farmasi dan Obat Tradisional</w:delText>
        </w:r>
        <w:bookmarkStart w:id="2356" w:name="_Toc117978891"/>
        <w:bookmarkStart w:id="2357" w:name="_Toc117980539"/>
        <w:bookmarkEnd w:id="2356"/>
        <w:bookmarkEnd w:id="2357"/>
      </w:del>
    </w:p>
    <w:p w14:paraId="583F8B5D" w14:textId="708C2019" w:rsidR="00E42500" w:rsidRPr="00006ABF" w:rsidDel="009711D7" w:rsidRDefault="00E42500" w:rsidP="00CC4C47">
      <w:pPr>
        <w:pStyle w:val="ListParagraph"/>
        <w:numPr>
          <w:ilvl w:val="1"/>
          <w:numId w:val="25"/>
        </w:numPr>
        <w:spacing w:line="360" w:lineRule="auto"/>
        <w:jc w:val="both"/>
        <w:rPr>
          <w:del w:id="2358" w:author="nadira firinda" w:date="2022-10-29T23:14:00Z"/>
          <w:rFonts w:ascii="Times New Roman" w:hAnsi="Times New Roman" w:cs="Times New Roman"/>
        </w:rPr>
        <w:pPrChange w:id="2359" w:author="nadira firinda" w:date="2022-10-29T23:37:00Z">
          <w:pPr>
            <w:pStyle w:val="ListParagraph"/>
            <w:numPr>
              <w:ilvl w:val="1"/>
              <w:numId w:val="25"/>
            </w:numPr>
            <w:spacing w:line="360" w:lineRule="auto"/>
            <w:ind w:left="1668" w:hanging="588"/>
            <w:jc w:val="both"/>
          </w:pPr>
        </w:pPrChange>
      </w:pPr>
      <w:del w:id="2360" w:author="nadira firinda" w:date="2022-10-29T23:14:00Z">
        <w:r w:rsidRPr="00006ABF" w:rsidDel="009711D7">
          <w:rPr>
            <w:rFonts w:ascii="Times New Roman" w:hAnsi="Times New Roman" w:cs="Times New Roman"/>
          </w:rPr>
          <w:delText>Industri Karet, Barang dari Karet dan Plastik</w:delText>
        </w:r>
        <w:bookmarkStart w:id="2361" w:name="_Toc117978892"/>
        <w:bookmarkStart w:id="2362" w:name="_Toc117980540"/>
        <w:bookmarkEnd w:id="2361"/>
        <w:bookmarkEnd w:id="2362"/>
      </w:del>
    </w:p>
    <w:p w14:paraId="18D2434F" w14:textId="1E576367" w:rsidR="00E42500" w:rsidRPr="00006ABF" w:rsidDel="009711D7" w:rsidRDefault="00E42500" w:rsidP="00CC4C47">
      <w:pPr>
        <w:pStyle w:val="ListParagraph"/>
        <w:numPr>
          <w:ilvl w:val="1"/>
          <w:numId w:val="25"/>
        </w:numPr>
        <w:spacing w:line="360" w:lineRule="auto"/>
        <w:jc w:val="both"/>
        <w:rPr>
          <w:del w:id="2363" w:author="nadira firinda" w:date="2022-10-29T23:14:00Z"/>
          <w:rFonts w:ascii="Times New Roman" w:hAnsi="Times New Roman" w:cs="Times New Roman"/>
        </w:rPr>
        <w:pPrChange w:id="2364" w:author="nadira firinda" w:date="2022-10-29T23:37:00Z">
          <w:pPr>
            <w:pStyle w:val="ListParagraph"/>
            <w:numPr>
              <w:ilvl w:val="1"/>
              <w:numId w:val="25"/>
            </w:numPr>
            <w:spacing w:line="360" w:lineRule="auto"/>
            <w:ind w:left="1668" w:hanging="588"/>
            <w:jc w:val="both"/>
          </w:pPr>
        </w:pPrChange>
      </w:pPr>
      <w:del w:id="2365" w:author="nadira firinda" w:date="2022-10-29T23:14:00Z">
        <w:r w:rsidRPr="00006ABF" w:rsidDel="009711D7">
          <w:rPr>
            <w:rFonts w:ascii="Times New Roman" w:hAnsi="Times New Roman" w:cs="Times New Roman"/>
          </w:rPr>
          <w:delText>Industri Barang Galian Bukan Logam</w:delText>
        </w:r>
        <w:bookmarkStart w:id="2366" w:name="_Toc117978893"/>
        <w:bookmarkStart w:id="2367" w:name="_Toc117980541"/>
        <w:bookmarkEnd w:id="2366"/>
        <w:bookmarkEnd w:id="2367"/>
      </w:del>
    </w:p>
    <w:p w14:paraId="556CDCFA" w14:textId="5968A6D9" w:rsidR="00E42500" w:rsidRPr="00006ABF" w:rsidDel="009711D7" w:rsidRDefault="00E42500" w:rsidP="00CC4C47">
      <w:pPr>
        <w:pStyle w:val="ListParagraph"/>
        <w:numPr>
          <w:ilvl w:val="1"/>
          <w:numId w:val="25"/>
        </w:numPr>
        <w:spacing w:line="360" w:lineRule="auto"/>
        <w:jc w:val="both"/>
        <w:rPr>
          <w:del w:id="2368" w:author="nadira firinda" w:date="2022-10-29T23:14:00Z"/>
          <w:rFonts w:ascii="Times New Roman" w:hAnsi="Times New Roman" w:cs="Times New Roman"/>
        </w:rPr>
        <w:pPrChange w:id="2369" w:author="nadira firinda" w:date="2022-10-29T23:37:00Z">
          <w:pPr>
            <w:pStyle w:val="ListParagraph"/>
            <w:numPr>
              <w:ilvl w:val="1"/>
              <w:numId w:val="25"/>
            </w:numPr>
            <w:spacing w:line="360" w:lineRule="auto"/>
            <w:ind w:left="1668" w:hanging="588"/>
            <w:jc w:val="both"/>
          </w:pPr>
        </w:pPrChange>
      </w:pPr>
      <w:del w:id="2370" w:author="nadira firinda" w:date="2022-10-29T23:14:00Z">
        <w:r w:rsidRPr="00006ABF" w:rsidDel="009711D7">
          <w:rPr>
            <w:rFonts w:ascii="Times New Roman" w:hAnsi="Times New Roman" w:cs="Times New Roman"/>
          </w:rPr>
          <w:delText>Industri Logam Dasar</w:delText>
        </w:r>
        <w:bookmarkStart w:id="2371" w:name="_Toc117978894"/>
        <w:bookmarkStart w:id="2372" w:name="_Toc117980542"/>
        <w:bookmarkEnd w:id="2371"/>
        <w:bookmarkEnd w:id="2372"/>
      </w:del>
    </w:p>
    <w:p w14:paraId="4C665443" w14:textId="07E361ED" w:rsidR="00E42500" w:rsidRPr="00006ABF" w:rsidDel="009711D7" w:rsidRDefault="00E42500" w:rsidP="00CC4C47">
      <w:pPr>
        <w:pStyle w:val="ListParagraph"/>
        <w:numPr>
          <w:ilvl w:val="1"/>
          <w:numId w:val="25"/>
        </w:numPr>
        <w:spacing w:line="360" w:lineRule="auto"/>
        <w:jc w:val="both"/>
        <w:rPr>
          <w:del w:id="2373" w:author="nadira firinda" w:date="2022-10-29T23:14:00Z"/>
          <w:rFonts w:ascii="Times New Roman" w:hAnsi="Times New Roman" w:cs="Times New Roman"/>
        </w:rPr>
        <w:pPrChange w:id="2374" w:author="nadira firinda" w:date="2022-10-29T23:37:00Z">
          <w:pPr>
            <w:pStyle w:val="ListParagraph"/>
            <w:numPr>
              <w:ilvl w:val="1"/>
              <w:numId w:val="25"/>
            </w:numPr>
            <w:spacing w:line="360" w:lineRule="auto"/>
            <w:ind w:left="1668" w:hanging="588"/>
            <w:jc w:val="both"/>
          </w:pPr>
        </w:pPrChange>
      </w:pPr>
      <w:del w:id="2375" w:author="nadira firinda" w:date="2022-10-29T23:14:00Z">
        <w:r w:rsidRPr="00006ABF" w:rsidDel="009711D7">
          <w:rPr>
            <w:rFonts w:ascii="Times New Roman" w:hAnsi="Times New Roman" w:cs="Times New Roman"/>
          </w:rPr>
          <w:delText>Industri Barang dari Logam, Komputer, Barang Elektronik, Optik, dan Peralatan Listrik</w:delText>
        </w:r>
        <w:bookmarkStart w:id="2376" w:name="_Toc117978895"/>
        <w:bookmarkStart w:id="2377" w:name="_Toc117980543"/>
        <w:bookmarkEnd w:id="2376"/>
        <w:bookmarkEnd w:id="2377"/>
      </w:del>
    </w:p>
    <w:p w14:paraId="0CBB6855" w14:textId="77561A25" w:rsidR="00E42500" w:rsidRPr="00006ABF" w:rsidDel="009711D7" w:rsidRDefault="00E42500" w:rsidP="00CC4C47">
      <w:pPr>
        <w:pStyle w:val="ListParagraph"/>
        <w:numPr>
          <w:ilvl w:val="1"/>
          <w:numId w:val="25"/>
        </w:numPr>
        <w:spacing w:line="360" w:lineRule="auto"/>
        <w:jc w:val="both"/>
        <w:rPr>
          <w:del w:id="2378" w:author="nadira firinda" w:date="2022-10-29T23:14:00Z"/>
          <w:rFonts w:ascii="Times New Roman" w:hAnsi="Times New Roman" w:cs="Times New Roman"/>
        </w:rPr>
        <w:pPrChange w:id="2379" w:author="nadira firinda" w:date="2022-10-29T23:37:00Z">
          <w:pPr>
            <w:pStyle w:val="ListParagraph"/>
            <w:numPr>
              <w:ilvl w:val="1"/>
              <w:numId w:val="25"/>
            </w:numPr>
            <w:spacing w:line="360" w:lineRule="auto"/>
            <w:ind w:left="1668" w:hanging="588"/>
            <w:jc w:val="both"/>
          </w:pPr>
        </w:pPrChange>
      </w:pPr>
      <w:del w:id="2380" w:author="nadira firinda" w:date="2022-10-29T23:14:00Z">
        <w:r w:rsidRPr="00006ABF" w:rsidDel="009711D7">
          <w:rPr>
            <w:rFonts w:ascii="Times New Roman" w:hAnsi="Times New Roman" w:cs="Times New Roman"/>
          </w:rPr>
          <w:delText>Industri Mesin dan Perlengkapan</w:delText>
        </w:r>
        <w:bookmarkStart w:id="2381" w:name="_Toc117978896"/>
        <w:bookmarkStart w:id="2382" w:name="_Toc117980544"/>
        <w:bookmarkEnd w:id="2381"/>
        <w:bookmarkEnd w:id="2382"/>
      </w:del>
    </w:p>
    <w:p w14:paraId="0C9E3E21" w14:textId="5AC67AE5" w:rsidR="00E42500" w:rsidRPr="00006ABF" w:rsidDel="009711D7" w:rsidRDefault="00E42500" w:rsidP="00CC4C47">
      <w:pPr>
        <w:pStyle w:val="ListParagraph"/>
        <w:numPr>
          <w:ilvl w:val="1"/>
          <w:numId w:val="25"/>
        </w:numPr>
        <w:spacing w:line="360" w:lineRule="auto"/>
        <w:jc w:val="both"/>
        <w:rPr>
          <w:del w:id="2383" w:author="nadira firinda" w:date="2022-10-29T23:14:00Z"/>
          <w:rFonts w:ascii="Times New Roman" w:hAnsi="Times New Roman" w:cs="Times New Roman"/>
        </w:rPr>
        <w:pPrChange w:id="2384" w:author="nadira firinda" w:date="2022-10-29T23:37:00Z">
          <w:pPr>
            <w:pStyle w:val="ListParagraph"/>
            <w:numPr>
              <w:ilvl w:val="1"/>
              <w:numId w:val="25"/>
            </w:numPr>
            <w:spacing w:line="360" w:lineRule="auto"/>
            <w:ind w:left="1668" w:hanging="588"/>
            <w:jc w:val="both"/>
          </w:pPr>
        </w:pPrChange>
      </w:pPr>
      <w:del w:id="2385" w:author="nadira firinda" w:date="2022-10-29T23:14:00Z">
        <w:r w:rsidRPr="00006ABF" w:rsidDel="009711D7">
          <w:rPr>
            <w:rFonts w:ascii="Times New Roman" w:hAnsi="Times New Roman" w:cs="Times New Roman"/>
          </w:rPr>
          <w:delText>Industri Alat Angkutan</w:delText>
        </w:r>
        <w:bookmarkStart w:id="2386" w:name="_Toc117978897"/>
        <w:bookmarkStart w:id="2387" w:name="_Toc117980545"/>
        <w:bookmarkEnd w:id="2386"/>
        <w:bookmarkEnd w:id="2387"/>
      </w:del>
    </w:p>
    <w:p w14:paraId="2DC222C6" w14:textId="515A77FB" w:rsidR="00E42500" w:rsidRPr="00006ABF" w:rsidDel="009711D7" w:rsidRDefault="00E42500" w:rsidP="00CC4C47">
      <w:pPr>
        <w:pStyle w:val="ListParagraph"/>
        <w:numPr>
          <w:ilvl w:val="1"/>
          <w:numId w:val="25"/>
        </w:numPr>
        <w:spacing w:line="360" w:lineRule="auto"/>
        <w:jc w:val="both"/>
        <w:rPr>
          <w:del w:id="2388" w:author="nadira firinda" w:date="2022-10-29T23:14:00Z"/>
          <w:rFonts w:ascii="Times New Roman" w:hAnsi="Times New Roman" w:cs="Times New Roman"/>
        </w:rPr>
        <w:pPrChange w:id="2389" w:author="nadira firinda" w:date="2022-10-29T23:37:00Z">
          <w:pPr>
            <w:pStyle w:val="ListParagraph"/>
            <w:numPr>
              <w:ilvl w:val="1"/>
              <w:numId w:val="25"/>
            </w:numPr>
            <w:spacing w:line="360" w:lineRule="auto"/>
            <w:ind w:left="1668" w:hanging="588"/>
            <w:jc w:val="both"/>
          </w:pPr>
        </w:pPrChange>
      </w:pPr>
      <w:del w:id="2390" w:author="nadira firinda" w:date="2022-10-29T23:14:00Z">
        <w:r w:rsidRPr="00006ABF" w:rsidDel="009711D7">
          <w:rPr>
            <w:rFonts w:ascii="Times New Roman" w:hAnsi="Times New Roman" w:cs="Times New Roman"/>
          </w:rPr>
          <w:delText>Industri Furnitur</w:delText>
        </w:r>
        <w:bookmarkStart w:id="2391" w:name="_Toc117978898"/>
        <w:bookmarkStart w:id="2392" w:name="_Toc117980546"/>
        <w:bookmarkEnd w:id="2391"/>
        <w:bookmarkEnd w:id="2392"/>
      </w:del>
    </w:p>
    <w:p w14:paraId="1C3E6602" w14:textId="6D373E9E" w:rsidR="00E42500" w:rsidRPr="00006ABF" w:rsidDel="009711D7" w:rsidRDefault="00E42500" w:rsidP="00CC4C47">
      <w:pPr>
        <w:pStyle w:val="ListParagraph"/>
        <w:numPr>
          <w:ilvl w:val="1"/>
          <w:numId w:val="25"/>
        </w:numPr>
        <w:spacing w:line="360" w:lineRule="auto"/>
        <w:jc w:val="both"/>
        <w:rPr>
          <w:del w:id="2393" w:author="nadira firinda" w:date="2022-10-29T23:14:00Z"/>
          <w:rFonts w:ascii="Times New Roman" w:hAnsi="Times New Roman" w:cs="Times New Roman"/>
        </w:rPr>
        <w:pPrChange w:id="2394" w:author="nadira firinda" w:date="2022-10-29T23:37:00Z">
          <w:pPr>
            <w:pStyle w:val="ListParagraph"/>
            <w:numPr>
              <w:ilvl w:val="1"/>
              <w:numId w:val="25"/>
            </w:numPr>
            <w:spacing w:line="360" w:lineRule="auto"/>
            <w:ind w:left="1668" w:hanging="588"/>
            <w:jc w:val="both"/>
          </w:pPr>
        </w:pPrChange>
      </w:pPr>
      <w:del w:id="2395" w:author="nadira firinda" w:date="2022-10-29T23:14:00Z">
        <w:r w:rsidRPr="00006ABF" w:rsidDel="009711D7">
          <w:rPr>
            <w:rFonts w:ascii="Times New Roman" w:hAnsi="Times New Roman" w:cs="Times New Roman"/>
          </w:rPr>
          <w:delText>Industri Pengolahan Lainnya, Jasa Reparasi, dan Pemasangan Mesin dan Peralatan</w:delText>
        </w:r>
        <w:bookmarkStart w:id="2396" w:name="_Toc117978899"/>
        <w:bookmarkStart w:id="2397" w:name="_Toc117980547"/>
        <w:bookmarkEnd w:id="2396"/>
        <w:bookmarkEnd w:id="2397"/>
      </w:del>
    </w:p>
    <w:p w14:paraId="74F8A529" w14:textId="039E18FE" w:rsidR="008E7D01" w:rsidRPr="00006ABF" w:rsidDel="009711D7" w:rsidRDefault="00EB2B1E" w:rsidP="00CC4C47">
      <w:pPr>
        <w:spacing w:line="360" w:lineRule="auto"/>
        <w:ind w:firstLine="720"/>
        <w:jc w:val="both"/>
        <w:rPr>
          <w:del w:id="2398" w:author="nadira firinda" w:date="2022-10-29T23:14:00Z"/>
          <w:rFonts w:ascii="Times New Roman" w:hAnsi="Times New Roman" w:cs="Times New Roman"/>
        </w:rPr>
        <w:pPrChange w:id="2399" w:author="nadira firinda" w:date="2022-10-29T23:37:00Z">
          <w:pPr>
            <w:spacing w:line="360" w:lineRule="auto"/>
            <w:ind w:left="426" w:firstLine="425"/>
            <w:jc w:val="both"/>
          </w:pPr>
        </w:pPrChange>
      </w:pPr>
      <w:del w:id="2400" w:author="nadira firinda" w:date="2022-10-29T23:14:00Z">
        <w:r w:rsidRPr="00006ABF" w:rsidDel="009711D7">
          <w:rPr>
            <w:rFonts w:ascii="Times New Roman" w:hAnsi="Times New Roman" w:cs="Times New Roman"/>
          </w:rPr>
          <w:delText>Tercatat sampai dengan bulan Juli 2021, asesmen menunjukkan bahwa</w:delText>
        </w:r>
        <w:r w:rsidR="008E7D01" w:rsidRPr="00006ABF" w:rsidDel="009711D7">
          <w:rPr>
            <w:rFonts w:ascii="Times New Roman" w:hAnsi="Times New Roman" w:cs="Times New Roman"/>
          </w:rPr>
          <w:delText xml:space="preserve"> proses perbaikan kinerja manufaktur akan berlanjut sampai dengan Q2’21. Hal ini didukung oleh perbaikan permintaan domestik dan pertumbuhan positif ekspor yang membawa perbaikan kinerja manufaktur. Selain itu, perbaikan PDB Industri pengolahan terindikasi dari indikator produksi yang melanjutkan pertumbuhan positif.</w:delText>
        </w:r>
        <w:bookmarkStart w:id="2401" w:name="_Toc117978900"/>
        <w:bookmarkStart w:id="2402" w:name="_Toc117980548"/>
        <w:bookmarkEnd w:id="2401"/>
        <w:bookmarkEnd w:id="2402"/>
      </w:del>
    </w:p>
    <w:p w14:paraId="0F705E8C" w14:textId="15A3D657" w:rsidR="00E718B5" w:rsidRPr="009711D7" w:rsidDel="009711D7" w:rsidRDefault="008E7D01" w:rsidP="00CC4C47">
      <w:pPr>
        <w:keepNext/>
        <w:spacing w:line="360" w:lineRule="auto"/>
        <w:ind w:left="426" w:firstLine="425"/>
        <w:jc w:val="both"/>
        <w:rPr>
          <w:del w:id="2403" w:author="nadira firinda" w:date="2022-10-29T23:14:00Z"/>
          <w:rFonts w:ascii="Times New Roman" w:hAnsi="Times New Roman" w:cs="Times New Roman"/>
        </w:rPr>
        <w:pPrChange w:id="2404" w:author="nadira firinda" w:date="2022-10-29T23:37:00Z">
          <w:pPr>
            <w:keepNext/>
            <w:spacing w:line="360" w:lineRule="auto"/>
            <w:ind w:left="426" w:firstLine="425"/>
            <w:jc w:val="both"/>
          </w:pPr>
        </w:pPrChange>
      </w:pPr>
      <w:del w:id="2405" w:author="nadira firinda" w:date="2022-10-29T23:14:00Z">
        <w:r w:rsidRPr="009711D7" w:rsidDel="009711D7">
          <w:rPr>
            <w:rFonts w:ascii="Times New Roman" w:hAnsi="Times New Roman" w:cs="Times New Roman"/>
            <w:noProof/>
          </w:rPr>
          <w:drawing>
            <wp:inline distT="0" distB="0" distL="0" distR="0" wp14:anchorId="678274E5" wp14:editId="3487B139">
              <wp:extent cx="4893547" cy="2341052"/>
              <wp:effectExtent l="0" t="0" r="254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950475" cy="2368286"/>
                      </a:xfrm>
                      <a:prstGeom prst="rect">
                        <a:avLst/>
                      </a:prstGeom>
                    </pic:spPr>
                  </pic:pic>
                </a:graphicData>
              </a:graphic>
            </wp:inline>
          </w:drawing>
        </w:r>
        <w:bookmarkStart w:id="2406" w:name="_Toc117978901"/>
        <w:bookmarkStart w:id="2407" w:name="_Toc117980549"/>
        <w:bookmarkEnd w:id="2406"/>
        <w:bookmarkEnd w:id="2407"/>
      </w:del>
    </w:p>
    <w:p w14:paraId="1A1527D2" w14:textId="4B5BE9BE" w:rsidR="008E7D01" w:rsidRPr="00006ABF" w:rsidDel="009711D7" w:rsidRDefault="00E718B5" w:rsidP="00CC4C47">
      <w:pPr>
        <w:pStyle w:val="Caption"/>
        <w:spacing w:line="360" w:lineRule="auto"/>
        <w:rPr>
          <w:del w:id="2408" w:author="nadira firinda" w:date="2022-10-29T23:14:00Z"/>
        </w:rPr>
        <w:pPrChange w:id="2409" w:author="nadira firinda" w:date="2022-10-29T23:37:00Z">
          <w:pPr>
            <w:pStyle w:val="Caption"/>
          </w:pPr>
        </w:pPrChange>
      </w:pPr>
      <w:bookmarkStart w:id="2410" w:name="_Toc84944774"/>
      <w:bookmarkStart w:id="2411" w:name="_Toc84944861"/>
      <w:del w:id="2412" w:author="nadira firinda" w:date="2022-10-29T23:14:00Z">
        <w:r w:rsidRPr="00006ABF" w:rsidDel="009711D7">
          <w:delText xml:space="preserve">Gambar </w:delText>
        </w:r>
      </w:del>
      <w:ins w:id="2413" w:author="Prasasti Karunia Farista Ananto" w:date="2021-10-12T14:34:00Z">
        <w:del w:id="2414" w:author="nadira firinda" w:date="2022-10-29T23:14:00Z">
          <w:r w:rsidR="00046663" w:rsidRPr="00B30630" w:rsidDel="009711D7">
            <w:fldChar w:fldCharType="begin"/>
          </w:r>
          <w:r w:rsidR="00046663" w:rsidRPr="00006ABF" w:rsidDel="009711D7">
            <w:delInstrText xml:space="preserve"> STYLEREF 1 \s </w:delInstrText>
          </w:r>
        </w:del>
      </w:ins>
      <w:del w:id="2415" w:author="nadira firinda" w:date="2022-10-29T23:14:00Z">
        <w:r w:rsidR="00046663" w:rsidRPr="008B62E9" w:rsidDel="009711D7">
          <w:fldChar w:fldCharType="separate"/>
        </w:r>
        <w:r w:rsidR="00015ADF" w:rsidRPr="00006ABF" w:rsidDel="009711D7">
          <w:rPr>
            <w:noProof/>
          </w:rPr>
          <w:delText>II</w:delText>
        </w:r>
      </w:del>
      <w:ins w:id="2416" w:author="Prasasti Karunia Farista Ananto" w:date="2021-10-12T14:34:00Z">
        <w:del w:id="2417" w:author="nadira firinda" w:date="2022-10-29T23:14:00Z">
          <w:r w:rsidR="00046663" w:rsidRPr="00B30630" w:rsidDel="009711D7">
            <w:fldChar w:fldCharType="end"/>
          </w:r>
          <w:r w:rsidR="00046663" w:rsidRPr="00006ABF" w:rsidDel="009711D7">
            <w:noBreakHyphen/>
          </w:r>
          <w:r w:rsidR="00046663" w:rsidRPr="00B30630" w:rsidDel="009711D7">
            <w:fldChar w:fldCharType="begin"/>
          </w:r>
          <w:r w:rsidR="00046663" w:rsidRPr="00006ABF" w:rsidDel="009711D7">
            <w:delInstrText xml:space="preserve"> SEQ Gambar \* ARABIC \s 1 </w:delInstrText>
          </w:r>
        </w:del>
      </w:ins>
      <w:del w:id="2418" w:author="nadira firinda" w:date="2022-10-29T23:14:00Z">
        <w:r w:rsidR="00046663" w:rsidRPr="008B62E9" w:rsidDel="009711D7">
          <w:fldChar w:fldCharType="separate"/>
        </w:r>
      </w:del>
      <w:ins w:id="2419" w:author="Prasasti Karunia Farista Ananto" w:date="2021-10-12T15:25:00Z">
        <w:del w:id="2420" w:author="nadira firinda" w:date="2022-10-29T23:14:00Z">
          <w:r w:rsidR="00015ADF" w:rsidRPr="00006ABF" w:rsidDel="009711D7">
            <w:rPr>
              <w:noProof/>
            </w:rPr>
            <w:delText>2</w:delText>
          </w:r>
        </w:del>
      </w:ins>
      <w:ins w:id="2421" w:author="Prasasti Karunia Farista Ananto" w:date="2021-10-12T14:34:00Z">
        <w:del w:id="2422" w:author="nadira firinda" w:date="2022-10-29T23:14:00Z">
          <w:r w:rsidR="00046663" w:rsidRPr="00B30630" w:rsidDel="009711D7">
            <w:fldChar w:fldCharType="end"/>
          </w:r>
        </w:del>
      </w:ins>
      <w:del w:id="2423" w:author="nadira firinda" w:date="2022-10-29T23:14:00Z">
        <w:r w:rsidR="00FB741C" w:rsidRPr="008B62E9" w:rsidDel="009711D7">
          <w:fldChar w:fldCharType="begin"/>
        </w:r>
        <w:r w:rsidR="00FB741C" w:rsidRPr="00006ABF" w:rsidDel="009711D7">
          <w:delInstrText xml:space="preserve"> STYLEREF 1 \s </w:delInstrText>
        </w:r>
        <w:r w:rsidR="00FB741C" w:rsidRPr="008B62E9" w:rsidDel="009711D7">
          <w:fldChar w:fldCharType="separate"/>
        </w:r>
        <w:r w:rsidR="00FB741C" w:rsidRPr="00006ABF" w:rsidDel="009711D7">
          <w:rPr>
            <w:noProof/>
          </w:rPr>
          <w:delText>II</w:delText>
        </w:r>
        <w:r w:rsidR="00FB741C" w:rsidRPr="008B62E9" w:rsidDel="009711D7">
          <w:fldChar w:fldCharType="end"/>
        </w:r>
        <w:r w:rsidR="00FB741C" w:rsidRPr="00006ABF" w:rsidDel="009711D7">
          <w:noBreakHyphen/>
        </w:r>
        <w:r w:rsidR="00FB741C" w:rsidRPr="008B62E9" w:rsidDel="009711D7">
          <w:fldChar w:fldCharType="begin"/>
        </w:r>
        <w:r w:rsidR="00FB741C" w:rsidRPr="00006ABF" w:rsidDel="009711D7">
          <w:delInstrText xml:space="preserve"> SEQ Gambar \* ARABIC \s 1 </w:delInstrText>
        </w:r>
        <w:r w:rsidR="00FB741C" w:rsidRPr="008B62E9" w:rsidDel="009711D7">
          <w:fldChar w:fldCharType="separate"/>
        </w:r>
        <w:r w:rsidR="00FB741C" w:rsidRPr="00006ABF" w:rsidDel="009711D7">
          <w:rPr>
            <w:noProof/>
          </w:rPr>
          <w:delText>2</w:delText>
        </w:r>
        <w:r w:rsidR="00FB741C" w:rsidRPr="008B62E9" w:rsidDel="009711D7">
          <w:fldChar w:fldCharType="end"/>
        </w:r>
        <w:r w:rsidRPr="00006ABF" w:rsidDel="009711D7">
          <w:delText xml:space="preserve">. </w:delText>
        </w:r>
        <w:r w:rsidR="009F1126" w:rsidRPr="00006ABF" w:rsidDel="009711D7">
          <w:delText>Hasil Asesmen Kinerja Sektor Manufaktur</w:delText>
        </w:r>
        <w:r w:rsidR="003962B3" w:rsidRPr="00006ABF" w:rsidDel="009711D7">
          <w:delText xml:space="preserve"> Bulan Juli</w:delText>
        </w:r>
        <w:r w:rsidR="009F1126" w:rsidRPr="00006ABF" w:rsidDel="009711D7">
          <w:delText xml:space="preserve"> Tahun 2021</w:delText>
        </w:r>
        <w:bookmarkStart w:id="2424" w:name="_Toc117978902"/>
        <w:bookmarkStart w:id="2425" w:name="_Toc117980550"/>
        <w:bookmarkEnd w:id="2410"/>
        <w:bookmarkEnd w:id="2411"/>
        <w:bookmarkEnd w:id="2424"/>
        <w:bookmarkEnd w:id="2425"/>
      </w:del>
    </w:p>
    <w:p w14:paraId="086ECF0B" w14:textId="0B2445D0" w:rsidR="007E5019" w:rsidRPr="00006ABF" w:rsidDel="009711D7" w:rsidRDefault="007E5019" w:rsidP="00CC4C47">
      <w:pPr>
        <w:pStyle w:val="Heading3"/>
        <w:rPr>
          <w:del w:id="2426" w:author="nadira firinda" w:date="2022-10-29T23:14:00Z"/>
        </w:rPr>
        <w:pPrChange w:id="2427" w:author="nadira firinda" w:date="2022-10-29T23:37:00Z">
          <w:pPr>
            <w:pStyle w:val="Heading3"/>
            <w:numPr>
              <w:ilvl w:val="0"/>
              <w:numId w:val="26"/>
            </w:numPr>
            <w:ind w:left="720" w:hanging="360"/>
          </w:pPr>
        </w:pPrChange>
      </w:pPr>
      <w:del w:id="2428" w:author="nadira firinda" w:date="2022-10-29T23:14:00Z">
        <w:r w:rsidRPr="00006ABF" w:rsidDel="009711D7">
          <w:delText>Pengadaan Listrik, dan Gas</w:delText>
        </w:r>
        <w:r w:rsidR="002B70A5" w:rsidRPr="00006ABF" w:rsidDel="009711D7">
          <w:delText xml:space="preserve"> (G04)</w:delText>
        </w:r>
        <w:bookmarkStart w:id="2429" w:name="_Toc117978903"/>
        <w:bookmarkStart w:id="2430" w:name="_Toc117980551"/>
        <w:bookmarkEnd w:id="2429"/>
        <w:bookmarkEnd w:id="2430"/>
      </w:del>
    </w:p>
    <w:p w14:paraId="556DB567" w14:textId="5D398D75" w:rsidR="00E42500" w:rsidRPr="00006ABF" w:rsidDel="009711D7" w:rsidRDefault="00E42500" w:rsidP="00CC4C47">
      <w:pPr>
        <w:spacing w:line="360" w:lineRule="auto"/>
        <w:ind w:firstLine="709"/>
        <w:jc w:val="both"/>
        <w:rPr>
          <w:del w:id="2431" w:author="nadira firinda" w:date="2022-10-29T23:14:00Z"/>
          <w:rFonts w:ascii="Times New Roman" w:hAnsi="Times New Roman" w:cs="Times New Roman"/>
        </w:rPr>
        <w:pPrChange w:id="2432" w:author="nadira firinda" w:date="2022-10-29T23:37:00Z">
          <w:pPr>
            <w:spacing w:line="360" w:lineRule="auto"/>
            <w:ind w:left="426" w:firstLine="425"/>
            <w:jc w:val="both"/>
          </w:pPr>
        </w:pPrChange>
      </w:pPr>
      <w:del w:id="2433" w:author="nadira firinda" w:date="2022-10-29T23:14:00Z">
        <w:r w:rsidRPr="00006ABF" w:rsidDel="009711D7">
          <w:rPr>
            <w:rFonts w:ascii="Times New Roman" w:hAnsi="Times New Roman" w:cs="Times New Roman"/>
          </w:rPr>
          <w:delText>Kategori ini mencakup kegiatan pengadaan tenaga listrik, gas alam dan buatan, uap panas, air panas, udara dingin dan produksi es dan sejenisnya melalui jaringan, saluran, atau pipa infrastruktur permanen. Dimensi jaringan/infrastruktur tidak dapat ditentukan dengan pasti, termasuk kegiatan pendistribusian listrik, gas, uap panas dan air panas serta pendinginan udara dan air untuk tujuan produksi es. Produksi es yang dimaksud adalah untuk kebutuhan makanan/minuman dan tujuan non makanan. Kategori ini juga mencakup pengoperasian mesin dan gas yang menghasilkan, mengontrol dan menyalurkan tenaga listrik atau gas. Kelompok ini juga mencakup pengadaan uap panas dan AC.</w:delText>
        </w:r>
        <w:bookmarkStart w:id="2434" w:name="_Toc117978904"/>
        <w:bookmarkStart w:id="2435" w:name="_Toc117980552"/>
        <w:bookmarkEnd w:id="2434"/>
        <w:bookmarkEnd w:id="2435"/>
      </w:del>
    </w:p>
    <w:p w14:paraId="13E03DFC" w14:textId="21DCBC06" w:rsidR="007E5019" w:rsidRPr="00006ABF" w:rsidDel="009711D7" w:rsidRDefault="007E5019" w:rsidP="00CC4C47">
      <w:pPr>
        <w:pStyle w:val="Heading3"/>
        <w:rPr>
          <w:del w:id="2436" w:author="nadira firinda" w:date="2022-10-29T23:14:00Z"/>
        </w:rPr>
        <w:pPrChange w:id="2437" w:author="nadira firinda" w:date="2022-10-29T23:37:00Z">
          <w:pPr>
            <w:pStyle w:val="Heading3"/>
            <w:numPr>
              <w:ilvl w:val="0"/>
              <w:numId w:val="26"/>
            </w:numPr>
            <w:ind w:left="720" w:hanging="360"/>
          </w:pPr>
        </w:pPrChange>
      </w:pPr>
      <w:del w:id="2438" w:author="nadira firinda" w:date="2022-10-29T23:14:00Z">
        <w:r w:rsidRPr="00006ABF" w:rsidDel="009711D7">
          <w:delText>Pengadaan Air</w:delText>
        </w:r>
        <w:r w:rsidR="002B70A5" w:rsidRPr="00006ABF" w:rsidDel="009711D7">
          <w:delText xml:space="preserve"> (G05)</w:delText>
        </w:r>
        <w:bookmarkStart w:id="2439" w:name="_Toc117978905"/>
        <w:bookmarkStart w:id="2440" w:name="_Toc117980553"/>
        <w:bookmarkEnd w:id="2439"/>
        <w:bookmarkEnd w:id="2440"/>
      </w:del>
    </w:p>
    <w:p w14:paraId="1637675A" w14:textId="535B4CFD" w:rsidR="00E42500" w:rsidRPr="00006ABF" w:rsidDel="009711D7" w:rsidRDefault="00E42500" w:rsidP="00CC4C47">
      <w:pPr>
        <w:spacing w:line="360" w:lineRule="auto"/>
        <w:ind w:firstLine="709"/>
        <w:jc w:val="both"/>
        <w:rPr>
          <w:del w:id="2441" w:author="nadira firinda" w:date="2022-10-29T23:14:00Z"/>
          <w:rFonts w:ascii="Times New Roman" w:hAnsi="Times New Roman" w:cs="Times New Roman"/>
        </w:rPr>
        <w:pPrChange w:id="2442" w:author="nadira firinda" w:date="2022-10-29T23:37:00Z">
          <w:pPr>
            <w:spacing w:line="360" w:lineRule="auto"/>
            <w:ind w:left="426" w:firstLine="425"/>
            <w:jc w:val="both"/>
          </w:pPr>
        </w:pPrChange>
      </w:pPr>
      <w:del w:id="2443" w:author="nadira firinda" w:date="2022-10-29T23:14:00Z">
        <w:r w:rsidRPr="00006ABF" w:rsidDel="009711D7">
          <w:rPr>
            <w:rFonts w:ascii="Times New Roman" w:hAnsi="Times New Roman" w:cs="Times New Roman"/>
          </w:rPr>
          <w:delText>Kategori ini mencakup kegiatan ekonomi/lapangan usaha yang berhubungan dengan pengelolaan berbagai bentuk limbah/sampah, seperti limbah/sampah padat atau bukan baik rumah tangga ataupun industri, yang dapat mencemari lingkungan. Hasil dari proses pengelolaan limbah sampah atau kotoran ini dibuang atau menjadi input dalam proses produksi lainnya. Kegiatan Pengadaan Air termasuk kategori ini, karena kegiatan ini sering kali dilakukan dalam hubungannya dengan atau oleh kelompok yang terlibat dalam pengelolaan limbah/kotoran.</w:delText>
        </w:r>
        <w:bookmarkStart w:id="2444" w:name="_Toc117978906"/>
        <w:bookmarkStart w:id="2445" w:name="_Toc117980554"/>
        <w:bookmarkEnd w:id="2444"/>
        <w:bookmarkEnd w:id="2445"/>
      </w:del>
    </w:p>
    <w:p w14:paraId="09F95F3E" w14:textId="72F803C2" w:rsidR="007E5019" w:rsidRPr="00006ABF" w:rsidDel="009711D7" w:rsidRDefault="007E5019" w:rsidP="00CC4C47">
      <w:pPr>
        <w:pStyle w:val="Heading3"/>
        <w:rPr>
          <w:del w:id="2446" w:author="nadira firinda" w:date="2022-10-29T23:14:00Z"/>
        </w:rPr>
        <w:pPrChange w:id="2447" w:author="nadira firinda" w:date="2022-10-29T23:37:00Z">
          <w:pPr>
            <w:pStyle w:val="Heading3"/>
            <w:numPr>
              <w:ilvl w:val="0"/>
              <w:numId w:val="26"/>
            </w:numPr>
            <w:ind w:left="720" w:hanging="360"/>
          </w:pPr>
        </w:pPrChange>
      </w:pPr>
      <w:del w:id="2448" w:author="nadira firinda" w:date="2022-10-29T23:14:00Z">
        <w:r w:rsidRPr="00006ABF" w:rsidDel="009711D7">
          <w:delText>Konstruksi</w:delText>
        </w:r>
        <w:r w:rsidR="002B70A5" w:rsidRPr="00006ABF" w:rsidDel="009711D7">
          <w:delText xml:space="preserve"> (G06)</w:delText>
        </w:r>
        <w:bookmarkStart w:id="2449" w:name="_Toc117978907"/>
        <w:bookmarkStart w:id="2450" w:name="_Toc117980555"/>
        <w:bookmarkEnd w:id="2449"/>
        <w:bookmarkEnd w:id="2450"/>
      </w:del>
    </w:p>
    <w:p w14:paraId="44CEEBD2" w14:textId="54C83B72" w:rsidR="00E42500" w:rsidRPr="00006ABF" w:rsidDel="009711D7" w:rsidRDefault="00E42500" w:rsidP="00CC4C47">
      <w:pPr>
        <w:spacing w:line="360" w:lineRule="auto"/>
        <w:ind w:firstLine="709"/>
        <w:jc w:val="both"/>
        <w:rPr>
          <w:del w:id="2451" w:author="nadira firinda" w:date="2022-10-29T23:14:00Z"/>
          <w:rFonts w:ascii="Times New Roman" w:hAnsi="Times New Roman" w:cs="Times New Roman"/>
        </w:rPr>
        <w:pPrChange w:id="2452" w:author="nadira firinda" w:date="2022-10-29T23:37:00Z">
          <w:pPr>
            <w:spacing w:line="360" w:lineRule="auto"/>
            <w:ind w:firstLine="709"/>
            <w:jc w:val="both"/>
          </w:pPr>
        </w:pPrChange>
      </w:pPr>
      <w:del w:id="2453" w:author="nadira firinda" w:date="2022-10-29T23:14:00Z">
        <w:r w:rsidRPr="00006ABF" w:rsidDel="009711D7">
          <w:rPr>
            <w:rFonts w:ascii="Times New Roman" w:hAnsi="Times New Roman" w:cs="Times New Roman"/>
          </w:rPr>
          <w:delText>Kategori Konstruksi adalah kegiatan usaha di bidang konstruksi umum dan konstruksi khusus pekerjaan gedung dan bangunan sipil, baik digunakan sebagai tempat tinggal atau sarana kegiatan lainnya. Kegiatan konstruksi mencakup pekerjaan baru, perbaikan, penambahan dan perubahan, pendirian prafabrikasi bangunan atau struktur di lokasi proyek dan juga konstruksi yang bersifat sementara.</w:delText>
        </w:r>
        <w:bookmarkStart w:id="2454" w:name="_Toc117978908"/>
        <w:bookmarkStart w:id="2455" w:name="_Toc117980556"/>
        <w:bookmarkEnd w:id="2454"/>
        <w:bookmarkEnd w:id="2455"/>
      </w:del>
    </w:p>
    <w:p w14:paraId="5FB3824C" w14:textId="209D74CF" w:rsidR="00697221" w:rsidRPr="00006ABF" w:rsidDel="009711D7" w:rsidRDefault="00697221" w:rsidP="00CC4C47">
      <w:pPr>
        <w:spacing w:line="360" w:lineRule="auto"/>
        <w:ind w:firstLine="709"/>
        <w:jc w:val="both"/>
        <w:rPr>
          <w:ins w:id="2456" w:author="Prasasti Karunia Farista Ananto" w:date="2021-10-12T14:08:00Z"/>
          <w:del w:id="2457" w:author="nadira firinda" w:date="2022-10-29T23:14:00Z"/>
          <w:rFonts w:ascii="Times New Roman" w:hAnsi="Times New Roman" w:cs="Times New Roman"/>
        </w:rPr>
        <w:pPrChange w:id="2458" w:author="nadira firinda" w:date="2022-10-29T23:37:00Z">
          <w:pPr>
            <w:spacing w:line="360" w:lineRule="auto"/>
            <w:ind w:left="426" w:firstLine="425"/>
            <w:jc w:val="both"/>
          </w:pPr>
        </w:pPrChange>
      </w:pPr>
      <w:bookmarkStart w:id="2459" w:name="_Toc117978909"/>
      <w:bookmarkStart w:id="2460" w:name="_Toc117980557"/>
      <w:bookmarkEnd w:id="2459"/>
      <w:bookmarkEnd w:id="2460"/>
    </w:p>
    <w:p w14:paraId="4CC3233B" w14:textId="4C7B6F9B" w:rsidR="00137E84" w:rsidRPr="00006ABF" w:rsidDel="009711D7" w:rsidRDefault="00137E84" w:rsidP="00CC4C47">
      <w:pPr>
        <w:spacing w:line="360" w:lineRule="auto"/>
        <w:ind w:firstLine="709"/>
        <w:jc w:val="both"/>
        <w:rPr>
          <w:del w:id="2461" w:author="nadira firinda" w:date="2022-10-29T23:14:00Z"/>
          <w:rFonts w:ascii="Times New Roman" w:hAnsi="Times New Roman" w:cs="Times New Roman"/>
        </w:rPr>
        <w:pPrChange w:id="2462" w:author="nadira firinda" w:date="2022-10-29T23:37:00Z">
          <w:pPr>
            <w:spacing w:line="360" w:lineRule="auto"/>
            <w:ind w:left="426" w:firstLine="425"/>
            <w:jc w:val="both"/>
          </w:pPr>
        </w:pPrChange>
      </w:pPr>
      <w:del w:id="2463" w:author="nadira firinda" w:date="2022-10-29T23:14:00Z">
        <w:r w:rsidRPr="00006ABF" w:rsidDel="009711D7">
          <w:rPr>
            <w:rFonts w:ascii="Times New Roman" w:hAnsi="Times New Roman" w:cs="Times New Roman"/>
          </w:rPr>
          <w:delText>Tercatat sampai dengan bulan Juli 2021, asesmen menunjukkan bahwa sektor Konstruksi akan tumbuh stabil pada Q2 sampai dengan Q4 2021</w:delText>
        </w:r>
        <w:r w:rsidR="009A1EEE" w:rsidRPr="00006ABF" w:rsidDel="009711D7">
          <w:rPr>
            <w:rFonts w:ascii="Times New Roman" w:hAnsi="Times New Roman" w:cs="Times New Roman"/>
          </w:rPr>
          <w:delText xml:space="preserve">, hal ini dikarenakan dampak dari proyek Pemerintah yang on track dan kebiijakan pelonggaran VAT. </w:delText>
        </w:r>
        <w:r w:rsidR="009A1EEE" w:rsidRPr="00006ABF" w:rsidDel="009711D7">
          <w:rPr>
            <w:rFonts w:ascii="Times New Roman" w:hAnsi="Times New Roman" w:cs="Times New Roman"/>
            <w:i/>
            <w:iCs/>
          </w:rPr>
          <w:delText>New order book</w:delText>
        </w:r>
        <w:r w:rsidR="009A1EEE" w:rsidRPr="00006ABF" w:rsidDel="009711D7">
          <w:rPr>
            <w:rFonts w:ascii="Times New Roman" w:hAnsi="Times New Roman" w:cs="Times New Roman"/>
          </w:rPr>
          <w:delText xml:space="preserve"> BUMN Karya meningkat signifikan pada Q4’21. Selain karena ada pengaruh base effect juga karena ada proyek bernilai cukup besar terutama di Jawa. Peningkatan new order tersebut juga sejalan dengan adanya kenaikan penjualan semen, terutama di Jawa dan Sulawesi. INTP menyebutkan peningkatan penjualan semen pada Mei 20 terutama tipe bag (±14 </w:delText>
        </w:r>
      </w:del>
      <w:ins w:id="2464" w:author="Prasasti Karunia Farista Ananto" w:date="2021-10-12T14:33:00Z">
        <w:del w:id="2465" w:author="nadira firinda" w:date="2022-10-29T23:14:00Z">
          <w:r w:rsidR="00046663" w:rsidRPr="00006ABF" w:rsidDel="009711D7">
            <w:rPr>
              <w:rFonts w:ascii="Times New Roman" w:hAnsi="Times New Roman" w:cs="Times New Roman"/>
            </w:rPr>
            <w:delText>YoY</w:delText>
          </w:r>
        </w:del>
      </w:ins>
      <w:del w:id="2466" w:author="nadira firinda" w:date="2022-10-29T23:14:00Z">
        <w:r w:rsidR="009A1EEE" w:rsidRPr="00006ABF" w:rsidDel="009711D7">
          <w:rPr>
            <w:rFonts w:ascii="Times New Roman" w:hAnsi="Times New Roman" w:cs="Times New Roman"/>
          </w:rPr>
          <w:delText xml:space="preserve">yoy), terutama di Jawa (±18 </w:delText>
        </w:r>
      </w:del>
      <w:ins w:id="2467" w:author="Prasasti Karunia Farista Ananto" w:date="2021-10-12T14:33:00Z">
        <w:del w:id="2468" w:author="nadira firinda" w:date="2022-10-29T23:14:00Z">
          <w:r w:rsidR="00046663" w:rsidRPr="00006ABF" w:rsidDel="009711D7">
            <w:rPr>
              <w:rFonts w:ascii="Times New Roman" w:hAnsi="Times New Roman" w:cs="Times New Roman"/>
            </w:rPr>
            <w:delText xml:space="preserve">YoY </w:delText>
          </w:r>
        </w:del>
      </w:ins>
      <w:del w:id="2469" w:author="nadira firinda" w:date="2022-10-29T23:14:00Z">
        <w:r w:rsidR="009A1EEE" w:rsidRPr="00006ABF" w:rsidDel="009711D7">
          <w:rPr>
            <w:rFonts w:ascii="Times New Roman" w:hAnsi="Times New Roman" w:cs="Times New Roman"/>
          </w:rPr>
          <w:delText xml:space="preserve">yoy vs 6 </w:delText>
        </w:r>
      </w:del>
      <w:ins w:id="2470" w:author="Prasasti Karunia Farista Ananto" w:date="2021-10-12T14:33:00Z">
        <w:del w:id="2471" w:author="nadira firinda" w:date="2022-10-29T23:14:00Z">
          <w:r w:rsidR="00046663" w:rsidRPr="00006ABF" w:rsidDel="009711D7">
            <w:rPr>
              <w:rFonts w:ascii="Times New Roman" w:hAnsi="Times New Roman" w:cs="Times New Roman"/>
            </w:rPr>
            <w:delText xml:space="preserve">YoY </w:delText>
          </w:r>
        </w:del>
      </w:ins>
      <w:del w:id="2472" w:author="nadira firinda" w:date="2022-10-29T23:14:00Z">
        <w:r w:rsidR="009A1EEE" w:rsidRPr="00006ABF" w:rsidDel="009711D7">
          <w:rPr>
            <w:rFonts w:ascii="Times New Roman" w:hAnsi="Times New Roman" w:cs="Times New Roman"/>
          </w:rPr>
          <w:delText xml:space="preserve">yoy in </w:delText>
        </w:r>
        <w:r w:rsidR="009A1EEE" w:rsidRPr="00006ABF" w:rsidDel="009711D7">
          <w:rPr>
            <w:rFonts w:ascii="Times New Roman" w:hAnsi="Times New Roman" w:cs="Times New Roman"/>
            <w:i/>
            <w:iCs/>
          </w:rPr>
          <w:delText>ex-Java</w:delText>
        </w:r>
        <w:r w:rsidR="009A1EEE" w:rsidRPr="00006ABF" w:rsidDel="009711D7">
          <w:rPr>
            <w:rFonts w:ascii="Times New Roman" w:hAnsi="Times New Roman" w:cs="Times New Roman"/>
          </w:rPr>
          <w:delText xml:space="preserve">) Sementara itu, di luar Jawa, peningkatan penjualan terutama tipe bulk (28 </w:delText>
        </w:r>
      </w:del>
      <w:ins w:id="2473" w:author="Prasasti Karunia Farista Ananto" w:date="2021-10-12T14:33:00Z">
        <w:del w:id="2474" w:author="nadira firinda" w:date="2022-10-29T23:14:00Z">
          <w:r w:rsidR="00046663" w:rsidRPr="00006ABF" w:rsidDel="009711D7">
            <w:rPr>
              <w:rFonts w:ascii="Times New Roman" w:hAnsi="Times New Roman" w:cs="Times New Roman"/>
            </w:rPr>
            <w:delText>Y</w:delText>
          </w:r>
        </w:del>
      </w:ins>
      <w:del w:id="2475" w:author="nadira firinda" w:date="2022-10-29T23:14:00Z">
        <w:r w:rsidR="009A1EEE" w:rsidRPr="00006ABF" w:rsidDel="009711D7">
          <w:rPr>
            <w:rFonts w:ascii="Times New Roman" w:hAnsi="Times New Roman" w:cs="Times New Roman"/>
          </w:rPr>
          <w:delText>yo</w:delText>
        </w:r>
      </w:del>
      <w:ins w:id="2476" w:author="Prasasti Karunia Farista Ananto" w:date="2021-10-12T14:33:00Z">
        <w:del w:id="2477" w:author="nadira firinda" w:date="2022-10-29T23:14:00Z">
          <w:r w:rsidR="00046663" w:rsidRPr="00006ABF" w:rsidDel="009711D7">
            <w:rPr>
              <w:rFonts w:ascii="Times New Roman" w:hAnsi="Times New Roman" w:cs="Times New Roman"/>
            </w:rPr>
            <w:delText>Y</w:delText>
          </w:r>
        </w:del>
      </w:ins>
      <w:del w:id="2478" w:author="nadira firinda" w:date="2022-10-29T23:14:00Z">
        <w:r w:rsidR="009A1EEE" w:rsidRPr="00006ABF" w:rsidDel="009711D7">
          <w:rPr>
            <w:rFonts w:ascii="Times New Roman" w:hAnsi="Times New Roman" w:cs="Times New Roman"/>
          </w:rPr>
          <w:delText xml:space="preserve">y), khususnya Sulawesi untuk pembangunan </w:delText>
        </w:r>
        <w:r w:rsidR="009A1EEE" w:rsidRPr="00006ABF" w:rsidDel="009711D7">
          <w:rPr>
            <w:rFonts w:ascii="Times New Roman" w:hAnsi="Times New Roman" w:cs="Times New Roman"/>
            <w:i/>
            <w:iCs/>
          </w:rPr>
          <w:delText>smelter</w:delText>
        </w:r>
        <w:r w:rsidR="009A1EEE" w:rsidRPr="00006ABF" w:rsidDel="009711D7">
          <w:rPr>
            <w:rFonts w:ascii="Times New Roman" w:hAnsi="Times New Roman" w:cs="Times New Roman"/>
          </w:rPr>
          <w:delText>. Peningkatan pengadaan semen tipe bag di Jawa juga diprakirakan karena adanya peningkatan permintaan properti yang meningkat pasca subsidi PPn (Maret sampai dengan Agustus yang kemudian diperpanjang sampai Desember). Diprakirakan pengembang sudah mulai membangun rumah baru sejalan dengan inventori yang menurun dan impor baja yang lebih baik dari tahun sebelumnya.</w:delText>
        </w:r>
        <w:bookmarkStart w:id="2479" w:name="_Toc117978910"/>
        <w:bookmarkStart w:id="2480" w:name="_Toc117980558"/>
        <w:bookmarkEnd w:id="2479"/>
        <w:bookmarkEnd w:id="2480"/>
      </w:del>
    </w:p>
    <w:p w14:paraId="2CB1174B" w14:textId="4AC7F0E2" w:rsidR="007E5019" w:rsidRPr="00006ABF" w:rsidDel="009711D7" w:rsidRDefault="007E5019" w:rsidP="00CC4C47">
      <w:pPr>
        <w:pStyle w:val="Heading3"/>
        <w:rPr>
          <w:del w:id="2481" w:author="nadira firinda" w:date="2022-10-29T23:14:00Z"/>
        </w:rPr>
        <w:pPrChange w:id="2482" w:author="nadira firinda" w:date="2022-10-29T23:37:00Z">
          <w:pPr>
            <w:pStyle w:val="Heading3"/>
            <w:numPr>
              <w:ilvl w:val="0"/>
              <w:numId w:val="26"/>
            </w:numPr>
            <w:ind w:left="720" w:hanging="360"/>
          </w:pPr>
        </w:pPrChange>
      </w:pPr>
      <w:del w:id="2483" w:author="nadira firinda" w:date="2022-10-29T23:14:00Z">
        <w:r w:rsidRPr="00006ABF" w:rsidDel="009711D7">
          <w:delText>Perdagangan Besar dan Eceran, Reparasi dan Perawatan Mobil dan Sepeda Motor</w:delText>
        </w:r>
        <w:r w:rsidR="002B70A5" w:rsidRPr="00006ABF" w:rsidDel="009711D7">
          <w:delText xml:space="preserve"> (G07)</w:delText>
        </w:r>
        <w:bookmarkStart w:id="2484" w:name="_Toc117978911"/>
        <w:bookmarkStart w:id="2485" w:name="_Toc117980559"/>
        <w:bookmarkEnd w:id="2484"/>
        <w:bookmarkEnd w:id="2485"/>
      </w:del>
    </w:p>
    <w:p w14:paraId="30DB4016" w14:textId="156F506F" w:rsidR="00E42500" w:rsidRPr="00006ABF" w:rsidDel="009711D7" w:rsidRDefault="00E42500" w:rsidP="00CC4C47">
      <w:pPr>
        <w:spacing w:line="360" w:lineRule="auto"/>
        <w:ind w:firstLine="709"/>
        <w:jc w:val="both"/>
        <w:rPr>
          <w:del w:id="2486" w:author="nadira firinda" w:date="2022-10-29T23:14:00Z"/>
          <w:rFonts w:ascii="Times New Roman" w:hAnsi="Times New Roman" w:cs="Times New Roman"/>
        </w:rPr>
        <w:pPrChange w:id="2487" w:author="nadira firinda" w:date="2022-10-29T23:37:00Z">
          <w:pPr>
            <w:spacing w:line="360" w:lineRule="auto"/>
            <w:ind w:firstLine="709"/>
            <w:jc w:val="both"/>
          </w:pPr>
        </w:pPrChange>
      </w:pPr>
      <w:del w:id="2488" w:author="nadira firinda" w:date="2022-10-29T23:14:00Z">
        <w:r w:rsidRPr="00006ABF" w:rsidDel="009711D7">
          <w:rPr>
            <w:rFonts w:ascii="Times New Roman" w:hAnsi="Times New Roman" w:cs="Times New Roman"/>
          </w:rPr>
          <w:delText>Kategori ini meliputi kegiatan ekonomi/lapangan usaha di bidang perdagangan besar dan eceran (yaitu penjualan tanpa perubahan teknis) dari berbagai jenis barang dan memberikan imbalan jasa yang mengiringi penjualan barang-barang tersebut. Baik penjualan secara grosir (perdagangan besar) maupun eceran merupakan tahap akhir dalam pendistribusian barang dagangan. Kategori ini juga mencakup reparasi dan perawatan mobil dan sepeda motor. Berdasarkan definisi tersebut, sektor ini memiliki dua kelompok besar, yaitu; perdagangan mobil, sepeda motor, dan reparasinya, serta perdagangan besar dan eceran yang bukan mobil dan sepeda.</w:delText>
        </w:r>
        <w:bookmarkStart w:id="2489" w:name="_Toc117978912"/>
        <w:bookmarkStart w:id="2490" w:name="_Toc117980560"/>
        <w:bookmarkEnd w:id="2489"/>
        <w:bookmarkEnd w:id="2490"/>
      </w:del>
    </w:p>
    <w:p w14:paraId="02C9F9DD" w14:textId="6A6D74C9" w:rsidR="00697221" w:rsidRPr="00006ABF" w:rsidDel="009711D7" w:rsidRDefault="00697221" w:rsidP="00CC4C47">
      <w:pPr>
        <w:spacing w:line="360" w:lineRule="auto"/>
        <w:ind w:firstLine="709"/>
        <w:jc w:val="both"/>
        <w:rPr>
          <w:ins w:id="2491" w:author="Prasasti Karunia Farista Ananto" w:date="2021-10-12T14:09:00Z"/>
          <w:del w:id="2492" w:author="nadira firinda" w:date="2022-10-29T23:14:00Z"/>
          <w:rFonts w:ascii="Times New Roman" w:hAnsi="Times New Roman" w:cs="Times New Roman"/>
        </w:rPr>
        <w:pPrChange w:id="2493" w:author="nadira firinda" w:date="2022-10-29T23:37:00Z">
          <w:pPr>
            <w:spacing w:line="360" w:lineRule="auto"/>
            <w:ind w:left="426" w:firstLine="425"/>
            <w:jc w:val="both"/>
          </w:pPr>
        </w:pPrChange>
      </w:pPr>
      <w:bookmarkStart w:id="2494" w:name="_Toc117978913"/>
      <w:bookmarkStart w:id="2495" w:name="_Toc117980561"/>
      <w:bookmarkEnd w:id="2494"/>
      <w:bookmarkEnd w:id="2495"/>
    </w:p>
    <w:p w14:paraId="4A1E1212" w14:textId="64B23EAE" w:rsidR="008E7D01" w:rsidRPr="00006ABF" w:rsidDel="009711D7" w:rsidRDefault="008E7D01" w:rsidP="00CC4C47">
      <w:pPr>
        <w:spacing w:line="360" w:lineRule="auto"/>
        <w:ind w:firstLine="709"/>
        <w:jc w:val="both"/>
        <w:rPr>
          <w:del w:id="2496" w:author="nadira firinda" w:date="2022-10-29T23:14:00Z"/>
          <w:rFonts w:ascii="Times New Roman" w:hAnsi="Times New Roman" w:cs="Times New Roman"/>
        </w:rPr>
        <w:pPrChange w:id="2497" w:author="nadira firinda" w:date="2022-10-29T23:37:00Z">
          <w:pPr>
            <w:spacing w:line="360" w:lineRule="auto"/>
            <w:ind w:left="426" w:firstLine="425"/>
            <w:jc w:val="both"/>
          </w:pPr>
        </w:pPrChange>
      </w:pPr>
      <w:del w:id="2498" w:author="nadira firinda" w:date="2022-10-29T23:14:00Z">
        <w:r w:rsidRPr="00006ABF" w:rsidDel="009711D7">
          <w:rPr>
            <w:rFonts w:ascii="Times New Roman" w:hAnsi="Times New Roman" w:cs="Times New Roman"/>
          </w:rPr>
          <w:delText xml:space="preserve">Tercatat sampai dengan bulan Juli 2021, asesmen menunjukkan bahwa perlambatan pada Q3’21 dan membaik pada Q4 terutama disebabkan oleh PPKM darurat dan pelonggaran PPnBM yang mulai terbatas. </w:delText>
        </w:r>
        <w:r w:rsidR="00137E84" w:rsidRPr="00006ABF" w:rsidDel="009711D7">
          <w:rPr>
            <w:rFonts w:ascii="Times New Roman" w:hAnsi="Times New Roman" w:cs="Times New Roman"/>
          </w:rPr>
          <w:delText xml:space="preserve"> </w:delText>
        </w:r>
        <w:r w:rsidRPr="00006ABF" w:rsidDel="009711D7">
          <w:rPr>
            <w:rFonts w:ascii="Times New Roman" w:hAnsi="Times New Roman" w:cs="Times New Roman"/>
          </w:rPr>
          <w:delText xml:space="preserve">Perlambatan perdagangan, terutama bukan mobil dan motor, pada </w:delText>
        </w:r>
        <w:r w:rsidR="00137E84" w:rsidRPr="00006ABF" w:rsidDel="009711D7">
          <w:rPr>
            <w:rFonts w:ascii="Times New Roman" w:hAnsi="Times New Roman" w:cs="Times New Roman"/>
          </w:rPr>
          <w:delText>Q3’21</w:delText>
        </w:r>
        <w:r w:rsidRPr="00006ABF" w:rsidDel="009711D7">
          <w:rPr>
            <w:rFonts w:ascii="Times New Roman" w:hAnsi="Times New Roman" w:cs="Times New Roman"/>
          </w:rPr>
          <w:delText xml:space="preserve"> sejalan dengan adanya PPKM darurat yang akan mengurangi mobilitas. Secara historis, penurunan mobilitas sejalan dengan penurunan pembelian pakaian. Indikasi perlambatan tersebut tercermin dari pembelian pakaian, terutama terjadi di pusat perbelanjaan kelas menengah atas. Perlambatan perdagangan untuk mobil dan motor juga merupakan dampak penundaan GIIASS 2021 pada 12 22 Agustus 2021 yang akan diundur ke </w:delText>
        </w:r>
        <w:r w:rsidR="00137E84" w:rsidRPr="00006ABF" w:rsidDel="009711D7">
          <w:rPr>
            <w:rFonts w:ascii="Times New Roman" w:hAnsi="Times New Roman" w:cs="Times New Roman"/>
          </w:rPr>
          <w:delText>triwulan empat</w:delText>
        </w:r>
        <w:r w:rsidRPr="00006ABF" w:rsidDel="009711D7">
          <w:rPr>
            <w:rFonts w:ascii="Times New Roman" w:hAnsi="Times New Roman" w:cs="Times New Roman"/>
          </w:rPr>
          <w:delText>. Dampak PPnBM yang sudah mulai menurun disertai dengan tidak diperpanjangnya PPnBM untuk kendaraan &gt; 1500 cc diprakirakan juga menurunkan perdagangan mobil dan motor</w:delText>
        </w:r>
        <w:r w:rsidR="00137E84" w:rsidRPr="00006ABF" w:rsidDel="009711D7">
          <w:rPr>
            <w:rFonts w:ascii="Times New Roman" w:hAnsi="Times New Roman" w:cs="Times New Roman"/>
          </w:rPr>
          <w:delText xml:space="preserve"> </w:delText>
        </w:r>
        <w:r w:rsidRPr="00006ABF" w:rsidDel="009711D7">
          <w:rPr>
            <w:rFonts w:ascii="Times New Roman" w:hAnsi="Times New Roman" w:cs="Times New Roman"/>
          </w:rPr>
          <w:delText>dalam dua triwulan ke depan</w:delText>
        </w:r>
        <w:bookmarkStart w:id="2499" w:name="_Toc117978914"/>
        <w:bookmarkStart w:id="2500" w:name="_Toc117980562"/>
        <w:bookmarkEnd w:id="2499"/>
        <w:bookmarkEnd w:id="2500"/>
      </w:del>
    </w:p>
    <w:p w14:paraId="3E220CDF" w14:textId="0B601A55" w:rsidR="007E5019" w:rsidRPr="00006ABF" w:rsidDel="009711D7" w:rsidRDefault="007E5019" w:rsidP="00CC4C47">
      <w:pPr>
        <w:pStyle w:val="Heading3"/>
        <w:rPr>
          <w:del w:id="2501" w:author="nadira firinda" w:date="2022-10-29T23:14:00Z"/>
        </w:rPr>
        <w:pPrChange w:id="2502" w:author="nadira firinda" w:date="2022-10-29T23:37:00Z">
          <w:pPr>
            <w:pStyle w:val="Heading3"/>
            <w:numPr>
              <w:ilvl w:val="0"/>
              <w:numId w:val="26"/>
            </w:numPr>
            <w:ind w:left="720" w:hanging="360"/>
          </w:pPr>
        </w:pPrChange>
      </w:pPr>
      <w:del w:id="2503" w:author="nadira firinda" w:date="2022-10-29T23:14:00Z">
        <w:r w:rsidRPr="00006ABF" w:rsidDel="009711D7">
          <w:delText>Transportasi dan Pergudangan</w:delText>
        </w:r>
        <w:r w:rsidR="002B70A5" w:rsidRPr="00006ABF" w:rsidDel="009711D7">
          <w:delText xml:space="preserve"> (G08)</w:delText>
        </w:r>
        <w:bookmarkStart w:id="2504" w:name="_Toc117978915"/>
        <w:bookmarkStart w:id="2505" w:name="_Toc117980563"/>
        <w:bookmarkEnd w:id="2504"/>
        <w:bookmarkEnd w:id="2505"/>
      </w:del>
    </w:p>
    <w:p w14:paraId="5F5588FB" w14:textId="54C33CCC" w:rsidR="00E42500" w:rsidRPr="00006ABF" w:rsidDel="009711D7" w:rsidRDefault="00E42500" w:rsidP="00CC4C47">
      <w:pPr>
        <w:spacing w:line="360" w:lineRule="auto"/>
        <w:ind w:firstLine="709"/>
        <w:jc w:val="both"/>
        <w:rPr>
          <w:del w:id="2506" w:author="nadira firinda" w:date="2022-10-29T23:14:00Z"/>
          <w:rFonts w:ascii="Times New Roman" w:hAnsi="Times New Roman" w:cs="Times New Roman"/>
        </w:rPr>
        <w:pPrChange w:id="2507" w:author="nadira firinda" w:date="2022-10-29T23:37:00Z">
          <w:pPr>
            <w:spacing w:line="360" w:lineRule="auto"/>
            <w:ind w:left="426" w:firstLine="425"/>
            <w:jc w:val="both"/>
          </w:pPr>
        </w:pPrChange>
      </w:pPr>
      <w:del w:id="2508" w:author="nadira firinda" w:date="2022-10-29T23:14:00Z">
        <w:r w:rsidRPr="00006ABF" w:rsidDel="009711D7">
          <w:rPr>
            <w:rFonts w:ascii="Times New Roman" w:hAnsi="Times New Roman" w:cs="Times New Roman"/>
          </w:rPr>
          <w:delText>Kategori ini mencakup penyediaan angkutan penumpang atau barang, baik yang berjadwal maupun tidak, dengan menggunakan rel, saluran pipa, jalan darat, air atau udara dan kegiatan yang berhubungan, seperti fasilitas terminal dan parkir, bongkar muat, penggudangan dan lain-lain. Termasuk dalam kategori ini penyewaan alat angkutan dengan pengemudi atau operator, juga kegiatan pos dan kurir. Kegiatan pengangkutan meliputi kegiatan pemindahan penumpang dan barang dari suatu tempat ke tempat lainnya dengan menggunakan alat angkut atau kendaraan, baik bermotor maupun tidak bermotor seperti;</w:delText>
        </w:r>
        <w:bookmarkStart w:id="2509" w:name="_Toc117978916"/>
        <w:bookmarkStart w:id="2510" w:name="_Toc117980564"/>
        <w:bookmarkEnd w:id="2509"/>
        <w:bookmarkEnd w:id="2510"/>
      </w:del>
    </w:p>
    <w:p w14:paraId="6F74F20D" w14:textId="5F5B435D" w:rsidR="00E42500" w:rsidRPr="00006ABF" w:rsidDel="009711D7" w:rsidRDefault="00E42500" w:rsidP="00CC4C47">
      <w:pPr>
        <w:pStyle w:val="ListParagraph"/>
        <w:numPr>
          <w:ilvl w:val="1"/>
          <w:numId w:val="26"/>
        </w:numPr>
        <w:spacing w:line="360" w:lineRule="auto"/>
        <w:jc w:val="both"/>
        <w:rPr>
          <w:del w:id="2511" w:author="nadira firinda" w:date="2022-10-29T23:14:00Z"/>
          <w:rFonts w:ascii="Times New Roman" w:hAnsi="Times New Roman" w:cs="Times New Roman"/>
        </w:rPr>
        <w:pPrChange w:id="2512" w:author="nadira firinda" w:date="2022-10-29T23:37:00Z">
          <w:pPr>
            <w:pStyle w:val="ListParagraph"/>
            <w:numPr>
              <w:ilvl w:val="1"/>
              <w:numId w:val="26"/>
            </w:numPr>
            <w:spacing w:line="360" w:lineRule="auto"/>
            <w:ind w:left="1668" w:hanging="588"/>
            <w:jc w:val="both"/>
          </w:pPr>
        </w:pPrChange>
      </w:pPr>
      <w:del w:id="2513" w:author="nadira firinda" w:date="2022-10-29T23:14:00Z">
        <w:r w:rsidRPr="00006ABF" w:rsidDel="009711D7">
          <w:rPr>
            <w:rFonts w:ascii="Times New Roman" w:hAnsi="Times New Roman" w:cs="Times New Roman"/>
          </w:rPr>
          <w:delText>Angkutan Rel</w:delText>
        </w:r>
        <w:bookmarkStart w:id="2514" w:name="_Toc117978917"/>
        <w:bookmarkStart w:id="2515" w:name="_Toc117980565"/>
        <w:bookmarkEnd w:id="2514"/>
        <w:bookmarkEnd w:id="2515"/>
      </w:del>
    </w:p>
    <w:p w14:paraId="7476DA00" w14:textId="2B8F17E2" w:rsidR="00E42500" w:rsidRPr="00006ABF" w:rsidDel="009711D7" w:rsidRDefault="00E42500" w:rsidP="00CC4C47">
      <w:pPr>
        <w:pStyle w:val="ListParagraph"/>
        <w:numPr>
          <w:ilvl w:val="1"/>
          <w:numId w:val="26"/>
        </w:numPr>
        <w:spacing w:line="360" w:lineRule="auto"/>
        <w:jc w:val="both"/>
        <w:rPr>
          <w:del w:id="2516" w:author="nadira firinda" w:date="2022-10-29T23:14:00Z"/>
          <w:rFonts w:ascii="Times New Roman" w:hAnsi="Times New Roman" w:cs="Times New Roman"/>
        </w:rPr>
        <w:pPrChange w:id="2517" w:author="nadira firinda" w:date="2022-10-29T23:37:00Z">
          <w:pPr>
            <w:pStyle w:val="ListParagraph"/>
            <w:numPr>
              <w:ilvl w:val="1"/>
              <w:numId w:val="26"/>
            </w:numPr>
            <w:spacing w:line="360" w:lineRule="auto"/>
            <w:ind w:left="1668" w:hanging="588"/>
            <w:jc w:val="both"/>
          </w:pPr>
        </w:pPrChange>
      </w:pPr>
      <w:del w:id="2518" w:author="nadira firinda" w:date="2022-10-29T23:14:00Z">
        <w:r w:rsidRPr="00006ABF" w:rsidDel="009711D7">
          <w:rPr>
            <w:rFonts w:ascii="Times New Roman" w:hAnsi="Times New Roman" w:cs="Times New Roman"/>
          </w:rPr>
          <w:delText>Angkutan Darat</w:delText>
        </w:r>
        <w:bookmarkStart w:id="2519" w:name="_Toc117978918"/>
        <w:bookmarkStart w:id="2520" w:name="_Toc117980566"/>
        <w:bookmarkEnd w:id="2519"/>
        <w:bookmarkEnd w:id="2520"/>
      </w:del>
    </w:p>
    <w:p w14:paraId="0E9626D1" w14:textId="67771DF3" w:rsidR="00E42500" w:rsidRPr="00006ABF" w:rsidDel="009711D7" w:rsidRDefault="00E42500" w:rsidP="00CC4C47">
      <w:pPr>
        <w:pStyle w:val="ListParagraph"/>
        <w:numPr>
          <w:ilvl w:val="1"/>
          <w:numId w:val="26"/>
        </w:numPr>
        <w:spacing w:line="360" w:lineRule="auto"/>
        <w:jc w:val="both"/>
        <w:rPr>
          <w:del w:id="2521" w:author="nadira firinda" w:date="2022-10-29T23:14:00Z"/>
          <w:rFonts w:ascii="Times New Roman" w:hAnsi="Times New Roman" w:cs="Times New Roman"/>
        </w:rPr>
        <w:pPrChange w:id="2522" w:author="nadira firinda" w:date="2022-10-29T23:37:00Z">
          <w:pPr>
            <w:pStyle w:val="ListParagraph"/>
            <w:numPr>
              <w:ilvl w:val="1"/>
              <w:numId w:val="26"/>
            </w:numPr>
            <w:spacing w:line="360" w:lineRule="auto"/>
            <w:ind w:left="1668" w:hanging="588"/>
            <w:jc w:val="both"/>
          </w:pPr>
        </w:pPrChange>
      </w:pPr>
      <w:del w:id="2523" w:author="nadira firinda" w:date="2022-10-29T23:14:00Z">
        <w:r w:rsidRPr="00006ABF" w:rsidDel="009711D7">
          <w:rPr>
            <w:rFonts w:ascii="Times New Roman" w:hAnsi="Times New Roman" w:cs="Times New Roman"/>
          </w:rPr>
          <w:delText>Angkutan Laut</w:delText>
        </w:r>
        <w:bookmarkStart w:id="2524" w:name="_Toc117978919"/>
        <w:bookmarkStart w:id="2525" w:name="_Toc117980567"/>
        <w:bookmarkEnd w:id="2524"/>
        <w:bookmarkEnd w:id="2525"/>
      </w:del>
    </w:p>
    <w:p w14:paraId="315BDA4C" w14:textId="1ED7E8B9" w:rsidR="00E42500" w:rsidRPr="00006ABF" w:rsidDel="009711D7" w:rsidRDefault="00E42500" w:rsidP="00CC4C47">
      <w:pPr>
        <w:pStyle w:val="ListParagraph"/>
        <w:numPr>
          <w:ilvl w:val="1"/>
          <w:numId w:val="26"/>
        </w:numPr>
        <w:spacing w:line="360" w:lineRule="auto"/>
        <w:jc w:val="both"/>
        <w:rPr>
          <w:del w:id="2526" w:author="nadira firinda" w:date="2022-10-29T23:14:00Z"/>
          <w:rFonts w:ascii="Times New Roman" w:hAnsi="Times New Roman" w:cs="Times New Roman"/>
        </w:rPr>
        <w:pPrChange w:id="2527" w:author="nadira firinda" w:date="2022-10-29T23:37:00Z">
          <w:pPr>
            <w:pStyle w:val="ListParagraph"/>
            <w:numPr>
              <w:ilvl w:val="1"/>
              <w:numId w:val="26"/>
            </w:numPr>
            <w:spacing w:line="360" w:lineRule="auto"/>
            <w:ind w:left="1668" w:hanging="588"/>
            <w:jc w:val="both"/>
          </w:pPr>
        </w:pPrChange>
      </w:pPr>
      <w:del w:id="2528" w:author="nadira firinda" w:date="2022-10-29T23:14:00Z">
        <w:r w:rsidRPr="00006ABF" w:rsidDel="009711D7">
          <w:rPr>
            <w:rFonts w:ascii="Times New Roman" w:hAnsi="Times New Roman" w:cs="Times New Roman"/>
          </w:rPr>
          <w:delText>Angkutan Sungai, Danau, dan Penyeberangan</w:delText>
        </w:r>
        <w:bookmarkStart w:id="2529" w:name="_Toc117978920"/>
        <w:bookmarkStart w:id="2530" w:name="_Toc117980568"/>
        <w:bookmarkEnd w:id="2529"/>
        <w:bookmarkEnd w:id="2530"/>
      </w:del>
    </w:p>
    <w:p w14:paraId="2BD25C32" w14:textId="32B640B1" w:rsidR="00E42500" w:rsidRPr="00006ABF" w:rsidDel="009711D7" w:rsidRDefault="00E42500" w:rsidP="00CC4C47">
      <w:pPr>
        <w:pStyle w:val="ListParagraph"/>
        <w:numPr>
          <w:ilvl w:val="1"/>
          <w:numId w:val="26"/>
        </w:numPr>
        <w:spacing w:line="360" w:lineRule="auto"/>
        <w:jc w:val="both"/>
        <w:rPr>
          <w:del w:id="2531" w:author="nadira firinda" w:date="2022-10-29T23:14:00Z"/>
          <w:rFonts w:ascii="Times New Roman" w:hAnsi="Times New Roman" w:cs="Times New Roman"/>
        </w:rPr>
        <w:pPrChange w:id="2532" w:author="nadira firinda" w:date="2022-10-29T23:37:00Z">
          <w:pPr>
            <w:pStyle w:val="ListParagraph"/>
            <w:numPr>
              <w:ilvl w:val="1"/>
              <w:numId w:val="26"/>
            </w:numPr>
            <w:spacing w:line="360" w:lineRule="auto"/>
            <w:ind w:left="1668" w:hanging="588"/>
            <w:jc w:val="both"/>
          </w:pPr>
        </w:pPrChange>
      </w:pPr>
      <w:del w:id="2533" w:author="nadira firinda" w:date="2022-10-29T23:14:00Z">
        <w:r w:rsidRPr="00006ABF" w:rsidDel="009711D7">
          <w:rPr>
            <w:rFonts w:ascii="Times New Roman" w:hAnsi="Times New Roman" w:cs="Times New Roman"/>
          </w:rPr>
          <w:delText>Angkutan Udara</w:delText>
        </w:r>
        <w:bookmarkStart w:id="2534" w:name="_Toc117978921"/>
        <w:bookmarkStart w:id="2535" w:name="_Toc117980569"/>
        <w:bookmarkEnd w:id="2534"/>
        <w:bookmarkEnd w:id="2535"/>
      </w:del>
    </w:p>
    <w:p w14:paraId="0EBF52D1" w14:textId="03E01769" w:rsidR="00E42500" w:rsidRPr="00006ABF" w:rsidDel="009711D7" w:rsidRDefault="00E42500" w:rsidP="00CC4C47">
      <w:pPr>
        <w:spacing w:line="360" w:lineRule="auto"/>
        <w:ind w:firstLine="720"/>
        <w:jc w:val="both"/>
        <w:rPr>
          <w:del w:id="2536" w:author="nadira firinda" w:date="2022-10-29T23:14:00Z"/>
          <w:rFonts w:ascii="Times New Roman" w:hAnsi="Times New Roman" w:cs="Times New Roman"/>
        </w:rPr>
        <w:pPrChange w:id="2537" w:author="nadira firinda" w:date="2022-10-29T23:37:00Z">
          <w:pPr>
            <w:spacing w:line="360" w:lineRule="auto"/>
            <w:ind w:firstLine="720"/>
            <w:jc w:val="both"/>
          </w:pPr>
        </w:pPrChange>
      </w:pPr>
      <w:del w:id="2538" w:author="nadira firinda" w:date="2022-10-29T23:14:00Z">
        <w:r w:rsidRPr="00006ABF" w:rsidDel="009711D7">
          <w:rPr>
            <w:rFonts w:ascii="Times New Roman" w:hAnsi="Times New Roman" w:cs="Times New Roman"/>
          </w:rPr>
          <w:delText>Sedangkan jasa penunjang angkutan mencakup kegiatan yang sifatnya menunjang kegiatan pengangkutan seperti: terminal, pelabuhan, pergudangan, dan lain-lain.</w:delText>
        </w:r>
        <w:bookmarkStart w:id="2539" w:name="_Toc117978922"/>
        <w:bookmarkStart w:id="2540" w:name="_Toc117980570"/>
        <w:bookmarkEnd w:id="2539"/>
        <w:bookmarkEnd w:id="2540"/>
      </w:del>
    </w:p>
    <w:p w14:paraId="525C008A" w14:textId="46EED569" w:rsidR="00697221" w:rsidRPr="00006ABF" w:rsidDel="009711D7" w:rsidRDefault="00697221" w:rsidP="00CC4C47">
      <w:pPr>
        <w:spacing w:line="360" w:lineRule="auto"/>
        <w:ind w:firstLine="720"/>
        <w:jc w:val="both"/>
        <w:rPr>
          <w:ins w:id="2541" w:author="Prasasti Karunia Farista Ananto" w:date="2021-10-12T14:09:00Z"/>
          <w:del w:id="2542" w:author="nadira firinda" w:date="2022-10-29T23:14:00Z"/>
          <w:rFonts w:ascii="Times New Roman" w:hAnsi="Times New Roman" w:cs="Times New Roman"/>
        </w:rPr>
        <w:pPrChange w:id="2543" w:author="nadira firinda" w:date="2022-10-29T23:37:00Z">
          <w:pPr>
            <w:spacing w:line="360" w:lineRule="auto"/>
            <w:ind w:left="426" w:firstLine="425"/>
            <w:jc w:val="both"/>
          </w:pPr>
        </w:pPrChange>
      </w:pPr>
      <w:bookmarkStart w:id="2544" w:name="_Toc117978923"/>
      <w:bookmarkStart w:id="2545" w:name="_Toc117980571"/>
      <w:bookmarkEnd w:id="2544"/>
      <w:bookmarkEnd w:id="2545"/>
    </w:p>
    <w:p w14:paraId="7D4ED3EE" w14:textId="520D1804" w:rsidR="00AB0D69" w:rsidRPr="00006ABF" w:rsidDel="009711D7" w:rsidRDefault="00AB0D69" w:rsidP="00CC4C47">
      <w:pPr>
        <w:spacing w:line="360" w:lineRule="auto"/>
        <w:ind w:firstLine="720"/>
        <w:jc w:val="both"/>
        <w:rPr>
          <w:del w:id="2546" w:author="nadira firinda" w:date="2022-10-29T23:14:00Z"/>
          <w:rFonts w:ascii="Times New Roman" w:hAnsi="Times New Roman" w:cs="Times New Roman"/>
        </w:rPr>
        <w:pPrChange w:id="2547" w:author="nadira firinda" w:date="2022-10-29T23:37:00Z">
          <w:pPr>
            <w:spacing w:line="360" w:lineRule="auto"/>
            <w:ind w:left="426" w:firstLine="425"/>
            <w:jc w:val="both"/>
          </w:pPr>
        </w:pPrChange>
      </w:pPr>
      <w:del w:id="2548" w:author="nadira firinda" w:date="2022-10-29T23:14:00Z">
        <w:r w:rsidRPr="00006ABF" w:rsidDel="009711D7">
          <w:rPr>
            <w:rFonts w:ascii="Times New Roman" w:hAnsi="Times New Roman" w:cs="Times New Roman"/>
          </w:rPr>
          <w:delText xml:space="preserve">Tercatat sampai dengan bulan Juli 2021, asesmen menunjukkan bahwa terdapat penurunan pada Q3’21 dan diprakirakan bahwa kondisi tersebut akan mengalami </w:delText>
        </w:r>
        <w:r w:rsidRPr="00006ABF" w:rsidDel="009711D7">
          <w:rPr>
            <w:rFonts w:ascii="Times New Roman" w:hAnsi="Times New Roman" w:cs="Times New Roman"/>
            <w:i/>
            <w:iCs/>
          </w:rPr>
          <w:delText>rebound</w:delText>
        </w:r>
        <w:r w:rsidRPr="00006ABF" w:rsidDel="009711D7">
          <w:rPr>
            <w:rFonts w:ascii="Times New Roman" w:hAnsi="Times New Roman" w:cs="Times New Roman"/>
          </w:rPr>
          <w:delText xml:space="preserve"> pada Q4’21. Kenaikan kasus dan adanya PPKM menurunkan jumlah penumpang transportasi baik via darat, laut, dan udara Namun demikian, apabila dilihat level penggunaan transportasi umum, masih jauh di bawah normal yang mengindikasikan pelonggaran sekalipun belum meningkatkan penggunaan transportasi umum secara signifikan Kondisi tersebut juga terkonfirmasi dari jumlah kendaraan golongan 1 yang menggunakan jalan tol sudah mendekati posisi Januari 2020.</w:delText>
        </w:r>
        <w:bookmarkStart w:id="2549" w:name="_Toc117978924"/>
        <w:bookmarkStart w:id="2550" w:name="_Toc117980572"/>
        <w:bookmarkEnd w:id="2549"/>
        <w:bookmarkEnd w:id="2550"/>
      </w:del>
    </w:p>
    <w:p w14:paraId="07E76213" w14:textId="7D358097" w:rsidR="007E5019" w:rsidRPr="00006ABF" w:rsidDel="009711D7" w:rsidRDefault="007E5019" w:rsidP="00CC4C47">
      <w:pPr>
        <w:pStyle w:val="Heading3"/>
        <w:rPr>
          <w:del w:id="2551" w:author="nadira firinda" w:date="2022-10-29T23:14:00Z"/>
        </w:rPr>
        <w:pPrChange w:id="2552" w:author="nadira firinda" w:date="2022-10-29T23:37:00Z">
          <w:pPr>
            <w:pStyle w:val="Heading3"/>
            <w:numPr>
              <w:ilvl w:val="0"/>
              <w:numId w:val="26"/>
            </w:numPr>
            <w:ind w:left="720" w:hanging="360"/>
          </w:pPr>
        </w:pPrChange>
      </w:pPr>
      <w:del w:id="2553" w:author="nadira firinda" w:date="2022-10-29T23:14:00Z">
        <w:r w:rsidRPr="00006ABF" w:rsidDel="009711D7">
          <w:delText>Penyediaan Akomodasi dan Makan Minum</w:delText>
        </w:r>
        <w:r w:rsidR="002B70A5" w:rsidRPr="00006ABF" w:rsidDel="009711D7">
          <w:delText xml:space="preserve"> (G09)</w:delText>
        </w:r>
        <w:bookmarkStart w:id="2554" w:name="_Toc117978925"/>
        <w:bookmarkStart w:id="2555" w:name="_Toc117980573"/>
        <w:bookmarkEnd w:id="2554"/>
        <w:bookmarkEnd w:id="2555"/>
      </w:del>
    </w:p>
    <w:p w14:paraId="5A605AC0" w14:textId="49D3A19B" w:rsidR="00E42500" w:rsidRPr="00006ABF" w:rsidDel="009711D7" w:rsidRDefault="00E42500" w:rsidP="00CC4C47">
      <w:pPr>
        <w:spacing w:line="360" w:lineRule="auto"/>
        <w:ind w:firstLine="709"/>
        <w:jc w:val="both"/>
        <w:rPr>
          <w:del w:id="2556" w:author="nadira firinda" w:date="2022-10-29T23:14:00Z"/>
          <w:rFonts w:ascii="Times New Roman" w:hAnsi="Times New Roman" w:cs="Times New Roman"/>
        </w:rPr>
        <w:pPrChange w:id="2557" w:author="nadira firinda" w:date="2022-10-29T23:37:00Z">
          <w:pPr>
            <w:spacing w:line="360" w:lineRule="auto"/>
            <w:ind w:firstLine="709"/>
            <w:jc w:val="both"/>
          </w:pPr>
        </w:pPrChange>
      </w:pPr>
      <w:del w:id="2558" w:author="nadira firinda" w:date="2022-10-29T23:14:00Z">
        <w:r w:rsidRPr="00006ABF" w:rsidDel="009711D7">
          <w:rPr>
            <w:rFonts w:ascii="Times New Roman" w:hAnsi="Times New Roman" w:cs="Times New Roman"/>
          </w:rPr>
          <w:delText>Kategori ini mencakup penyediaan akomodasi penginapan jangka pendek untuk pengunjung dan pelancong lainnya serta penyediaan makanan dan minuman untuk konsumsi segera. Jumlah dan jenis layanan tambahan yang disediakan sangat bervariasi. Tidak termasuk penyediaan akomodasi jangka panjang seperti tempat tinggal utama, penyiapan makanan atau minuman bukan untuk dikonsumsi segera.</w:delText>
        </w:r>
        <w:bookmarkStart w:id="2559" w:name="_Toc117978926"/>
        <w:bookmarkStart w:id="2560" w:name="_Toc117980574"/>
        <w:bookmarkEnd w:id="2559"/>
        <w:bookmarkEnd w:id="2560"/>
      </w:del>
    </w:p>
    <w:p w14:paraId="5E62B7AA" w14:textId="56EB853C" w:rsidR="00697221" w:rsidRPr="00006ABF" w:rsidDel="009711D7" w:rsidRDefault="00697221" w:rsidP="00CC4C47">
      <w:pPr>
        <w:spacing w:line="360" w:lineRule="auto"/>
        <w:ind w:firstLine="709"/>
        <w:jc w:val="both"/>
        <w:rPr>
          <w:ins w:id="2561" w:author="Prasasti Karunia Farista Ananto" w:date="2021-10-12T14:10:00Z"/>
          <w:del w:id="2562" w:author="nadira firinda" w:date="2022-10-29T23:14:00Z"/>
          <w:rFonts w:ascii="Times New Roman" w:hAnsi="Times New Roman" w:cs="Times New Roman"/>
        </w:rPr>
        <w:pPrChange w:id="2563" w:author="nadira firinda" w:date="2022-10-29T23:37:00Z">
          <w:pPr>
            <w:spacing w:line="360" w:lineRule="auto"/>
            <w:ind w:left="426" w:firstLine="425"/>
            <w:jc w:val="both"/>
          </w:pPr>
        </w:pPrChange>
      </w:pPr>
      <w:bookmarkStart w:id="2564" w:name="_Toc117978927"/>
      <w:bookmarkStart w:id="2565" w:name="_Toc117980575"/>
      <w:bookmarkEnd w:id="2564"/>
      <w:bookmarkEnd w:id="2565"/>
    </w:p>
    <w:p w14:paraId="0C4CC112" w14:textId="7018F11A" w:rsidR="008D1C80" w:rsidRPr="00006ABF" w:rsidDel="009711D7" w:rsidRDefault="00AB0D69" w:rsidP="00CC4C47">
      <w:pPr>
        <w:spacing w:line="360" w:lineRule="auto"/>
        <w:ind w:firstLine="709"/>
        <w:jc w:val="both"/>
        <w:rPr>
          <w:del w:id="2566" w:author="nadira firinda" w:date="2022-10-29T23:14:00Z"/>
          <w:rFonts w:ascii="Times New Roman" w:hAnsi="Times New Roman" w:cs="Times New Roman"/>
        </w:rPr>
        <w:pPrChange w:id="2567" w:author="nadira firinda" w:date="2022-10-29T23:37:00Z">
          <w:pPr>
            <w:spacing w:line="360" w:lineRule="auto"/>
            <w:ind w:left="426" w:firstLine="425"/>
            <w:jc w:val="both"/>
          </w:pPr>
        </w:pPrChange>
      </w:pPr>
      <w:del w:id="2568" w:author="nadira firinda" w:date="2022-10-29T23:14:00Z">
        <w:r w:rsidRPr="00006ABF" w:rsidDel="009711D7">
          <w:rPr>
            <w:rFonts w:ascii="Times New Roman" w:hAnsi="Times New Roman" w:cs="Times New Roman"/>
          </w:rPr>
          <w:delText>Tercatat sampai dengan bulan Juli 2021, asesmen menunjukkan bahwa</w:delText>
        </w:r>
        <w:r w:rsidR="008D1C80" w:rsidRPr="00006ABF" w:rsidDel="009711D7">
          <w:rPr>
            <w:rFonts w:ascii="Times New Roman" w:hAnsi="Times New Roman" w:cs="Times New Roman"/>
          </w:rPr>
          <w:delText xml:space="preserve"> kinerja sektor akan meningkat pada Q2’21. Asesmen ini didukung dengan gambaran dari seluruh indikator pada kuartal tersebut, seperti; </w:delText>
        </w:r>
        <w:bookmarkStart w:id="2569" w:name="_Toc117978928"/>
        <w:bookmarkStart w:id="2570" w:name="_Toc117980576"/>
        <w:bookmarkEnd w:id="2569"/>
        <w:bookmarkEnd w:id="2570"/>
      </w:del>
    </w:p>
    <w:p w14:paraId="12F3346A" w14:textId="4D9DBC66" w:rsidR="008D1C80" w:rsidRPr="00006ABF" w:rsidDel="009711D7" w:rsidRDefault="008D1C80" w:rsidP="00CC4C47">
      <w:pPr>
        <w:pStyle w:val="ListParagraph"/>
        <w:numPr>
          <w:ilvl w:val="0"/>
          <w:numId w:val="27"/>
        </w:numPr>
        <w:spacing w:line="360" w:lineRule="auto"/>
        <w:jc w:val="both"/>
        <w:rPr>
          <w:del w:id="2571" w:author="nadira firinda" w:date="2022-10-29T23:14:00Z"/>
          <w:rFonts w:ascii="Times New Roman" w:hAnsi="Times New Roman" w:cs="Times New Roman"/>
        </w:rPr>
        <w:pPrChange w:id="2572" w:author="nadira firinda" w:date="2022-10-29T23:37:00Z">
          <w:pPr>
            <w:pStyle w:val="ListParagraph"/>
            <w:numPr>
              <w:numId w:val="27"/>
            </w:numPr>
            <w:spacing w:line="360" w:lineRule="auto"/>
            <w:ind w:left="1571" w:hanging="360"/>
            <w:jc w:val="both"/>
          </w:pPr>
        </w:pPrChange>
      </w:pPr>
      <w:del w:id="2573" w:author="nadira firinda" w:date="2022-10-29T23:14:00Z">
        <w:r w:rsidRPr="00006ABF" w:rsidDel="009711D7">
          <w:rPr>
            <w:rFonts w:ascii="Times New Roman" w:hAnsi="Times New Roman" w:cs="Times New Roman"/>
          </w:rPr>
          <w:delText>Jumlah penumpang kedatangan domestik di 6 bandara destinasi wisata meningkat</w:delText>
        </w:r>
        <w:bookmarkStart w:id="2574" w:name="_Toc117978929"/>
        <w:bookmarkStart w:id="2575" w:name="_Toc117980577"/>
        <w:bookmarkEnd w:id="2574"/>
        <w:bookmarkEnd w:id="2575"/>
      </w:del>
    </w:p>
    <w:p w14:paraId="00B3864E" w14:textId="492C6378" w:rsidR="008D1C80" w:rsidRPr="00006ABF" w:rsidDel="009711D7" w:rsidRDefault="008D1C80" w:rsidP="00CC4C47">
      <w:pPr>
        <w:pStyle w:val="ListParagraph"/>
        <w:numPr>
          <w:ilvl w:val="0"/>
          <w:numId w:val="27"/>
        </w:numPr>
        <w:spacing w:line="360" w:lineRule="auto"/>
        <w:jc w:val="both"/>
        <w:rPr>
          <w:del w:id="2576" w:author="nadira firinda" w:date="2022-10-29T23:14:00Z"/>
          <w:rFonts w:ascii="Times New Roman" w:hAnsi="Times New Roman" w:cs="Times New Roman"/>
        </w:rPr>
        <w:pPrChange w:id="2577" w:author="nadira firinda" w:date="2022-10-29T23:37:00Z">
          <w:pPr>
            <w:pStyle w:val="ListParagraph"/>
            <w:numPr>
              <w:numId w:val="27"/>
            </w:numPr>
            <w:spacing w:line="360" w:lineRule="auto"/>
            <w:ind w:left="1571" w:hanging="360"/>
            <w:jc w:val="both"/>
          </w:pPr>
        </w:pPrChange>
      </w:pPr>
      <w:del w:id="2578" w:author="nadira firinda" w:date="2022-10-29T23:14:00Z">
        <w:r w:rsidRPr="00006ABF" w:rsidDel="009711D7">
          <w:rPr>
            <w:rFonts w:ascii="Times New Roman" w:hAnsi="Times New Roman" w:cs="Times New Roman"/>
          </w:rPr>
          <w:delText>Jumlah penumpang kereta juga mengalami peningkatan</w:delText>
        </w:r>
        <w:bookmarkStart w:id="2579" w:name="_Toc117978930"/>
        <w:bookmarkStart w:id="2580" w:name="_Toc117980578"/>
        <w:bookmarkEnd w:id="2579"/>
        <w:bookmarkEnd w:id="2580"/>
      </w:del>
    </w:p>
    <w:p w14:paraId="6B8C30C2" w14:textId="1DB49D73" w:rsidR="008D1C80" w:rsidRPr="00006ABF" w:rsidDel="009711D7" w:rsidRDefault="008D1C80" w:rsidP="00CC4C47">
      <w:pPr>
        <w:pStyle w:val="ListParagraph"/>
        <w:numPr>
          <w:ilvl w:val="0"/>
          <w:numId w:val="27"/>
        </w:numPr>
        <w:spacing w:line="360" w:lineRule="auto"/>
        <w:jc w:val="both"/>
        <w:rPr>
          <w:del w:id="2581" w:author="nadira firinda" w:date="2022-10-29T23:14:00Z"/>
          <w:rFonts w:ascii="Times New Roman" w:hAnsi="Times New Roman" w:cs="Times New Roman"/>
        </w:rPr>
        <w:pPrChange w:id="2582" w:author="nadira firinda" w:date="2022-10-29T23:37:00Z">
          <w:pPr>
            <w:pStyle w:val="ListParagraph"/>
            <w:numPr>
              <w:numId w:val="27"/>
            </w:numPr>
            <w:spacing w:line="360" w:lineRule="auto"/>
            <w:ind w:left="1571" w:hanging="360"/>
            <w:jc w:val="both"/>
          </w:pPr>
        </w:pPrChange>
      </w:pPr>
      <w:del w:id="2583" w:author="nadira firinda" w:date="2022-10-29T23:14:00Z">
        <w:r w:rsidRPr="00006ABF" w:rsidDel="009711D7">
          <w:rPr>
            <w:rFonts w:ascii="Times New Roman" w:hAnsi="Times New Roman" w:cs="Times New Roman"/>
          </w:rPr>
          <w:delText>IKK menunjukkan tingkat keyakinan konsumen yang semakin membaik</w:delText>
        </w:r>
        <w:bookmarkStart w:id="2584" w:name="_Toc117978931"/>
        <w:bookmarkStart w:id="2585" w:name="_Toc117980579"/>
        <w:bookmarkEnd w:id="2584"/>
        <w:bookmarkEnd w:id="2585"/>
      </w:del>
    </w:p>
    <w:p w14:paraId="1C71A85E" w14:textId="35145CAE" w:rsidR="008D1C80" w:rsidRPr="00006ABF" w:rsidDel="009711D7" w:rsidRDefault="008D1C80" w:rsidP="00CC4C47">
      <w:pPr>
        <w:pStyle w:val="ListParagraph"/>
        <w:numPr>
          <w:ilvl w:val="0"/>
          <w:numId w:val="27"/>
        </w:numPr>
        <w:spacing w:line="360" w:lineRule="auto"/>
        <w:jc w:val="both"/>
        <w:rPr>
          <w:del w:id="2586" w:author="nadira firinda" w:date="2022-10-29T23:14:00Z"/>
          <w:rFonts w:ascii="Times New Roman" w:hAnsi="Times New Roman" w:cs="Times New Roman"/>
        </w:rPr>
        <w:pPrChange w:id="2587" w:author="nadira firinda" w:date="2022-10-29T23:37:00Z">
          <w:pPr>
            <w:pStyle w:val="ListParagraph"/>
            <w:numPr>
              <w:numId w:val="27"/>
            </w:numPr>
            <w:spacing w:line="360" w:lineRule="auto"/>
            <w:ind w:left="1571" w:hanging="360"/>
            <w:jc w:val="both"/>
          </w:pPr>
        </w:pPrChange>
      </w:pPr>
      <w:del w:id="2588" w:author="nadira firinda" w:date="2022-10-29T23:14:00Z">
        <w:r w:rsidRPr="00006ABF" w:rsidDel="009711D7">
          <w:rPr>
            <w:rFonts w:ascii="Times New Roman" w:hAnsi="Times New Roman" w:cs="Times New Roman"/>
          </w:rPr>
          <w:delText>Penjualan ritel makanan minuman, dan tembakau meningkat</w:delText>
        </w:r>
        <w:bookmarkStart w:id="2589" w:name="_Toc117978932"/>
        <w:bookmarkStart w:id="2590" w:name="_Toc117980580"/>
        <w:bookmarkEnd w:id="2589"/>
        <w:bookmarkEnd w:id="2590"/>
      </w:del>
    </w:p>
    <w:p w14:paraId="5F32AD5B" w14:textId="68AE1F05" w:rsidR="008D1C80" w:rsidRPr="00006ABF" w:rsidDel="009711D7" w:rsidRDefault="008D1C80" w:rsidP="00CC4C47">
      <w:pPr>
        <w:pStyle w:val="ListParagraph"/>
        <w:numPr>
          <w:ilvl w:val="0"/>
          <w:numId w:val="27"/>
        </w:numPr>
        <w:spacing w:line="360" w:lineRule="auto"/>
        <w:jc w:val="both"/>
        <w:rPr>
          <w:del w:id="2591" w:author="nadira firinda" w:date="2022-10-29T23:14:00Z"/>
          <w:rFonts w:ascii="Times New Roman" w:hAnsi="Times New Roman" w:cs="Times New Roman"/>
        </w:rPr>
        <w:pPrChange w:id="2592" w:author="nadira firinda" w:date="2022-10-29T23:37:00Z">
          <w:pPr>
            <w:pStyle w:val="ListParagraph"/>
            <w:numPr>
              <w:numId w:val="27"/>
            </w:numPr>
            <w:spacing w:line="360" w:lineRule="auto"/>
            <w:ind w:left="1571" w:hanging="360"/>
            <w:jc w:val="both"/>
          </w:pPr>
        </w:pPrChange>
      </w:pPr>
      <w:del w:id="2593" w:author="nadira firinda" w:date="2022-10-29T23:14:00Z">
        <w:r w:rsidRPr="00006ABF" w:rsidDel="009711D7">
          <w:rPr>
            <w:rFonts w:ascii="Times New Roman" w:hAnsi="Times New Roman" w:cs="Times New Roman"/>
          </w:rPr>
          <w:delText>Hasil bigdata dari keyword terkait akmamin membaik.</w:delText>
        </w:r>
        <w:bookmarkStart w:id="2594" w:name="_Toc117978933"/>
        <w:bookmarkStart w:id="2595" w:name="_Toc117980581"/>
        <w:bookmarkEnd w:id="2594"/>
        <w:bookmarkEnd w:id="2595"/>
      </w:del>
    </w:p>
    <w:p w14:paraId="37AA0937" w14:textId="55D2A342" w:rsidR="00AB0D69" w:rsidRPr="00006ABF" w:rsidDel="009711D7" w:rsidRDefault="008D1C80" w:rsidP="00CC4C47">
      <w:pPr>
        <w:pStyle w:val="ListParagraph"/>
        <w:numPr>
          <w:ilvl w:val="0"/>
          <w:numId w:val="27"/>
        </w:numPr>
        <w:spacing w:line="360" w:lineRule="auto"/>
        <w:jc w:val="both"/>
        <w:rPr>
          <w:del w:id="2596" w:author="nadira firinda" w:date="2022-10-29T23:14:00Z"/>
          <w:rFonts w:ascii="Times New Roman" w:hAnsi="Times New Roman" w:cs="Times New Roman"/>
        </w:rPr>
        <w:pPrChange w:id="2597" w:author="nadira firinda" w:date="2022-10-29T23:37:00Z">
          <w:pPr>
            <w:pStyle w:val="ListParagraph"/>
            <w:numPr>
              <w:numId w:val="27"/>
            </w:numPr>
            <w:spacing w:line="360" w:lineRule="auto"/>
            <w:ind w:left="1571" w:hanging="360"/>
            <w:jc w:val="both"/>
          </w:pPr>
        </w:pPrChange>
      </w:pPr>
      <w:del w:id="2598" w:author="nadira firinda" w:date="2022-10-29T23:14:00Z">
        <w:r w:rsidRPr="00006ABF" w:rsidDel="009711D7">
          <w:rPr>
            <w:rFonts w:ascii="Times New Roman" w:hAnsi="Times New Roman" w:cs="Times New Roman"/>
          </w:rPr>
          <w:delText xml:space="preserve">Tingkat penghunian kamar membaik. </w:delText>
        </w:r>
        <w:bookmarkStart w:id="2599" w:name="_Toc117978934"/>
        <w:bookmarkStart w:id="2600" w:name="_Toc117980582"/>
        <w:bookmarkEnd w:id="2599"/>
        <w:bookmarkEnd w:id="2600"/>
      </w:del>
    </w:p>
    <w:p w14:paraId="220058F5" w14:textId="55833898" w:rsidR="008D1C80" w:rsidRPr="00006ABF" w:rsidDel="009711D7" w:rsidRDefault="008D1C80" w:rsidP="00CC4C47">
      <w:pPr>
        <w:spacing w:line="360" w:lineRule="auto"/>
        <w:ind w:firstLine="720"/>
        <w:jc w:val="both"/>
        <w:rPr>
          <w:del w:id="2601" w:author="nadira firinda" w:date="2022-10-29T23:14:00Z"/>
          <w:rFonts w:ascii="Times New Roman" w:hAnsi="Times New Roman" w:cs="Times New Roman"/>
        </w:rPr>
        <w:pPrChange w:id="2602" w:author="nadira firinda" w:date="2022-10-29T23:37:00Z">
          <w:pPr>
            <w:spacing w:line="360" w:lineRule="auto"/>
            <w:ind w:left="426" w:firstLine="294"/>
            <w:jc w:val="both"/>
          </w:pPr>
        </w:pPrChange>
      </w:pPr>
      <w:del w:id="2603" w:author="nadira firinda" w:date="2022-10-29T23:14:00Z">
        <w:r w:rsidRPr="00006ABF" w:rsidDel="009711D7">
          <w:rPr>
            <w:rFonts w:ascii="Times New Roman" w:hAnsi="Times New Roman" w:cs="Times New Roman"/>
          </w:rPr>
          <w:delText>Kebijakan PPKM Darurat pada Juli 2021 diprakirakan berdampak cukup signifikan thd Lapangan Usaha Akomodasi dan Makan Minum sehingga pertumbuhan di Q3’21 diproyeksikan melambat.</w:delText>
        </w:r>
        <w:bookmarkStart w:id="2604" w:name="_Toc117978935"/>
        <w:bookmarkStart w:id="2605" w:name="_Toc117980583"/>
        <w:bookmarkEnd w:id="2604"/>
        <w:bookmarkEnd w:id="2605"/>
      </w:del>
    </w:p>
    <w:p w14:paraId="3C5AB685" w14:textId="225E9DE0" w:rsidR="007E5019" w:rsidRPr="00006ABF" w:rsidDel="009711D7" w:rsidRDefault="007E5019" w:rsidP="00CC4C47">
      <w:pPr>
        <w:pStyle w:val="Heading3"/>
        <w:rPr>
          <w:del w:id="2606" w:author="nadira firinda" w:date="2022-10-29T23:14:00Z"/>
        </w:rPr>
        <w:pPrChange w:id="2607" w:author="nadira firinda" w:date="2022-10-29T23:37:00Z">
          <w:pPr>
            <w:pStyle w:val="Heading3"/>
            <w:numPr>
              <w:ilvl w:val="0"/>
              <w:numId w:val="26"/>
            </w:numPr>
            <w:ind w:left="720" w:hanging="360"/>
          </w:pPr>
        </w:pPrChange>
      </w:pPr>
      <w:del w:id="2608" w:author="nadira firinda" w:date="2022-10-29T23:14:00Z">
        <w:r w:rsidRPr="00006ABF" w:rsidDel="009711D7">
          <w:delText>Informasi dan Komunikasi</w:delText>
        </w:r>
        <w:r w:rsidR="002B70A5" w:rsidRPr="00006ABF" w:rsidDel="009711D7">
          <w:delText xml:space="preserve"> (G10)</w:delText>
        </w:r>
        <w:bookmarkStart w:id="2609" w:name="_Toc117978936"/>
        <w:bookmarkStart w:id="2610" w:name="_Toc117980584"/>
        <w:bookmarkEnd w:id="2609"/>
        <w:bookmarkEnd w:id="2610"/>
      </w:del>
    </w:p>
    <w:p w14:paraId="2C705DE4" w14:textId="76FD432E" w:rsidR="00E42500" w:rsidRPr="00006ABF" w:rsidDel="009711D7" w:rsidRDefault="00E42500" w:rsidP="00CC4C47">
      <w:pPr>
        <w:spacing w:line="360" w:lineRule="auto"/>
        <w:ind w:firstLine="709"/>
        <w:jc w:val="both"/>
        <w:rPr>
          <w:del w:id="2611" w:author="nadira firinda" w:date="2022-10-29T23:14:00Z"/>
          <w:rFonts w:ascii="Times New Roman" w:hAnsi="Times New Roman" w:cs="Times New Roman"/>
        </w:rPr>
        <w:pPrChange w:id="2612" w:author="nadira firinda" w:date="2022-10-29T23:37:00Z">
          <w:pPr>
            <w:spacing w:line="360" w:lineRule="auto"/>
            <w:ind w:firstLine="709"/>
            <w:jc w:val="both"/>
          </w:pPr>
        </w:pPrChange>
      </w:pPr>
      <w:del w:id="2613" w:author="nadira firinda" w:date="2022-10-29T23:14:00Z">
        <w:r w:rsidRPr="00006ABF" w:rsidDel="009711D7">
          <w:rPr>
            <w:rFonts w:ascii="Times New Roman" w:hAnsi="Times New Roman" w:cs="Times New Roman"/>
          </w:rPr>
          <w:delText>Kategori ini mencakup produksi dan distribusi informasi dan produk kebudayaan, persediaan alat untuk mengirimkan atau mendistribusikan produk - produk ini dan juga data atau kegiatan komunikasi, informasi, teknologi informasi dan pengolahan data serta kegiatan jasa informasi lainnya. Lapangan Usaha terdiri dari beberapa industri yaitu Penerbitan, Produksi Gambar Bergerak, Video, Perekaman Suara dan Penerbitan Musik, Penyiaran dan Pemograman (Radio dan Televisi), Telekomunikasi, Pemograman, Konsultasi Komputer dan Teknologi Informasi.</w:delText>
        </w:r>
        <w:bookmarkStart w:id="2614" w:name="_Toc117978937"/>
        <w:bookmarkStart w:id="2615" w:name="_Toc117980585"/>
        <w:bookmarkEnd w:id="2614"/>
        <w:bookmarkEnd w:id="2615"/>
      </w:del>
    </w:p>
    <w:p w14:paraId="3190AC21" w14:textId="6D07237C" w:rsidR="00697221" w:rsidRPr="00006ABF" w:rsidDel="009711D7" w:rsidRDefault="00697221" w:rsidP="00CC4C47">
      <w:pPr>
        <w:spacing w:line="360" w:lineRule="auto"/>
        <w:ind w:firstLine="709"/>
        <w:jc w:val="both"/>
        <w:rPr>
          <w:ins w:id="2616" w:author="Prasasti Karunia Farista Ananto" w:date="2021-10-12T14:10:00Z"/>
          <w:del w:id="2617" w:author="nadira firinda" w:date="2022-10-29T23:14:00Z"/>
          <w:rFonts w:ascii="Times New Roman" w:hAnsi="Times New Roman" w:cs="Times New Roman"/>
        </w:rPr>
        <w:pPrChange w:id="2618" w:author="nadira firinda" w:date="2022-10-29T23:37:00Z">
          <w:pPr>
            <w:spacing w:line="360" w:lineRule="auto"/>
            <w:ind w:left="426" w:firstLine="425"/>
            <w:jc w:val="both"/>
          </w:pPr>
        </w:pPrChange>
      </w:pPr>
      <w:bookmarkStart w:id="2619" w:name="_Toc117978938"/>
      <w:bookmarkStart w:id="2620" w:name="_Toc117980586"/>
      <w:bookmarkEnd w:id="2619"/>
      <w:bookmarkEnd w:id="2620"/>
    </w:p>
    <w:p w14:paraId="43BB064C" w14:textId="238FDB79" w:rsidR="003F65C3" w:rsidRPr="00006ABF" w:rsidDel="009711D7" w:rsidRDefault="00913A66" w:rsidP="00CC4C47">
      <w:pPr>
        <w:spacing w:line="360" w:lineRule="auto"/>
        <w:ind w:firstLine="709"/>
        <w:jc w:val="both"/>
        <w:rPr>
          <w:del w:id="2621" w:author="nadira firinda" w:date="2022-10-29T23:14:00Z"/>
          <w:rFonts w:ascii="Times New Roman" w:hAnsi="Times New Roman" w:cs="Times New Roman"/>
        </w:rPr>
        <w:pPrChange w:id="2622" w:author="nadira firinda" w:date="2022-10-29T23:37:00Z">
          <w:pPr>
            <w:spacing w:line="360" w:lineRule="auto"/>
            <w:ind w:left="426" w:firstLine="425"/>
            <w:jc w:val="both"/>
          </w:pPr>
        </w:pPrChange>
      </w:pPr>
      <w:del w:id="2623" w:author="nadira firinda" w:date="2022-10-29T23:14:00Z">
        <w:r w:rsidRPr="00006ABF" w:rsidDel="009711D7">
          <w:rPr>
            <w:rFonts w:ascii="Times New Roman" w:hAnsi="Times New Roman" w:cs="Times New Roman"/>
          </w:rPr>
          <w:delText xml:space="preserve">Tercatat sampai dengan bulan Juli 2021, </w:delText>
        </w:r>
        <w:r w:rsidR="003F65C3" w:rsidRPr="00006ABF" w:rsidDel="009711D7">
          <w:rPr>
            <w:rFonts w:ascii="Times New Roman" w:hAnsi="Times New Roman" w:cs="Times New Roman"/>
          </w:rPr>
          <w:delText>asesmen menunjukkan bahwa kinerja sektor akan membaik</w:delText>
        </w:r>
        <w:r w:rsidRPr="00006ABF" w:rsidDel="009711D7">
          <w:rPr>
            <w:rFonts w:ascii="Times New Roman" w:hAnsi="Times New Roman" w:cs="Times New Roman"/>
          </w:rPr>
          <w:delText>.</w:delText>
        </w:r>
        <w:r w:rsidR="008E7D01" w:rsidRPr="00006ABF" w:rsidDel="009711D7">
          <w:rPr>
            <w:rFonts w:ascii="Times New Roman" w:hAnsi="Times New Roman" w:cs="Times New Roman"/>
          </w:rPr>
          <w:delText xml:space="preserve"> Prospek 2021 terhadap sektor Informasi dan Komunikasi juga diprakirakan masih meningkat.</w:delText>
        </w:r>
        <w:r w:rsidR="003F65C3" w:rsidRPr="00006ABF" w:rsidDel="009711D7">
          <w:rPr>
            <w:rFonts w:ascii="Times New Roman" w:hAnsi="Times New Roman" w:cs="Times New Roman"/>
          </w:rPr>
          <w:delText xml:space="preserve"> Hal ini tercermin pada perkembangan faktor produksinya, seperti :</w:delText>
        </w:r>
        <w:bookmarkStart w:id="2624" w:name="_Toc117978939"/>
        <w:bookmarkStart w:id="2625" w:name="_Toc117980587"/>
        <w:bookmarkEnd w:id="2624"/>
        <w:bookmarkEnd w:id="2625"/>
      </w:del>
    </w:p>
    <w:p w14:paraId="7A832E46" w14:textId="12E65614" w:rsidR="003F65C3" w:rsidRPr="00006ABF" w:rsidDel="009711D7" w:rsidRDefault="003F65C3" w:rsidP="00CC4C47">
      <w:pPr>
        <w:pStyle w:val="ListParagraph"/>
        <w:numPr>
          <w:ilvl w:val="0"/>
          <w:numId w:val="28"/>
        </w:numPr>
        <w:spacing w:line="360" w:lineRule="auto"/>
        <w:ind w:left="1134"/>
        <w:jc w:val="both"/>
        <w:rPr>
          <w:del w:id="2626" w:author="nadira firinda" w:date="2022-10-29T23:14:00Z"/>
          <w:rFonts w:ascii="Times New Roman" w:hAnsi="Times New Roman" w:cs="Times New Roman"/>
        </w:rPr>
        <w:pPrChange w:id="2627" w:author="nadira firinda" w:date="2022-10-29T23:37:00Z">
          <w:pPr>
            <w:pStyle w:val="ListParagraph"/>
            <w:numPr>
              <w:numId w:val="28"/>
            </w:numPr>
            <w:spacing w:line="360" w:lineRule="auto"/>
            <w:ind w:left="1134" w:hanging="360"/>
            <w:jc w:val="both"/>
          </w:pPr>
        </w:pPrChange>
      </w:pPr>
      <w:del w:id="2628" w:author="nadira firinda" w:date="2022-10-29T23:14:00Z">
        <w:r w:rsidRPr="00006ABF" w:rsidDel="009711D7">
          <w:rPr>
            <w:rFonts w:ascii="Times New Roman" w:hAnsi="Times New Roman" w:cs="Times New Roman"/>
          </w:rPr>
          <w:delText>Hasil SKDU untuk kegiatan usaha, TK, dan investasi Informasi dan Komunikasi membaik</w:delText>
        </w:r>
        <w:bookmarkStart w:id="2629" w:name="_Toc117978940"/>
        <w:bookmarkStart w:id="2630" w:name="_Toc117980588"/>
        <w:bookmarkEnd w:id="2629"/>
        <w:bookmarkEnd w:id="2630"/>
      </w:del>
    </w:p>
    <w:p w14:paraId="00AC990F" w14:textId="55A2D809" w:rsidR="00913A66" w:rsidRPr="00006ABF" w:rsidDel="009711D7" w:rsidRDefault="003F65C3" w:rsidP="00CC4C47">
      <w:pPr>
        <w:pStyle w:val="ListParagraph"/>
        <w:numPr>
          <w:ilvl w:val="0"/>
          <w:numId w:val="28"/>
        </w:numPr>
        <w:spacing w:line="360" w:lineRule="auto"/>
        <w:ind w:left="1134"/>
        <w:jc w:val="both"/>
        <w:rPr>
          <w:del w:id="2631" w:author="nadira firinda" w:date="2022-10-29T23:14:00Z"/>
          <w:rFonts w:ascii="Times New Roman" w:hAnsi="Times New Roman" w:cs="Times New Roman"/>
        </w:rPr>
        <w:pPrChange w:id="2632" w:author="nadira firinda" w:date="2022-10-29T23:37:00Z">
          <w:pPr>
            <w:pStyle w:val="ListParagraph"/>
            <w:numPr>
              <w:numId w:val="28"/>
            </w:numPr>
            <w:spacing w:line="360" w:lineRule="auto"/>
            <w:ind w:left="1134" w:hanging="360"/>
            <w:jc w:val="both"/>
          </w:pPr>
        </w:pPrChange>
      </w:pPr>
      <w:del w:id="2633" w:author="nadira firinda" w:date="2022-10-29T23:14:00Z">
        <w:r w:rsidRPr="00006ABF" w:rsidDel="009711D7">
          <w:rPr>
            <w:rFonts w:ascii="Times New Roman" w:hAnsi="Times New Roman" w:cs="Times New Roman"/>
          </w:rPr>
          <w:delText>Hasil Liason mengonfirmasi arah pelemahan untuk kapasitas utilisasi, persediaan, dan biaya energi</w:delText>
        </w:r>
        <w:bookmarkStart w:id="2634" w:name="_Toc117978941"/>
        <w:bookmarkStart w:id="2635" w:name="_Toc117980589"/>
        <w:bookmarkEnd w:id="2634"/>
        <w:bookmarkEnd w:id="2635"/>
      </w:del>
    </w:p>
    <w:p w14:paraId="1957C71A" w14:textId="08910DBD" w:rsidR="007E5019" w:rsidRPr="00006ABF" w:rsidDel="009711D7" w:rsidRDefault="007E5019" w:rsidP="00CC4C47">
      <w:pPr>
        <w:pStyle w:val="Heading3"/>
        <w:rPr>
          <w:del w:id="2636" w:author="nadira firinda" w:date="2022-10-29T23:14:00Z"/>
        </w:rPr>
        <w:pPrChange w:id="2637" w:author="nadira firinda" w:date="2022-10-29T23:37:00Z">
          <w:pPr>
            <w:pStyle w:val="Heading3"/>
            <w:numPr>
              <w:ilvl w:val="0"/>
              <w:numId w:val="26"/>
            </w:numPr>
            <w:ind w:left="720" w:hanging="360"/>
          </w:pPr>
        </w:pPrChange>
      </w:pPr>
      <w:del w:id="2638" w:author="nadira firinda" w:date="2022-10-29T23:14:00Z">
        <w:r w:rsidRPr="00006ABF" w:rsidDel="009711D7">
          <w:delText>Jasa Keuangan</w:delText>
        </w:r>
        <w:r w:rsidR="002B70A5" w:rsidRPr="00006ABF" w:rsidDel="009711D7">
          <w:delText xml:space="preserve"> (G11)</w:delText>
        </w:r>
        <w:bookmarkStart w:id="2639" w:name="_Toc117978942"/>
        <w:bookmarkStart w:id="2640" w:name="_Toc117980590"/>
        <w:bookmarkEnd w:id="2639"/>
        <w:bookmarkEnd w:id="2640"/>
      </w:del>
    </w:p>
    <w:p w14:paraId="41D48B09" w14:textId="404663BB" w:rsidR="00E42500" w:rsidRPr="00006ABF" w:rsidDel="009711D7" w:rsidRDefault="00E42500" w:rsidP="00CC4C47">
      <w:pPr>
        <w:spacing w:line="360" w:lineRule="auto"/>
        <w:ind w:firstLine="720"/>
        <w:jc w:val="both"/>
        <w:rPr>
          <w:del w:id="2641" w:author="nadira firinda" w:date="2022-10-29T23:14:00Z"/>
          <w:rFonts w:ascii="Times New Roman" w:hAnsi="Times New Roman" w:cs="Times New Roman"/>
        </w:rPr>
        <w:pPrChange w:id="2642" w:author="nadira firinda" w:date="2022-10-29T23:37:00Z">
          <w:pPr>
            <w:spacing w:line="360" w:lineRule="auto"/>
            <w:ind w:left="426" w:firstLine="425"/>
            <w:jc w:val="both"/>
          </w:pPr>
        </w:pPrChange>
      </w:pPr>
      <w:del w:id="2643" w:author="nadira firinda" w:date="2022-10-29T23:14:00Z">
        <w:r w:rsidRPr="00006ABF" w:rsidDel="009711D7">
          <w:rPr>
            <w:rFonts w:ascii="Times New Roman" w:hAnsi="Times New Roman" w:cs="Times New Roman"/>
          </w:rPr>
          <w:delText>Kategori ini mencakup; jasa perantara keuangan, asuransi dan dana pensiun, jasa keuangan lainnya serta jasa penunjang keuangan. Kategori ini juga mencakup kegiatan holding dan kegiatan lembaga penjaminan atau pendanaan serta lembaga keuangan sejenis.</w:delText>
        </w:r>
        <w:bookmarkStart w:id="2644" w:name="_Toc117978943"/>
        <w:bookmarkStart w:id="2645" w:name="_Toc117980591"/>
        <w:bookmarkEnd w:id="2644"/>
        <w:bookmarkEnd w:id="2645"/>
      </w:del>
    </w:p>
    <w:p w14:paraId="43E74DE1" w14:textId="6CF2E229" w:rsidR="008E7D01" w:rsidRPr="00006ABF" w:rsidDel="009711D7" w:rsidRDefault="008E7D01" w:rsidP="00CC4C47">
      <w:pPr>
        <w:spacing w:line="360" w:lineRule="auto"/>
        <w:ind w:firstLine="720"/>
        <w:jc w:val="both"/>
        <w:rPr>
          <w:del w:id="2646" w:author="nadira firinda" w:date="2022-10-29T23:14:00Z"/>
          <w:rFonts w:ascii="Times New Roman" w:hAnsi="Times New Roman" w:cs="Times New Roman"/>
        </w:rPr>
        <w:pPrChange w:id="2647" w:author="nadira firinda" w:date="2022-10-29T23:37:00Z">
          <w:pPr>
            <w:spacing w:line="360" w:lineRule="auto"/>
            <w:ind w:left="426" w:firstLine="425"/>
            <w:jc w:val="both"/>
          </w:pPr>
        </w:pPrChange>
      </w:pPr>
      <w:del w:id="2648" w:author="nadira firinda" w:date="2022-10-29T23:14:00Z">
        <w:r w:rsidRPr="00006ABF" w:rsidDel="009711D7">
          <w:rPr>
            <w:rFonts w:ascii="Times New Roman" w:hAnsi="Times New Roman" w:cs="Times New Roman"/>
          </w:rPr>
          <w:delText>Tercatat sampai dengan bulan Juli 2021, asesmen menunjukkan bahwa kinerja sektor akan membaik. Prospek 2021 terhadap sektor Jasa Keuangan juga diprakirakan masih meningkat. Hal ini tercermin pada perkembangan faktor produksinya, seperti :</w:delText>
        </w:r>
        <w:bookmarkStart w:id="2649" w:name="_Toc117978944"/>
        <w:bookmarkStart w:id="2650" w:name="_Toc117980592"/>
        <w:bookmarkEnd w:id="2649"/>
        <w:bookmarkEnd w:id="2650"/>
      </w:del>
    </w:p>
    <w:p w14:paraId="00B430F5" w14:textId="6573EC74" w:rsidR="008E7D01" w:rsidRPr="00006ABF" w:rsidDel="009711D7" w:rsidRDefault="008E7D01" w:rsidP="00CC4C47">
      <w:pPr>
        <w:pStyle w:val="ListParagraph"/>
        <w:numPr>
          <w:ilvl w:val="0"/>
          <w:numId w:val="29"/>
        </w:numPr>
        <w:spacing w:line="360" w:lineRule="auto"/>
        <w:ind w:left="1134"/>
        <w:jc w:val="both"/>
        <w:rPr>
          <w:del w:id="2651" w:author="nadira firinda" w:date="2022-10-29T23:14:00Z"/>
          <w:rFonts w:ascii="Times New Roman" w:hAnsi="Times New Roman" w:cs="Times New Roman"/>
        </w:rPr>
        <w:pPrChange w:id="2652" w:author="nadira firinda" w:date="2022-10-29T23:37:00Z">
          <w:pPr>
            <w:pStyle w:val="ListParagraph"/>
            <w:numPr>
              <w:numId w:val="29"/>
            </w:numPr>
            <w:spacing w:line="360" w:lineRule="auto"/>
            <w:ind w:left="1571" w:hanging="360"/>
            <w:jc w:val="both"/>
          </w:pPr>
        </w:pPrChange>
      </w:pPr>
      <w:del w:id="2653" w:author="nadira firinda" w:date="2022-10-29T23:14:00Z">
        <w:r w:rsidRPr="00006ABF" w:rsidDel="009711D7">
          <w:rPr>
            <w:rFonts w:ascii="Times New Roman" w:hAnsi="Times New Roman" w:cs="Times New Roman"/>
          </w:rPr>
          <w:delText>Hasil SKDU untuk kegiatan usaha, TK, dan investasi jasa keuangan membaik</w:delText>
        </w:r>
        <w:bookmarkStart w:id="2654" w:name="_Toc117978945"/>
        <w:bookmarkStart w:id="2655" w:name="_Toc117980593"/>
        <w:bookmarkEnd w:id="2654"/>
        <w:bookmarkEnd w:id="2655"/>
      </w:del>
    </w:p>
    <w:p w14:paraId="615F8A31" w14:textId="454C918B" w:rsidR="007A5BC6" w:rsidRPr="00006ABF" w:rsidDel="009711D7" w:rsidRDefault="008E7D01" w:rsidP="00CC4C47">
      <w:pPr>
        <w:pStyle w:val="ListParagraph"/>
        <w:numPr>
          <w:ilvl w:val="0"/>
          <w:numId w:val="29"/>
        </w:numPr>
        <w:spacing w:line="360" w:lineRule="auto"/>
        <w:ind w:left="1134"/>
        <w:jc w:val="both"/>
        <w:rPr>
          <w:del w:id="2656" w:author="nadira firinda" w:date="2022-10-29T23:14:00Z"/>
          <w:rFonts w:ascii="Times New Roman" w:hAnsi="Times New Roman" w:cs="Times New Roman"/>
        </w:rPr>
        <w:pPrChange w:id="2657" w:author="nadira firinda" w:date="2022-10-29T23:37:00Z">
          <w:pPr>
            <w:pStyle w:val="ListParagraph"/>
            <w:numPr>
              <w:numId w:val="29"/>
            </w:numPr>
            <w:spacing w:line="360" w:lineRule="auto"/>
            <w:ind w:left="1571" w:hanging="360"/>
            <w:jc w:val="both"/>
          </w:pPr>
        </w:pPrChange>
      </w:pPr>
      <w:del w:id="2658" w:author="nadira firinda" w:date="2022-10-29T23:14:00Z">
        <w:r w:rsidRPr="00006ABF" w:rsidDel="009711D7">
          <w:rPr>
            <w:rFonts w:ascii="Times New Roman" w:hAnsi="Times New Roman" w:cs="Times New Roman"/>
          </w:rPr>
          <w:delText>Hasil Liason mengonfirmasi arah perbaikan untuk kapasitas utilisasi, persediaan, dan bahan baku</w:delText>
        </w:r>
        <w:bookmarkStart w:id="2659" w:name="_Toc117978946"/>
        <w:bookmarkStart w:id="2660" w:name="_Toc117980594"/>
        <w:bookmarkEnd w:id="2659"/>
        <w:bookmarkEnd w:id="2660"/>
      </w:del>
    </w:p>
    <w:p w14:paraId="294CDB74" w14:textId="23E04346" w:rsidR="007E5019" w:rsidRPr="00006ABF" w:rsidDel="009711D7" w:rsidRDefault="007E5019" w:rsidP="00CC4C47">
      <w:pPr>
        <w:pStyle w:val="Heading3"/>
        <w:rPr>
          <w:del w:id="2661" w:author="nadira firinda" w:date="2022-10-29T23:14:00Z"/>
        </w:rPr>
        <w:pPrChange w:id="2662" w:author="nadira firinda" w:date="2022-10-29T23:37:00Z">
          <w:pPr>
            <w:pStyle w:val="Heading3"/>
            <w:numPr>
              <w:ilvl w:val="0"/>
              <w:numId w:val="26"/>
            </w:numPr>
            <w:ind w:left="720" w:hanging="360"/>
          </w:pPr>
        </w:pPrChange>
      </w:pPr>
      <w:del w:id="2663" w:author="nadira firinda" w:date="2022-10-29T23:14:00Z">
        <w:r w:rsidRPr="00006ABF" w:rsidDel="009711D7">
          <w:delText>Real Estate</w:delText>
        </w:r>
        <w:r w:rsidR="002B70A5" w:rsidRPr="00006ABF" w:rsidDel="009711D7">
          <w:delText xml:space="preserve"> (G12)</w:delText>
        </w:r>
        <w:bookmarkStart w:id="2664" w:name="_Toc117978947"/>
        <w:bookmarkStart w:id="2665" w:name="_Toc117980595"/>
        <w:bookmarkEnd w:id="2664"/>
        <w:bookmarkEnd w:id="2665"/>
      </w:del>
    </w:p>
    <w:p w14:paraId="717BB6F8" w14:textId="1062EDC4" w:rsidR="00E42500" w:rsidRPr="00006ABF" w:rsidDel="009711D7" w:rsidRDefault="00E42500" w:rsidP="00CC4C47">
      <w:pPr>
        <w:spacing w:line="360" w:lineRule="auto"/>
        <w:ind w:firstLine="720"/>
        <w:jc w:val="both"/>
        <w:rPr>
          <w:del w:id="2666" w:author="nadira firinda" w:date="2022-10-29T23:14:00Z"/>
          <w:rFonts w:ascii="Times New Roman" w:hAnsi="Times New Roman" w:cs="Times New Roman"/>
        </w:rPr>
        <w:pPrChange w:id="2667" w:author="nadira firinda" w:date="2022-10-29T23:37:00Z">
          <w:pPr>
            <w:spacing w:line="360" w:lineRule="auto"/>
            <w:ind w:left="426" w:firstLine="425"/>
            <w:jc w:val="both"/>
          </w:pPr>
        </w:pPrChange>
      </w:pPr>
      <w:del w:id="2668" w:author="nadira firinda" w:date="2022-10-29T23:14:00Z">
        <w:r w:rsidRPr="00006ABF" w:rsidDel="009711D7">
          <w:rPr>
            <w:rFonts w:ascii="Times New Roman" w:hAnsi="Times New Roman" w:cs="Times New Roman"/>
          </w:rPr>
          <w:delText>Kategori ini meliputi kegiatan penjualan atau pembelian real estat, penyewaan real estat, penyediaan jasa real estat lainnya seperti jasa penaksir real estat. Kegiatan dikategori ini bisa dilakukan pada real estat atas milik sendiri atau milik orang lain yang disewa dan bisa dilakukan atas dasar balas jasa atau kontrak. Kategori ini juga mencakup real estat yang dimiliki sendiri dan ditempati sendiri (</w:delText>
        </w:r>
        <w:r w:rsidRPr="00006ABF" w:rsidDel="009711D7">
          <w:rPr>
            <w:rFonts w:ascii="Times New Roman" w:hAnsi="Times New Roman" w:cs="Times New Roman"/>
            <w:i/>
            <w:iCs/>
          </w:rPr>
          <w:delText>owner occupied dwelling</w:delText>
        </w:r>
        <w:r w:rsidRPr="00006ABF" w:rsidDel="009711D7">
          <w:rPr>
            <w:rFonts w:ascii="Times New Roman" w:hAnsi="Times New Roman" w:cs="Times New Roman"/>
          </w:rPr>
          <w:delText>) serta kegiatan mengelola bangunan real estat</w:delText>
        </w:r>
        <w:r w:rsidR="003F65C3" w:rsidRPr="00006ABF" w:rsidDel="009711D7">
          <w:rPr>
            <w:rFonts w:ascii="Times New Roman" w:hAnsi="Times New Roman" w:cs="Times New Roman"/>
          </w:rPr>
          <w:delText>.</w:delText>
        </w:r>
        <w:bookmarkStart w:id="2669" w:name="_Toc117978948"/>
        <w:bookmarkStart w:id="2670" w:name="_Toc117980596"/>
        <w:bookmarkEnd w:id="2669"/>
        <w:bookmarkEnd w:id="2670"/>
      </w:del>
    </w:p>
    <w:p w14:paraId="619FAEED" w14:textId="4BFE6408" w:rsidR="007E5019" w:rsidRPr="00006ABF" w:rsidDel="009711D7" w:rsidRDefault="007E5019" w:rsidP="00CC4C47">
      <w:pPr>
        <w:pStyle w:val="Heading3"/>
        <w:rPr>
          <w:del w:id="2671" w:author="nadira firinda" w:date="2022-10-29T23:14:00Z"/>
        </w:rPr>
        <w:pPrChange w:id="2672" w:author="nadira firinda" w:date="2022-10-29T23:37:00Z">
          <w:pPr>
            <w:pStyle w:val="Heading3"/>
            <w:numPr>
              <w:ilvl w:val="0"/>
              <w:numId w:val="26"/>
            </w:numPr>
            <w:ind w:left="720" w:hanging="360"/>
          </w:pPr>
        </w:pPrChange>
      </w:pPr>
      <w:del w:id="2673" w:author="nadira firinda" w:date="2022-10-29T23:14:00Z">
        <w:r w:rsidRPr="00006ABF" w:rsidDel="009711D7">
          <w:delText>Jasa Perusahaan</w:delText>
        </w:r>
        <w:r w:rsidR="002B70A5" w:rsidRPr="00006ABF" w:rsidDel="009711D7">
          <w:delText xml:space="preserve"> (G13)</w:delText>
        </w:r>
        <w:bookmarkStart w:id="2674" w:name="_Toc117978949"/>
        <w:bookmarkStart w:id="2675" w:name="_Toc117980597"/>
        <w:bookmarkEnd w:id="2674"/>
        <w:bookmarkEnd w:id="2675"/>
      </w:del>
    </w:p>
    <w:p w14:paraId="017DB7ED" w14:textId="409FD505" w:rsidR="00E42500" w:rsidRPr="00006ABF" w:rsidDel="009711D7" w:rsidRDefault="00E42500" w:rsidP="00CC4C47">
      <w:pPr>
        <w:spacing w:line="360" w:lineRule="auto"/>
        <w:ind w:firstLine="720"/>
        <w:jc w:val="both"/>
        <w:rPr>
          <w:del w:id="2676" w:author="nadira firinda" w:date="2022-10-29T23:14:00Z"/>
          <w:rFonts w:ascii="Times New Roman" w:hAnsi="Times New Roman" w:cs="Times New Roman"/>
        </w:rPr>
        <w:pPrChange w:id="2677" w:author="nadira firinda" w:date="2022-10-29T23:37:00Z">
          <w:pPr>
            <w:spacing w:line="360" w:lineRule="auto"/>
            <w:ind w:left="426" w:firstLine="425"/>
            <w:jc w:val="both"/>
          </w:pPr>
        </w:pPrChange>
      </w:pPr>
      <w:del w:id="2678" w:author="nadira firinda" w:date="2022-10-29T23:14:00Z">
        <w:r w:rsidRPr="00006ABF" w:rsidDel="009711D7">
          <w:rPr>
            <w:rFonts w:ascii="Times New Roman" w:hAnsi="Times New Roman" w:cs="Times New Roman"/>
          </w:rPr>
          <w:delText>Lapangan Usaha Jasa Perusahaan merupakan gabungan dari 2 (dua) kategori, BPS membagi mereka menjadi Kategori M dan Kategori N. Kategori M mencakup kegiatan profesional, ilmu pengetahuan dan teknik yang membutuhkan tingkat pelatihan yang tinggi dan menghasilkan ilmu pengetahuan dan ketrampilan khusus yang tersedia untuk pengguna. Kegiatan yang termasuk kategori M antara lain: jasa hukum dan akuntansi, jasa arsitektur dan teknik sipil, penelitian dan pengembangan ilmu pengetahuan, periklanan dan penelitian pasar, serta jasa profesional, ilmiah dan teknis lainnya. Kategori N mencakup berbagai kegiatan yang mendukung operasional usaha secara umum. Kegiatan yang termasuk Kategori N antara lain: jasa persewaan dan sewa guna usaha tanpa hak opsi, jasa ketenagakerjaan, jasa agen perjalanan, penyelenggaraan tur dan jasa reservasi lainnya, jasa keamanan dan penyelidikan, jasa untuk gedung dan pertamanan, jasa administrasi kantor, serta jasa penunjang kantor dan jasa penunjang usaha lainnya</w:delText>
        </w:r>
        <w:bookmarkStart w:id="2679" w:name="_Toc117978950"/>
        <w:bookmarkStart w:id="2680" w:name="_Toc117980598"/>
        <w:bookmarkEnd w:id="2679"/>
        <w:bookmarkEnd w:id="2680"/>
      </w:del>
    </w:p>
    <w:p w14:paraId="0C7ECF20" w14:textId="632BA13C" w:rsidR="007E5019" w:rsidRPr="00006ABF" w:rsidDel="009711D7" w:rsidRDefault="007E5019" w:rsidP="00CC4C47">
      <w:pPr>
        <w:pStyle w:val="Heading3"/>
        <w:rPr>
          <w:del w:id="2681" w:author="nadira firinda" w:date="2022-10-29T23:14:00Z"/>
        </w:rPr>
        <w:pPrChange w:id="2682" w:author="nadira firinda" w:date="2022-10-29T23:37:00Z">
          <w:pPr>
            <w:pStyle w:val="Heading3"/>
            <w:numPr>
              <w:ilvl w:val="0"/>
              <w:numId w:val="26"/>
            </w:numPr>
            <w:ind w:left="720" w:hanging="360"/>
          </w:pPr>
        </w:pPrChange>
      </w:pPr>
      <w:del w:id="2683" w:author="nadira firinda" w:date="2022-10-29T23:14:00Z">
        <w:r w:rsidRPr="00006ABF" w:rsidDel="009711D7">
          <w:delText>Administrasi Pemerintahan, Pertahanan, dan Jaminan Sosial Wajib</w:delText>
        </w:r>
        <w:r w:rsidR="002B70A5" w:rsidRPr="00006ABF" w:rsidDel="009711D7">
          <w:delText xml:space="preserve"> (G14)</w:delText>
        </w:r>
        <w:bookmarkStart w:id="2684" w:name="_Toc117978951"/>
        <w:bookmarkStart w:id="2685" w:name="_Toc117980599"/>
        <w:bookmarkEnd w:id="2684"/>
        <w:bookmarkEnd w:id="2685"/>
      </w:del>
    </w:p>
    <w:p w14:paraId="41D96381" w14:textId="542168F5" w:rsidR="00E42500" w:rsidRPr="00006ABF" w:rsidDel="009711D7" w:rsidRDefault="00E42500" w:rsidP="00CC4C47">
      <w:pPr>
        <w:spacing w:line="360" w:lineRule="auto"/>
        <w:ind w:firstLine="720"/>
        <w:jc w:val="both"/>
        <w:rPr>
          <w:del w:id="2686" w:author="nadira firinda" w:date="2022-10-29T23:14:00Z"/>
          <w:rFonts w:ascii="Times New Roman" w:hAnsi="Times New Roman" w:cs="Times New Roman"/>
        </w:rPr>
        <w:pPrChange w:id="2687" w:author="nadira firinda" w:date="2022-10-29T23:37:00Z">
          <w:pPr>
            <w:spacing w:line="360" w:lineRule="auto"/>
            <w:ind w:firstLine="720"/>
            <w:jc w:val="both"/>
          </w:pPr>
        </w:pPrChange>
      </w:pPr>
      <w:del w:id="2688" w:author="nadira firinda" w:date="2022-10-29T23:14:00Z">
        <w:r w:rsidRPr="00006ABF" w:rsidDel="009711D7">
          <w:rPr>
            <w:rFonts w:ascii="Times New Roman" w:hAnsi="Times New Roman" w:cs="Times New Roman"/>
          </w:rPr>
          <w:delText>Kategori ini mencakup kegiatan yang sifatnya pemerintahan, yang umumnya dilakukan oleh administrasi pemerintahan. Kategori ini juga mencakup perundang-undangan dan penterjemahan hukum yang berkaitan dengan pengadilan dan menurut peraturannya, seperti halnya administrasi program berdasarkan peraturan perundang – undangan, kegiatan legislatif, perpajakan, pertahanan negara, keamanan dan keselamatan negara, pelayanan imigrasi, hubungan luar negeri dan administrasi program pemerintah, serta jaminan sosial wajib.</w:delText>
        </w:r>
        <w:bookmarkStart w:id="2689" w:name="_Toc117978952"/>
        <w:bookmarkStart w:id="2690" w:name="_Toc117980600"/>
        <w:bookmarkEnd w:id="2689"/>
        <w:bookmarkEnd w:id="2690"/>
      </w:del>
    </w:p>
    <w:p w14:paraId="05AD46DF" w14:textId="20C46A74" w:rsidR="00697221" w:rsidRPr="00006ABF" w:rsidDel="009711D7" w:rsidRDefault="00697221" w:rsidP="00CC4C47">
      <w:pPr>
        <w:spacing w:line="360" w:lineRule="auto"/>
        <w:ind w:firstLine="720"/>
        <w:jc w:val="both"/>
        <w:rPr>
          <w:ins w:id="2691" w:author="Prasasti Karunia Farista Ananto" w:date="2021-10-12T14:13:00Z"/>
          <w:del w:id="2692" w:author="nadira firinda" w:date="2022-10-29T23:14:00Z"/>
          <w:rFonts w:ascii="Times New Roman" w:hAnsi="Times New Roman" w:cs="Times New Roman"/>
        </w:rPr>
        <w:pPrChange w:id="2693" w:author="nadira firinda" w:date="2022-10-29T23:37:00Z">
          <w:pPr>
            <w:spacing w:line="360" w:lineRule="auto"/>
            <w:ind w:left="426" w:firstLine="425"/>
            <w:jc w:val="both"/>
          </w:pPr>
        </w:pPrChange>
      </w:pPr>
      <w:bookmarkStart w:id="2694" w:name="_Toc117978953"/>
      <w:bookmarkStart w:id="2695" w:name="_Toc117980601"/>
      <w:bookmarkEnd w:id="2694"/>
      <w:bookmarkEnd w:id="2695"/>
    </w:p>
    <w:p w14:paraId="6A8A9AFD" w14:textId="4160FAC6" w:rsidR="008E7D01" w:rsidRPr="00006ABF" w:rsidDel="009711D7" w:rsidRDefault="008E7D01" w:rsidP="00CC4C47">
      <w:pPr>
        <w:spacing w:line="360" w:lineRule="auto"/>
        <w:ind w:firstLine="720"/>
        <w:jc w:val="both"/>
        <w:rPr>
          <w:del w:id="2696" w:author="nadira firinda" w:date="2022-10-29T23:14:00Z"/>
          <w:rFonts w:ascii="Times New Roman" w:hAnsi="Times New Roman" w:cs="Times New Roman"/>
        </w:rPr>
        <w:pPrChange w:id="2697" w:author="nadira firinda" w:date="2022-10-29T23:37:00Z">
          <w:pPr>
            <w:spacing w:line="360" w:lineRule="auto"/>
            <w:ind w:left="426" w:firstLine="425"/>
            <w:jc w:val="both"/>
          </w:pPr>
        </w:pPrChange>
      </w:pPr>
      <w:del w:id="2698" w:author="nadira firinda" w:date="2022-10-29T23:14:00Z">
        <w:r w:rsidRPr="00006ABF" w:rsidDel="009711D7">
          <w:rPr>
            <w:rFonts w:ascii="Times New Roman" w:hAnsi="Times New Roman" w:cs="Times New Roman"/>
          </w:rPr>
          <w:delText xml:space="preserve">Tercatat sampai dengan bulan Juli 2021, asesmen menunjukkan bahwa kinerja sektor akan membaik, hal ini tercermin pada perkembangan belanja pemerintah yang lebih baik dari historisnya. </w:delText>
        </w:r>
        <w:bookmarkStart w:id="2699" w:name="_Toc117978954"/>
        <w:bookmarkStart w:id="2700" w:name="_Toc117980602"/>
        <w:bookmarkEnd w:id="2699"/>
        <w:bookmarkEnd w:id="2700"/>
      </w:del>
    </w:p>
    <w:p w14:paraId="2437A38A" w14:textId="1CDBD6C3" w:rsidR="00E718B5" w:rsidRPr="009711D7" w:rsidDel="009711D7" w:rsidRDefault="002B70A5" w:rsidP="00CC4C47">
      <w:pPr>
        <w:keepNext/>
        <w:spacing w:line="360" w:lineRule="auto"/>
        <w:ind w:left="426" w:firstLine="425"/>
        <w:jc w:val="both"/>
        <w:rPr>
          <w:del w:id="2701" w:author="nadira firinda" w:date="2022-10-29T23:14:00Z"/>
          <w:rFonts w:ascii="Times New Roman" w:hAnsi="Times New Roman" w:cs="Times New Roman"/>
        </w:rPr>
        <w:pPrChange w:id="2702" w:author="nadira firinda" w:date="2022-10-29T23:37:00Z">
          <w:pPr>
            <w:keepNext/>
            <w:spacing w:line="360" w:lineRule="auto"/>
            <w:ind w:left="426" w:firstLine="425"/>
            <w:jc w:val="both"/>
          </w:pPr>
        </w:pPrChange>
      </w:pPr>
      <w:del w:id="2703" w:author="nadira firinda" w:date="2022-10-29T23:14:00Z">
        <w:r w:rsidRPr="00B30630" w:rsidDel="009711D7">
          <w:rPr>
            <w:rFonts w:ascii="Times New Roman" w:hAnsi="Times New Roman" w:cs="Times New Roman"/>
            <w:noProof/>
          </w:rPr>
          <w:drawing>
            <wp:inline distT="0" distB="0" distL="0" distR="0" wp14:anchorId="718BD549" wp14:editId="54A69C6A">
              <wp:extent cx="4503420" cy="2702251"/>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14902" cy="2709141"/>
                      </a:xfrm>
                      <a:prstGeom prst="rect">
                        <a:avLst/>
                      </a:prstGeom>
                      <a:noFill/>
                      <a:ln>
                        <a:noFill/>
                      </a:ln>
                    </pic:spPr>
                  </pic:pic>
                </a:graphicData>
              </a:graphic>
            </wp:inline>
          </w:drawing>
        </w:r>
        <w:bookmarkStart w:id="2704" w:name="_Toc117978955"/>
        <w:bookmarkStart w:id="2705" w:name="_Toc117980603"/>
        <w:bookmarkEnd w:id="2704"/>
        <w:bookmarkEnd w:id="2705"/>
      </w:del>
    </w:p>
    <w:p w14:paraId="1A85BFD8" w14:textId="0A7AF255" w:rsidR="002B70A5" w:rsidRPr="00006ABF" w:rsidDel="009711D7" w:rsidRDefault="00E718B5" w:rsidP="00CC4C47">
      <w:pPr>
        <w:pStyle w:val="Caption"/>
        <w:spacing w:line="360" w:lineRule="auto"/>
        <w:rPr>
          <w:del w:id="2706" w:author="nadira firinda" w:date="2022-10-29T23:14:00Z"/>
        </w:rPr>
        <w:pPrChange w:id="2707" w:author="nadira firinda" w:date="2022-10-29T23:37:00Z">
          <w:pPr>
            <w:pStyle w:val="Caption"/>
          </w:pPr>
        </w:pPrChange>
      </w:pPr>
      <w:bookmarkStart w:id="2708" w:name="_Toc84944775"/>
      <w:bookmarkStart w:id="2709" w:name="_Toc84944862"/>
      <w:del w:id="2710" w:author="nadira firinda" w:date="2022-10-29T23:14:00Z">
        <w:r w:rsidRPr="00006ABF" w:rsidDel="009711D7">
          <w:delText xml:space="preserve">Gambar </w:delText>
        </w:r>
      </w:del>
      <w:ins w:id="2711" w:author="Prasasti Karunia Farista Ananto" w:date="2021-10-12T14:34:00Z">
        <w:del w:id="2712" w:author="nadira firinda" w:date="2022-10-29T23:14:00Z">
          <w:r w:rsidR="00046663" w:rsidRPr="00B30630" w:rsidDel="009711D7">
            <w:fldChar w:fldCharType="begin"/>
          </w:r>
          <w:r w:rsidR="00046663" w:rsidRPr="00006ABF" w:rsidDel="009711D7">
            <w:delInstrText xml:space="preserve"> STYLEREF 1 \s </w:delInstrText>
          </w:r>
        </w:del>
      </w:ins>
      <w:del w:id="2713" w:author="nadira firinda" w:date="2022-10-29T23:14:00Z">
        <w:r w:rsidR="00046663" w:rsidRPr="008B62E9" w:rsidDel="009711D7">
          <w:fldChar w:fldCharType="separate"/>
        </w:r>
        <w:r w:rsidR="00015ADF" w:rsidRPr="00006ABF" w:rsidDel="009711D7">
          <w:rPr>
            <w:noProof/>
          </w:rPr>
          <w:delText>II</w:delText>
        </w:r>
      </w:del>
      <w:ins w:id="2714" w:author="Prasasti Karunia Farista Ananto" w:date="2021-10-12T14:34:00Z">
        <w:del w:id="2715" w:author="nadira firinda" w:date="2022-10-29T23:14:00Z">
          <w:r w:rsidR="00046663" w:rsidRPr="00B30630" w:rsidDel="009711D7">
            <w:fldChar w:fldCharType="end"/>
          </w:r>
          <w:r w:rsidR="00046663" w:rsidRPr="00006ABF" w:rsidDel="009711D7">
            <w:noBreakHyphen/>
          </w:r>
          <w:r w:rsidR="00046663" w:rsidRPr="00B30630" w:rsidDel="009711D7">
            <w:fldChar w:fldCharType="begin"/>
          </w:r>
          <w:r w:rsidR="00046663" w:rsidRPr="00006ABF" w:rsidDel="009711D7">
            <w:delInstrText xml:space="preserve"> SEQ Gambar \* ARABIC \s 1 </w:delInstrText>
          </w:r>
        </w:del>
      </w:ins>
      <w:del w:id="2716" w:author="nadira firinda" w:date="2022-10-29T23:14:00Z">
        <w:r w:rsidR="00046663" w:rsidRPr="008B62E9" w:rsidDel="009711D7">
          <w:fldChar w:fldCharType="separate"/>
        </w:r>
      </w:del>
      <w:ins w:id="2717" w:author="Prasasti Karunia Farista Ananto" w:date="2021-10-12T15:25:00Z">
        <w:del w:id="2718" w:author="nadira firinda" w:date="2022-10-29T23:14:00Z">
          <w:r w:rsidR="00015ADF" w:rsidRPr="00006ABF" w:rsidDel="009711D7">
            <w:rPr>
              <w:noProof/>
            </w:rPr>
            <w:delText>3</w:delText>
          </w:r>
        </w:del>
      </w:ins>
      <w:ins w:id="2719" w:author="Prasasti Karunia Farista Ananto" w:date="2021-10-12T14:34:00Z">
        <w:del w:id="2720" w:author="nadira firinda" w:date="2022-10-29T23:14:00Z">
          <w:r w:rsidR="00046663" w:rsidRPr="00B30630" w:rsidDel="009711D7">
            <w:fldChar w:fldCharType="end"/>
          </w:r>
        </w:del>
      </w:ins>
      <w:ins w:id="2721" w:author="Prasasti Karunia Farista Ananto" w:date="2021-10-12T14:35:00Z">
        <w:del w:id="2722" w:author="nadira firinda" w:date="2022-10-29T23:14:00Z">
          <w:r w:rsidR="00046663" w:rsidRPr="00006ABF" w:rsidDel="009711D7">
            <w:delText>.</w:delText>
          </w:r>
        </w:del>
      </w:ins>
      <w:del w:id="2723" w:author="nadira firinda" w:date="2022-10-29T23:14:00Z">
        <w:r w:rsidR="00FB741C" w:rsidRPr="008B62E9" w:rsidDel="009711D7">
          <w:fldChar w:fldCharType="begin"/>
        </w:r>
        <w:r w:rsidR="00FB741C" w:rsidRPr="00006ABF" w:rsidDel="009711D7">
          <w:delInstrText xml:space="preserve"> STYLEREF 1 \s </w:delInstrText>
        </w:r>
        <w:r w:rsidR="00FB741C" w:rsidRPr="008B62E9" w:rsidDel="009711D7">
          <w:fldChar w:fldCharType="separate"/>
        </w:r>
        <w:r w:rsidR="00FB741C" w:rsidRPr="00006ABF" w:rsidDel="009711D7">
          <w:rPr>
            <w:noProof/>
          </w:rPr>
          <w:delText>II</w:delText>
        </w:r>
        <w:r w:rsidR="00FB741C" w:rsidRPr="008B62E9" w:rsidDel="009711D7">
          <w:fldChar w:fldCharType="end"/>
        </w:r>
        <w:r w:rsidR="00FB741C" w:rsidRPr="00006ABF" w:rsidDel="009711D7">
          <w:noBreakHyphen/>
        </w:r>
        <w:r w:rsidR="00FB741C" w:rsidRPr="008B62E9" w:rsidDel="009711D7">
          <w:fldChar w:fldCharType="begin"/>
        </w:r>
        <w:r w:rsidR="00FB741C" w:rsidRPr="00006ABF" w:rsidDel="009711D7">
          <w:delInstrText xml:space="preserve"> SEQ Gambar \* ARABIC \s 1 </w:delInstrText>
        </w:r>
        <w:r w:rsidR="00FB741C" w:rsidRPr="008B62E9" w:rsidDel="009711D7">
          <w:fldChar w:fldCharType="separate"/>
        </w:r>
        <w:r w:rsidR="00FB741C" w:rsidRPr="00006ABF" w:rsidDel="009711D7">
          <w:rPr>
            <w:noProof/>
          </w:rPr>
          <w:delText>3</w:delText>
        </w:r>
        <w:r w:rsidR="00FB741C" w:rsidRPr="008B62E9" w:rsidDel="009711D7">
          <w:fldChar w:fldCharType="end"/>
        </w:r>
        <w:r w:rsidRPr="00006ABF" w:rsidDel="009711D7">
          <w:delText xml:space="preserve"> Perkembangan Belanja Pemerintah</w:delText>
        </w:r>
        <w:r w:rsidR="003962B3" w:rsidRPr="00006ABF" w:rsidDel="009711D7">
          <w:delText xml:space="preserve"> Bulan Juli Tahun 2021</w:delText>
        </w:r>
        <w:bookmarkStart w:id="2724" w:name="_Toc117978956"/>
        <w:bookmarkStart w:id="2725" w:name="_Toc117980604"/>
        <w:bookmarkEnd w:id="2708"/>
        <w:bookmarkEnd w:id="2709"/>
        <w:bookmarkEnd w:id="2724"/>
        <w:bookmarkEnd w:id="2725"/>
      </w:del>
    </w:p>
    <w:p w14:paraId="0EDCA156" w14:textId="45D13640" w:rsidR="008E7D01" w:rsidRPr="00006ABF" w:rsidDel="009711D7" w:rsidRDefault="008E7D01" w:rsidP="00CC4C47">
      <w:pPr>
        <w:spacing w:line="360" w:lineRule="auto"/>
        <w:ind w:left="426" w:firstLine="425"/>
        <w:jc w:val="both"/>
        <w:rPr>
          <w:del w:id="2726" w:author="nadira firinda" w:date="2022-10-29T23:14:00Z"/>
          <w:rFonts w:ascii="Times New Roman" w:hAnsi="Times New Roman" w:cs="Times New Roman"/>
        </w:rPr>
        <w:pPrChange w:id="2727" w:author="nadira firinda" w:date="2022-10-29T23:37:00Z">
          <w:pPr>
            <w:spacing w:line="360" w:lineRule="auto"/>
            <w:ind w:left="426" w:firstLine="425"/>
            <w:jc w:val="both"/>
          </w:pPr>
        </w:pPrChange>
      </w:pPr>
      <w:del w:id="2728" w:author="nadira firinda" w:date="2022-10-29T23:14:00Z">
        <w:r w:rsidRPr="00006ABF" w:rsidDel="009711D7">
          <w:rPr>
            <w:rFonts w:ascii="Times New Roman" w:hAnsi="Times New Roman" w:cs="Times New Roman"/>
          </w:rPr>
          <w:delText xml:space="preserve"> </w:delText>
        </w:r>
        <w:bookmarkStart w:id="2729" w:name="_Toc117978957"/>
        <w:bookmarkStart w:id="2730" w:name="_Toc117980605"/>
        <w:bookmarkEnd w:id="2729"/>
        <w:bookmarkEnd w:id="2730"/>
      </w:del>
    </w:p>
    <w:p w14:paraId="10C14CE5" w14:textId="1CA6A7EB" w:rsidR="007E5019" w:rsidRPr="00006ABF" w:rsidDel="009711D7" w:rsidRDefault="007E5019" w:rsidP="00CC4C47">
      <w:pPr>
        <w:pStyle w:val="Heading3"/>
        <w:rPr>
          <w:del w:id="2731" w:author="nadira firinda" w:date="2022-10-29T23:14:00Z"/>
        </w:rPr>
        <w:pPrChange w:id="2732" w:author="nadira firinda" w:date="2022-10-29T23:37:00Z">
          <w:pPr>
            <w:pStyle w:val="Heading3"/>
            <w:numPr>
              <w:ilvl w:val="0"/>
              <w:numId w:val="26"/>
            </w:numPr>
            <w:ind w:left="720" w:hanging="360"/>
          </w:pPr>
        </w:pPrChange>
      </w:pPr>
      <w:del w:id="2733" w:author="nadira firinda" w:date="2022-10-29T23:14:00Z">
        <w:r w:rsidRPr="00006ABF" w:rsidDel="009711D7">
          <w:delText>Jasa Pendidikan</w:delText>
        </w:r>
        <w:r w:rsidR="002B70A5" w:rsidRPr="00006ABF" w:rsidDel="009711D7">
          <w:delText xml:space="preserve"> (G15)</w:delText>
        </w:r>
        <w:bookmarkStart w:id="2734" w:name="_Toc117978958"/>
        <w:bookmarkStart w:id="2735" w:name="_Toc117980606"/>
        <w:bookmarkEnd w:id="2734"/>
        <w:bookmarkEnd w:id="2735"/>
      </w:del>
    </w:p>
    <w:p w14:paraId="6FE42E68" w14:textId="0F923F53" w:rsidR="00E42500" w:rsidRPr="00006ABF" w:rsidDel="009711D7" w:rsidRDefault="00E42500" w:rsidP="00CC4C47">
      <w:pPr>
        <w:spacing w:line="360" w:lineRule="auto"/>
        <w:ind w:firstLine="720"/>
        <w:jc w:val="both"/>
        <w:rPr>
          <w:del w:id="2736" w:author="nadira firinda" w:date="2022-10-29T23:14:00Z"/>
          <w:rFonts w:ascii="Times New Roman" w:hAnsi="Times New Roman" w:cs="Times New Roman"/>
        </w:rPr>
        <w:pPrChange w:id="2737" w:author="nadira firinda" w:date="2022-10-29T23:37:00Z">
          <w:pPr>
            <w:spacing w:line="360" w:lineRule="auto"/>
            <w:ind w:left="426" w:firstLine="425"/>
            <w:jc w:val="both"/>
          </w:pPr>
        </w:pPrChange>
      </w:pPr>
      <w:del w:id="2738" w:author="nadira firinda" w:date="2022-10-29T23:14:00Z">
        <w:r w:rsidRPr="00006ABF" w:rsidDel="009711D7">
          <w:rPr>
            <w:rFonts w:ascii="Times New Roman" w:hAnsi="Times New Roman" w:cs="Times New Roman"/>
          </w:rPr>
          <w:delText>Kategori ini mencakup kegiatan pendidikan pada berbagai tingkatan dan untuk berbagai pekerjaan, baik secara lisan atau tertulis seperti halnya dengan berbagai cara komunikasi. Kategori ini juga mencakup pengajaran yang terutama mengenai kegiatan olahraga, hiburan, dan penunjang pendidikan.</w:delText>
        </w:r>
        <w:bookmarkStart w:id="2739" w:name="_Toc117978959"/>
        <w:bookmarkStart w:id="2740" w:name="_Toc117980607"/>
        <w:bookmarkEnd w:id="2739"/>
        <w:bookmarkEnd w:id="2740"/>
      </w:del>
    </w:p>
    <w:p w14:paraId="27EE0964" w14:textId="0B572CF9" w:rsidR="007E5019" w:rsidRPr="00006ABF" w:rsidDel="009711D7" w:rsidRDefault="007E5019" w:rsidP="00CC4C47">
      <w:pPr>
        <w:pStyle w:val="Heading3"/>
        <w:rPr>
          <w:del w:id="2741" w:author="nadira firinda" w:date="2022-10-29T23:14:00Z"/>
        </w:rPr>
        <w:pPrChange w:id="2742" w:author="nadira firinda" w:date="2022-10-29T23:37:00Z">
          <w:pPr>
            <w:pStyle w:val="Heading3"/>
            <w:numPr>
              <w:ilvl w:val="0"/>
              <w:numId w:val="26"/>
            </w:numPr>
            <w:ind w:left="720" w:hanging="360"/>
          </w:pPr>
        </w:pPrChange>
      </w:pPr>
      <w:del w:id="2743" w:author="nadira firinda" w:date="2022-10-29T23:14:00Z">
        <w:r w:rsidRPr="00006ABF" w:rsidDel="009711D7">
          <w:delText>Jasa Kesehatan dan Kegiatan Sosial</w:delText>
        </w:r>
        <w:r w:rsidR="002B70A5" w:rsidRPr="00006ABF" w:rsidDel="009711D7">
          <w:delText xml:space="preserve"> (G16)</w:delText>
        </w:r>
        <w:bookmarkStart w:id="2744" w:name="_Toc117978960"/>
        <w:bookmarkStart w:id="2745" w:name="_Toc117980608"/>
        <w:bookmarkEnd w:id="2744"/>
        <w:bookmarkEnd w:id="2745"/>
      </w:del>
    </w:p>
    <w:p w14:paraId="64D71E54" w14:textId="0F2D6007" w:rsidR="00E42500" w:rsidRPr="00006ABF" w:rsidDel="009711D7" w:rsidRDefault="00E42500" w:rsidP="00CC4C47">
      <w:pPr>
        <w:spacing w:line="360" w:lineRule="auto"/>
        <w:ind w:firstLine="720"/>
        <w:jc w:val="both"/>
        <w:rPr>
          <w:del w:id="2746" w:author="nadira firinda" w:date="2022-10-29T23:14:00Z"/>
          <w:rFonts w:ascii="Times New Roman" w:hAnsi="Times New Roman" w:cs="Times New Roman"/>
        </w:rPr>
        <w:pPrChange w:id="2747" w:author="nadira firinda" w:date="2022-10-29T23:37:00Z">
          <w:pPr>
            <w:spacing w:line="360" w:lineRule="auto"/>
            <w:ind w:left="426" w:firstLine="425"/>
            <w:jc w:val="both"/>
          </w:pPr>
        </w:pPrChange>
      </w:pPr>
      <w:del w:id="2748" w:author="nadira firinda" w:date="2022-10-29T23:14:00Z">
        <w:r w:rsidRPr="00006ABF" w:rsidDel="009711D7">
          <w:rPr>
            <w:rFonts w:ascii="Times New Roman" w:hAnsi="Times New Roman" w:cs="Times New Roman"/>
          </w:rPr>
          <w:delText>Kategori ini mencakup kegiatan penyediaan jasa kesehatan dan kegiatan sosial, dimulai dari pelayanan kesehatan yang diberikan oleh tenaga profesional terlatih di rumah sakit sampai dengan kegiatan sosial yang tidak melibatkan tenaga kesehatan profesional. Kegiatan penyediaan jasa kesehatan dan kegiatan sosial mencakup: Jasa Rumah Sakit; Jasa Klinik; Jasa Rumah Sakit Lainnya; Praktik Dokter; Jasa Pelayanan Kesehatan yang Dilakukan oleh Paramedis; Jasa Pelayanan Kesehatan Tradisional; Jasa Pelayanan Penunjang Kesehatan; Jasa Angkutan Khusus Pengangkutan Orang Sakit (Medical Evacuation); Jasa Kesehatan Hewan; dan Jasa Kegiatan Sosial (panti wreda, panti asuhan, panti rehabilitasi, dan lain-lain).</w:delText>
        </w:r>
        <w:bookmarkStart w:id="2749" w:name="_Toc117978961"/>
        <w:bookmarkStart w:id="2750" w:name="_Toc117980609"/>
        <w:bookmarkEnd w:id="2749"/>
        <w:bookmarkEnd w:id="2750"/>
      </w:del>
    </w:p>
    <w:p w14:paraId="24317BBF" w14:textId="4927424F" w:rsidR="007E5019" w:rsidRPr="00006ABF" w:rsidDel="009711D7" w:rsidRDefault="007E5019" w:rsidP="00CC4C47">
      <w:pPr>
        <w:pStyle w:val="Heading3"/>
        <w:rPr>
          <w:del w:id="2751" w:author="nadira firinda" w:date="2022-10-29T23:14:00Z"/>
        </w:rPr>
        <w:pPrChange w:id="2752" w:author="nadira firinda" w:date="2022-10-29T23:37:00Z">
          <w:pPr>
            <w:pStyle w:val="Heading3"/>
            <w:numPr>
              <w:ilvl w:val="0"/>
              <w:numId w:val="26"/>
            </w:numPr>
            <w:ind w:left="720" w:hanging="360"/>
          </w:pPr>
        </w:pPrChange>
      </w:pPr>
      <w:del w:id="2753" w:author="nadira firinda" w:date="2022-10-29T23:14:00Z">
        <w:r w:rsidRPr="00006ABF" w:rsidDel="009711D7">
          <w:delText>Jasa Lainnya</w:delText>
        </w:r>
        <w:r w:rsidR="002B70A5" w:rsidRPr="00006ABF" w:rsidDel="009711D7">
          <w:delText xml:space="preserve"> (G17)</w:delText>
        </w:r>
        <w:bookmarkStart w:id="2754" w:name="_Toc117978962"/>
        <w:bookmarkStart w:id="2755" w:name="_Toc117980610"/>
        <w:bookmarkEnd w:id="2754"/>
        <w:bookmarkEnd w:id="2755"/>
      </w:del>
    </w:p>
    <w:p w14:paraId="7320D566" w14:textId="10A25146" w:rsidR="00E42500" w:rsidRPr="00006ABF" w:rsidDel="009711D7" w:rsidRDefault="00E42500" w:rsidP="00CC4C47">
      <w:pPr>
        <w:spacing w:line="360" w:lineRule="auto"/>
        <w:ind w:firstLine="720"/>
        <w:jc w:val="both"/>
        <w:rPr>
          <w:del w:id="2756" w:author="nadira firinda" w:date="2022-10-29T23:14:00Z"/>
          <w:rFonts w:ascii="Times New Roman" w:hAnsi="Times New Roman" w:cs="Times New Roman"/>
        </w:rPr>
        <w:pPrChange w:id="2757" w:author="nadira firinda" w:date="2022-10-29T23:37:00Z">
          <w:pPr>
            <w:spacing w:line="360" w:lineRule="auto"/>
            <w:ind w:left="426" w:firstLine="425"/>
            <w:jc w:val="both"/>
          </w:pPr>
        </w:pPrChange>
      </w:pPr>
      <w:del w:id="2758" w:author="nadira firinda" w:date="2022-10-29T23:14:00Z">
        <w:r w:rsidRPr="00006ABF" w:rsidDel="009711D7">
          <w:rPr>
            <w:rFonts w:ascii="Times New Roman" w:hAnsi="Times New Roman" w:cs="Times New Roman"/>
          </w:rPr>
          <w:delText>Sektor jasa lainnya merupakan kelompok dengan kegiatan yang cukup luas. Cakupan tersebut meliputi: kesenian, hiburan, dan rekreasi; jasa reparasi komputer dan barang keperluan pribadi dan perlengkapan rumah tangga; jasa perorangan yang melayani rumah tangga; kegiatan yang menghasilkan barang dan jasa oleh rumah tangga yang digunakan sendiri untuk memenuhi kebutuhan; jasa swasta lainnya termasuk kegiatan badan internasional, seperti PBB dan perwakilan PBB, Badan Regional, IMF, OECD, dan lain-lain.</w:delText>
        </w:r>
        <w:bookmarkStart w:id="2759" w:name="_Toc117978963"/>
        <w:bookmarkStart w:id="2760" w:name="_Toc117980611"/>
        <w:bookmarkEnd w:id="2759"/>
        <w:bookmarkEnd w:id="2760"/>
      </w:del>
    </w:p>
    <w:p w14:paraId="2D7F7DC4" w14:textId="3E14AD0B" w:rsidR="00B648E8" w:rsidRPr="00006ABF" w:rsidDel="009711D7" w:rsidRDefault="00B648E8" w:rsidP="00CC4C47">
      <w:pPr>
        <w:spacing w:line="360" w:lineRule="auto"/>
        <w:ind w:left="360" w:firstLine="360"/>
        <w:jc w:val="both"/>
        <w:rPr>
          <w:del w:id="2761" w:author="nadira firinda" w:date="2022-10-29T23:14:00Z"/>
          <w:rFonts w:ascii="Times New Roman" w:hAnsi="Times New Roman" w:cs="Times New Roman"/>
        </w:rPr>
        <w:pPrChange w:id="2762" w:author="nadira firinda" w:date="2022-10-29T23:37:00Z">
          <w:pPr>
            <w:spacing w:line="360" w:lineRule="auto"/>
            <w:ind w:left="360" w:firstLine="360"/>
            <w:jc w:val="both"/>
          </w:pPr>
        </w:pPrChange>
      </w:pPr>
      <w:bookmarkStart w:id="2763" w:name="_Toc117978964"/>
      <w:bookmarkStart w:id="2764" w:name="_Toc117980612"/>
      <w:bookmarkEnd w:id="2763"/>
      <w:bookmarkEnd w:id="2764"/>
    </w:p>
    <w:p w14:paraId="34ACF56C" w14:textId="3A3F44D4" w:rsidR="00C520F0" w:rsidRPr="00006ABF" w:rsidDel="009711D7" w:rsidRDefault="00C520F0" w:rsidP="00CC4C47">
      <w:pPr>
        <w:spacing w:line="360" w:lineRule="auto"/>
        <w:ind w:left="360" w:firstLine="360"/>
        <w:jc w:val="both"/>
        <w:rPr>
          <w:del w:id="2765" w:author="nadira firinda" w:date="2022-10-29T23:14:00Z"/>
          <w:rFonts w:ascii="Times New Roman" w:hAnsi="Times New Roman" w:cs="Times New Roman"/>
        </w:rPr>
        <w:pPrChange w:id="2766" w:author="nadira firinda" w:date="2022-10-29T23:37:00Z">
          <w:pPr>
            <w:spacing w:line="360" w:lineRule="auto"/>
            <w:ind w:left="360" w:firstLine="360"/>
            <w:jc w:val="both"/>
          </w:pPr>
        </w:pPrChange>
      </w:pPr>
      <w:bookmarkStart w:id="2767" w:name="_Toc117978965"/>
      <w:bookmarkStart w:id="2768" w:name="_Toc117980613"/>
      <w:bookmarkEnd w:id="2767"/>
      <w:bookmarkEnd w:id="2768"/>
    </w:p>
    <w:p w14:paraId="1AC2D936" w14:textId="4860DA17" w:rsidR="007712C8" w:rsidRPr="009711D7" w:rsidDel="009711D7" w:rsidRDefault="007712C8" w:rsidP="00CC4C47">
      <w:pPr>
        <w:spacing w:line="360" w:lineRule="auto"/>
        <w:jc w:val="both"/>
        <w:rPr>
          <w:del w:id="2769" w:author="nadira firinda" w:date="2022-10-29T23:14:00Z"/>
          <w:rFonts w:ascii="Times New Roman" w:hAnsi="Times New Roman" w:cs="Times New Roman"/>
          <w:sz w:val="20"/>
          <w:szCs w:val="20"/>
        </w:rPr>
        <w:pPrChange w:id="2770" w:author="nadira firinda" w:date="2022-10-29T23:37:00Z">
          <w:pPr>
            <w:jc w:val="both"/>
          </w:pPr>
        </w:pPrChange>
      </w:pPr>
      <w:del w:id="2771" w:author="nadira firinda" w:date="2022-10-29T23:14:00Z">
        <w:r w:rsidRPr="009711D7" w:rsidDel="009711D7">
          <w:rPr>
            <w:rFonts w:ascii="Times New Roman" w:hAnsi="Times New Roman" w:cs="Times New Roman"/>
            <w:sz w:val="20"/>
            <w:szCs w:val="20"/>
          </w:rPr>
          <w:br w:type="page"/>
        </w:r>
      </w:del>
    </w:p>
    <w:p w14:paraId="656E7DB4" w14:textId="469B81A4" w:rsidR="002A37FF" w:rsidRPr="00006ABF" w:rsidRDefault="000516BE" w:rsidP="00CC4C47">
      <w:pPr>
        <w:pStyle w:val="Heading1"/>
      </w:pPr>
      <w:del w:id="2772" w:author="nadira firinda" w:date="2022-10-29T23:14:00Z">
        <w:r w:rsidRPr="00006ABF" w:rsidDel="009711D7">
          <w:rPr>
            <w:sz w:val="22"/>
            <w:szCs w:val="18"/>
          </w:rPr>
          <w:delText xml:space="preserve"> </w:delText>
        </w:r>
      </w:del>
      <w:bookmarkStart w:id="2773" w:name="_Toc117980614"/>
      <w:r w:rsidR="002A37FF" w:rsidRPr="00006ABF">
        <w:t>METODOLOGI DAN DATA</w:t>
      </w:r>
      <w:bookmarkEnd w:id="2773"/>
    </w:p>
    <w:p w14:paraId="41288906" w14:textId="77777777" w:rsidR="007712C8" w:rsidRPr="00006ABF" w:rsidRDefault="007712C8" w:rsidP="00CC4C47">
      <w:pPr>
        <w:spacing w:line="360" w:lineRule="auto"/>
        <w:rPr>
          <w:rFonts w:ascii="Times New Roman" w:hAnsi="Times New Roman" w:cs="Times New Roman"/>
          <w:sz w:val="20"/>
          <w:szCs w:val="20"/>
          <w:rPrChange w:id="2774" w:author="Prasasti Karunia Farista Ananto" w:date="2021-10-14T16:56:00Z">
            <w:rPr>
              <w:sz w:val="20"/>
              <w:szCs w:val="20"/>
            </w:rPr>
          </w:rPrChange>
        </w:rPr>
        <w:pPrChange w:id="2775" w:author="nadira firinda" w:date="2022-10-29T23:37:00Z">
          <w:pPr/>
        </w:pPrChange>
      </w:pPr>
    </w:p>
    <w:p w14:paraId="2AC3BE08" w14:textId="77777777" w:rsidR="00697221" w:rsidRPr="00006ABF" w:rsidRDefault="00697221" w:rsidP="00CC4C47">
      <w:pPr>
        <w:pStyle w:val="ListParagraph"/>
        <w:keepNext/>
        <w:keepLines/>
        <w:numPr>
          <w:ilvl w:val="0"/>
          <w:numId w:val="6"/>
        </w:numPr>
        <w:spacing w:before="40" w:after="0" w:line="360" w:lineRule="auto"/>
        <w:contextualSpacing w:val="0"/>
        <w:outlineLvl w:val="1"/>
        <w:rPr>
          <w:ins w:id="2776" w:author="Prasasti Karunia Farista Ananto" w:date="2021-10-12T14:15:00Z"/>
          <w:rFonts w:ascii="Times New Roman" w:eastAsiaTheme="majorEastAsia" w:hAnsi="Times New Roman" w:cs="Times New Roman"/>
          <w:b/>
          <w:bCs/>
          <w:vanish/>
        </w:rPr>
      </w:pPr>
      <w:bookmarkStart w:id="2777" w:name="_Toc84944504"/>
      <w:bookmarkStart w:id="2778" w:name="_Toc84944596"/>
      <w:bookmarkStart w:id="2779" w:name="_Toc84944687"/>
      <w:bookmarkStart w:id="2780" w:name="_Toc117978967"/>
      <w:bookmarkStart w:id="2781" w:name="_Toc117980615"/>
      <w:bookmarkEnd w:id="2777"/>
      <w:bookmarkEnd w:id="2778"/>
      <w:bookmarkEnd w:id="2779"/>
      <w:bookmarkEnd w:id="2780"/>
      <w:bookmarkEnd w:id="2781"/>
    </w:p>
    <w:p w14:paraId="6CCE70D3" w14:textId="1D3E0BD8" w:rsidR="00D16A89" w:rsidRDefault="00D16A89" w:rsidP="00CC4C47">
      <w:pPr>
        <w:pStyle w:val="Heading2"/>
        <w:rPr>
          <w:ins w:id="2782" w:author="nadira firinda" w:date="2022-10-29T23:39:00Z"/>
        </w:rPr>
      </w:pPr>
      <w:bookmarkStart w:id="2783" w:name="_Toc117980616"/>
      <w:ins w:id="2784" w:author="nadira firinda" w:date="2022-10-29T23:39:00Z">
        <w:r>
          <w:t>Stylized Facts</w:t>
        </w:r>
      </w:ins>
    </w:p>
    <w:p w14:paraId="5D8B9BDE" w14:textId="77777777" w:rsidR="00D16A89" w:rsidRPr="0069174C" w:rsidRDefault="00D16A89" w:rsidP="00D16A89">
      <w:pPr>
        <w:spacing w:before="120" w:after="120" w:line="276" w:lineRule="auto"/>
        <w:ind w:firstLine="567"/>
        <w:jc w:val="both"/>
        <w:rPr>
          <w:ins w:id="2785" w:author="nadira firinda" w:date="2022-10-29T23:39:00Z"/>
          <w:rFonts w:ascii="Frutiger 45 Light" w:hAnsi="Frutiger 45 Light"/>
          <w:sz w:val="24"/>
          <w:szCs w:val="24"/>
        </w:rPr>
      </w:pPr>
      <w:ins w:id="2786" w:author="nadira firinda" w:date="2022-10-29T23:39:00Z">
        <w:r w:rsidRPr="0069174C">
          <w:rPr>
            <w:rFonts w:ascii="Frutiger 45 Light" w:hAnsi="Frutiger 45 Light"/>
            <w:sz w:val="24"/>
            <w:szCs w:val="24"/>
          </w:rPr>
          <w:t xml:space="preserve">Variabel yang diamati pada blok sektor riill meliputi Konsumsi Swasta, Konsumsi pemerintah, Investasi bangunan, investasi nonbangunan, LU konstruksi, LU Perdagangan, LU Industri Pengolahan, LU Transportasi pergudangan, LU administrasi pemerintahan, dan LU pertambangan. </w:t>
        </w:r>
      </w:ins>
    </w:p>
    <w:tbl>
      <w:tblPr>
        <w:tblStyle w:val="TableGrid"/>
        <w:tblW w:w="992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49"/>
        <w:gridCol w:w="3524"/>
        <w:gridCol w:w="3350"/>
      </w:tblGrid>
      <w:tr w:rsidR="00D16A89" w:rsidRPr="0069174C" w14:paraId="70B33675" w14:textId="77777777" w:rsidTr="007275DA">
        <w:trPr>
          <w:ins w:id="2787" w:author="nadira firinda" w:date="2022-10-29T23:39:00Z"/>
        </w:trPr>
        <w:tc>
          <w:tcPr>
            <w:tcW w:w="3025" w:type="dxa"/>
          </w:tcPr>
          <w:p w14:paraId="4FE77B6C" w14:textId="77777777" w:rsidR="00D16A89" w:rsidRPr="0069174C" w:rsidRDefault="00D16A89" w:rsidP="007275DA">
            <w:pPr>
              <w:keepNext/>
              <w:spacing w:before="120" w:after="240" w:line="288" w:lineRule="auto"/>
              <w:ind w:right="-29"/>
              <w:jc w:val="center"/>
              <w:rPr>
                <w:ins w:id="2788" w:author="nadira firinda" w:date="2022-10-29T23:39:00Z"/>
                <w:rFonts w:ascii="Frutiger 45 Light" w:hAnsi="Frutiger 45 Light"/>
              </w:rPr>
            </w:pPr>
            <w:ins w:id="2789" w:author="nadira firinda" w:date="2022-10-29T23:39:00Z">
              <w:r>
                <w:rPr>
                  <w:rFonts w:ascii="Frutiger 45 Light" w:hAnsi="Frutiger 45 Light"/>
                  <w:noProof/>
                  <w:lang w:val="en-US"/>
                </w:rPr>
                <mc:AlternateContent>
                  <mc:Choice Requires="wps">
                    <w:drawing>
                      <wp:anchor distT="0" distB="0" distL="114300" distR="114300" simplePos="0" relativeHeight="251668480" behindDoc="0" locked="0" layoutInCell="1" allowOverlap="1" wp14:anchorId="3B91CBB5" wp14:editId="6340C135">
                        <wp:simplePos x="0" y="0"/>
                        <wp:positionH relativeFrom="column">
                          <wp:posOffset>-300990</wp:posOffset>
                        </wp:positionH>
                        <wp:positionV relativeFrom="paragraph">
                          <wp:posOffset>693888</wp:posOffset>
                        </wp:positionV>
                        <wp:extent cx="412750" cy="204470"/>
                        <wp:effectExtent l="0" t="0" r="0" b="5080"/>
                        <wp:wrapNone/>
                        <wp:docPr id="237" name="Text Box 237"/>
                        <wp:cNvGraphicFramePr/>
                        <a:graphic xmlns:a="http://schemas.openxmlformats.org/drawingml/2006/main">
                          <a:graphicData uri="http://schemas.microsoft.com/office/word/2010/wordprocessingShape">
                            <wps:wsp>
                              <wps:cNvSpPr txBox="1"/>
                              <wps:spPr>
                                <a:xfrm>
                                  <a:off x="0" y="0"/>
                                  <a:ext cx="412750" cy="204470"/>
                                </a:xfrm>
                                <a:prstGeom prst="rect">
                                  <a:avLst/>
                                </a:prstGeom>
                                <a:noFill/>
                                <a:ln w="6350">
                                  <a:noFill/>
                                </a:ln>
                              </wps:spPr>
                              <wps:txbx>
                                <w:txbxContent>
                                  <w:p w14:paraId="68BCA23A" w14:textId="77777777" w:rsidR="00D16A89" w:rsidRPr="007275DA" w:rsidRDefault="00D16A89" w:rsidP="00D16A89">
                                    <w:pPr>
                                      <w:jc w:val="center"/>
                                      <w:rPr>
                                        <w:sz w:val="10"/>
                                        <w:szCs w:val="10"/>
                                      </w:rPr>
                                    </w:pPr>
                                    <w:r w:rsidRPr="007275DA">
                                      <w:rPr>
                                        <w:sz w:val="10"/>
                                        <w:szCs w:val="10"/>
                                      </w:rPr>
                                      <w:t>YoY(%)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91CBB5" id="Text Box 237" o:spid="_x0000_s1036" type="#_x0000_t202" style="position:absolute;left:0;text-align:left;margin-left:-23.7pt;margin-top:54.65pt;width:32.5pt;height:16.1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" filled="f" stroked="f" strokeweight=".5pt">
                        <v:textbox>
                          <w:txbxContent>
                            <w:p w14:paraId="68BCA23A" w14:textId="77777777" w:rsidR="00D16A89" w:rsidRPr="007275DA" w:rsidRDefault="00D16A89" w:rsidP="00D16A89">
                              <w:pPr>
                                <w:jc w:val="center"/>
                                <w:rPr>
                                  <w:sz w:val="10"/>
                                  <w:szCs w:val="10"/>
                                </w:rPr>
                              </w:pPr>
                              <w:r w:rsidRPr="007275DA">
                                <w:rPr>
                                  <w:sz w:val="10"/>
                                  <w:szCs w:val="10"/>
                                </w:rPr>
                                <w:t>YoY(%)</w:t>
                              </w:r>
                            </w:p>
                          </w:txbxContent>
                        </v:textbox>
                      </v:shape>
                    </w:pict>
                  </mc:Fallback>
                </mc:AlternateContent>
              </w:r>
              <w:r w:rsidRPr="0069174C">
                <w:rPr>
                  <w:rFonts w:ascii="Frutiger 45 Light" w:hAnsi="Frutiger 45 Light"/>
                  <w:lang w:val="en-US"/>
                </w:rPr>
                <w:object w:dxaOrig="7189" w:dyaOrig="5365" w14:anchorId="22106415">
                  <v:shape id="_x0000_i3870" type="#_x0000_t75" style="width:141.6pt;height:134.3pt" o:ole="">
                    <v:imagedata r:id="rId16" o:title=""/>
                  </v:shape>
                  <o:OLEObject Type="Embed" ProgID="EViews.Workfile.2" ShapeID="_x0000_i3870" DrawAspect="Content" ObjectID="_1728592394" r:id="rId17"/>
                </w:object>
              </w:r>
            </w:ins>
          </w:p>
          <w:p w14:paraId="7E76CE06" w14:textId="77777777" w:rsidR="00D16A89" w:rsidRPr="0069174C" w:rsidRDefault="00D16A89" w:rsidP="007275DA">
            <w:pPr>
              <w:pStyle w:val="Caption"/>
              <w:rPr>
                <w:ins w:id="2790" w:author="nadira firinda" w:date="2022-10-29T23:39:00Z"/>
                <w:rFonts w:ascii="Frutiger 45 Light" w:hAnsi="Frutiger 45 Light"/>
              </w:rPr>
            </w:pPr>
            <w:bookmarkStart w:id="2791" w:name="_Ref117714822"/>
            <w:bookmarkStart w:id="2792" w:name="_Ref117714767"/>
            <w:ins w:id="2793" w:author="nadira firinda" w:date="2022-10-29T23:39:00Z">
              <w:r w:rsidRPr="0069174C">
                <w:rPr>
                  <w:rFonts w:ascii="Frutiger 45 Light" w:hAnsi="Frutiger 45 Light"/>
                </w:rPr>
                <w:t xml:space="preserve">Grafik </w:t>
              </w:r>
              <w:r w:rsidRPr="0069174C">
                <w:rPr>
                  <w:rFonts w:ascii="Frutiger 45 Light" w:hAnsi="Frutiger 45 Light"/>
                </w:rPr>
                <w:fldChar w:fldCharType="begin"/>
              </w:r>
              <w:r w:rsidRPr="0069174C">
                <w:rPr>
                  <w:rFonts w:ascii="Frutiger 45 Light" w:hAnsi="Frutiger 45 Light"/>
                </w:rPr>
                <w:instrText xml:space="preserve"> STYLEREF 1 \s </w:instrText>
              </w:r>
              <w:r w:rsidRPr="0069174C">
                <w:rPr>
                  <w:rFonts w:ascii="Frutiger 45 Light" w:hAnsi="Frutiger 45 Light"/>
                </w:rPr>
                <w:fldChar w:fldCharType="separate"/>
              </w:r>
              <w:r>
                <w:rPr>
                  <w:rFonts w:ascii="Frutiger 45 Light" w:hAnsi="Frutiger 45 Light"/>
                  <w:noProof/>
                </w:rPr>
                <w:t>II</w:t>
              </w:r>
              <w:r w:rsidRPr="0069174C">
                <w:rPr>
                  <w:rFonts w:ascii="Frutiger 45 Light" w:hAnsi="Frutiger 45 Light"/>
                </w:rPr>
                <w:fldChar w:fldCharType="end"/>
              </w:r>
              <w:r w:rsidRPr="0069174C">
                <w:rPr>
                  <w:rFonts w:ascii="Frutiger 45 Light" w:hAnsi="Frutiger 45 Light"/>
                </w:rPr>
                <w:t>.</w:t>
              </w:r>
              <w:r w:rsidRPr="0069174C">
                <w:rPr>
                  <w:rFonts w:ascii="Frutiger 45 Light" w:hAnsi="Frutiger 45 Light"/>
                </w:rPr>
                <w:fldChar w:fldCharType="begin"/>
              </w:r>
              <w:r w:rsidRPr="0069174C">
                <w:rPr>
                  <w:rFonts w:ascii="Frutiger 45 Light" w:hAnsi="Frutiger 45 Light"/>
                </w:rPr>
                <w:instrText xml:space="preserve"> SEQ Grafik \* ARABIC \s 1 </w:instrText>
              </w:r>
              <w:r w:rsidRPr="0069174C">
                <w:rPr>
                  <w:rFonts w:ascii="Frutiger 45 Light" w:hAnsi="Frutiger 45 Light"/>
                </w:rPr>
                <w:fldChar w:fldCharType="separate"/>
              </w:r>
              <w:r>
                <w:rPr>
                  <w:rFonts w:ascii="Frutiger 45 Light" w:hAnsi="Frutiger 45 Light"/>
                  <w:noProof/>
                </w:rPr>
                <w:t>1</w:t>
              </w:r>
              <w:r w:rsidRPr="0069174C">
                <w:rPr>
                  <w:rFonts w:ascii="Frutiger 45 Light" w:hAnsi="Frutiger 45 Light"/>
                </w:rPr>
                <w:fldChar w:fldCharType="end"/>
              </w:r>
              <w:bookmarkEnd w:id="2791"/>
              <w:r w:rsidRPr="0069174C">
                <w:rPr>
                  <w:rFonts w:ascii="Frutiger 45 Light" w:hAnsi="Frutiger 45 Light"/>
                  <w:lang w:val="en-US"/>
                </w:rPr>
                <w:t xml:space="preserve"> LU Konstruksi dan Investasi Bangunan</w:t>
              </w:r>
              <w:bookmarkEnd w:id="2792"/>
            </w:ins>
          </w:p>
        </w:tc>
        <w:tc>
          <w:tcPr>
            <w:tcW w:w="3495" w:type="dxa"/>
          </w:tcPr>
          <w:p w14:paraId="2ECABCAF" w14:textId="77777777" w:rsidR="00D16A89" w:rsidRPr="0069174C" w:rsidRDefault="00D16A89" w:rsidP="007275DA">
            <w:pPr>
              <w:keepNext/>
              <w:spacing w:before="120" w:after="240" w:line="288" w:lineRule="auto"/>
              <w:ind w:right="-29"/>
              <w:jc w:val="center"/>
              <w:rPr>
                <w:ins w:id="2794" w:author="nadira firinda" w:date="2022-10-29T23:39:00Z"/>
                <w:rFonts w:ascii="Frutiger 45 Light" w:hAnsi="Frutiger 45 Light"/>
              </w:rPr>
            </w:pPr>
            <w:ins w:id="2795" w:author="nadira firinda" w:date="2022-10-29T23:39:00Z">
              <w:r>
                <w:rPr>
                  <w:rFonts w:ascii="Frutiger 45 Light" w:hAnsi="Frutiger 45 Light"/>
                  <w:noProof/>
                  <w:lang w:val="en-US"/>
                </w:rPr>
                <mc:AlternateContent>
                  <mc:Choice Requires="wps">
                    <w:drawing>
                      <wp:anchor distT="0" distB="0" distL="114300" distR="114300" simplePos="0" relativeHeight="251667456" behindDoc="0" locked="0" layoutInCell="1" allowOverlap="1" wp14:anchorId="46410205" wp14:editId="46F745A5">
                        <wp:simplePos x="0" y="0"/>
                        <wp:positionH relativeFrom="column">
                          <wp:posOffset>1988820</wp:posOffset>
                        </wp:positionH>
                        <wp:positionV relativeFrom="paragraph">
                          <wp:posOffset>663141</wp:posOffset>
                        </wp:positionV>
                        <wp:extent cx="412750" cy="204470"/>
                        <wp:effectExtent l="0" t="0" r="0" b="5080"/>
                        <wp:wrapNone/>
                        <wp:docPr id="238" name="Text Box 238"/>
                        <wp:cNvGraphicFramePr/>
                        <a:graphic xmlns:a="http://schemas.openxmlformats.org/drawingml/2006/main">
                          <a:graphicData uri="http://schemas.microsoft.com/office/word/2010/wordprocessingShape">
                            <wps:wsp>
                              <wps:cNvSpPr txBox="1"/>
                              <wps:spPr>
                                <a:xfrm>
                                  <a:off x="0" y="0"/>
                                  <a:ext cx="412750" cy="204470"/>
                                </a:xfrm>
                                <a:prstGeom prst="rect">
                                  <a:avLst/>
                                </a:prstGeom>
                                <a:noFill/>
                                <a:ln w="6350">
                                  <a:noFill/>
                                </a:ln>
                              </wps:spPr>
                              <wps:txbx>
                                <w:txbxContent>
                                  <w:p w14:paraId="07BD4791" w14:textId="77777777" w:rsidR="00D16A89" w:rsidRPr="007275DA" w:rsidRDefault="00D16A89" w:rsidP="00D16A89">
                                    <w:pPr>
                                      <w:jc w:val="center"/>
                                      <w:rPr>
                                        <w:sz w:val="10"/>
                                        <w:szCs w:val="10"/>
                                      </w:rPr>
                                    </w:pPr>
                                    <w:r w:rsidRPr="007275DA">
                                      <w:rPr>
                                        <w:sz w:val="10"/>
                                        <w:szCs w:val="10"/>
                                      </w:rPr>
                                      <w:t>YoY(%)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410205" id="Text Box 238" o:spid="_x0000_s1037" type="#_x0000_t202" style="position:absolute;left:0;text-align:left;margin-left:156.6pt;margin-top:52.2pt;width:32.5pt;height:16.1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" filled="f" stroked="f" strokeweight=".5pt">
                        <v:textbox>
                          <w:txbxContent>
                            <w:p w14:paraId="07BD4791" w14:textId="77777777" w:rsidR="00D16A89" w:rsidRPr="007275DA" w:rsidRDefault="00D16A89" w:rsidP="00D16A89">
                              <w:pPr>
                                <w:jc w:val="center"/>
                                <w:rPr>
                                  <w:sz w:val="10"/>
                                  <w:szCs w:val="10"/>
                                </w:rPr>
                              </w:pPr>
                              <w:r w:rsidRPr="007275DA">
                                <w:rPr>
                                  <w:sz w:val="10"/>
                                  <w:szCs w:val="10"/>
                                </w:rPr>
                                <w:t>YoY(%)</w:t>
                              </w:r>
                            </w:p>
                          </w:txbxContent>
                        </v:textbox>
                      </v:shape>
                    </w:pict>
                  </mc:Fallback>
                </mc:AlternateContent>
              </w:r>
              <w:r>
                <w:rPr>
                  <w:rFonts w:ascii="Frutiger 45 Light" w:hAnsi="Frutiger 45 Light"/>
                  <w:noProof/>
                  <w:lang w:val="en-US"/>
                </w:rPr>
                <mc:AlternateContent>
                  <mc:Choice Requires="wps">
                    <w:drawing>
                      <wp:anchor distT="0" distB="0" distL="114300" distR="114300" simplePos="0" relativeHeight="251666432" behindDoc="0" locked="0" layoutInCell="1" allowOverlap="1" wp14:anchorId="17379DE4" wp14:editId="4BB0EA3A">
                        <wp:simplePos x="0" y="0"/>
                        <wp:positionH relativeFrom="column">
                          <wp:posOffset>-130677</wp:posOffset>
                        </wp:positionH>
                        <wp:positionV relativeFrom="paragraph">
                          <wp:posOffset>656457</wp:posOffset>
                        </wp:positionV>
                        <wp:extent cx="413084" cy="204537"/>
                        <wp:effectExtent l="0" t="0" r="0" b="5080"/>
                        <wp:wrapNone/>
                        <wp:docPr id="239" name="Text Box 239"/>
                        <wp:cNvGraphicFramePr/>
                        <a:graphic xmlns:a="http://schemas.openxmlformats.org/drawingml/2006/main">
                          <a:graphicData uri="http://schemas.microsoft.com/office/word/2010/wordprocessingShape">
                            <wps:wsp>
                              <wps:cNvSpPr txBox="1"/>
                              <wps:spPr>
                                <a:xfrm>
                                  <a:off x="0" y="0"/>
                                  <a:ext cx="413084" cy="204537"/>
                                </a:xfrm>
                                <a:prstGeom prst="rect">
                                  <a:avLst/>
                                </a:prstGeom>
                                <a:noFill/>
                                <a:ln w="6350">
                                  <a:noFill/>
                                </a:ln>
                              </wps:spPr>
                              <wps:txbx>
                                <w:txbxContent>
                                  <w:p w14:paraId="5BBFAC8C" w14:textId="77777777" w:rsidR="00D16A89" w:rsidRPr="007275DA" w:rsidRDefault="00D16A89" w:rsidP="00D16A89">
                                    <w:pPr>
                                      <w:jc w:val="center"/>
                                      <w:rPr>
                                        <w:sz w:val="10"/>
                                        <w:szCs w:val="10"/>
                                      </w:rPr>
                                    </w:pPr>
                                    <w:r w:rsidRPr="007275DA">
                                      <w:rPr>
                                        <w:sz w:val="10"/>
                                        <w:szCs w:val="10"/>
                                      </w:rPr>
                                      <w:t>YoY(%)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379DE4" id="Text Box 239" o:spid="_x0000_s1038" type="#_x0000_t202" style="position:absolute;left:0;text-align:left;margin-left:-10.3pt;margin-top:51.7pt;width:32.55pt;height:16.1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" filled="f" stroked="f" strokeweight=".5pt">
                        <v:textbox>
                          <w:txbxContent>
                            <w:p w14:paraId="5BBFAC8C" w14:textId="77777777" w:rsidR="00D16A89" w:rsidRPr="007275DA" w:rsidRDefault="00D16A89" w:rsidP="00D16A89">
                              <w:pPr>
                                <w:jc w:val="center"/>
                                <w:rPr>
                                  <w:sz w:val="10"/>
                                  <w:szCs w:val="10"/>
                                </w:rPr>
                              </w:pPr>
                              <w:r w:rsidRPr="007275DA">
                                <w:rPr>
                                  <w:sz w:val="10"/>
                                  <w:szCs w:val="10"/>
                                </w:rPr>
                                <w:t>YoY(%)</w:t>
                              </w:r>
                            </w:p>
                          </w:txbxContent>
                        </v:textbox>
                      </v:shape>
                    </w:pict>
                  </mc:Fallback>
                </mc:AlternateContent>
              </w:r>
              <w:r w:rsidRPr="0069174C">
                <w:rPr>
                  <w:rFonts w:ascii="Frutiger 45 Light" w:hAnsi="Frutiger 45 Light"/>
                  <w:sz w:val="24"/>
                  <w:szCs w:val="24"/>
                  <w:lang w:val="en-US"/>
                </w:rPr>
                <w:object w:dxaOrig="8964" w:dyaOrig="5353" w14:anchorId="69DC41A2">
                  <v:shape id="_x0000_i3871" type="#_x0000_t75" style="width:165.2pt;height:135.55pt" o:ole="">
                    <v:imagedata r:id="rId18" o:title=""/>
                  </v:shape>
                  <o:OLEObject Type="Embed" ProgID="EViews.Workfile.2" ShapeID="_x0000_i3871" DrawAspect="Content" ObjectID="_1728592395" r:id="rId19"/>
                </w:object>
              </w:r>
            </w:ins>
          </w:p>
          <w:p w14:paraId="32B54CD5" w14:textId="77777777" w:rsidR="00D16A89" w:rsidRPr="0069174C" w:rsidRDefault="00D16A89" w:rsidP="007275DA">
            <w:pPr>
              <w:pStyle w:val="Caption"/>
              <w:rPr>
                <w:ins w:id="2796" w:author="nadira firinda" w:date="2022-10-29T23:39:00Z"/>
                <w:rFonts w:ascii="Frutiger 45 Light" w:hAnsi="Frutiger 45 Light" w:cstheme="minorHAnsi"/>
                <w:color w:val="000000"/>
                <w:sz w:val="24"/>
                <w:szCs w:val="24"/>
              </w:rPr>
            </w:pPr>
            <w:bookmarkStart w:id="2797" w:name="_Ref117714810"/>
            <w:ins w:id="2798" w:author="nadira firinda" w:date="2022-10-29T23:39:00Z">
              <w:r w:rsidRPr="0069174C">
                <w:rPr>
                  <w:rFonts w:ascii="Frutiger 45 Light" w:hAnsi="Frutiger 45 Light"/>
                </w:rPr>
                <w:t xml:space="preserve">Grafik </w:t>
              </w:r>
              <w:r w:rsidRPr="0069174C">
                <w:rPr>
                  <w:rFonts w:ascii="Frutiger 45 Light" w:hAnsi="Frutiger 45 Light"/>
                </w:rPr>
                <w:fldChar w:fldCharType="begin"/>
              </w:r>
              <w:r w:rsidRPr="0069174C">
                <w:rPr>
                  <w:rFonts w:ascii="Frutiger 45 Light" w:hAnsi="Frutiger 45 Light"/>
                </w:rPr>
                <w:instrText xml:space="preserve"> STYLEREF 1 \s </w:instrText>
              </w:r>
              <w:r w:rsidRPr="0069174C">
                <w:rPr>
                  <w:rFonts w:ascii="Frutiger 45 Light" w:hAnsi="Frutiger 45 Light"/>
                </w:rPr>
                <w:fldChar w:fldCharType="separate"/>
              </w:r>
              <w:r>
                <w:rPr>
                  <w:rFonts w:ascii="Frutiger 45 Light" w:hAnsi="Frutiger 45 Light"/>
                  <w:noProof/>
                </w:rPr>
                <w:t>II</w:t>
              </w:r>
              <w:r w:rsidRPr="0069174C">
                <w:rPr>
                  <w:rFonts w:ascii="Frutiger 45 Light" w:hAnsi="Frutiger 45 Light"/>
                </w:rPr>
                <w:fldChar w:fldCharType="end"/>
              </w:r>
              <w:r w:rsidRPr="0069174C">
                <w:rPr>
                  <w:rFonts w:ascii="Frutiger 45 Light" w:hAnsi="Frutiger 45 Light"/>
                </w:rPr>
                <w:t>.</w:t>
              </w:r>
              <w:r w:rsidRPr="0069174C">
                <w:rPr>
                  <w:rFonts w:ascii="Frutiger 45 Light" w:hAnsi="Frutiger 45 Light"/>
                </w:rPr>
                <w:fldChar w:fldCharType="begin"/>
              </w:r>
              <w:r w:rsidRPr="0069174C">
                <w:rPr>
                  <w:rFonts w:ascii="Frutiger 45 Light" w:hAnsi="Frutiger 45 Light"/>
                </w:rPr>
                <w:instrText xml:space="preserve"> SEQ Grafik \* ARABIC \s 1 </w:instrText>
              </w:r>
              <w:r w:rsidRPr="0069174C">
                <w:rPr>
                  <w:rFonts w:ascii="Frutiger 45 Light" w:hAnsi="Frutiger 45 Light"/>
                </w:rPr>
                <w:fldChar w:fldCharType="separate"/>
              </w:r>
              <w:r>
                <w:rPr>
                  <w:rFonts w:ascii="Frutiger 45 Light" w:hAnsi="Frutiger 45 Light"/>
                  <w:noProof/>
                </w:rPr>
                <w:t>2</w:t>
              </w:r>
              <w:r w:rsidRPr="0069174C">
                <w:rPr>
                  <w:rFonts w:ascii="Frutiger 45 Light" w:hAnsi="Frutiger 45 Light"/>
                </w:rPr>
                <w:fldChar w:fldCharType="end"/>
              </w:r>
              <w:bookmarkEnd w:id="2797"/>
              <w:r w:rsidRPr="0069174C">
                <w:rPr>
                  <w:rFonts w:ascii="Frutiger 45 Light" w:hAnsi="Frutiger 45 Light"/>
                  <w:lang w:val="en-US"/>
                </w:rPr>
                <w:t xml:space="preserve"> LU Perdagangan dan Konsumsi Swasta</w:t>
              </w:r>
            </w:ins>
          </w:p>
        </w:tc>
        <w:tc>
          <w:tcPr>
            <w:tcW w:w="3403" w:type="dxa"/>
          </w:tcPr>
          <w:p w14:paraId="70515740" w14:textId="77777777" w:rsidR="00D16A89" w:rsidRPr="0069174C" w:rsidRDefault="00D16A89" w:rsidP="007275DA">
            <w:pPr>
              <w:keepNext/>
              <w:spacing w:before="120" w:after="240" w:line="288" w:lineRule="auto"/>
              <w:ind w:right="-29"/>
              <w:jc w:val="center"/>
              <w:rPr>
                <w:ins w:id="2799" w:author="nadira firinda" w:date="2022-10-29T23:39:00Z"/>
                <w:rFonts w:ascii="Frutiger 45 Light" w:hAnsi="Frutiger 45 Light"/>
              </w:rPr>
            </w:pPr>
            <w:ins w:id="2800" w:author="nadira firinda" w:date="2022-10-29T23:39:00Z">
              <w:r w:rsidRPr="0069174C">
                <w:rPr>
                  <w:rFonts w:ascii="Frutiger 45 Light" w:hAnsi="Frutiger 45 Light"/>
                  <w:sz w:val="24"/>
                  <w:szCs w:val="24"/>
                  <w:lang w:val="en-US"/>
                </w:rPr>
                <w:object w:dxaOrig="7141" w:dyaOrig="5365" w14:anchorId="41CED30C">
                  <v:shape id="_x0000_i3872" type="#_x0000_t75" style="width:146.4pt;height:135.55pt" o:ole="">
                    <v:imagedata r:id="rId20" o:title=""/>
                  </v:shape>
                  <o:OLEObject Type="Embed" ProgID="EViews.Workfile.2" ShapeID="_x0000_i3872" DrawAspect="Content" ObjectID="_1728592396" r:id="rId21"/>
                </w:object>
              </w:r>
            </w:ins>
          </w:p>
          <w:p w14:paraId="7B8D2436" w14:textId="77777777" w:rsidR="00D16A89" w:rsidRPr="0069174C" w:rsidRDefault="00D16A89" w:rsidP="007275DA">
            <w:pPr>
              <w:pStyle w:val="Caption"/>
              <w:rPr>
                <w:ins w:id="2801" w:author="nadira firinda" w:date="2022-10-29T23:39:00Z"/>
                <w:rFonts w:ascii="Frutiger 45 Light" w:hAnsi="Frutiger 45 Light" w:cstheme="minorHAnsi"/>
                <w:color w:val="000000"/>
                <w:sz w:val="24"/>
                <w:szCs w:val="24"/>
              </w:rPr>
            </w:pPr>
            <w:bookmarkStart w:id="2802" w:name="_Ref117714834"/>
            <w:ins w:id="2803" w:author="nadira firinda" w:date="2022-10-29T23:39:00Z">
              <w:r w:rsidRPr="0069174C">
                <w:rPr>
                  <w:rFonts w:ascii="Frutiger 45 Light" w:hAnsi="Frutiger 45 Light"/>
                </w:rPr>
                <w:t xml:space="preserve">Grafik </w:t>
              </w:r>
              <w:r w:rsidRPr="0069174C">
                <w:rPr>
                  <w:rFonts w:ascii="Frutiger 45 Light" w:hAnsi="Frutiger 45 Light"/>
                </w:rPr>
                <w:fldChar w:fldCharType="begin"/>
              </w:r>
              <w:r w:rsidRPr="0069174C">
                <w:rPr>
                  <w:rFonts w:ascii="Frutiger 45 Light" w:hAnsi="Frutiger 45 Light"/>
                </w:rPr>
                <w:instrText xml:space="preserve"> STYLEREF 1 \s </w:instrText>
              </w:r>
              <w:r w:rsidRPr="0069174C">
                <w:rPr>
                  <w:rFonts w:ascii="Frutiger 45 Light" w:hAnsi="Frutiger 45 Light"/>
                </w:rPr>
                <w:fldChar w:fldCharType="separate"/>
              </w:r>
              <w:r>
                <w:rPr>
                  <w:rFonts w:ascii="Frutiger 45 Light" w:hAnsi="Frutiger 45 Light"/>
                  <w:noProof/>
                </w:rPr>
                <w:t>II</w:t>
              </w:r>
              <w:r w:rsidRPr="0069174C">
                <w:rPr>
                  <w:rFonts w:ascii="Frutiger 45 Light" w:hAnsi="Frutiger 45 Light"/>
                </w:rPr>
                <w:fldChar w:fldCharType="end"/>
              </w:r>
              <w:r w:rsidRPr="0069174C">
                <w:rPr>
                  <w:rFonts w:ascii="Frutiger 45 Light" w:hAnsi="Frutiger 45 Light"/>
                </w:rPr>
                <w:t>.</w:t>
              </w:r>
              <w:r w:rsidRPr="0069174C">
                <w:rPr>
                  <w:rFonts w:ascii="Frutiger 45 Light" w:hAnsi="Frutiger 45 Light"/>
                </w:rPr>
                <w:fldChar w:fldCharType="begin"/>
              </w:r>
              <w:r w:rsidRPr="0069174C">
                <w:rPr>
                  <w:rFonts w:ascii="Frutiger 45 Light" w:hAnsi="Frutiger 45 Light"/>
                </w:rPr>
                <w:instrText xml:space="preserve"> SEQ Grafik \* ARABIC \s 1 </w:instrText>
              </w:r>
              <w:r w:rsidRPr="0069174C">
                <w:rPr>
                  <w:rFonts w:ascii="Frutiger 45 Light" w:hAnsi="Frutiger 45 Light"/>
                </w:rPr>
                <w:fldChar w:fldCharType="separate"/>
              </w:r>
              <w:r>
                <w:rPr>
                  <w:rFonts w:ascii="Frutiger 45 Light" w:hAnsi="Frutiger 45 Light"/>
                  <w:noProof/>
                </w:rPr>
                <w:t>3</w:t>
              </w:r>
              <w:r w:rsidRPr="0069174C">
                <w:rPr>
                  <w:rFonts w:ascii="Frutiger 45 Light" w:hAnsi="Frutiger 45 Light"/>
                </w:rPr>
                <w:fldChar w:fldCharType="end"/>
              </w:r>
              <w:bookmarkEnd w:id="2802"/>
              <w:r w:rsidRPr="0069174C">
                <w:rPr>
                  <w:rFonts w:ascii="Frutiger 45 Light" w:hAnsi="Frutiger 45 Light"/>
                  <w:lang w:val="en-US"/>
                </w:rPr>
                <w:t xml:space="preserve"> LU Industri Pengolahan dan Konsumsi Swasta</w:t>
              </w:r>
            </w:ins>
          </w:p>
        </w:tc>
      </w:tr>
    </w:tbl>
    <w:p w14:paraId="263D16AC" w14:textId="77777777" w:rsidR="00D16A89" w:rsidRPr="0069174C" w:rsidRDefault="00D16A89" w:rsidP="00D16A89">
      <w:pPr>
        <w:spacing w:before="120" w:after="120" w:line="276" w:lineRule="auto"/>
        <w:ind w:firstLine="567"/>
        <w:jc w:val="both"/>
        <w:rPr>
          <w:ins w:id="2804" w:author="nadira firinda" w:date="2022-10-29T23:39:00Z"/>
          <w:rFonts w:ascii="Frutiger 45 Light" w:hAnsi="Frutiger 45 Light"/>
          <w:sz w:val="24"/>
          <w:szCs w:val="24"/>
        </w:rPr>
      </w:pPr>
      <w:ins w:id="2805" w:author="nadira firinda" w:date="2022-10-29T23:39:00Z">
        <w:r w:rsidRPr="0069174C">
          <w:rPr>
            <w:rFonts w:ascii="Frutiger 45 Light" w:hAnsi="Frutiger 45 Light"/>
            <w:sz w:val="24"/>
            <w:szCs w:val="24"/>
          </w:rPr>
          <w:t xml:space="preserve">Pada periode 2010-2021, beberapa variabel pada grafik di atas telah memperlihatkan hubungan yang konsisten dan bergerak secara </w:t>
        </w:r>
        <w:r w:rsidRPr="0069174C">
          <w:rPr>
            <w:rFonts w:ascii="Frutiger 45 Light" w:hAnsi="Frutiger 45 Light"/>
            <w:i/>
            <w:iCs/>
            <w:sz w:val="24"/>
            <w:szCs w:val="24"/>
          </w:rPr>
          <w:t>contemporaneous</w:t>
        </w:r>
        <w:r w:rsidRPr="0069174C">
          <w:rPr>
            <w:rFonts w:ascii="Frutiger 45 Light" w:hAnsi="Frutiger 45 Light"/>
            <w:sz w:val="24"/>
            <w:szCs w:val="24"/>
          </w:rPr>
          <w:t xml:space="preserve">. Pada </w:t>
        </w:r>
        <w:r w:rsidRPr="0069174C">
          <w:rPr>
            <w:rFonts w:ascii="Frutiger 45 Light" w:hAnsi="Frutiger 45 Light"/>
            <w:sz w:val="24"/>
            <w:szCs w:val="24"/>
          </w:rPr>
          <w:fldChar w:fldCharType="begin"/>
        </w:r>
        <w:r w:rsidRPr="0069174C">
          <w:rPr>
            <w:rFonts w:ascii="Frutiger 45 Light" w:hAnsi="Frutiger 45 Light"/>
            <w:sz w:val="24"/>
            <w:szCs w:val="24"/>
          </w:rPr>
          <w:instrText xml:space="preserve"> REF _Ref117714822 \h </w:instrText>
        </w:r>
        <w:r>
          <w:rPr>
            <w:rFonts w:ascii="Frutiger 45 Light" w:hAnsi="Frutiger 45 Light"/>
            <w:sz w:val="24"/>
            <w:szCs w:val="24"/>
          </w:rPr>
          <w:instrText xml:space="preserve"> \* MERGEFORMAT </w:instrText>
        </w:r>
        <w:r w:rsidRPr="0069174C">
          <w:rPr>
            <w:rFonts w:ascii="Frutiger 45 Light" w:hAnsi="Frutiger 45 Light"/>
            <w:sz w:val="24"/>
            <w:szCs w:val="24"/>
          </w:rPr>
        </w:r>
        <w:r w:rsidRPr="0069174C">
          <w:rPr>
            <w:rFonts w:ascii="Frutiger 45 Light" w:hAnsi="Frutiger 45 Light"/>
            <w:sz w:val="24"/>
            <w:szCs w:val="24"/>
          </w:rPr>
          <w:fldChar w:fldCharType="separate"/>
        </w:r>
        <w:r w:rsidRPr="0069174C">
          <w:rPr>
            <w:rFonts w:ascii="Frutiger 45 Light" w:hAnsi="Frutiger 45 Light"/>
          </w:rPr>
          <w:t xml:space="preserve">Grafik </w:t>
        </w:r>
        <w:r>
          <w:rPr>
            <w:rFonts w:ascii="Frutiger 45 Light" w:hAnsi="Frutiger 45 Light"/>
            <w:noProof/>
          </w:rPr>
          <w:t>II</w:t>
        </w:r>
        <w:r w:rsidRPr="0069174C">
          <w:rPr>
            <w:rFonts w:ascii="Frutiger 45 Light" w:hAnsi="Frutiger 45 Light"/>
            <w:noProof/>
          </w:rPr>
          <w:t>.</w:t>
        </w:r>
        <w:r>
          <w:rPr>
            <w:rFonts w:ascii="Frutiger 45 Light" w:hAnsi="Frutiger 45 Light"/>
          </w:rPr>
          <w:t>1</w:t>
        </w:r>
        <w:r w:rsidRPr="0069174C">
          <w:rPr>
            <w:rFonts w:ascii="Frutiger 45 Light" w:hAnsi="Frutiger 45 Light"/>
            <w:sz w:val="24"/>
            <w:szCs w:val="24"/>
          </w:rPr>
          <w:fldChar w:fldCharType="end"/>
        </w:r>
        <w:r w:rsidRPr="0069174C">
          <w:rPr>
            <w:rFonts w:ascii="Frutiger 45 Light" w:hAnsi="Frutiger 45 Light"/>
            <w:sz w:val="24"/>
            <w:szCs w:val="24"/>
          </w:rPr>
          <w:t xml:space="preserve">, secara visual kedua variabel terlihat memiliki hubungan yang elastis dimana pertumbuhan investasi bangunan sejalan dengan pertumbuhan LU konstruksi. Berdasarkan hubungan tersebut, investasi bangunan dapat digunakan sebagai tracking indikator pertumbuhan kinerja LU konstruksi dan sebaliknya dengan dapat didukung oleh beberapa indikator tambahan yaitu diantaranya penjualan dan pengadaan semen, impor bahan konstruksi, </w:t>
        </w:r>
        <w:r w:rsidRPr="0069174C">
          <w:rPr>
            <w:rFonts w:ascii="Frutiger 45 Light" w:hAnsi="Frutiger 45 Light"/>
            <w:i/>
            <w:iCs/>
            <w:sz w:val="24"/>
            <w:szCs w:val="24"/>
          </w:rPr>
          <w:t>new order book</w:t>
        </w:r>
        <w:r w:rsidRPr="0069174C">
          <w:rPr>
            <w:rFonts w:ascii="Frutiger 45 Light" w:hAnsi="Frutiger 45 Light"/>
            <w:sz w:val="24"/>
            <w:szCs w:val="24"/>
          </w:rPr>
          <w:t xml:space="preserve"> perusahaan konstruksi, dan perkembangan kredit properti.</w:t>
        </w:r>
      </w:ins>
    </w:p>
    <w:p w14:paraId="109B9B2E" w14:textId="77777777" w:rsidR="00D16A89" w:rsidRPr="0069174C" w:rsidRDefault="00D16A89" w:rsidP="00D16A89">
      <w:pPr>
        <w:spacing w:before="120" w:after="120" w:line="276" w:lineRule="auto"/>
        <w:ind w:firstLine="567"/>
        <w:jc w:val="both"/>
        <w:rPr>
          <w:ins w:id="2806" w:author="nadira firinda" w:date="2022-10-29T23:39:00Z"/>
          <w:rFonts w:ascii="Frutiger 45 Light" w:hAnsi="Frutiger 45 Light"/>
          <w:sz w:val="24"/>
          <w:szCs w:val="24"/>
        </w:rPr>
      </w:pPr>
      <w:ins w:id="2807" w:author="nadira firinda" w:date="2022-10-29T23:39:00Z">
        <w:r w:rsidRPr="0069174C">
          <w:rPr>
            <w:rFonts w:ascii="Frutiger 45 Light" w:hAnsi="Frutiger 45 Light"/>
            <w:sz w:val="24"/>
            <w:szCs w:val="24"/>
          </w:rPr>
          <w:t xml:space="preserve">Hal yang sama terlihat pada </w:t>
        </w:r>
        <w:r w:rsidRPr="0069174C">
          <w:rPr>
            <w:rFonts w:ascii="Frutiger 45 Light" w:hAnsi="Frutiger 45 Light"/>
            <w:sz w:val="24"/>
            <w:szCs w:val="24"/>
          </w:rPr>
          <w:fldChar w:fldCharType="begin"/>
        </w:r>
        <w:r w:rsidRPr="0069174C">
          <w:rPr>
            <w:rFonts w:ascii="Frutiger 45 Light" w:hAnsi="Frutiger 45 Light"/>
            <w:sz w:val="24"/>
            <w:szCs w:val="24"/>
          </w:rPr>
          <w:instrText xml:space="preserve"> REF _Ref117714810 \h </w:instrText>
        </w:r>
        <w:r>
          <w:rPr>
            <w:rFonts w:ascii="Frutiger 45 Light" w:hAnsi="Frutiger 45 Light"/>
            <w:sz w:val="24"/>
            <w:szCs w:val="24"/>
          </w:rPr>
          <w:instrText xml:space="preserve"> \* MERGEFORMAT </w:instrText>
        </w:r>
        <w:r w:rsidRPr="0069174C">
          <w:rPr>
            <w:rFonts w:ascii="Frutiger 45 Light" w:hAnsi="Frutiger 45 Light"/>
            <w:sz w:val="24"/>
            <w:szCs w:val="24"/>
          </w:rPr>
        </w:r>
        <w:r w:rsidRPr="0069174C">
          <w:rPr>
            <w:rFonts w:ascii="Frutiger 45 Light" w:hAnsi="Frutiger 45 Light"/>
            <w:sz w:val="24"/>
            <w:szCs w:val="24"/>
          </w:rPr>
          <w:fldChar w:fldCharType="separate"/>
        </w:r>
        <w:r w:rsidRPr="0069174C">
          <w:rPr>
            <w:rFonts w:ascii="Frutiger 45 Light" w:hAnsi="Frutiger 45 Light"/>
          </w:rPr>
          <w:t xml:space="preserve">Grafik </w:t>
        </w:r>
        <w:r>
          <w:rPr>
            <w:rFonts w:ascii="Frutiger 45 Light" w:hAnsi="Frutiger 45 Light"/>
            <w:noProof/>
          </w:rPr>
          <w:t>II</w:t>
        </w:r>
        <w:r w:rsidRPr="0069174C">
          <w:rPr>
            <w:rFonts w:ascii="Frutiger 45 Light" w:hAnsi="Frutiger 45 Light"/>
            <w:noProof/>
          </w:rPr>
          <w:t>.</w:t>
        </w:r>
        <w:r>
          <w:rPr>
            <w:rFonts w:ascii="Frutiger 45 Light" w:hAnsi="Frutiger 45 Light"/>
          </w:rPr>
          <w:t>2</w:t>
        </w:r>
        <w:r w:rsidRPr="0069174C">
          <w:rPr>
            <w:rFonts w:ascii="Frutiger 45 Light" w:hAnsi="Frutiger 45 Light"/>
            <w:sz w:val="24"/>
            <w:szCs w:val="24"/>
          </w:rPr>
          <w:fldChar w:fldCharType="end"/>
        </w:r>
        <w:r w:rsidRPr="0069174C">
          <w:rPr>
            <w:rFonts w:ascii="Frutiger 45 Light" w:hAnsi="Frutiger 45 Light"/>
            <w:sz w:val="24"/>
            <w:szCs w:val="24"/>
          </w:rPr>
          <w:t xml:space="preserve"> dan </w:t>
        </w:r>
        <w:r w:rsidRPr="0069174C">
          <w:rPr>
            <w:rFonts w:ascii="Frutiger 45 Light" w:hAnsi="Frutiger 45 Light"/>
            <w:sz w:val="24"/>
            <w:szCs w:val="24"/>
          </w:rPr>
          <w:fldChar w:fldCharType="begin"/>
        </w:r>
        <w:r w:rsidRPr="0069174C">
          <w:rPr>
            <w:rFonts w:ascii="Frutiger 45 Light" w:hAnsi="Frutiger 45 Light"/>
            <w:sz w:val="24"/>
            <w:szCs w:val="24"/>
          </w:rPr>
          <w:instrText xml:space="preserve"> REF _Ref117714834 \h </w:instrText>
        </w:r>
        <w:r>
          <w:rPr>
            <w:rFonts w:ascii="Frutiger 45 Light" w:hAnsi="Frutiger 45 Light"/>
            <w:sz w:val="24"/>
            <w:szCs w:val="24"/>
          </w:rPr>
          <w:instrText xml:space="preserve"> \* MERGEFORMAT </w:instrText>
        </w:r>
        <w:r w:rsidRPr="0069174C">
          <w:rPr>
            <w:rFonts w:ascii="Frutiger 45 Light" w:hAnsi="Frutiger 45 Light"/>
            <w:sz w:val="24"/>
            <w:szCs w:val="24"/>
          </w:rPr>
        </w:r>
        <w:r w:rsidRPr="0069174C">
          <w:rPr>
            <w:rFonts w:ascii="Frutiger 45 Light" w:hAnsi="Frutiger 45 Light"/>
            <w:sz w:val="24"/>
            <w:szCs w:val="24"/>
          </w:rPr>
          <w:fldChar w:fldCharType="separate"/>
        </w:r>
        <w:r w:rsidRPr="0069174C">
          <w:rPr>
            <w:rFonts w:ascii="Frutiger 45 Light" w:hAnsi="Frutiger 45 Light"/>
          </w:rPr>
          <w:t xml:space="preserve">Grafik </w:t>
        </w:r>
        <w:r>
          <w:rPr>
            <w:rFonts w:ascii="Frutiger 45 Light" w:hAnsi="Frutiger 45 Light"/>
            <w:noProof/>
          </w:rPr>
          <w:t>II</w:t>
        </w:r>
        <w:r w:rsidRPr="0069174C">
          <w:rPr>
            <w:rFonts w:ascii="Frutiger 45 Light" w:hAnsi="Frutiger 45 Light"/>
            <w:noProof/>
          </w:rPr>
          <w:t>.</w:t>
        </w:r>
        <w:r>
          <w:rPr>
            <w:rFonts w:ascii="Frutiger 45 Light" w:hAnsi="Frutiger 45 Light"/>
          </w:rPr>
          <w:t>3</w:t>
        </w:r>
        <w:r w:rsidRPr="0069174C">
          <w:rPr>
            <w:rFonts w:ascii="Frutiger 45 Light" w:hAnsi="Frutiger 45 Light"/>
            <w:sz w:val="24"/>
            <w:szCs w:val="24"/>
          </w:rPr>
          <w:fldChar w:fldCharType="end"/>
        </w:r>
        <w:r w:rsidRPr="0069174C">
          <w:rPr>
            <w:rFonts w:ascii="Frutiger 45 Light" w:hAnsi="Frutiger 45 Light"/>
            <w:sz w:val="24"/>
            <w:szCs w:val="24"/>
          </w:rPr>
          <w:t xml:space="preserve"> dimana terjadi hubungan yang sejalan antara beberapa variabel. Terlebih lagi, saat periode krisis (dhi pandemi 2020) kedua variabel memiliki hubungan yang lebih erat dimana sama-sama terjadi penurunan dan </w:t>
        </w:r>
        <w:r w:rsidRPr="0069174C">
          <w:rPr>
            <w:rFonts w:ascii="Frutiger 45 Light" w:hAnsi="Frutiger 45 Light"/>
            <w:i/>
            <w:iCs/>
            <w:sz w:val="24"/>
            <w:szCs w:val="24"/>
          </w:rPr>
          <w:t xml:space="preserve">rebound </w:t>
        </w:r>
        <w:r w:rsidRPr="0069174C">
          <w:rPr>
            <w:rFonts w:ascii="Frutiger 45 Light" w:hAnsi="Frutiger 45 Light"/>
            <w:sz w:val="24"/>
            <w:szCs w:val="24"/>
          </w:rPr>
          <w:t xml:space="preserve"> yang cukup signifikan. Hal ini cukup lazim mengingat konsumsi swasta, LU perdagangan, dan industri pengolahan memiliki </w:t>
        </w:r>
        <w:r w:rsidRPr="0069174C">
          <w:rPr>
            <w:rFonts w:ascii="Frutiger 45 Light" w:hAnsi="Frutiger 45 Light"/>
            <w:i/>
            <w:iCs/>
            <w:sz w:val="24"/>
            <w:szCs w:val="24"/>
          </w:rPr>
          <w:t>nature</w:t>
        </w:r>
        <w:r w:rsidRPr="0069174C">
          <w:rPr>
            <w:rFonts w:ascii="Frutiger 45 Light" w:hAnsi="Frutiger 45 Light"/>
            <w:sz w:val="24"/>
            <w:szCs w:val="24"/>
          </w:rPr>
          <w:t xml:space="preserve"> yang erat dan saling berkaitan, dimana aktivitas mobilitas dan konsumsi masyarakat akan berpengaruh terhadap </w:t>
        </w:r>
        <w:r w:rsidRPr="0069174C">
          <w:rPr>
            <w:rFonts w:ascii="Frutiger 45 Light" w:hAnsi="Frutiger 45 Light"/>
            <w:i/>
            <w:iCs/>
            <w:sz w:val="24"/>
            <w:szCs w:val="24"/>
          </w:rPr>
          <w:t>manufacture demand indicator</w:t>
        </w:r>
        <w:r w:rsidRPr="0069174C">
          <w:rPr>
            <w:rFonts w:ascii="Frutiger 45 Light" w:hAnsi="Frutiger 45 Light"/>
            <w:sz w:val="24"/>
            <w:szCs w:val="24"/>
          </w:rPr>
          <w:t xml:space="preserve"> (</w:t>
        </w:r>
        <w:r w:rsidRPr="0069174C">
          <w:rPr>
            <w:rFonts w:ascii="Frutiger 45 Light" w:hAnsi="Frutiger 45 Light"/>
            <w:i/>
            <w:iCs/>
            <w:sz w:val="24"/>
            <w:szCs w:val="24"/>
          </w:rPr>
          <w:t>new order &amp; new export order</w:t>
        </w:r>
        <w:r w:rsidRPr="0069174C">
          <w:rPr>
            <w:rFonts w:ascii="Frutiger 45 Light" w:hAnsi="Frutiger 45 Light"/>
            <w:sz w:val="24"/>
            <w:szCs w:val="24"/>
          </w:rPr>
          <w:t>) yang terukur dalam PMI serta berpengaruh terhadap penjualan kendaraan bermotor serta perdagangan eceran lainnya.</w:t>
        </w:r>
      </w:ins>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94"/>
        <w:gridCol w:w="3177"/>
        <w:gridCol w:w="2955"/>
      </w:tblGrid>
      <w:tr w:rsidR="00D16A89" w:rsidRPr="0069174C" w14:paraId="671BC897" w14:textId="77777777" w:rsidTr="007275DA">
        <w:trPr>
          <w:ins w:id="2808" w:author="nadira firinda" w:date="2022-10-29T23:39:00Z"/>
        </w:trPr>
        <w:tc>
          <w:tcPr>
            <w:tcW w:w="3058" w:type="dxa"/>
          </w:tcPr>
          <w:p w14:paraId="3C9CED42" w14:textId="77777777" w:rsidR="00D16A89" w:rsidRPr="0069174C" w:rsidRDefault="00D16A89" w:rsidP="007275DA">
            <w:pPr>
              <w:keepNext/>
              <w:spacing w:before="120" w:after="240" w:line="288" w:lineRule="auto"/>
              <w:ind w:right="-29"/>
              <w:jc w:val="center"/>
              <w:rPr>
                <w:ins w:id="2809" w:author="nadira firinda" w:date="2022-10-29T23:39:00Z"/>
                <w:rFonts w:ascii="Frutiger 45 Light" w:hAnsi="Frutiger 45 Light"/>
              </w:rPr>
            </w:pPr>
            <w:ins w:id="2810" w:author="nadira firinda" w:date="2022-10-29T23:39:00Z">
              <w:r w:rsidRPr="0069174C">
                <w:rPr>
                  <w:rFonts w:ascii="Frutiger 45 Light" w:hAnsi="Frutiger 45 Light" w:cstheme="minorHAnsi"/>
                  <w:sz w:val="24"/>
                  <w:szCs w:val="24"/>
                  <w:lang w:val="en-US"/>
                </w:rPr>
                <w:object w:dxaOrig="7249" w:dyaOrig="5365" w14:anchorId="36833C1E">
                  <v:shape id="_x0000_i3873" type="#_x0000_t75" style="width:142.2pt;height:141.6pt" o:ole="">
                    <v:imagedata r:id="rId22" o:title=""/>
                  </v:shape>
                  <o:OLEObject Type="Embed" ProgID="EViews.Workfile.2" ShapeID="_x0000_i3873" DrawAspect="Content" ObjectID="_1728592397" r:id="rId23"/>
                </w:object>
              </w:r>
            </w:ins>
          </w:p>
          <w:p w14:paraId="6B46C3A2" w14:textId="77777777" w:rsidR="00D16A89" w:rsidRPr="0069174C" w:rsidRDefault="00D16A89" w:rsidP="007275DA">
            <w:pPr>
              <w:pStyle w:val="Caption"/>
              <w:rPr>
                <w:ins w:id="2811" w:author="nadira firinda" w:date="2022-10-29T23:39:00Z"/>
                <w:rFonts w:ascii="Frutiger 45 Light" w:hAnsi="Frutiger 45 Light" w:cstheme="minorHAnsi"/>
                <w:color w:val="000000"/>
                <w:sz w:val="24"/>
                <w:szCs w:val="24"/>
              </w:rPr>
            </w:pPr>
            <w:bookmarkStart w:id="2812" w:name="_Ref117714861"/>
            <w:ins w:id="2813" w:author="nadira firinda" w:date="2022-10-29T23:39:00Z">
              <w:r w:rsidRPr="0069174C">
                <w:rPr>
                  <w:rFonts w:ascii="Frutiger 45 Light" w:hAnsi="Frutiger 45 Light"/>
                </w:rPr>
                <w:t xml:space="preserve">Grafik </w:t>
              </w:r>
              <w:r w:rsidRPr="0069174C">
                <w:rPr>
                  <w:rFonts w:ascii="Frutiger 45 Light" w:hAnsi="Frutiger 45 Light"/>
                </w:rPr>
                <w:fldChar w:fldCharType="begin"/>
              </w:r>
              <w:r w:rsidRPr="0069174C">
                <w:rPr>
                  <w:rFonts w:ascii="Frutiger 45 Light" w:hAnsi="Frutiger 45 Light"/>
                </w:rPr>
                <w:instrText xml:space="preserve"> STYLEREF 1 \s </w:instrText>
              </w:r>
              <w:r w:rsidRPr="0069174C">
                <w:rPr>
                  <w:rFonts w:ascii="Frutiger 45 Light" w:hAnsi="Frutiger 45 Light"/>
                </w:rPr>
                <w:fldChar w:fldCharType="separate"/>
              </w:r>
              <w:r>
                <w:rPr>
                  <w:rFonts w:ascii="Frutiger 45 Light" w:hAnsi="Frutiger 45 Light"/>
                  <w:noProof/>
                </w:rPr>
                <w:t>II</w:t>
              </w:r>
              <w:r w:rsidRPr="0069174C">
                <w:rPr>
                  <w:rFonts w:ascii="Frutiger 45 Light" w:hAnsi="Frutiger 45 Light"/>
                </w:rPr>
                <w:fldChar w:fldCharType="end"/>
              </w:r>
              <w:r w:rsidRPr="0069174C">
                <w:rPr>
                  <w:rFonts w:ascii="Frutiger 45 Light" w:hAnsi="Frutiger 45 Light"/>
                </w:rPr>
                <w:t>.</w:t>
              </w:r>
              <w:r w:rsidRPr="0069174C">
                <w:rPr>
                  <w:rFonts w:ascii="Frutiger 45 Light" w:hAnsi="Frutiger 45 Light"/>
                </w:rPr>
                <w:fldChar w:fldCharType="begin"/>
              </w:r>
              <w:r w:rsidRPr="0069174C">
                <w:rPr>
                  <w:rFonts w:ascii="Frutiger 45 Light" w:hAnsi="Frutiger 45 Light"/>
                </w:rPr>
                <w:instrText xml:space="preserve"> SEQ Grafik \* ARABIC \s 1 </w:instrText>
              </w:r>
              <w:r w:rsidRPr="0069174C">
                <w:rPr>
                  <w:rFonts w:ascii="Frutiger 45 Light" w:hAnsi="Frutiger 45 Light"/>
                </w:rPr>
                <w:fldChar w:fldCharType="separate"/>
              </w:r>
              <w:r>
                <w:rPr>
                  <w:rFonts w:ascii="Frutiger 45 Light" w:hAnsi="Frutiger 45 Light"/>
                  <w:noProof/>
                </w:rPr>
                <w:t>4</w:t>
              </w:r>
              <w:r w:rsidRPr="0069174C">
                <w:rPr>
                  <w:rFonts w:ascii="Frutiger 45 Light" w:hAnsi="Frutiger 45 Light"/>
                </w:rPr>
                <w:fldChar w:fldCharType="end"/>
              </w:r>
              <w:bookmarkEnd w:id="2812"/>
              <w:r w:rsidRPr="0069174C">
                <w:rPr>
                  <w:rFonts w:ascii="Frutiger 45 Light" w:hAnsi="Frutiger 45 Light"/>
                  <w:lang w:val="en-US"/>
                </w:rPr>
                <w:t xml:space="preserve"> LU Transportasi Pergudangan dan Investasi Non Bangunan</w:t>
              </w:r>
            </w:ins>
          </w:p>
        </w:tc>
        <w:tc>
          <w:tcPr>
            <w:tcW w:w="3405" w:type="dxa"/>
          </w:tcPr>
          <w:p w14:paraId="14CC02B5" w14:textId="77777777" w:rsidR="00D16A89" w:rsidRPr="0069174C" w:rsidRDefault="00D16A89" w:rsidP="007275DA">
            <w:pPr>
              <w:keepNext/>
              <w:spacing w:before="120" w:after="240" w:line="288" w:lineRule="auto"/>
              <w:ind w:right="-29"/>
              <w:jc w:val="center"/>
              <w:rPr>
                <w:ins w:id="2814" w:author="nadira firinda" w:date="2022-10-29T23:39:00Z"/>
                <w:rFonts w:ascii="Frutiger 45 Light" w:hAnsi="Frutiger 45 Light"/>
              </w:rPr>
            </w:pPr>
            <w:ins w:id="2815" w:author="nadira firinda" w:date="2022-10-29T23:39:00Z">
              <w:r w:rsidRPr="0069174C">
                <w:rPr>
                  <w:rFonts w:ascii="Frutiger 45 Light" w:hAnsi="Frutiger 45 Light" w:cstheme="minorHAnsi"/>
                  <w:sz w:val="24"/>
                  <w:szCs w:val="24"/>
                  <w:lang w:val="en-US"/>
                </w:rPr>
                <w:object w:dxaOrig="7609" w:dyaOrig="5353" w14:anchorId="63A60CAF">
                  <v:shape id="_x0000_i3874" type="#_x0000_t75" style="width:157.3pt;height:2in" o:ole="">
                    <v:imagedata r:id="rId24" o:title=""/>
                  </v:shape>
                  <o:OLEObject Type="Embed" ProgID="EViews.Workfile.2" ShapeID="_x0000_i3874" DrawAspect="Content" ObjectID="_1728592398" r:id="rId25"/>
                </w:object>
              </w:r>
            </w:ins>
          </w:p>
          <w:p w14:paraId="7190A01C" w14:textId="77777777" w:rsidR="00D16A89" w:rsidRPr="0069174C" w:rsidRDefault="00D16A89" w:rsidP="007275DA">
            <w:pPr>
              <w:pStyle w:val="Caption"/>
              <w:rPr>
                <w:ins w:id="2816" w:author="nadira firinda" w:date="2022-10-29T23:39:00Z"/>
                <w:rFonts w:ascii="Frutiger 45 Light" w:hAnsi="Frutiger 45 Light" w:cstheme="minorHAnsi"/>
                <w:color w:val="000000"/>
                <w:sz w:val="24"/>
                <w:szCs w:val="24"/>
              </w:rPr>
            </w:pPr>
            <w:bookmarkStart w:id="2817" w:name="_Ref117714872"/>
            <w:ins w:id="2818" w:author="nadira firinda" w:date="2022-10-29T23:39:00Z">
              <w:r w:rsidRPr="0069174C">
                <w:rPr>
                  <w:rFonts w:ascii="Frutiger 45 Light" w:hAnsi="Frutiger 45 Light"/>
                </w:rPr>
                <w:t xml:space="preserve">Grafik </w:t>
              </w:r>
              <w:r w:rsidRPr="0069174C">
                <w:rPr>
                  <w:rFonts w:ascii="Frutiger 45 Light" w:hAnsi="Frutiger 45 Light"/>
                </w:rPr>
                <w:fldChar w:fldCharType="begin"/>
              </w:r>
              <w:r w:rsidRPr="0069174C">
                <w:rPr>
                  <w:rFonts w:ascii="Frutiger 45 Light" w:hAnsi="Frutiger 45 Light"/>
                </w:rPr>
                <w:instrText xml:space="preserve"> STYLEREF 1 \s </w:instrText>
              </w:r>
              <w:r w:rsidRPr="0069174C">
                <w:rPr>
                  <w:rFonts w:ascii="Frutiger 45 Light" w:hAnsi="Frutiger 45 Light"/>
                </w:rPr>
                <w:fldChar w:fldCharType="separate"/>
              </w:r>
              <w:r>
                <w:rPr>
                  <w:rFonts w:ascii="Frutiger 45 Light" w:hAnsi="Frutiger 45 Light"/>
                  <w:noProof/>
                </w:rPr>
                <w:t>II</w:t>
              </w:r>
              <w:r w:rsidRPr="0069174C">
                <w:rPr>
                  <w:rFonts w:ascii="Frutiger 45 Light" w:hAnsi="Frutiger 45 Light"/>
                </w:rPr>
                <w:fldChar w:fldCharType="end"/>
              </w:r>
              <w:r w:rsidRPr="0069174C">
                <w:rPr>
                  <w:rFonts w:ascii="Frutiger 45 Light" w:hAnsi="Frutiger 45 Light"/>
                </w:rPr>
                <w:t>.</w:t>
              </w:r>
              <w:r w:rsidRPr="0069174C">
                <w:rPr>
                  <w:rFonts w:ascii="Frutiger 45 Light" w:hAnsi="Frutiger 45 Light"/>
                </w:rPr>
                <w:fldChar w:fldCharType="begin"/>
              </w:r>
              <w:r w:rsidRPr="0069174C">
                <w:rPr>
                  <w:rFonts w:ascii="Frutiger 45 Light" w:hAnsi="Frutiger 45 Light"/>
                </w:rPr>
                <w:instrText xml:space="preserve"> SEQ Grafik \* ARABIC \s 1 </w:instrText>
              </w:r>
              <w:r w:rsidRPr="0069174C">
                <w:rPr>
                  <w:rFonts w:ascii="Frutiger 45 Light" w:hAnsi="Frutiger 45 Light"/>
                </w:rPr>
                <w:fldChar w:fldCharType="separate"/>
              </w:r>
              <w:r>
                <w:rPr>
                  <w:rFonts w:ascii="Frutiger 45 Light" w:hAnsi="Frutiger 45 Light"/>
                  <w:noProof/>
                </w:rPr>
                <w:t>5</w:t>
              </w:r>
              <w:r w:rsidRPr="0069174C">
                <w:rPr>
                  <w:rFonts w:ascii="Frutiger 45 Light" w:hAnsi="Frutiger 45 Light"/>
                </w:rPr>
                <w:fldChar w:fldCharType="end"/>
              </w:r>
              <w:bookmarkEnd w:id="2817"/>
              <w:r w:rsidRPr="0069174C">
                <w:rPr>
                  <w:rFonts w:ascii="Frutiger 45 Light" w:hAnsi="Frutiger 45 Light"/>
                  <w:lang w:val="en-US"/>
                </w:rPr>
                <w:t xml:space="preserve"> LU Administrasi Pemerintahan dan Konsumsi Pemerintah</w:t>
              </w:r>
            </w:ins>
          </w:p>
        </w:tc>
        <w:tc>
          <w:tcPr>
            <w:tcW w:w="3123" w:type="dxa"/>
          </w:tcPr>
          <w:p w14:paraId="545B4184" w14:textId="77777777" w:rsidR="00D16A89" w:rsidRPr="0069174C" w:rsidRDefault="00D16A89" w:rsidP="007275DA">
            <w:pPr>
              <w:keepNext/>
              <w:spacing w:before="120" w:after="240" w:line="288" w:lineRule="auto"/>
              <w:ind w:left="-108" w:right="-29" w:firstLine="108"/>
              <w:jc w:val="center"/>
              <w:rPr>
                <w:ins w:id="2819" w:author="nadira firinda" w:date="2022-10-29T23:39:00Z"/>
                <w:rFonts w:ascii="Frutiger 45 Light" w:hAnsi="Frutiger 45 Light"/>
              </w:rPr>
            </w:pPr>
            <w:ins w:id="2820" w:author="nadira firinda" w:date="2022-10-29T23:39:00Z">
              <w:r w:rsidRPr="0069174C">
                <w:rPr>
                  <w:rFonts w:ascii="Frutiger 45 Light" w:hAnsi="Frutiger 45 Light"/>
                  <w:sz w:val="24"/>
                  <w:szCs w:val="24"/>
                  <w:lang w:val="en-US"/>
                </w:rPr>
                <w:object w:dxaOrig="7249" w:dyaOrig="5365" w14:anchorId="744181D8">
                  <v:shape id="_x0000_i3875" type="#_x0000_t75" style="width:145.2pt;height:144.6pt" o:ole="">
                    <v:imagedata r:id="rId26" o:title=""/>
                  </v:shape>
                  <o:OLEObject Type="Embed" ProgID="EViews.Workfile.2" ShapeID="_x0000_i3875" DrawAspect="Content" ObjectID="_1728592399" r:id="rId27"/>
                </w:object>
              </w:r>
            </w:ins>
          </w:p>
          <w:p w14:paraId="4BED3BCB" w14:textId="77777777" w:rsidR="00D16A89" w:rsidRPr="0069174C" w:rsidRDefault="00D16A89" w:rsidP="007275DA">
            <w:pPr>
              <w:pStyle w:val="Caption"/>
              <w:rPr>
                <w:ins w:id="2821" w:author="nadira firinda" w:date="2022-10-29T23:39:00Z"/>
                <w:rFonts w:ascii="Frutiger 45 Light" w:hAnsi="Frutiger 45 Light" w:cstheme="minorHAnsi"/>
                <w:color w:val="000000"/>
                <w:sz w:val="24"/>
                <w:szCs w:val="24"/>
              </w:rPr>
            </w:pPr>
            <w:ins w:id="2822" w:author="nadira firinda" w:date="2022-10-29T23:39:00Z">
              <w:r w:rsidRPr="0069174C">
                <w:rPr>
                  <w:rFonts w:ascii="Frutiger 45 Light" w:hAnsi="Frutiger 45 Light"/>
                </w:rPr>
                <w:t xml:space="preserve">Grafik </w:t>
              </w:r>
              <w:r w:rsidRPr="0069174C">
                <w:rPr>
                  <w:rFonts w:ascii="Frutiger 45 Light" w:hAnsi="Frutiger 45 Light"/>
                </w:rPr>
                <w:fldChar w:fldCharType="begin"/>
              </w:r>
              <w:r w:rsidRPr="0069174C">
                <w:rPr>
                  <w:rFonts w:ascii="Frutiger 45 Light" w:hAnsi="Frutiger 45 Light"/>
                </w:rPr>
                <w:instrText xml:space="preserve"> STYLEREF 1 \s </w:instrText>
              </w:r>
              <w:r w:rsidRPr="0069174C">
                <w:rPr>
                  <w:rFonts w:ascii="Frutiger 45 Light" w:hAnsi="Frutiger 45 Light"/>
                </w:rPr>
                <w:fldChar w:fldCharType="separate"/>
              </w:r>
              <w:r>
                <w:rPr>
                  <w:rFonts w:ascii="Frutiger 45 Light" w:hAnsi="Frutiger 45 Light"/>
                  <w:noProof/>
                </w:rPr>
                <w:t>II</w:t>
              </w:r>
              <w:r w:rsidRPr="0069174C">
                <w:rPr>
                  <w:rFonts w:ascii="Frutiger 45 Light" w:hAnsi="Frutiger 45 Light"/>
                </w:rPr>
                <w:fldChar w:fldCharType="end"/>
              </w:r>
              <w:r w:rsidRPr="0069174C">
                <w:rPr>
                  <w:rFonts w:ascii="Frutiger 45 Light" w:hAnsi="Frutiger 45 Light"/>
                </w:rPr>
                <w:t>.</w:t>
              </w:r>
              <w:r w:rsidRPr="0069174C">
                <w:rPr>
                  <w:rFonts w:ascii="Frutiger 45 Light" w:hAnsi="Frutiger 45 Light"/>
                </w:rPr>
                <w:fldChar w:fldCharType="begin"/>
              </w:r>
              <w:r w:rsidRPr="0069174C">
                <w:rPr>
                  <w:rFonts w:ascii="Frutiger 45 Light" w:hAnsi="Frutiger 45 Light"/>
                </w:rPr>
                <w:instrText xml:space="preserve"> SEQ Grafik \* ARABIC \s 1 </w:instrText>
              </w:r>
              <w:r w:rsidRPr="0069174C">
                <w:rPr>
                  <w:rFonts w:ascii="Frutiger 45 Light" w:hAnsi="Frutiger 45 Light"/>
                </w:rPr>
                <w:fldChar w:fldCharType="separate"/>
              </w:r>
              <w:r>
                <w:rPr>
                  <w:rFonts w:ascii="Frutiger 45 Light" w:hAnsi="Frutiger 45 Light"/>
                  <w:noProof/>
                </w:rPr>
                <w:t>6</w:t>
              </w:r>
              <w:r w:rsidRPr="0069174C">
                <w:rPr>
                  <w:rFonts w:ascii="Frutiger 45 Light" w:hAnsi="Frutiger 45 Light"/>
                </w:rPr>
                <w:fldChar w:fldCharType="end"/>
              </w:r>
              <w:r w:rsidRPr="0069174C">
                <w:rPr>
                  <w:rFonts w:ascii="Frutiger 45 Light" w:hAnsi="Frutiger 45 Light"/>
                  <w:lang w:val="en-US"/>
                </w:rPr>
                <w:t xml:space="preserve"> LU Industri Pertambangan dan pengolahan dan Ekspor riil</w:t>
              </w:r>
            </w:ins>
          </w:p>
        </w:tc>
      </w:tr>
    </w:tbl>
    <w:p w14:paraId="2FEB2DA3" w14:textId="77777777" w:rsidR="00D16A89" w:rsidRPr="0069174C" w:rsidRDefault="00D16A89" w:rsidP="00D16A89">
      <w:pPr>
        <w:spacing w:before="120" w:after="120" w:line="276" w:lineRule="auto"/>
        <w:ind w:firstLine="567"/>
        <w:jc w:val="both"/>
        <w:rPr>
          <w:ins w:id="2823" w:author="nadira firinda" w:date="2022-10-29T23:39:00Z"/>
          <w:rFonts w:ascii="Frutiger 45 Light" w:hAnsi="Frutiger 45 Light"/>
          <w:sz w:val="24"/>
          <w:szCs w:val="24"/>
        </w:rPr>
      </w:pPr>
      <w:ins w:id="2824" w:author="nadira firinda" w:date="2022-10-29T23:39:00Z">
        <w:r w:rsidRPr="0069174C">
          <w:rPr>
            <w:rFonts w:ascii="Frutiger 45 Light" w:hAnsi="Frutiger 45 Light"/>
            <w:sz w:val="24"/>
            <w:szCs w:val="24"/>
          </w:rPr>
          <w:t xml:space="preserve">Pergerakan yang cukup konsisten pada investasi nonbangunan, konsumsi swasta, dan LU transportasi pergudangan diperlihatkan pada </w:t>
        </w:r>
        <w:r w:rsidRPr="0069174C">
          <w:rPr>
            <w:rFonts w:ascii="Frutiger 45 Light" w:hAnsi="Frutiger 45 Light"/>
            <w:sz w:val="24"/>
            <w:szCs w:val="24"/>
          </w:rPr>
          <w:fldChar w:fldCharType="begin"/>
        </w:r>
        <w:r w:rsidRPr="0069174C">
          <w:rPr>
            <w:rFonts w:ascii="Frutiger 45 Light" w:hAnsi="Frutiger 45 Light"/>
            <w:sz w:val="24"/>
            <w:szCs w:val="24"/>
          </w:rPr>
          <w:instrText xml:space="preserve"> REF _Ref117714861 \h </w:instrText>
        </w:r>
        <w:r>
          <w:rPr>
            <w:rFonts w:ascii="Frutiger 45 Light" w:hAnsi="Frutiger 45 Light"/>
            <w:sz w:val="24"/>
            <w:szCs w:val="24"/>
          </w:rPr>
          <w:instrText xml:space="preserve"> \* MERGEFORMAT </w:instrText>
        </w:r>
        <w:r w:rsidRPr="0069174C">
          <w:rPr>
            <w:rFonts w:ascii="Frutiger 45 Light" w:hAnsi="Frutiger 45 Light"/>
            <w:sz w:val="24"/>
            <w:szCs w:val="24"/>
          </w:rPr>
        </w:r>
        <w:r w:rsidRPr="0069174C">
          <w:rPr>
            <w:rFonts w:ascii="Frutiger 45 Light" w:hAnsi="Frutiger 45 Light"/>
            <w:sz w:val="24"/>
            <w:szCs w:val="24"/>
          </w:rPr>
          <w:fldChar w:fldCharType="separate"/>
        </w:r>
        <w:r w:rsidRPr="0069174C">
          <w:rPr>
            <w:rFonts w:ascii="Frutiger 45 Light" w:hAnsi="Frutiger 45 Light"/>
          </w:rPr>
          <w:t xml:space="preserve">Grafik </w:t>
        </w:r>
        <w:r>
          <w:rPr>
            <w:rFonts w:ascii="Frutiger 45 Light" w:hAnsi="Frutiger 45 Light"/>
            <w:noProof/>
          </w:rPr>
          <w:t>II</w:t>
        </w:r>
        <w:r w:rsidRPr="0069174C">
          <w:rPr>
            <w:rFonts w:ascii="Frutiger 45 Light" w:hAnsi="Frutiger 45 Light"/>
            <w:noProof/>
          </w:rPr>
          <w:t>.</w:t>
        </w:r>
        <w:r>
          <w:rPr>
            <w:rFonts w:ascii="Frutiger 45 Light" w:hAnsi="Frutiger 45 Light"/>
          </w:rPr>
          <w:t>4</w:t>
        </w:r>
        <w:r w:rsidRPr="0069174C">
          <w:rPr>
            <w:rFonts w:ascii="Frutiger 45 Light" w:hAnsi="Frutiger 45 Light"/>
            <w:sz w:val="24"/>
            <w:szCs w:val="24"/>
          </w:rPr>
          <w:fldChar w:fldCharType="end"/>
        </w:r>
        <w:r w:rsidRPr="0069174C">
          <w:rPr>
            <w:rFonts w:ascii="Frutiger 45 Light" w:hAnsi="Frutiger 45 Light"/>
            <w:sz w:val="24"/>
            <w:szCs w:val="24"/>
          </w:rPr>
          <w:t xml:space="preserve">. Hubungan ini terlihat semakin kuat pada pandemi dan 2021, dimana adanya peningkatan mobilitas dan konsumsi masyarakat, serta peningkatan penjualan mesin, perlengkapan, dan peralatan akan membuat peningkatan </w:t>
        </w:r>
        <w:r w:rsidRPr="0069174C">
          <w:rPr>
            <w:rFonts w:ascii="Frutiger 45 Light" w:hAnsi="Frutiger 45 Light"/>
            <w:i/>
            <w:iCs/>
            <w:sz w:val="24"/>
            <w:szCs w:val="24"/>
          </w:rPr>
          <w:t>traffic</w:t>
        </w:r>
        <w:r w:rsidRPr="0069174C">
          <w:rPr>
            <w:rFonts w:ascii="Frutiger 45 Light" w:hAnsi="Frutiger 45 Light"/>
            <w:sz w:val="24"/>
            <w:szCs w:val="24"/>
          </w:rPr>
          <w:t xml:space="preserve"> dan order pada transportasi dan layanan logistik. </w:t>
        </w:r>
      </w:ins>
    </w:p>
    <w:p w14:paraId="4F0698AB" w14:textId="1C06418D" w:rsidR="00D16A89" w:rsidRPr="0069174C" w:rsidRDefault="00D16A89" w:rsidP="006736A2">
      <w:pPr>
        <w:spacing w:before="120" w:after="120" w:line="276" w:lineRule="auto"/>
        <w:ind w:firstLine="567"/>
        <w:jc w:val="both"/>
        <w:rPr>
          <w:ins w:id="2825" w:author="nadira firinda" w:date="2022-10-29T23:39:00Z"/>
          <w:rFonts w:ascii="Frutiger 45 Light" w:hAnsi="Frutiger 45 Light"/>
          <w:sz w:val="24"/>
          <w:szCs w:val="24"/>
        </w:rPr>
        <w:pPrChange w:id="2826" w:author="nadira firinda" w:date="2022-10-29T23:40:00Z">
          <w:pPr>
            <w:spacing w:line="276" w:lineRule="auto"/>
          </w:pPr>
        </w:pPrChange>
      </w:pPr>
      <w:ins w:id="2827" w:author="nadira firinda" w:date="2022-10-29T23:39:00Z">
        <w:r w:rsidRPr="0069174C">
          <w:rPr>
            <w:rFonts w:ascii="Frutiger 45 Light" w:hAnsi="Frutiger 45 Light"/>
            <w:sz w:val="24"/>
            <w:szCs w:val="24"/>
          </w:rPr>
          <w:t xml:space="preserve">Pada grafik </w:t>
        </w:r>
        <w:r w:rsidRPr="0069174C">
          <w:rPr>
            <w:rFonts w:ascii="Frutiger 45 Light" w:hAnsi="Frutiger 45 Light"/>
            <w:sz w:val="24"/>
            <w:szCs w:val="24"/>
          </w:rPr>
          <w:fldChar w:fldCharType="begin"/>
        </w:r>
        <w:r w:rsidRPr="0069174C">
          <w:rPr>
            <w:rFonts w:ascii="Frutiger 45 Light" w:hAnsi="Frutiger 45 Light"/>
            <w:sz w:val="24"/>
            <w:szCs w:val="24"/>
          </w:rPr>
          <w:instrText xml:space="preserve"> REF _Ref117714872 \h </w:instrText>
        </w:r>
        <w:r>
          <w:rPr>
            <w:rFonts w:ascii="Frutiger 45 Light" w:hAnsi="Frutiger 45 Light"/>
            <w:sz w:val="24"/>
            <w:szCs w:val="24"/>
          </w:rPr>
          <w:instrText xml:space="preserve"> \* MERGEFORMAT </w:instrText>
        </w:r>
        <w:r w:rsidRPr="0069174C">
          <w:rPr>
            <w:rFonts w:ascii="Frutiger 45 Light" w:hAnsi="Frutiger 45 Light"/>
            <w:sz w:val="24"/>
            <w:szCs w:val="24"/>
          </w:rPr>
        </w:r>
        <w:r w:rsidRPr="0069174C">
          <w:rPr>
            <w:rFonts w:ascii="Frutiger 45 Light" w:hAnsi="Frutiger 45 Light"/>
            <w:sz w:val="24"/>
            <w:szCs w:val="24"/>
          </w:rPr>
          <w:fldChar w:fldCharType="separate"/>
        </w:r>
        <w:r w:rsidRPr="0069174C">
          <w:rPr>
            <w:rFonts w:ascii="Frutiger 45 Light" w:hAnsi="Frutiger 45 Light"/>
          </w:rPr>
          <w:t xml:space="preserve">Grafik </w:t>
        </w:r>
        <w:r>
          <w:rPr>
            <w:rFonts w:ascii="Frutiger 45 Light" w:hAnsi="Frutiger 45 Light"/>
            <w:noProof/>
          </w:rPr>
          <w:t>II</w:t>
        </w:r>
        <w:r w:rsidRPr="0069174C">
          <w:rPr>
            <w:rFonts w:ascii="Frutiger 45 Light" w:hAnsi="Frutiger 45 Light"/>
            <w:noProof/>
          </w:rPr>
          <w:t>.</w:t>
        </w:r>
        <w:r>
          <w:rPr>
            <w:rFonts w:ascii="Frutiger 45 Light" w:hAnsi="Frutiger 45 Light"/>
          </w:rPr>
          <w:t>5</w:t>
        </w:r>
        <w:r w:rsidRPr="0069174C">
          <w:rPr>
            <w:rFonts w:ascii="Frutiger 45 Light" w:hAnsi="Frutiger 45 Light"/>
            <w:sz w:val="24"/>
            <w:szCs w:val="24"/>
          </w:rPr>
          <w:fldChar w:fldCharType="end"/>
        </w:r>
        <w:r w:rsidRPr="0069174C">
          <w:rPr>
            <w:rFonts w:ascii="Frutiger 45 Light" w:hAnsi="Frutiger 45 Light"/>
            <w:sz w:val="24"/>
            <w:szCs w:val="24"/>
          </w:rPr>
          <w:t xml:space="preserve">, variabel konsumsi pemerintah dan LU Administrasi Pemerintahan juga memiliki hubungan yang cukup erat terutama pasca pandemi karena berkaitan dengan penerimaan pajak, jaminan sosial kesehatan, dan optimalisasi pemanfaatan anggaran program PEN. Sementara itu, pada grafik III.6 terlihat hubungan industri pertambangan sebagai </w:t>
        </w:r>
        <w:r w:rsidRPr="0069174C">
          <w:rPr>
            <w:rFonts w:ascii="Frutiger 45 Light" w:hAnsi="Frutiger 45 Light"/>
            <w:i/>
            <w:iCs/>
            <w:sz w:val="24"/>
            <w:szCs w:val="24"/>
          </w:rPr>
          <w:t>leading indicator</w:t>
        </w:r>
        <w:r w:rsidRPr="0069174C">
          <w:rPr>
            <w:rFonts w:ascii="Frutiger 45 Light" w:hAnsi="Frutiger 45 Light"/>
            <w:sz w:val="24"/>
            <w:szCs w:val="24"/>
          </w:rPr>
          <w:t xml:space="preserve"> bagi ekspor riil meskipun secara </w:t>
        </w:r>
        <w:r w:rsidRPr="0069174C">
          <w:rPr>
            <w:rFonts w:ascii="Frutiger 45 Light" w:hAnsi="Frutiger 45 Light"/>
            <w:i/>
            <w:iCs/>
            <w:sz w:val="24"/>
            <w:szCs w:val="24"/>
          </w:rPr>
          <w:t>magnitude</w:t>
        </w:r>
        <w:r w:rsidRPr="0069174C">
          <w:rPr>
            <w:rFonts w:ascii="Frutiger 45 Light" w:hAnsi="Frutiger 45 Light"/>
            <w:sz w:val="24"/>
            <w:szCs w:val="24"/>
          </w:rPr>
          <w:t xml:space="preserve"> perbedaan cukup tinggi dan terbatas mengingat pangsa ekspor tambang hanya sekitar 16% dari total ekspor</w:t>
        </w:r>
        <w:r w:rsidRPr="0069174C">
          <w:rPr>
            <w:rStyle w:val="FootnoteReference"/>
            <w:rFonts w:ascii="Frutiger 45 Light" w:hAnsi="Frutiger 45 Light"/>
            <w:sz w:val="24"/>
            <w:szCs w:val="24"/>
          </w:rPr>
          <w:footnoteReference w:id="2"/>
        </w:r>
        <w:r w:rsidRPr="0069174C">
          <w:rPr>
            <w:rFonts w:ascii="Frutiger 45 Light" w:hAnsi="Frutiger 45 Light"/>
            <w:sz w:val="24"/>
            <w:szCs w:val="24"/>
          </w:rPr>
          <w:t>.</w:t>
        </w:r>
        <w:r w:rsidRPr="0069174C">
          <w:rPr>
            <w:rFonts w:ascii="Frutiger 45 Light" w:hAnsi="Frutiger 45 Light"/>
          </w:rPr>
          <w:br w:type="page"/>
        </w:r>
      </w:ins>
    </w:p>
    <w:p w14:paraId="4B1BB6C1" w14:textId="77777777" w:rsidR="00D16A89" w:rsidRPr="0069174C" w:rsidRDefault="00D16A89" w:rsidP="00D16A89">
      <w:pPr>
        <w:pStyle w:val="Heading3"/>
        <w:numPr>
          <w:ilvl w:val="0"/>
          <w:numId w:val="37"/>
        </w:numPr>
        <w:ind w:left="0" w:firstLine="567"/>
        <w:rPr>
          <w:ins w:id="2830" w:author="nadira firinda" w:date="2022-10-29T23:39:00Z"/>
        </w:rPr>
      </w:pPr>
      <w:ins w:id="2831" w:author="nadira firinda" w:date="2022-10-29T23:39:00Z">
        <w:r w:rsidRPr="0069174C">
          <w:lastRenderedPageBreak/>
          <w:t>Blok Eksternal</w:t>
        </w:r>
      </w:ins>
    </w:p>
    <w:p w14:paraId="013EF3C4" w14:textId="77777777" w:rsidR="00D16A89" w:rsidRPr="0069174C" w:rsidRDefault="00D16A89" w:rsidP="00D16A89">
      <w:pPr>
        <w:spacing w:line="276" w:lineRule="auto"/>
        <w:ind w:firstLine="567"/>
        <w:jc w:val="both"/>
        <w:rPr>
          <w:ins w:id="2832" w:author="nadira firinda" w:date="2022-10-29T23:39:00Z"/>
          <w:rFonts w:ascii="Frutiger 45 Light" w:hAnsi="Frutiger 45 Light"/>
          <w:sz w:val="24"/>
          <w:szCs w:val="24"/>
        </w:rPr>
      </w:pPr>
      <w:ins w:id="2833" w:author="nadira firinda" w:date="2022-10-29T23:39:00Z">
        <w:r w:rsidRPr="0069174C">
          <w:rPr>
            <w:rFonts w:ascii="Frutiger 45 Light" w:hAnsi="Frutiger 45 Light"/>
            <w:sz w:val="24"/>
            <w:szCs w:val="24"/>
          </w:rPr>
          <w:t>Variabel yang diamati pada blok eksternal meliputi ekspor riil, ekspor barang, ekspor nominal konversi, impor riil, impor barang, dan impor nominal konversi.</w:t>
        </w:r>
      </w:ins>
    </w:p>
    <w:tbl>
      <w:tblPr>
        <w:tblStyle w:val="TableGrid"/>
        <w:tblpPr w:leftFromText="180" w:rightFromText="180" w:vertAnchor="text" w:horzAnchor="margin" w:tblpY="82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67"/>
        <w:gridCol w:w="4559"/>
      </w:tblGrid>
      <w:tr w:rsidR="00D16A89" w:rsidRPr="0069174C" w14:paraId="5538E2C2" w14:textId="77777777" w:rsidTr="007275DA">
        <w:trPr>
          <w:trHeight w:val="6665"/>
          <w:ins w:id="2834" w:author="nadira firinda" w:date="2022-10-29T23:39:00Z"/>
        </w:trPr>
        <w:tc>
          <w:tcPr>
            <w:tcW w:w="4393" w:type="dxa"/>
          </w:tcPr>
          <w:p w14:paraId="671A5E06" w14:textId="77777777" w:rsidR="00D16A89" w:rsidRPr="0069174C" w:rsidRDefault="00D16A89" w:rsidP="007275DA">
            <w:pPr>
              <w:keepNext/>
              <w:spacing w:before="120" w:after="240" w:line="288" w:lineRule="auto"/>
              <w:ind w:right="-29"/>
              <w:jc w:val="center"/>
              <w:rPr>
                <w:ins w:id="2835" w:author="nadira firinda" w:date="2022-10-29T23:39:00Z"/>
                <w:rFonts w:ascii="Frutiger 45 Light" w:hAnsi="Frutiger 45 Light"/>
              </w:rPr>
            </w:pPr>
            <w:ins w:id="2836" w:author="nadira firinda" w:date="2022-10-29T23:39:00Z">
              <w:r w:rsidRPr="0069174C">
                <w:rPr>
                  <w:rFonts w:ascii="Frutiger 45 Light" w:hAnsi="Frutiger 45 Light"/>
                  <w:sz w:val="24"/>
                  <w:szCs w:val="24"/>
                  <w:lang w:val="en-US"/>
                </w:rPr>
                <w:object w:dxaOrig="8605" w:dyaOrig="5665" w14:anchorId="101F275E">
                  <v:shape id="_x0000_i3876" type="#_x0000_t75" style="width:199.05pt;height:129.5pt" o:ole="">
                    <v:imagedata r:id="rId28" o:title=""/>
                  </v:shape>
                  <o:OLEObject Type="Embed" ProgID="EViews.Workfile.2" ShapeID="_x0000_i3876" DrawAspect="Content" ObjectID="_1728592400" r:id="rId29"/>
                </w:object>
              </w:r>
            </w:ins>
          </w:p>
          <w:p w14:paraId="7995F261" w14:textId="77777777" w:rsidR="00D16A89" w:rsidRPr="0069174C" w:rsidRDefault="00D16A89" w:rsidP="007275DA">
            <w:pPr>
              <w:pStyle w:val="Caption"/>
              <w:rPr>
                <w:ins w:id="2837" w:author="nadira firinda" w:date="2022-10-29T23:39:00Z"/>
                <w:rFonts w:ascii="Frutiger 45 Light" w:hAnsi="Frutiger 45 Light" w:cstheme="minorHAnsi"/>
                <w:sz w:val="24"/>
                <w:szCs w:val="24"/>
                <w:lang w:val="en-US"/>
              </w:rPr>
            </w:pPr>
            <w:ins w:id="2838" w:author="nadira firinda" w:date="2022-10-29T23:39:00Z">
              <w:r w:rsidRPr="0069174C">
                <w:rPr>
                  <w:rFonts w:ascii="Frutiger 45 Light" w:hAnsi="Frutiger 45 Light"/>
                </w:rPr>
                <w:t xml:space="preserve">Grafik </w:t>
              </w:r>
              <w:r w:rsidRPr="0069174C">
                <w:rPr>
                  <w:rFonts w:ascii="Frutiger 45 Light" w:hAnsi="Frutiger 45 Light"/>
                </w:rPr>
                <w:fldChar w:fldCharType="begin"/>
              </w:r>
              <w:r w:rsidRPr="0069174C">
                <w:rPr>
                  <w:rFonts w:ascii="Frutiger 45 Light" w:hAnsi="Frutiger 45 Light"/>
                </w:rPr>
                <w:instrText xml:space="preserve"> STYLEREF 1 \s </w:instrText>
              </w:r>
              <w:r w:rsidRPr="0069174C">
                <w:rPr>
                  <w:rFonts w:ascii="Frutiger 45 Light" w:hAnsi="Frutiger 45 Light"/>
                </w:rPr>
                <w:fldChar w:fldCharType="separate"/>
              </w:r>
              <w:r>
                <w:rPr>
                  <w:rFonts w:ascii="Frutiger 45 Light" w:hAnsi="Frutiger 45 Light"/>
                  <w:noProof/>
                </w:rPr>
                <w:t>II</w:t>
              </w:r>
              <w:r w:rsidRPr="0069174C">
                <w:rPr>
                  <w:rFonts w:ascii="Frutiger 45 Light" w:hAnsi="Frutiger 45 Light"/>
                </w:rPr>
                <w:fldChar w:fldCharType="end"/>
              </w:r>
              <w:r w:rsidRPr="0069174C">
                <w:rPr>
                  <w:rFonts w:ascii="Frutiger 45 Light" w:hAnsi="Frutiger 45 Light"/>
                </w:rPr>
                <w:t>.</w:t>
              </w:r>
              <w:r w:rsidRPr="0069174C">
                <w:rPr>
                  <w:rFonts w:ascii="Frutiger 45 Light" w:hAnsi="Frutiger 45 Light"/>
                </w:rPr>
                <w:fldChar w:fldCharType="begin"/>
              </w:r>
              <w:r w:rsidRPr="0069174C">
                <w:rPr>
                  <w:rFonts w:ascii="Frutiger 45 Light" w:hAnsi="Frutiger 45 Light"/>
                </w:rPr>
                <w:instrText xml:space="preserve"> SEQ Grafik \* ARABIC \s 1 </w:instrText>
              </w:r>
              <w:r w:rsidRPr="0069174C">
                <w:rPr>
                  <w:rFonts w:ascii="Frutiger 45 Light" w:hAnsi="Frutiger 45 Light"/>
                </w:rPr>
                <w:fldChar w:fldCharType="separate"/>
              </w:r>
              <w:r>
                <w:rPr>
                  <w:rFonts w:ascii="Frutiger 45 Light" w:hAnsi="Frutiger 45 Light"/>
                  <w:noProof/>
                </w:rPr>
                <w:t>7</w:t>
              </w:r>
              <w:r w:rsidRPr="0069174C">
                <w:rPr>
                  <w:rFonts w:ascii="Frutiger 45 Light" w:hAnsi="Frutiger 45 Light"/>
                </w:rPr>
                <w:fldChar w:fldCharType="end"/>
              </w:r>
              <w:r w:rsidRPr="0069174C">
                <w:rPr>
                  <w:rFonts w:ascii="Frutiger 45 Light" w:hAnsi="Frutiger 45 Light"/>
                  <w:lang w:val="en-US"/>
                </w:rPr>
                <w:t xml:space="preserve"> Ekspor Riil dan Ekspor Nominal</w:t>
              </w:r>
            </w:ins>
          </w:p>
          <w:p w14:paraId="0880759E" w14:textId="77777777" w:rsidR="00D16A89" w:rsidRPr="0069174C" w:rsidRDefault="00D16A89" w:rsidP="007275DA">
            <w:pPr>
              <w:keepNext/>
              <w:spacing w:before="120" w:after="240" w:line="288" w:lineRule="auto"/>
              <w:ind w:right="-29"/>
              <w:jc w:val="center"/>
              <w:rPr>
                <w:ins w:id="2839" w:author="nadira firinda" w:date="2022-10-29T23:39:00Z"/>
                <w:rFonts w:ascii="Frutiger 45 Light" w:hAnsi="Frutiger 45 Light"/>
              </w:rPr>
            </w:pPr>
            <w:ins w:id="2840" w:author="nadira firinda" w:date="2022-10-29T23:39:00Z">
              <w:r w:rsidRPr="0069174C">
                <w:rPr>
                  <w:rFonts w:ascii="Frutiger 45 Light" w:hAnsi="Frutiger 45 Light"/>
                  <w:sz w:val="24"/>
                  <w:szCs w:val="24"/>
                  <w:lang w:val="en-US"/>
                </w:rPr>
                <w:object w:dxaOrig="8605" w:dyaOrig="5665" w14:anchorId="16360A35">
                  <v:shape id="_x0000_i3877" type="#_x0000_t75" style="width:212.35pt;height:107.7pt" o:ole="">
                    <v:imagedata r:id="rId30" o:title=""/>
                  </v:shape>
                  <o:OLEObject Type="Embed" ProgID="EViews.Workfile.2" ShapeID="_x0000_i3877" DrawAspect="Content" ObjectID="_1728592401" r:id="rId31"/>
                </w:object>
              </w:r>
            </w:ins>
          </w:p>
          <w:p w14:paraId="432CE3F9" w14:textId="77777777" w:rsidR="00D16A89" w:rsidRPr="0069174C" w:rsidRDefault="00D16A89" w:rsidP="007275DA">
            <w:pPr>
              <w:pStyle w:val="Caption"/>
              <w:rPr>
                <w:ins w:id="2841" w:author="nadira firinda" w:date="2022-10-29T23:39:00Z"/>
                <w:rFonts w:ascii="Frutiger 45 Light" w:hAnsi="Frutiger 45 Light" w:cstheme="minorHAnsi"/>
                <w:sz w:val="24"/>
                <w:szCs w:val="24"/>
                <w:lang w:val="en-US"/>
              </w:rPr>
            </w:pPr>
            <w:ins w:id="2842" w:author="nadira firinda" w:date="2022-10-29T23:39:00Z">
              <w:r w:rsidRPr="0069174C">
                <w:rPr>
                  <w:rFonts w:ascii="Frutiger 45 Light" w:hAnsi="Frutiger 45 Light"/>
                </w:rPr>
                <w:t xml:space="preserve">Grafik </w:t>
              </w:r>
              <w:r w:rsidRPr="0069174C">
                <w:rPr>
                  <w:rFonts w:ascii="Frutiger 45 Light" w:hAnsi="Frutiger 45 Light"/>
                </w:rPr>
                <w:fldChar w:fldCharType="begin"/>
              </w:r>
              <w:r w:rsidRPr="0069174C">
                <w:rPr>
                  <w:rFonts w:ascii="Frutiger 45 Light" w:hAnsi="Frutiger 45 Light"/>
                </w:rPr>
                <w:instrText xml:space="preserve"> STYLEREF 1 \s </w:instrText>
              </w:r>
              <w:r w:rsidRPr="0069174C">
                <w:rPr>
                  <w:rFonts w:ascii="Frutiger 45 Light" w:hAnsi="Frutiger 45 Light"/>
                </w:rPr>
                <w:fldChar w:fldCharType="separate"/>
              </w:r>
              <w:r>
                <w:rPr>
                  <w:rFonts w:ascii="Frutiger 45 Light" w:hAnsi="Frutiger 45 Light"/>
                  <w:noProof/>
                </w:rPr>
                <w:t>II</w:t>
              </w:r>
              <w:r w:rsidRPr="0069174C">
                <w:rPr>
                  <w:rFonts w:ascii="Frutiger 45 Light" w:hAnsi="Frutiger 45 Light"/>
                </w:rPr>
                <w:fldChar w:fldCharType="end"/>
              </w:r>
              <w:r w:rsidRPr="0069174C">
                <w:rPr>
                  <w:rFonts w:ascii="Frutiger 45 Light" w:hAnsi="Frutiger 45 Light"/>
                </w:rPr>
                <w:t>.</w:t>
              </w:r>
              <w:r w:rsidRPr="0069174C">
                <w:rPr>
                  <w:rFonts w:ascii="Frutiger 45 Light" w:hAnsi="Frutiger 45 Light"/>
                </w:rPr>
                <w:fldChar w:fldCharType="begin"/>
              </w:r>
              <w:r w:rsidRPr="0069174C">
                <w:rPr>
                  <w:rFonts w:ascii="Frutiger 45 Light" w:hAnsi="Frutiger 45 Light"/>
                </w:rPr>
                <w:instrText xml:space="preserve"> SEQ Grafik \* ARABIC \s 1 </w:instrText>
              </w:r>
              <w:r w:rsidRPr="0069174C">
                <w:rPr>
                  <w:rFonts w:ascii="Frutiger 45 Light" w:hAnsi="Frutiger 45 Light"/>
                </w:rPr>
                <w:fldChar w:fldCharType="separate"/>
              </w:r>
              <w:r>
                <w:rPr>
                  <w:rFonts w:ascii="Frutiger 45 Light" w:hAnsi="Frutiger 45 Light"/>
                  <w:noProof/>
                </w:rPr>
                <w:t>8</w:t>
              </w:r>
              <w:r w:rsidRPr="0069174C">
                <w:rPr>
                  <w:rFonts w:ascii="Frutiger 45 Light" w:hAnsi="Frutiger 45 Light"/>
                </w:rPr>
                <w:fldChar w:fldCharType="end"/>
              </w:r>
              <w:r w:rsidRPr="0069174C">
                <w:rPr>
                  <w:rFonts w:ascii="Frutiger 45 Light" w:hAnsi="Frutiger 45 Light"/>
                  <w:lang w:val="en-US"/>
                </w:rPr>
                <w:t xml:space="preserve"> Impor Riil dan Impor Nominal</w:t>
              </w:r>
            </w:ins>
          </w:p>
        </w:tc>
        <w:tc>
          <w:tcPr>
            <w:tcW w:w="4585" w:type="dxa"/>
          </w:tcPr>
          <w:p w14:paraId="2C329C6D" w14:textId="77777777" w:rsidR="00D16A89" w:rsidRPr="0069174C" w:rsidRDefault="00D16A89" w:rsidP="007275DA">
            <w:pPr>
              <w:keepNext/>
              <w:spacing w:before="120" w:after="240" w:line="288" w:lineRule="auto"/>
              <w:ind w:right="-29"/>
              <w:jc w:val="center"/>
              <w:rPr>
                <w:ins w:id="2843" w:author="nadira firinda" w:date="2022-10-29T23:39:00Z"/>
                <w:rFonts w:ascii="Frutiger 45 Light" w:hAnsi="Frutiger 45 Light"/>
              </w:rPr>
            </w:pPr>
            <w:ins w:id="2844" w:author="nadira firinda" w:date="2022-10-29T23:39:00Z">
              <w:r w:rsidRPr="0069174C">
                <w:rPr>
                  <w:rFonts w:ascii="Frutiger 45 Light" w:hAnsi="Frutiger 45 Light"/>
                </w:rPr>
                <w:object w:dxaOrig="8605" w:dyaOrig="5665" w14:anchorId="32324A8D">
                  <v:shape id="_x0000_i3878" type="#_x0000_t75" style="width:206.3pt;height:126.45pt" o:ole="">
                    <v:imagedata r:id="rId32" o:title=""/>
                  </v:shape>
                  <o:OLEObject Type="Embed" ProgID="EViews.Workfile.2" ShapeID="_x0000_i3878" DrawAspect="Content" ObjectID="_1728592402" r:id="rId33"/>
                </w:object>
              </w:r>
            </w:ins>
          </w:p>
          <w:p w14:paraId="2CA7DAB0" w14:textId="77777777" w:rsidR="00D16A89" w:rsidRPr="0069174C" w:rsidRDefault="00D16A89" w:rsidP="007275DA">
            <w:pPr>
              <w:pStyle w:val="Caption"/>
              <w:rPr>
                <w:ins w:id="2845" w:author="nadira firinda" w:date="2022-10-29T23:39:00Z"/>
                <w:rFonts w:ascii="Frutiger 45 Light" w:hAnsi="Frutiger 45 Light" w:cstheme="minorHAnsi"/>
                <w:sz w:val="24"/>
                <w:szCs w:val="24"/>
                <w:lang w:val="en-US"/>
              </w:rPr>
            </w:pPr>
            <w:ins w:id="2846" w:author="nadira firinda" w:date="2022-10-29T23:39:00Z">
              <w:r w:rsidRPr="0069174C">
                <w:rPr>
                  <w:rFonts w:ascii="Frutiger 45 Light" w:hAnsi="Frutiger 45 Light"/>
                </w:rPr>
                <w:t xml:space="preserve">Grafik </w:t>
              </w:r>
              <w:r w:rsidRPr="0069174C">
                <w:rPr>
                  <w:rFonts w:ascii="Frutiger 45 Light" w:hAnsi="Frutiger 45 Light"/>
                </w:rPr>
                <w:fldChar w:fldCharType="begin"/>
              </w:r>
              <w:r w:rsidRPr="0069174C">
                <w:rPr>
                  <w:rFonts w:ascii="Frutiger 45 Light" w:hAnsi="Frutiger 45 Light"/>
                </w:rPr>
                <w:instrText xml:space="preserve"> STYLEREF 1 \s </w:instrText>
              </w:r>
              <w:r w:rsidRPr="0069174C">
                <w:rPr>
                  <w:rFonts w:ascii="Frutiger 45 Light" w:hAnsi="Frutiger 45 Light"/>
                </w:rPr>
                <w:fldChar w:fldCharType="separate"/>
              </w:r>
              <w:r>
                <w:rPr>
                  <w:rFonts w:ascii="Frutiger 45 Light" w:hAnsi="Frutiger 45 Light"/>
                  <w:noProof/>
                </w:rPr>
                <w:t>II</w:t>
              </w:r>
              <w:r w:rsidRPr="0069174C">
                <w:rPr>
                  <w:rFonts w:ascii="Frutiger 45 Light" w:hAnsi="Frutiger 45 Light"/>
                </w:rPr>
                <w:fldChar w:fldCharType="end"/>
              </w:r>
              <w:r w:rsidRPr="0069174C">
                <w:rPr>
                  <w:rFonts w:ascii="Frutiger 45 Light" w:hAnsi="Frutiger 45 Light"/>
                </w:rPr>
                <w:t>.</w:t>
              </w:r>
              <w:r w:rsidRPr="0069174C">
                <w:rPr>
                  <w:rFonts w:ascii="Frutiger 45 Light" w:hAnsi="Frutiger 45 Light"/>
                </w:rPr>
                <w:fldChar w:fldCharType="begin"/>
              </w:r>
              <w:r w:rsidRPr="0069174C">
                <w:rPr>
                  <w:rFonts w:ascii="Frutiger 45 Light" w:hAnsi="Frutiger 45 Light"/>
                </w:rPr>
                <w:instrText xml:space="preserve"> SEQ Grafik \* ARABIC \s 1 </w:instrText>
              </w:r>
              <w:r w:rsidRPr="0069174C">
                <w:rPr>
                  <w:rFonts w:ascii="Frutiger 45 Light" w:hAnsi="Frutiger 45 Light"/>
                </w:rPr>
                <w:fldChar w:fldCharType="separate"/>
              </w:r>
              <w:r>
                <w:rPr>
                  <w:rFonts w:ascii="Frutiger 45 Light" w:hAnsi="Frutiger 45 Light"/>
                  <w:noProof/>
                </w:rPr>
                <w:t>9</w:t>
              </w:r>
              <w:r w:rsidRPr="0069174C">
                <w:rPr>
                  <w:rFonts w:ascii="Frutiger 45 Light" w:hAnsi="Frutiger 45 Light"/>
                </w:rPr>
                <w:fldChar w:fldCharType="end"/>
              </w:r>
              <w:r w:rsidRPr="0069174C">
                <w:rPr>
                  <w:rFonts w:ascii="Frutiger 45 Light" w:hAnsi="Frutiger 45 Light"/>
                  <w:lang w:val="en-US"/>
                </w:rPr>
                <w:t xml:space="preserve"> Ekspor Barang dan Ekspor Nominal Konversi</w:t>
              </w:r>
            </w:ins>
          </w:p>
          <w:p w14:paraId="3E7D6AA7" w14:textId="77777777" w:rsidR="00D16A89" w:rsidRPr="0069174C" w:rsidRDefault="00D16A89" w:rsidP="007275DA">
            <w:pPr>
              <w:keepNext/>
              <w:spacing w:before="120" w:after="240" w:line="288" w:lineRule="auto"/>
              <w:ind w:right="-29"/>
              <w:jc w:val="center"/>
              <w:rPr>
                <w:ins w:id="2847" w:author="nadira firinda" w:date="2022-10-29T23:39:00Z"/>
                <w:rFonts w:ascii="Frutiger 45 Light" w:hAnsi="Frutiger 45 Light"/>
              </w:rPr>
            </w:pPr>
            <w:ins w:id="2848" w:author="nadira firinda" w:date="2022-10-29T23:39:00Z">
              <w:r w:rsidRPr="0069174C">
                <w:rPr>
                  <w:rFonts w:ascii="Frutiger 45 Light" w:hAnsi="Frutiger 45 Light"/>
                </w:rPr>
                <w:object w:dxaOrig="8833" w:dyaOrig="5665" w14:anchorId="4E62DF02">
                  <v:shape id="_x0000_i3879" type="#_x0000_t75" style="width:206.3pt;height:114.95pt" o:ole="">
                    <v:imagedata r:id="rId34" o:title=""/>
                  </v:shape>
                  <o:OLEObject Type="Embed" ProgID="EViews.Workfile.2" ShapeID="_x0000_i3879" DrawAspect="Content" ObjectID="_1728592403" r:id="rId35"/>
                </w:object>
              </w:r>
            </w:ins>
          </w:p>
          <w:p w14:paraId="6C7164E7" w14:textId="77777777" w:rsidR="00D16A89" w:rsidRPr="0069174C" w:rsidRDefault="00D16A89" w:rsidP="007275DA">
            <w:pPr>
              <w:pStyle w:val="Caption"/>
              <w:rPr>
                <w:ins w:id="2849" w:author="nadira firinda" w:date="2022-10-29T23:39:00Z"/>
                <w:rFonts w:ascii="Frutiger 45 Light" w:hAnsi="Frutiger 45 Light" w:cstheme="minorHAnsi"/>
                <w:sz w:val="24"/>
                <w:szCs w:val="24"/>
                <w:lang w:val="en-US"/>
              </w:rPr>
            </w:pPr>
            <w:ins w:id="2850" w:author="nadira firinda" w:date="2022-10-29T23:39:00Z">
              <w:r w:rsidRPr="0069174C">
                <w:rPr>
                  <w:rFonts w:ascii="Frutiger 45 Light" w:hAnsi="Frutiger 45 Light"/>
                </w:rPr>
                <w:t xml:space="preserve">Grafik </w:t>
              </w:r>
              <w:r w:rsidRPr="0069174C">
                <w:rPr>
                  <w:rFonts w:ascii="Frutiger 45 Light" w:hAnsi="Frutiger 45 Light"/>
                </w:rPr>
                <w:fldChar w:fldCharType="begin"/>
              </w:r>
              <w:r w:rsidRPr="0069174C">
                <w:rPr>
                  <w:rFonts w:ascii="Frutiger 45 Light" w:hAnsi="Frutiger 45 Light"/>
                </w:rPr>
                <w:instrText xml:space="preserve"> STYLEREF 1 \s </w:instrText>
              </w:r>
              <w:r w:rsidRPr="0069174C">
                <w:rPr>
                  <w:rFonts w:ascii="Frutiger 45 Light" w:hAnsi="Frutiger 45 Light"/>
                </w:rPr>
                <w:fldChar w:fldCharType="separate"/>
              </w:r>
              <w:r>
                <w:rPr>
                  <w:rFonts w:ascii="Frutiger 45 Light" w:hAnsi="Frutiger 45 Light"/>
                  <w:noProof/>
                </w:rPr>
                <w:t>II</w:t>
              </w:r>
              <w:r w:rsidRPr="0069174C">
                <w:rPr>
                  <w:rFonts w:ascii="Frutiger 45 Light" w:hAnsi="Frutiger 45 Light"/>
                </w:rPr>
                <w:fldChar w:fldCharType="end"/>
              </w:r>
              <w:r w:rsidRPr="0069174C">
                <w:rPr>
                  <w:rFonts w:ascii="Frutiger 45 Light" w:hAnsi="Frutiger 45 Light"/>
                </w:rPr>
                <w:t>.</w:t>
              </w:r>
              <w:r w:rsidRPr="0069174C">
                <w:rPr>
                  <w:rFonts w:ascii="Frutiger 45 Light" w:hAnsi="Frutiger 45 Light"/>
                </w:rPr>
                <w:fldChar w:fldCharType="begin"/>
              </w:r>
              <w:r w:rsidRPr="0069174C">
                <w:rPr>
                  <w:rFonts w:ascii="Frutiger 45 Light" w:hAnsi="Frutiger 45 Light"/>
                </w:rPr>
                <w:instrText xml:space="preserve"> SEQ Grafik \* ARABIC \s 1 </w:instrText>
              </w:r>
              <w:r w:rsidRPr="0069174C">
                <w:rPr>
                  <w:rFonts w:ascii="Frutiger 45 Light" w:hAnsi="Frutiger 45 Light"/>
                </w:rPr>
                <w:fldChar w:fldCharType="separate"/>
              </w:r>
              <w:r>
                <w:rPr>
                  <w:rFonts w:ascii="Frutiger 45 Light" w:hAnsi="Frutiger 45 Light"/>
                  <w:noProof/>
                </w:rPr>
                <w:t>10</w:t>
              </w:r>
              <w:r w:rsidRPr="0069174C">
                <w:rPr>
                  <w:rFonts w:ascii="Frutiger 45 Light" w:hAnsi="Frutiger 45 Light"/>
                </w:rPr>
                <w:fldChar w:fldCharType="end"/>
              </w:r>
              <w:r w:rsidRPr="0069174C">
                <w:rPr>
                  <w:rFonts w:ascii="Frutiger 45 Light" w:hAnsi="Frutiger 45 Light"/>
                  <w:lang w:val="en-US"/>
                </w:rPr>
                <w:t xml:space="preserve"> Impor Barang dan Impor Nominal Konversi</w:t>
              </w:r>
            </w:ins>
          </w:p>
        </w:tc>
      </w:tr>
    </w:tbl>
    <w:p w14:paraId="02601B99" w14:textId="77777777" w:rsidR="00D16A89" w:rsidRPr="0069174C" w:rsidRDefault="00D16A89" w:rsidP="00D16A89">
      <w:pPr>
        <w:spacing w:line="276" w:lineRule="auto"/>
        <w:ind w:firstLine="567"/>
        <w:jc w:val="both"/>
        <w:rPr>
          <w:ins w:id="2851" w:author="nadira firinda" w:date="2022-10-29T23:39:00Z"/>
          <w:rFonts w:ascii="Frutiger 45 Light" w:hAnsi="Frutiger 45 Light"/>
          <w:sz w:val="24"/>
          <w:szCs w:val="24"/>
        </w:rPr>
      </w:pPr>
      <w:ins w:id="2852" w:author="nadira firinda" w:date="2022-10-29T23:39:00Z">
        <w:r w:rsidRPr="0069174C">
          <w:rPr>
            <w:rFonts w:ascii="Frutiger 45 Light" w:hAnsi="Frutiger 45 Light"/>
            <w:sz w:val="24"/>
            <w:szCs w:val="24"/>
          </w:rPr>
          <w:t xml:space="preserve">Hasil empiris memperlihatkan bahwa hubungan ekspor riil dan ekspor nominal yang sejalan. </w:t>
        </w:r>
      </w:ins>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57"/>
        <w:gridCol w:w="3128"/>
        <w:gridCol w:w="2841"/>
      </w:tblGrid>
      <w:tr w:rsidR="00D16A89" w:rsidRPr="0069174C" w14:paraId="0789CD80" w14:textId="77777777" w:rsidTr="007275DA">
        <w:trPr>
          <w:trHeight w:val="2176"/>
          <w:ins w:id="2853" w:author="nadira firinda" w:date="2022-10-29T23:39:00Z"/>
        </w:trPr>
        <w:tc>
          <w:tcPr>
            <w:tcW w:w="3271" w:type="dxa"/>
          </w:tcPr>
          <w:p w14:paraId="3C0F7E5F" w14:textId="77777777" w:rsidR="00D16A89" w:rsidRPr="0069174C" w:rsidRDefault="00D16A89" w:rsidP="007275DA">
            <w:pPr>
              <w:keepNext/>
              <w:spacing w:before="120" w:after="240" w:line="288" w:lineRule="auto"/>
              <w:ind w:right="-29"/>
              <w:jc w:val="center"/>
              <w:rPr>
                <w:ins w:id="2854" w:author="nadira firinda" w:date="2022-10-29T23:39:00Z"/>
                <w:rFonts w:ascii="Frutiger 45 Light" w:hAnsi="Frutiger 45 Light"/>
              </w:rPr>
            </w:pPr>
            <w:ins w:id="2855" w:author="nadira firinda" w:date="2022-10-29T23:39:00Z">
              <w:r w:rsidRPr="0069174C">
                <w:rPr>
                  <w:rFonts w:ascii="Frutiger 45 Light" w:hAnsi="Frutiger 45 Light"/>
                  <w:sz w:val="24"/>
                  <w:szCs w:val="24"/>
                  <w:lang w:val="en-US"/>
                </w:rPr>
                <w:object w:dxaOrig="8661" w:dyaOrig="6012" w14:anchorId="42123D1F">
                  <v:shape id="_x0000_i3880" type="#_x0000_t75" style="width:154.9pt;height:114.95pt" o:ole="">
                    <v:imagedata r:id="rId36" o:title=""/>
                  </v:shape>
                  <o:OLEObject Type="Embed" ProgID="EViews.Workfile.2" ShapeID="_x0000_i3880" DrawAspect="Content" ObjectID="_1728592404" r:id="rId37"/>
                </w:object>
              </w:r>
            </w:ins>
          </w:p>
          <w:p w14:paraId="396FC86C" w14:textId="77777777" w:rsidR="00D16A89" w:rsidRPr="0069174C" w:rsidRDefault="00D16A89" w:rsidP="007275DA">
            <w:pPr>
              <w:pStyle w:val="Caption"/>
              <w:rPr>
                <w:ins w:id="2856" w:author="nadira firinda" w:date="2022-10-29T23:39:00Z"/>
                <w:rFonts w:ascii="Frutiger 45 Light" w:hAnsi="Frutiger 45 Light" w:cstheme="minorHAnsi"/>
                <w:color w:val="000000"/>
                <w:sz w:val="24"/>
                <w:szCs w:val="24"/>
              </w:rPr>
            </w:pPr>
            <w:ins w:id="2857" w:author="nadira firinda" w:date="2022-10-29T23:39:00Z">
              <w:r w:rsidRPr="0069174C">
                <w:rPr>
                  <w:rFonts w:ascii="Frutiger 45 Light" w:hAnsi="Frutiger 45 Light"/>
                </w:rPr>
                <w:t xml:space="preserve">Grafik </w:t>
              </w:r>
              <w:r w:rsidRPr="0069174C">
                <w:rPr>
                  <w:rFonts w:ascii="Frutiger 45 Light" w:hAnsi="Frutiger 45 Light"/>
                </w:rPr>
                <w:fldChar w:fldCharType="begin"/>
              </w:r>
              <w:r w:rsidRPr="0069174C">
                <w:rPr>
                  <w:rFonts w:ascii="Frutiger 45 Light" w:hAnsi="Frutiger 45 Light"/>
                </w:rPr>
                <w:instrText xml:space="preserve"> STYLEREF 1 \s </w:instrText>
              </w:r>
              <w:r w:rsidRPr="0069174C">
                <w:rPr>
                  <w:rFonts w:ascii="Frutiger 45 Light" w:hAnsi="Frutiger 45 Light"/>
                </w:rPr>
                <w:fldChar w:fldCharType="separate"/>
              </w:r>
              <w:r>
                <w:rPr>
                  <w:rFonts w:ascii="Frutiger 45 Light" w:hAnsi="Frutiger 45 Light"/>
                  <w:noProof/>
                </w:rPr>
                <w:t>II</w:t>
              </w:r>
              <w:r w:rsidRPr="0069174C">
                <w:rPr>
                  <w:rFonts w:ascii="Frutiger 45 Light" w:hAnsi="Frutiger 45 Light"/>
                </w:rPr>
                <w:fldChar w:fldCharType="end"/>
              </w:r>
              <w:r w:rsidRPr="0069174C">
                <w:rPr>
                  <w:rFonts w:ascii="Frutiger 45 Light" w:hAnsi="Frutiger 45 Light"/>
                </w:rPr>
                <w:t>.</w:t>
              </w:r>
              <w:r w:rsidRPr="0069174C">
                <w:rPr>
                  <w:rFonts w:ascii="Frutiger 45 Light" w:hAnsi="Frutiger 45 Light"/>
                </w:rPr>
                <w:fldChar w:fldCharType="begin"/>
              </w:r>
              <w:r w:rsidRPr="0069174C">
                <w:rPr>
                  <w:rFonts w:ascii="Frutiger 45 Light" w:hAnsi="Frutiger 45 Light"/>
                </w:rPr>
                <w:instrText xml:space="preserve"> SEQ Grafik \* ARABIC \s 1 </w:instrText>
              </w:r>
              <w:r w:rsidRPr="0069174C">
                <w:rPr>
                  <w:rFonts w:ascii="Frutiger 45 Light" w:hAnsi="Frutiger 45 Light"/>
                </w:rPr>
                <w:fldChar w:fldCharType="separate"/>
              </w:r>
              <w:r>
                <w:rPr>
                  <w:rFonts w:ascii="Frutiger 45 Light" w:hAnsi="Frutiger 45 Light"/>
                  <w:noProof/>
                </w:rPr>
                <w:t>11</w:t>
              </w:r>
              <w:r w:rsidRPr="0069174C">
                <w:rPr>
                  <w:rFonts w:ascii="Frutiger 45 Light" w:hAnsi="Frutiger 45 Light"/>
                </w:rPr>
                <w:fldChar w:fldCharType="end"/>
              </w:r>
              <w:r w:rsidRPr="0069174C">
                <w:rPr>
                  <w:rFonts w:ascii="Frutiger 45 Light" w:hAnsi="Frutiger 45 Light"/>
                  <w:lang w:val="en-US"/>
                </w:rPr>
                <w:t xml:space="preserve"> Ekspor barang, oil price, IHEX</w:t>
              </w:r>
            </w:ins>
          </w:p>
        </w:tc>
        <w:tc>
          <w:tcPr>
            <w:tcW w:w="3337" w:type="dxa"/>
          </w:tcPr>
          <w:p w14:paraId="1068B3C6" w14:textId="77777777" w:rsidR="00D16A89" w:rsidRPr="0069174C" w:rsidRDefault="00D16A89" w:rsidP="007275DA">
            <w:pPr>
              <w:keepNext/>
              <w:spacing w:before="120" w:after="240" w:line="288" w:lineRule="auto"/>
              <w:ind w:right="-29"/>
              <w:jc w:val="center"/>
              <w:rPr>
                <w:ins w:id="2858" w:author="nadira firinda" w:date="2022-10-29T23:39:00Z"/>
                <w:rFonts w:ascii="Frutiger 45 Light" w:hAnsi="Frutiger 45 Light"/>
              </w:rPr>
            </w:pPr>
            <w:ins w:id="2859" w:author="nadira firinda" w:date="2022-10-29T23:39:00Z">
              <w:r w:rsidRPr="0069174C">
                <w:rPr>
                  <w:rFonts w:ascii="Frutiger 45 Light" w:hAnsi="Frutiger 45 Light"/>
                  <w:sz w:val="24"/>
                  <w:szCs w:val="24"/>
                  <w:lang w:val="en-US"/>
                </w:rPr>
                <w:object w:dxaOrig="8611" w:dyaOrig="6012" w14:anchorId="50BFAF98">
                  <v:shape id="_x0000_i3881" type="#_x0000_t75" style="width:158.5pt;height:114.95pt" o:ole="">
                    <v:imagedata r:id="rId38" o:title=""/>
                  </v:shape>
                  <o:OLEObject Type="Embed" ProgID="EViews.Workfile.2" ShapeID="_x0000_i3881" DrawAspect="Content" ObjectID="_1728592405" r:id="rId39"/>
                </w:object>
              </w:r>
            </w:ins>
          </w:p>
          <w:p w14:paraId="1BC572EC" w14:textId="77777777" w:rsidR="00D16A89" w:rsidRPr="0069174C" w:rsidRDefault="00D16A89" w:rsidP="007275DA">
            <w:pPr>
              <w:pStyle w:val="Caption"/>
              <w:rPr>
                <w:ins w:id="2860" w:author="nadira firinda" w:date="2022-10-29T23:39:00Z"/>
                <w:rFonts w:ascii="Frutiger 45 Light" w:hAnsi="Frutiger 45 Light" w:cstheme="minorHAnsi"/>
                <w:color w:val="000000"/>
                <w:sz w:val="24"/>
                <w:szCs w:val="24"/>
              </w:rPr>
            </w:pPr>
            <w:ins w:id="2861" w:author="nadira firinda" w:date="2022-10-29T23:39:00Z">
              <w:r w:rsidRPr="0069174C">
                <w:rPr>
                  <w:rFonts w:ascii="Frutiger 45 Light" w:hAnsi="Frutiger 45 Light"/>
                </w:rPr>
                <w:t xml:space="preserve">Grafik </w:t>
              </w:r>
              <w:r w:rsidRPr="0069174C">
                <w:rPr>
                  <w:rFonts w:ascii="Frutiger 45 Light" w:hAnsi="Frutiger 45 Light"/>
                </w:rPr>
                <w:fldChar w:fldCharType="begin"/>
              </w:r>
              <w:r w:rsidRPr="0069174C">
                <w:rPr>
                  <w:rFonts w:ascii="Frutiger 45 Light" w:hAnsi="Frutiger 45 Light"/>
                </w:rPr>
                <w:instrText xml:space="preserve"> STYLEREF 1 \s </w:instrText>
              </w:r>
              <w:r w:rsidRPr="0069174C">
                <w:rPr>
                  <w:rFonts w:ascii="Frutiger 45 Light" w:hAnsi="Frutiger 45 Light"/>
                </w:rPr>
                <w:fldChar w:fldCharType="separate"/>
              </w:r>
              <w:r>
                <w:rPr>
                  <w:rFonts w:ascii="Frutiger 45 Light" w:hAnsi="Frutiger 45 Light"/>
                  <w:noProof/>
                </w:rPr>
                <w:t>II</w:t>
              </w:r>
              <w:r w:rsidRPr="0069174C">
                <w:rPr>
                  <w:rFonts w:ascii="Frutiger 45 Light" w:hAnsi="Frutiger 45 Light"/>
                </w:rPr>
                <w:fldChar w:fldCharType="end"/>
              </w:r>
              <w:r w:rsidRPr="0069174C">
                <w:rPr>
                  <w:rFonts w:ascii="Frutiger 45 Light" w:hAnsi="Frutiger 45 Light"/>
                </w:rPr>
                <w:t>.</w:t>
              </w:r>
              <w:r w:rsidRPr="0069174C">
                <w:rPr>
                  <w:rFonts w:ascii="Frutiger 45 Light" w:hAnsi="Frutiger 45 Light"/>
                </w:rPr>
                <w:fldChar w:fldCharType="begin"/>
              </w:r>
              <w:r w:rsidRPr="0069174C">
                <w:rPr>
                  <w:rFonts w:ascii="Frutiger 45 Light" w:hAnsi="Frutiger 45 Light"/>
                </w:rPr>
                <w:instrText xml:space="preserve"> SEQ Grafik \* ARABIC \s 1 </w:instrText>
              </w:r>
              <w:r w:rsidRPr="0069174C">
                <w:rPr>
                  <w:rFonts w:ascii="Frutiger 45 Light" w:hAnsi="Frutiger 45 Light"/>
                </w:rPr>
                <w:fldChar w:fldCharType="separate"/>
              </w:r>
              <w:r>
                <w:rPr>
                  <w:rFonts w:ascii="Frutiger 45 Light" w:hAnsi="Frutiger 45 Light"/>
                  <w:noProof/>
                </w:rPr>
                <w:t>12</w:t>
              </w:r>
              <w:r w:rsidRPr="0069174C">
                <w:rPr>
                  <w:rFonts w:ascii="Frutiger 45 Light" w:hAnsi="Frutiger 45 Light"/>
                </w:rPr>
                <w:fldChar w:fldCharType="end"/>
              </w:r>
              <w:r w:rsidRPr="0069174C">
                <w:rPr>
                  <w:rFonts w:ascii="Frutiger 45 Light" w:hAnsi="Frutiger 45 Light"/>
                  <w:lang w:val="en-US"/>
                </w:rPr>
                <w:t xml:space="preserve"> Impor barang, Ekspor Barang, Domestic Demand</w:t>
              </w:r>
            </w:ins>
          </w:p>
        </w:tc>
        <w:tc>
          <w:tcPr>
            <w:tcW w:w="3030" w:type="dxa"/>
          </w:tcPr>
          <w:p w14:paraId="00D67FDC" w14:textId="77777777" w:rsidR="00D16A89" w:rsidRPr="0069174C" w:rsidRDefault="00D16A89" w:rsidP="007275DA">
            <w:pPr>
              <w:keepNext/>
              <w:spacing w:before="120" w:after="240" w:line="288" w:lineRule="auto"/>
              <w:ind w:right="-29"/>
              <w:jc w:val="center"/>
              <w:rPr>
                <w:ins w:id="2862" w:author="nadira firinda" w:date="2022-10-29T23:39:00Z"/>
                <w:rFonts w:ascii="Frutiger 45 Light" w:hAnsi="Frutiger 45 Light"/>
              </w:rPr>
            </w:pPr>
            <w:ins w:id="2863" w:author="nadira firinda" w:date="2022-10-29T23:39:00Z">
              <w:r w:rsidRPr="0069174C">
                <w:rPr>
                  <w:rFonts w:ascii="Frutiger 45 Light" w:hAnsi="Frutiger 45 Light"/>
                  <w:sz w:val="24"/>
                  <w:szCs w:val="24"/>
                  <w:lang w:val="en-US"/>
                </w:rPr>
                <w:object w:dxaOrig="8681" w:dyaOrig="6372" w14:anchorId="64C0322F">
                  <v:shape id="_x0000_i3882" type="#_x0000_t75" style="width:142.8pt;height:114.35pt" o:ole="">
                    <v:imagedata r:id="rId40" o:title=""/>
                  </v:shape>
                  <o:OLEObject Type="Embed" ProgID="EViews.Workfile.2" ShapeID="_x0000_i3882" DrawAspect="Content" ObjectID="_1728592406" r:id="rId41"/>
                </w:object>
              </w:r>
            </w:ins>
          </w:p>
          <w:p w14:paraId="3FF3D045" w14:textId="77777777" w:rsidR="00D16A89" w:rsidRPr="0069174C" w:rsidRDefault="00D16A89" w:rsidP="007275DA">
            <w:pPr>
              <w:pStyle w:val="Caption"/>
              <w:rPr>
                <w:ins w:id="2864" w:author="nadira firinda" w:date="2022-10-29T23:39:00Z"/>
                <w:rFonts w:ascii="Frutiger 45 Light" w:hAnsi="Frutiger 45 Light" w:cstheme="minorHAnsi"/>
                <w:color w:val="000000"/>
                <w:sz w:val="24"/>
                <w:szCs w:val="24"/>
              </w:rPr>
            </w:pPr>
            <w:ins w:id="2865" w:author="nadira firinda" w:date="2022-10-29T23:39:00Z">
              <w:r w:rsidRPr="0069174C">
                <w:rPr>
                  <w:rFonts w:ascii="Frutiger 45 Light" w:hAnsi="Frutiger 45 Light"/>
                </w:rPr>
                <w:t xml:space="preserve">Grafik </w:t>
              </w:r>
              <w:r w:rsidRPr="0069174C">
                <w:rPr>
                  <w:rFonts w:ascii="Frutiger 45 Light" w:hAnsi="Frutiger 45 Light"/>
                </w:rPr>
                <w:fldChar w:fldCharType="begin"/>
              </w:r>
              <w:r w:rsidRPr="0069174C">
                <w:rPr>
                  <w:rFonts w:ascii="Frutiger 45 Light" w:hAnsi="Frutiger 45 Light"/>
                </w:rPr>
                <w:instrText xml:space="preserve"> STYLEREF 1 \s </w:instrText>
              </w:r>
              <w:r w:rsidRPr="0069174C">
                <w:rPr>
                  <w:rFonts w:ascii="Frutiger 45 Light" w:hAnsi="Frutiger 45 Light"/>
                </w:rPr>
                <w:fldChar w:fldCharType="separate"/>
              </w:r>
              <w:r>
                <w:rPr>
                  <w:rFonts w:ascii="Frutiger 45 Light" w:hAnsi="Frutiger 45 Light"/>
                  <w:noProof/>
                </w:rPr>
                <w:t>II</w:t>
              </w:r>
              <w:r w:rsidRPr="0069174C">
                <w:rPr>
                  <w:rFonts w:ascii="Frutiger 45 Light" w:hAnsi="Frutiger 45 Light"/>
                </w:rPr>
                <w:fldChar w:fldCharType="end"/>
              </w:r>
              <w:r w:rsidRPr="0069174C">
                <w:rPr>
                  <w:rFonts w:ascii="Frutiger 45 Light" w:hAnsi="Frutiger 45 Light"/>
                </w:rPr>
                <w:t>.</w:t>
              </w:r>
              <w:r w:rsidRPr="0069174C">
                <w:rPr>
                  <w:rFonts w:ascii="Frutiger 45 Light" w:hAnsi="Frutiger 45 Light"/>
                </w:rPr>
                <w:fldChar w:fldCharType="begin"/>
              </w:r>
              <w:r w:rsidRPr="0069174C">
                <w:rPr>
                  <w:rFonts w:ascii="Frutiger 45 Light" w:hAnsi="Frutiger 45 Light"/>
                </w:rPr>
                <w:instrText xml:space="preserve"> SEQ Grafik \* ARABIC \s 1 </w:instrText>
              </w:r>
              <w:r w:rsidRPr="0069174C">
                <w:rPr>
                  <w:rFonts w:ascii="Frutiger 45 Light" w:hAnsi="Frutiger 45 Light"/>
                </w:rPr>
                <w:fldChar w:fldCharType="separate"/>
              </w:r>
              <w:r>
                <w:rPr>
                  <w:rFonts w:ascii="Frutiger 45 Light" w:hAnsi="Frutiger 45 Light"/>
                  <w:noProof/>
                </w:rPr>
                <w:t>13</w:t>
              </w:r>
              <w:r w:rsidRPr="0069174C">
                <w:rPr>
                  <w:rFonts w:ascii="Frutiger 45 Light" w:hAnsi="Frutiger 45 Light"/>
                </w:rPr>
                <w:fldChar w:fldCharType="end"/>
              </w:r>
              <w:r w:rsidRPr="0069174C">
                <w:rPr>
                  <w:rFonts w:ascii="Frutiger 45 Light" w:hAnsi="Frutiger 45 Light"/>
                  <w:lang w:val="en-US"/>
                </w:rPr>
                <w:t xml:space="preserve"> Impor barang, Domestic Demand, oil price, IHEX</w:t>
              </w:r>
            </w:ins>
          </w:p>
        </w:tc>
      </w:tr>
    </w:tbl>
    <w:p w14:paraId="4C9D4BB1" w14:textId="77777777" w:rsidR="00D16A89" w:rsidRPr="0069174C" w:rsidRDefault="00D16A89" w:rsidP="00D16A89">
      <w:pPr>
        <w:spacing w:line="276" w:lineRule="auto"/>
        <w:jc w:val="both"/>
        <w:rPr>
          <w:ins w:id="2866" w:author="nadira firinda" w:date="2022-10-29T23:39:00Z"/>
          <w:rFonts w:ascii="Frutiger 45 Light" w:hAnsi="Frutiger 45 Light"/>
          <w:noProof/>
          <w:sz w:val="24"/>
          <w:szCs w:val="24"/>
        </w:rPr>
      </w:pPr>
    </w:p>
    <w:p w14:paraId="496D94E0" w14:textId="77777777" w:rsidR="00D16A89" w:rsidRPr="0069174C" w:rsidRDefault="00D16A89" w:rsidP="00D16A89">
      <w:pPr>
        <w:spacing w:line="276" w:lineRule="auto"/>
        <w:jc w:val="both"/>
        <w:rPr>
          <w:ins w:id="2867" w:author="nadira firinda" w:date="2022-10-29T23:39:00Z"/>
          <w:rFonts w:ascii="Frutiger 45 Light" w:hAnsi="Frutiger 45 Light"/>
          <w:noProof/>
          <w:sz w:val="24"/>
          <w:szCs w:val="24"/>
        </w:rPr>
      </w:pPr>
    </w:p>
    <w:p w14:paraId="0BF52B79" w14:textId="77777777" w:rsidR="00D16A89" w:rsidRPr="0069174C" w:rsidRDefault="00D16A89" w:rsidP="00D16A89">
      <w:pPr>
        <w:pStyle w:val="Heading3"/>
        <w:numPr>
          <w:ilvl w:val="0"/>
          <w:numId w:val="37"/>
        </w:numPr>
        <w:ind w:left="0" w:firstLine="567"/>
        <w:rPr>
          <w:ins w:id="2868" w:author="nadira firinda" w:date="2022-10-29T23:39:00Z"/>
        </w:rPr>
      </w:pPr>
      <w:ins w:id="2869" w:author="nadira firinda" w:date="2022-10-29T23:39:00Z">
        <w:r w:rsidRPr="0069174C">
          <w:lastRenderedPageBreak/>
          <w:t>Blok Moneter dan Perbankan</w:t>
        </w:r>
      </w:ins>
    </w:p>
    <w:p w14:paraId="5791691E" w14:textId="77777777" w:rsidR="00D16A89" w:rsidRPr="0069174C" w:rsidRDefault="00D16A89" w:rsidP="00D16A89">
      <w:pPr>
        <w:spacing w:before="120" w:after="120" w:line="276" w:lineRule="auto"/>
        <w:ind w:firstLine="567"/>
        <w:jc w:val="both"/>
        <w:rPr>
          <w:ins w:id="2870" w:author="nadira firinda" w:date="2022-10-29T23:39:00Z"/>
          <w:rFonts w:ascii="Frutiger 45 Light" w:hAnsi="Frutiger 45 Light"/>
          <w:sz w:val="24"/>
          <w:szCs w:val="24"/>
        </w:rPr>
      </w:pPr>
      <w:ins w:id="2871" w:author="nadira firinda" w:date="2022-10-29T23:39:00Z">
        <w:r w:rsidRPr="0069174C">
          <w:rPr>
            <w:rFonts w:ascii="Frutiger 45 Light" w:hAnsi="Frutiger 45 Light"/>
            <w:sz w:val="24"/>
            <w:szCs w:val="24"/>
          </w:rPr>
          <w:t>Variabel blok moneter dan perbankan meliputi M2 (</w:t>
        </w:r>
        <w:r w:rsidRPr="0069174C">
          <w:rPr>
            <w:rFonts w:ascii="Frutiger 45 Light" w:hAnsi="Frutiger 45 Light"/>
            <w:i/>
            <w:iCs/>
            <w:sz w:val="24"/>
            <w:szCs w:val="24"/>
          </w:rPr>
          <w:t>broad money</w:t>
        </w:r>
        <w:r w:rsidRPr="0069174C">
          <w:rPr>
            <w:rFonts w:ascii="Frutiger 45 Light" w:hAnsi="Frutiger 45 Light"/>
            <w:sz w:val="24"/>
            <w:szCs w:val="24"/>
          </w:rPr>
          <w:t>), DPK, Volume kredit.</w:t>
        </w:r>
      </w:ins>
    </w:p>
    <w:tbl>
      <w:tblPr>
        <w:tblStyle w:val="TableGrid"/>
        <w:tblW w:w="93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53"/>
        <w:gridCol w:w="4585"/>
      </w:tblGrid>
      <w:tr w:rsidR="00D16A89" w:rsidRPr="0069174C" w14:paraId="078FFD97" w14:textId="77777777" w:rsidTr="007275DA">
        <w:trPr>
          <w:trHeight w:val="2909"/>
          <w:ins w:id="2872" w:author="nadira firinda" w:date="2022-10-29T23:39:00Z"/>
        </w:trPr>
        <w:tc>
          <w:tcPr>
            <w:tcW w:w="4585" w:type="dxa"/>
          </w:tcPr>
          <w:p w14:paraId="007A8B87" w14:textId="77777777" w:rsidR="00D16A89" w:rsidRPr="0069174C" w:rsidRDefault="00D16A89" w:rsidP="007275DA">
            <w:pPr>
              <w:keepNext/>
              <w:spacing w:before="120" w:after="240" w:line="288" w:lineRule="auto"/>
              <w:ind w:right="-29"/>
              <w:jc w:val="center"/>
              <w:rPr>
                <w:ins w:id="2873" w:author="nadira firinda" w:date="2022-10-29T23:39:00Z"/>
                <w:rFonts w:ascii="Frutiger 45 Light" w:hAnsi="Frutiger 45 Light"/>
              </w:rPr>
            </w:pPr>
            <w:ins w:id="2874" w:author="nadira firinda" w:date="2022-10-29T23:39:00Z">
              <w:r w:rsidRPr="0069174C">
                <w:rPr>
                  <w:rFonts w:ascii="Frutiger 45 Light" w:hAnsi="Frutiger 45 Light"/>
                  <w:sz w:val="24"/>
                  <w:szCs w:val="24"/>
                  <w:lang w:val="en-US"/>
                </w:rPr>
                <w:object w:dxaOrig="8600" w:dyaOrig="6012" w14:anchorId="3C52185B">
                  <v:shape id="_x0000_i3883" type="#_x0000_t75" style="width:182.1pt;height:127.05pt" o:ole="">
                    <v:imagedata r:id="rId42" o:title=""/>
                  </v:shape>
                  <o:OLEObject Type="Embed" ProgID="EViews.Workfile.2" ShapeID="_x0000_i3883" DrawAspect="Content" ObjectID="_1728592407" r:id="rId43"/>
                </w:object>
              </w:r>
            </w:ins>
          </w:p>
          <w:p w14:paraId="78477588" w14:textId="77777777" w:rsidR="00D16A89" w:rsidRPr="0069174C" w:rsidRDefault="00D16A89" w:rsidP="007275DA">
            <w:pPr>
              <w:pStyle w:val="Caption"/>
              <w:rPr>
                <w:ins w:id="2875" w:author="nadira firinda" w:date="2022-10-29T23:39:00Z"/>
                <w:rFonts w:ascii="Frutiger 45 Light" w:hAnsi="Frutiger 45 Light" w:cstheme="minorHAnsi"/>
                <w:sz w:val="24"/>
                <w:szCs w:val="24"/>
                <w:lang w:val="en-US"/>
              </w:rPr>
            </w:pPr>
            <w:bookmarkStart w:id="2876" w:name="_Ref117714956"/>
            <w:ins w:id="2877" w:author="nadira firinda" w:date="2022-10-29T23:39:00Z">
              <w:r w:rsidRPr="0069174C">
                <w:rPr>
                  <w:rFonts w:ascii="Frutiger 45 Light" w:hAnsi="Frutiger 45 Light"/>
                </w:rPr>
                <w:t xml:space="preserve">Grafik </w:t>
              </w:r>
              <w:r w:rsidRPr="0069174C">
                <w:rPr>
                  <w:rFonts w:ascii="Frutiger 45 Light" w:hAnsi="Frutiger 45 Light"/>
                </w:rPr>
                <w:fldChar w:fldCharType="begin"/>
              </w:r>
              <w:r w:rsidRPr="0069174C">
                <w:rPr>
                  <w:rFonts w:ascii="Frutiger 45 Light" w:hAnsi="Frutiger 45 Light"/>
                </w:rPr>
                <w:instrText xml:space="preserve"> STYLEREF 1 \s </w:instrText>
              </w:r>
              <w:r w:rsidRPr="0069174C">
                <w:rPr>
                  <w:rFonts w:ascii="Frutiger 45 Light" w:hAnsi="Frutiger 45 Light"/>
                </w:rPr>
                <w:fldChar w:fldCharType="separate"/>
              </w:r>
              <w:r>
                <w:rPr>
                  <w:rFonts w:ascii="Frutiger 45 Light" w:hAnsi="Frutiger 45 Light"/>
                  <w:noProof/>
                </w:rPr>
                <w:t>II</w:t>
              </w:r>
              <w:r w:rsidRPr="0069174C">
                <w:rPr>
                  <w:rFonts w:ascii="Frutiger 45 Light" w:hAnsi="Frutiger 45 Light"/>
                </w:rPr>
                <w:fldChar w:fldCharType="end"/>
              </w:r>
              <w:r w:rsidRPr="0069174C">
                <w:rPr>
                  <w:rFonts w:ascii="Frutiger 45 Light" w:hAnsi="Frutiger 45 Light"/>
                </w:rPr>
                <w:t>.</w:t>
              </w:r>
              <w:r w:rsidRPr="0069174C">
                <w:rPr>
                  <w:rFonts w:ascii="Frutiger 45 Light" w:hAnsi="Frutiger 45 Light"/>
                </w:rPr>
                <w:fldChar w:fldCharType="begin"/>
              </w:r>
              <w:r w:rsidRPr="0069174C">
                <w:rPr>
                  <w:rFonts w:ascii="Frutiger 45 Light" w:hAnsi="Frutiger 45 Light"/>
                </w:rPr>
                <w:instrText xml:space="preserve"> SEQ Grafik \* ARABIC \s 1 </w:instrText>
              </w:r>
              <w:r w:rsidRPr="0069174C">
                <w:rPr>
                  <w:rFonts w:ascii="Frutiger 45 Light" w:hAnsi="Frutiger 45 Light"/>
                </w:rPr>
                <w:fldChar w:fldCharType="separate"/>
              </w:r>
              <w:r>
                <w:rPr>
                  <w:rFonts w:ascii="Frutiger 45 Light" w:hAnsi="Frutiger 45 Light"/>
                  <w:noProof/>
                </w:rPr>
                <w:t>14</w:t>
              </w:r>
              <w:r w:rsidRPr="0069174C">
                <w:rPr>
                  <w:rFonts w:ascii="Frutiger 45 Light" w:hAnsi="Frutiger 45 Light"/>
                </w:rPr>
                <w:fldChar w:fldCharType="end"/>
              </w:r>
              <w:bookmarkEnd w:id="2876"/>
              <w:r w:rsidRPr="0069174C">
                <w:rPr>
                  <w:rFonts w:ascii="Frutiger 45 Light" w:hAnsi="Frutiger 45 Light"/>
                  <w:lang w:val="en-US"/>
                </w:rPr>
                <w:t xml:space="preserve"> PDB dan M2</w:t>
              </w:r>
            </w:ins>
          </w:p>
          <w:p w14:paraId="6874EB26" w14:textId="77777777" w:rsidR="00D16A89" w:rsidRPr="0069174C" w:rsidRDefault="00D16A89" w:rsidP="007275DA">
            <w:pPr>
              <w:keepNext/>
              <w:spacing w:before="120" w:after="240" w:line="288" w:lineRule="auto"/>
              <w:ind w:right="-29"/>
              <w:jc w:val="center"/>
              <w:rPr>
                <w:ins w:id="2878" w:author="nadira firinda" w:date="2022-10-29T23:39:00Z"/>
                <w:rFonts w:ascii="Frutiger 45 Light" w:hAnsi="Frutiger 45 Light"/>
              </w:rPr>
            </w:pPr>
            <w:ins w:id="2879" w:author="nadira firinda" w:date="2022-10-29T23:39:00Z">
              <w:r w:rsidRPr="0069174C">
                <w:rPr>
                  <w:rFonts w:ascii="Frutiger 45 Light" w:hAnsi="Frutiger 45 Light"/>
                  <w:sz w:val="24"/>
                  <w:szCs w:val="24"/>
                  <w:lang w:val="en-US"/>
                </w:rPr>
                <w:object w:dxaOrig="8641" w:dyaOrig="6362" w14:anchorId="347D2863">
                  <v:shape id="_x0000_i3884" type="#_x0000_t75" style="width:226.9pt;height:118.6pt" o:ole="">
                    <v:imagedata r:id="rId44" o:title=""/>
                  </v:shape>
                  <o:OLEObject Type="Embed" ProgID="EViews.Workfile.2" ShapeID="_x0000_i3884" DrawAspect="Content" ObjectID="_1728592408" r:id="rId45"/>
                </w:object>
              </w:r>
            </w:ins>
          </w:p>
          <w:p w14:paraId="686E0936" w14:textId="77777777" w:rsidR="00D16A89" w:rsidRPr="0069174C" w:rsidRDefault="00D16A89" w:rsidP="007275DA">
            <w:pPr>
              <w:pStyle w:val="Caption"/>
              <w:rPr>
                <w:ins w:id="2880" w:author="nadira firinda" w:date="2022-10-29T23:39:00Z"/>
                <w:rFonts w:ascii="Frutiger 45 Light" w:hAnsi="Frutiger 45 Light" w:cstheme="minorHAnsi"/>
                <w:sz w:val="24"/>
                <w:szCs w:val="24"/>
                <w:lang w:val="en-US"/>
              </w:rPr>
            </w:pPr>
            <w:bookmarkStart w:id="2881" w:name="_Ref117714985"/>
            <w:ins w:id="2882" w:author="nadira firinda" w:date="2022-10-29T23:39:00Z">
              <w:r w:rsidRPr="0069174C">
                <w:rPr>
                  <w:rFonts w:ascii="Frutiger 45 Light" w:hAnsi="Frutiger 45 Light"/>
                </w:rPr>
                <w:t xml:space="preserve">Grafik </w:t>
              </w:r>
              <w:r w:rsidRPr="0069174C">
                <w:rPr>
                  <w:rFonts w:ascii="Frutiger 45 Light" w:hAnsi="Frutiger 45 Light"/>
                </w:rPr>
                <w:fldChar w:fldCharType="begin"/>
              </w:r>
              <w:r w:rsidRPr="0069174C">
                <w:rPr>
                  <w:rFonts w:ascii="Frutiger 45 Light" w:hAnsi="Frutiger 45 Light"/>
                </w:rPr>
                <w:instrText xml:space="preserve"> STYLEREF 1 \s </w:instrText>
              </w:r>
              <w:r w:rsidRPr="0069174C">
                <w:rPr>
                  <w:rFonts w:ascii="Frutiger 45 Light" w:hAnsi="Frutiger 45 Light"/>
                </w:rPr>
                <w:fldChar w:fldCharType="separate"/>
              </w:r>
              <w:r>
                <w:rPr>
                  <w:rFonts w:ascii="Frutiger 45 Light" w:hAnsi="Frutiger 45 Light"/>
                  <w:noProof/>
                </w:rPr>
                <w:t>II</w:t>
              </w:r>
              <w:r w:rsidRPr="0069174C">
                <w:rPr>
                  <w:rFonts w:ascii="Frutiger 45 Light" w:hAnsi="Frutiger 45 Light"/>
                </w:rPr>
                <w:fldChar w:fldCharType="end"/>
              </w:r>
              <w:r w:rsidRPr="0069174C">
                <w:rPr>
                  <w:rFonts w:ascii="Frutiger 45 Light" w:hAnsi="Frutiger 45 Light"/>
                </w:rPr>
                <w:t>.</w:t>
              </w:r>
              <w:r w:rsidRPr="0069174C">
                <w:rPr>
                  <w:rFonts w:ascii="Frutiger 45 Light" w:hAnsi="Frutiger 45 Light"/>
                </w:rPr>
                <w:fldChar w:fldCharType="begin"/>
              </w:r>
              <w:r w:rsidRPr="0069174C">
                <w:rPr>
                  <w:rFonts w:ascii="Frutiger 45 Light" w:hAnsi="Frutiger 45 Light"/>
                </w:rPr>
                <w:instrText xml:space="preserve"> SEQ Grafik \* ARABIC \s 1 </w:instrText>
              </w:r>
              <w:r w:rsidRPr="0069174C">
                <w:rPr>
                  <w:rFonts w:ascii="Frutiger 45 Light" w:hAnsi="Frutiger 45 Light"/>
                </w:rPr>
                <w:fldChar w:fldCharType="separate"/>
              </w:r>
              <w:r>
                <w:rPr>
                  <w:rFonts w:ascii="Frutiger 45 Light" w:hAnsi="Frutiger 45 Light"/>
                  <w:noProof/>
                </w:rPr>
                <w:t>15</w:t>
              </w:r>
              <w:r w:rsidRPr="0069174C">
                <w:rPr>
                  <w:rFonts w:ascii="Frutiger 45 Light" w:hAnsi="Frutiger 45 Light"/>
                </w:rPr>
                <w:fldChar w:fldCharType="end"/>
              </w:r>
              <w:bookmarkEnd w:id="2881"/>
              <w:r w:rsidRPr="0069174C">
                <w:rPr>
                  <w:rFonts w:ascii="Frutiger 45 Light" w:hAnsi="Frutiger 45 Light"/>
                  <w:lang w:val="en-US"/>
                </w:rPr>
                <w:t xml:space="preserve"> Volume Kredit, Konsumsi Rumah Tangga Riil Dan Nominal Konsumsi Rumah Tangga</w:t>
              </w:r>
            </w:ins>
          </w:p>
        </w:tc>
        <w:tc>
          <w:tcPr>
            <w:tcW w:w="4753" w:type="dxa"/>
          </w:tcPr>
          <w:p w14:paraId="606458D9" w14:textId="77777777" w:rsidR="00D16A89" w:rsidRPr="0069174C" w:rsidRDefault="00D16A89" w:rsidP="007275DA">
            <w:pPr>
              <w:keepNext/>
              <w:spacing w:before="120" w:after="240" w:line="288" w:lineRule="auto"/>
              <w:ind w:right="-29"/>
              <w:jc w:val="center"/>
              <w:rPr>
                <w:ins w:id="2883" w:author="nadira firinda" w:date="2022-10-29T23:39:00Z"/>
                <w:rFonts w:ascii="Frutiger 45 Light" w:hAnsi="Frutiger 45 Light"/>
              </w:rPr>
            </w:pPr>
            <w:ins w:id="2884" w:author="nadira firinda" w:date="2022-10-29T23:39:00Z">
              <w:r w:rsidRPr="0069174C">
                <w:rPr>
                  <w:rFonts w:ascii="Frutiger 45 Light" w:hAnsi="Frutiger 45 Light"/>
                  <w:sz w:val="24"/>
                  <w:szCs w:val="24"/>
                  <w:lang w:val="en-US"/>
                </w:rPr>
                <w:object w:dxaOrig="8533" w:dyaOrig="6025" w14:anchorId="408322D3">
                  <v:shape id="_x0000_i3885" type="#_x0000_t75" style="width:199.65pt;height:123.45pt" o:ole="">
                    <v:imagedata r:id="rId46" o:title=""/>
                  </v:shape>
                  <o:OLEObject Type="Embed" ProgID="EViews.Workfile.2" ShapeID="_x0000_i3885" DrawAspect="Content" ObjectID="_1728592409" r:id="rId47"/>
                </w:object>
              </w:r>
            </w:ins>
          </w:p>
          <w:p w14:paraId="04B15CD2" w14:textId="77777777" w:rsidR="00D16A89" w:rsidRPr="0069174C" w:rsidRDefault="00D16A89" w:rsidP="007275DA">
            <w:pPr>
              <w:pStyle w:val="Caption"/>
              <w:rPr>
                <w:ins w:id="2885" w:author="nadira firinda" w:date="2022-10-29T23:39:00Z"/>
                <w:rFonts w:ascii="Frutiger 45 Light" w:hAnsi="Frutiger 45 Light" w:cstheme="minorHAnsi"/>
                <w:sz w:val="24"/>
                <w:szCs w:val="24"/>
                <w:lang w:val="en-US"/>
              </w:rPr>
            </w:pPr>
            <w:bookmarkStart w:id="2886" w:name="_Ref117714965"/>
            <w:ins w:id="2887" w:author="nadira firinda" w:date="2022-10-29T23:39:00Z">
              <w:r w:rsidRPr="0069174C">
                <w:rPr>
                  <w:rFonts w:ascii="Frutiger 45 Light" w:hAnsi="Frutiger 45 Light"/>
                </w:rPr>
                <w:t xml:space="preserve">Grafik </w:t>
              </w:r>
              <w:r w:rsidRPr="0069174C">
                <w:rPr>
                  <w:rFonts w:ascii="Frutiger 45 Light" w:hAnsi="Frutiger 45 Light"/>
                </w:rPr>
                <w:fldChar w:fldCharType="begin"/>
              </w:r>
              <w:r w:rsidRPr="0069174C">
                <w:rPr>
                  <w:rFonts w:ascii="Frutiger 45 Light" w:hAnsi="Frutiger 45 Light"/>
                </w:rPr>
                <w:instrText xml:space="preserve"> STYLEREF 1 \s </w:instrText>
              </w:r>
              <w:r w:rsidRPr="0069174C">
                <w:rPr>
                  <w:rFonts w:ascii="Frutiger 45 Light" w:hAnsi="Frutiger 45 Light"/>
                </w:rPr>
                <w:fldChar w:fldCharType="separate"/>
              </w:r>
              <w:r>
                <w:rPr>
                  <w:rFonts w:ascii="Frutiger 45 Light" w:hAnsi="Frutiger 45 Light"/>
                  <w:noProof/>
                </w:rPr>
                <w:t>II</w:t>
              </w:r>
              <w:r w:rsidRPr="0069174C">
                <w:rPr>
                  <w:rFonts w:ascii="Frutiger 45 Light" w:hAnsi="Frutiger 45 Light"/>
                </w:rPr>
                <w:fldChar w:fldCharType="end"/>
              </w:r>
              <w:r w:rsidRPr="0069174C">
                <w:rPr>
                  <w:rFonts w:ascii="Frutiger 45 Light" w:hAnsi="Frutiger 45 Light"/>
                </w:rPr>
                <w:t>.</w:t>
              </w:r>
              <w:r w:rsidRPr="0069174C">
                <w:rPr>
                  <w:rFonts w:ascii="Frutiger 45 Light" w:hAnsi="Frutiger 45 Light"/>
                </w:rPr>
                <w:fldChar w:fldCharType="begin"/>
              </w:r>
              <w:r w:rsidRPr="0069174C">
                <w:rPr>
                  <w:rFonts w:ascii="Frutiger 45 Light" w:hAnsi="Frutiger 45 Light"/>
                </w:rPr>
                <w:instrText xml:space="preserve"> SEQ Grafik \* ARABIC \s 1 </w:instrText>
              </w:r>
              <w:r w:rsidRPr="0069174C">
                <w:rPr>
                  <w:rFonts w:ascii="Frutiger 45 Light" w:hAnsi="Frutiger 45 Light"/>
                </w:rPr>
                <w:fldChar w:fldCharType="separate"/>
              </w:r>
              <w:r>
                <w:rPr>
                  <w:rFonts w:ascii="Frutiger 45 Light" w:hAnsi="Frutiger 45 Light"/>
                  <w:noProof/>
                </w:rPr>
                <w:t>16</w:t>
              </w:r>
              <w:r w:rsidRPr="0069174C">
                <w:rPr>
                  <w:rFonts w:ascii="Frutiger 45 Light" w:hAnsi="Frutiger 45 Light"/>
                </w:rPr>
                <w:fldChar w:fldCharType="end"/>
              </w:r>
              <w:bookmarkEnd w:id="2886"/>
              <w:r w:rsidRPr="0069174C">
                <w:rPr>
                  <w:rFonts w:ascii="Frutiger 45 Light" w:hAnsi="Frutiger 45 Light"/>
                  <w:lang w:val="en-US"/>
                </w:rPr>
                <w:t xml:space="preserve"> M2, DPK dan Volume Kredit</w:t>
              </w:r>
            </w:ins>
          </w:p>
          <w:p w14:paraId="23428B8E" w14:textId="77777777" w:rsidR="00D16A89" w:rsidRPr="0069174C" w:rsidRDefault="00D16A89" w:rsidP="007275DA">
            <w:pPr>
              <w:keepNext/>
              <w:spacing w:before="120" w:after="240" w:line="288" w:lineRule="auto"/>
              <w:ind w:right="-29"/>
              <w:jc w:val="center"/>
              <w:rPr>
                <w:ins w:id="2888" w:author="nadira firinda" w:date="2022-10-29T23:39:00Z"/>
                <w:rFonts w:ascii="Frutiger 45 Light" w:hAnsi="Frutiger 45 Light"/>
              </w:rPr>
            </w:pPr>
            <w:ins w:id="2889" w:author="nadira firinda" w:date="2022-10-29T23:39:00Z">
              <w:r w:rsidRPr="0069174C">
                <w:rPr>
                  <w:rFonts w:ascii="Frutiger 45 Light" w:hAnsi="Frutiger 45 Light"/>
                  <w:sz w:val="24"/>
                  <w:szCs w:val="24"/>
                  <w:lang w:val="en-US"/>
                </w:rPr>
                <w:object w:dxaOrig="8521" w:dyaOrig="5672" w14:anchorId="01DBCFB9">
                  <v:shape id="_x0000_i3886" type="#_x0000_t75" style="width:206.3pt;height:136.75pt" o:ole="">
                    <v:imagedata r:id="rId48" o:title=""/>
                  </v:shape>
                  <o:OLEObject Type="Embed" ProgID="EViews.Workfile.2" ShapeID="_x0000_i3886" DrawAspect="Content" ObjectID="_1728592410" r:id="rId49"/>
                </w:object>
              </w:r>
            </w:ins>
          </w:p>
          <w:p w14:paraId="4AF080F4" w14:textId="77777777" w:rsidR="00D16A89" w:rsidRPr="0069174C" w:rsidRDefault="00D16A89" w:rsidP="007275DA">
            <w:pPr>
              <w:pStyle w:val="Caption"/>
              <w:rPr>
                <w:ins w:id="2890" w:author="nadira firinda" w:date="2022-10-29T23:39:00Z"/>
                <w:rFonts w:ascii="Frutiger 45 Light" w:hAnsi="Frutiger 45 Light" w:cstheme="minorHAnsi"/>
                <w:sz w:val="24"/>
                <w:szCs w:val="24"/>
                <w:lang w:val="en-US"/>
              </w:rPr>
            </w:pPr>
            <w:ins w:id="2891" w:author="nadira firinda" w:date="2022-10-29T23:39:00Z">
              <w:r w:rsidRPr="0069174C">
                <w:rPr>
                  <w:rFonts w:ascii="Frutiger 45 Light" w:hAnsi="Frutiger 45 Light"/>
                </w:rPr>
                <w:t xml:space="preserve">Grafik </w:t>
              </w:r>
              <w:r w:rsidRPr="0069174C">
                <w:rPr>
                  <w:rFonts w:ascii="Frutiger 45 Light" w:hAnsi="Frutiger 45 Light"/>
                </w:rPr>
                <w:fldChar w:fldCharType="begin"/>
              </w:r>
              <w:r w:rsidRPr="0069174C">
                <w:rPr>
                  <w:rFonts w:ascii="Frutiger 45 Light" w:hAnsi="Frutiger 45 Light"/>
                </w:rPr>
                <w:instrText xml:space="preserve"> STYLEREF 1 \s </w:instrText>
              </w:r>
              <w:r w:rsidRPr="0069174C">
                <w:rPr>
                  <w:rFonts w:ascii="Frutiger 45 Light" w:hAnsi="Frutiger 45 Light"/>
                </w:rPr>
                <w:fldChar w:fldCharType="separate"/>
              </w:r>
              <w:r>
                <w:rPr>
                  <w:rFonts w:ascii="Frutiger 45 Light" w:hAnsi="Frutiger 45 Light"/>
                  <w:noProof/>
                </w:rPr>
                <w:t>II</w:t>
              </w:r>
              <w:r w:rsidRPr="0069174C">
                <w:rPr>
                  <w:rFonts w:ascii="Frutiger 45 Light" w:hAnsi="Frutiger 45 Light"/>
                </w:rPr>
                <w:fldChar w:fldCharType="end"/>
              </w:r>
              <w:r w:rsidRPr="0069174C">
                <w:rPr>
                  <w:rFonts w:ascii="Frutiger 45 Light" w:hAnsi="Frutiger 45 Light"/>
                </w:rPr>
                <w:t>.</w:t>
              </w:r>
              <w:r w:rsidRPr="0069174C">
                <w:rPr>
                  <w:rFonts w:ascii="Frutiger 45 Light" w:hAnsi="Frutiger 45 Light"/>
                </w:rPr>
                <w:fldChar w:fldCharType="begin"/>
              </w:r>
              <w:r w:rsidRPr="0069174C">
                <w:rPr>
                  <w:rFonts w:ascii="Frutiger 45 Light" w:hAnsi="Frutiger 45 Light"/>
                </w:rPr>
                <w:instrText xml:space="preserve"> SEQ Grafik \* ARABIC \s 1 </w:instrText>
              </w:r>
              <w:r w:rsidRPr="0069174C">
                <w:rPr>
                  <w:rFonts w:ascii="Frutiger 45 Light" w:hAnsi="Frutiger 45 Light"/>
                </w:rPr>
                <w:fldChar w:fldCharType="separate"/>
              </w:r>
              <w:r>
                <w:rPr>
                  <w:rFonts w:ascii="Frutiger 45 Light" w:hAnsi="Frutiger 45 Light"/>
                  <w:noProof/>
                </w:rPr>
                <w:t>17</w:t>
              </w:r>
              <w:r w:rsidRPr="0069174C">
                <w:rPr>
                  <w:rFonts w:ascii="Frutiger 45 Light" w:hAnsi="Frutiger 45 Light"/>
                </w:rPr>
                <w:fldChar w:fldCharType="end"/>
              </w:r>
              <w:r w:rsidRPr="0069174C">
                <w:rPr>
                  <w:rFonts w:ascii="Frutiger 45 Light" w:hAnsi="Frutiger 45 Light"/>
                  <w:lang w:val="en-US"/>
                </w:rPr>
                <w:t xml:space="preserve"> M2 dan Inflasi</w:t>
              </w:r>
            </w:ins>
          </w:p>
        </w:tc>
      </w:tr>
    </w:tbl>
    <w:p w14:paraId="3A004161" w14:textId="77777777" w:rsidR="00D16A89" w:rsidRPr="0069174C" w:rsidRDefault="00D16A89" w:rsidP="00D16A89">
      <w:pPr>
        <w:spacing w:before="120" w:after="120" w:line="276" w:lineRule="auto"/>
        <w:ind w:firstLine="567"/>
        <w:jc w:val="both"/>
        <w:rPr>
          <w:ins w:id="2892" w:author="nadira firinda" w:date="2022-10-29T23:39:00Z"/>
          <w:rFonts w:ascii="Frutiger 45 Light" w:hAnsi="Frutiger 45 Light"/>
          <w:sz w:val="24"/>
          <w:szCs w:val="24"/>
        </w:rPr>
      </w:pPr>
      <w:ins w:id="2893" w:author="nadira firinda" w:date="2022-10-29T23:39:00Z">
        <w:r w:rsidRPr="0069174C">
          <w:rPr>
            <w:rFonts w:ascii="Frutiger 45 Light" w:hAnsi="Frutiger 45 Light"/>
            <w:sz w:val="24"/>
            <w:szCs w:val="24"/>
          </w:rPr>
          <w:t>Hasil empiris memperlihatkan bahwa hubungan M2, GDP, dan volume kredit bergerak secara contemporaneous selama 2000-2019 (</w:t>
        </w:r>
        <w:r w:rsidRPr="0069174C">
          <w:rPr>
            <w:rFonts w:ascii="Frutiger 45 Light" w:hAnsi="Frutiger 45 Light"/>
            <w:sz w:val="24"/>
            <w:szCs w:val="24"/>
          </w:rPr>
          <w:fldChar w:fldCharType="begin"/>
        </w:r>
        <w:r w:rsidRPr="0069174C">
          <w:rPr>
            <w:rFonts w:ascii="Frutiger 45 Light" w:hAnsi="Frutiger 45 Light"/>
            <w:sz w:val="24"/>
            <w:szCs w:val="24"/>
          </w:rPr>
          <w:instrText xml:space="preserve"> REF _Ref117714956 \h </w:instrText>
        </w:r>
        <w:r>
          <w:rPr>
            <w:rFonts w:ascii="Frutiger 45 Light" w:hAnsi="Frutiger 45 Light"/>
            <w:sz w:val="24"/>
            <w:szCs w:val="24"/>
          </w:rPr>
          <w:instrText xml:space="preserve"> \* MERGEFORMAT </w:instrText>
        </w:r>
        <w:r w:rsidRPr="0069174C">
          <w:rPr>
            <w:rFonts w:ascii="Frutiger 45 Light" w:hAnsi="Frutiger 45 Light"/>
            <w:sz w:val="24"/>
            <w:szCs w:val="24"/>
          </w:rPr>
        </w:r>
        <w:r w:rsidRPr="0069174C">
          <w:rPr>
            <w:rFonts w:ascii="Frutiger 45 Light" w:hAnsi="Frutiger 45 Light"/>
            <w:sz w:val="24"/>
            <w:szCs w:val="24"/>
          </w:rPr>
          <w:fldChar w:fldCharType="separate"/>
        </w:r>
        <w:r w:rsidRPr="0069174C">
          <w:rPr>
            <w:rFonts w:ascii="Frutiger 45 Light" w:hAnsi="Frutiger 45 Light"/>
          </w:rPr>
          <w:t xml:space="preserve">Grafik </w:t>
        </w:r>
        <w:r>
          <w:rPr>
            <w:rFonts w:ascii="Frutiger 45 Light" w:hAnsi="Frutiger 45 Light"/>
            <w:noProof/>
          </w:rPr>
          <w:t>II</w:t>
        </w:r>
        <w:r w:rsidRPr="0069174C">
          <w:rPr>
            <w:rFonts w:ascii="Frutiger 45 Light" w:hAnsi="Frutiger 45 Light"/>
            <w:noProof/>
          </w:rPr>
          <w:t>.</w:t>
        </w:r>
        <w:r>
          <w:rPr>
            <w:rFonts w:ascii="Frutiger 45 Light" w:hAnsi="Frutiger 45 Light"/>
          </w:rPr>
          <w:t>14</w:t>
        </w:r>
        <w:r w:rsidRPr="0069174C">
          <w:rPr>
            <w:rFonts w:ascii="Frutiger 45 Light" w:hAnsi="Frutiger 45 Light"/>
            <w:sz w:val="24"/>
            <w:szCs w:val="24"/>
          </w:rPr>
          <w:fldChar w:fldCharType="end"/>
        </w:r>
        <w:r w:rsidRPr="0069174C">
          <w:rPr>
            <w:rFonts w:ascii="Frutiger 45 Light" w:hAnsi="Frutiger 45 Light"/>
            <w:sz w:val="24"/>
            <w:szCs w:val="24"/>
          </w:rPr>
          <w:t xml:space="preserve"> dan </w:t>
        </w:r>
        <w:r w:rsidRPr="0069174C">
          <w:rPr>
            <w:rFonts w:ascii="Frutiger 45 Light" w:hAnsi="Frutiger 45 Light"/>
            <w:sz w:val="24"/>
            <w:szCs w:val="24"/>
          </w:rPr>
          <w:fldChar w:fldCharType="begin"/>
        </w:r>
        <w:r w:rsidRPr="0069174C">
          <w:rPr>
            <w:rFonts w:ascii="Frutiger 45 Light" w:hAnsi="Frutiger 45 Light"/>
            <w:sz w:val="24"/>
            <w:szCs w:val="24"/>
          </w:rPr>
          <w:instrText xml:space="preserve"> REF _Ref117714965 \h </w:instrText>
        </w:r>
        <w:r>
          <w:rPr>
            <w:rFonts w:ascii="Frutiger 45 Light" w:hAnsi="Frutiger 45 Light"/>
            <w:sz w:val="24"/>
            <w:szCs w:val="24"/>
          </w:rPr>
          <w:instrText xml:space="preserve"> \* MERGEFORMAT </w:instrText>
        </w:r>
        <w:r w:rsidRPr="0069174C">
          <w:rPr>
            <w:rFonts w:ascii="Frutiger 45 Light" w:hAnsi="Frutiger 45 Light"/>
            <w:sz w:val="24"/>
            <w:szCs w:val="24"/>
          </w:rPr>
        </w:r>
        <w:r w:rsidRPr="0069174C">
          <w:rPr>
            <w:rFonts w:ascii="Frutiger 45 Light" w:hAnsi="Frutiger 45 Light"/>
            <w:sz w:val="24"/>
            <w:szCs w:val="24"/>
          </w:rPr>
          <w:fldChar w:fldCharType="separate"/>
        </w:r>
        <w:r w:rsidRPr="0069174C">
          <w:rPr>
            <w:rFonts w:ascii="Frutiger 45 Light" w:hAnsi="Frutiger 45 Light"/>
          </w:rPr>
          <w:t xml:space="preserve">Grafik </w:t>
        </w:r>
        <w:r>
          <w:rPr>
            <w:rFonts w:ascii="Frutiger 45 Light" w:hAnsi="Frutiger 45 Light"/>
            <w:noProof/>
          </w:rPr>
          <w:t>II</w:t>
        </w:r>
        <w:r w:rsidRPr="0069174C">
          <w:rPr>
            <w:rFonts w:ascii="Frutiger 45 Light" w:hAnsi="Frutiger 45 Light"/>
            <w:noProof/>
          </w:rPr>
          <w:t>.</w:t>
        </w:r>
        <w:r>
          <w:rPr>
            <w:rFonts w:ascii="Frutiger 45 Light" w:hAnsi="Frutiger 45 Light"/>
          </w:rPr>
          <w:t>16</w:t>
        </w:r>
        <w:r w:rsidRPr="0069174C">
          <w:rPr>
            <w:rFonts w:ascii="Frutiger 45 Light" w:hAnsi="Frutiger 45 Light"/>
            <w:sz w:val="24"/>
            <w:szCs w:val="24"/>
          </w:rPr>
          <w:fldChar w:fldCharType="end"/>
        </w:r>
        <w:r w:rsidRPr="0069174C">
          <w:rPr>
            <w:rFonts w:ascii="Frutiger 45 Light" w:hAnsi="Frutiger 45 Light"/>
            <w:sz w:val="24"/>
            <w:szCs w:val="24"/>
          </w:rPr>
          <w:t>). Namun demikian, perbedaan arah terlihat pada saat memasuki pandemi tahun 2020 dimana M2 mengalami peningkatan sedangkan PDB dan volume kredit menurun cukup dalam. Peningkatan M2 tersebut didorong oleh kebijakan moneter akomodatif BI untuk mendorong pemulihan ekonomi nasional dengan menambah likuiditas (</w:t>
        </w:r>
        <w:r w:rsidRPr="0069174C">
          <w:rPr>
            <w:rFonts w:ascii="Frutiger 45 Light" w:hAnsi="Frutiger 45 Light"/>
            <w:i/>
            <w:iCs/>
            <w:sz w:val="24"/>
            <w:szCs w:val="24"/>
          </w:rPr>
          <w:t>quantitative easing</w:t>
        </w:r>
        <w:r w:rsidRPr="0069174C">
          <w:rPr>
            <w:rFonts w:ascii="Frutiger 45 Light" w:hAnsi="Frutiger 45 Light"/>
            <w:sz w:val="24"/>
            <w:szCs w:val="24"/>
          </w:rPr>
          <w:t xml:space="preserve">) di perbankan pada tahun 2020 melalui penurunan GWM dan ekspansi moneter. Di sisi lain, dibandingkan PDB dan komponennya yang menurun seiring pandemi, penurunan volume kredit tersebut terlihat terjadi sebagai dampak penurunan kinerja sektor riil pada saat pendemi (lag 2-3 kuartal) sebagaimana terlihat pada </w:t>
        </w:r>
        <w:r w:rsidRPr="0069174C">
          <w:rPr>
            <w:rFonts w:ascii="Frutiger 45 Light" w:hAnsi="Frutiger 45 Light"/>
            <w:sz w:val="24"/>
            <w:szCs w:val="24"/>
          </w:rPr>
          <w:fldChar w:fldCharType="begin"/>
        </w:r>
        <w:r w:rsidRPr="0069174C">
          <w:rPr>
            <w:rFonts w:ascii="Frutiger 45 Light" w:hAnsi="Frutiger 45 Light"/>
            <w:sz w:val="24"/>
            <w:szCs w:val="24"/>
          </w:rPr>
          <w:instrText xml:space="preserve"> REF _Ref117714985 \h </w:instrText>
        </w:r>
        <w:r>
          <w:rPr>
            <w:rFonts w:ascii="Frutiger 45 Light" w:hAnsi="Frutiger 45 Light"/>
            <w:sz w:val="24"/>
            <w:szCs w:val="24"/>
          </w:rPr>
          <w:instrText xml:space="preserve"> \* MERGEFORMAT </w:instrText>
        </w:r>
        <w:r w:rsidRPr="0069174C">
          <w:rPr>
            <w:rFonts w:ascii="Frutiger 45 Light" w:hAnsi="Frutiger 45 Light"/>
            <w:sz w:val="24"/>
            <w:szCs w:val="24"/>
          </w:rPr>
        </w:r>
        <w:r w:rsidRPr="0069174C">
          <w:rPr>
            <w:rFonts w:ascii="Frutiger 45 Light" w:hAnsi="Frutiger 45 Light"/>
            <w:sz w:val="24"/>
            <w:szCs w:val="24"/>
          </w:rPr>
          <w:fldChar w:fldCharType="separate"/>
        </w:r>
        <w:r w:rsidRPr="0069174C">
          <w:rPr>
            <w:rFonts w:ascii="Frutiger 45 Light" w:hAnsi="Frutiger 45 Light"/>
          </w:rPr>
          <w:t xml:space="preserve">Grafik </w:t>
        </w:r>
        <w:r>
          <w:rPr>
            <w:rFonts w:ascii="Frutiger 45 Light" w:hAnsi="Frutiger 45 Light"/>
            <w:noProof/>
          </w:rPr>
          <w:t>II</w:t>
        </w:r>
        <w:r w:rsidRPr="0069174C">
          <w:rPr>
            <w:rFonts w:ascii="Frutiger 45 Light" w:hAnsi="Frutiger 45 Light"/>
            <w:noProof/>
          </w:rPr>
          <w:t>.</w:t>
        </w:r>
        <w:r>
          <w:rPr>
            <w:rFonts w:ascii="Frutiger 45 Light" w:hAnsi="Frutiger 45 Light"/>
          </w:rPr>
          <w:t>15</w:t>
        </w:r>
        <w:r w:rsidRPr="0069174C">
          <w:rPr>
            <w:rFonts w:ascii="Frutiger 45 Light" w:hAnsi="Frutiger 45 Light"/>
            <w:sz w:val="24"/>
            <w:szCs w:val="24"/>
          </w:rPr>
          <w:fldChar w:fldCharType="end"/>
        </w:r>
        <w:r w:rsidRPr="0069174C">
          <w:rPr>
            <w:rFonts w:ascii="Frutiger 45 Light" w:hAnsi="Frutiger 45 Light"/>
            <w:sz w:val="24"/>
            <w:szCs w:val="24"/>
          </w:rPr>
          <w:t xml:space="preserve">. </w:t>
        </w:r>
      </w:ins>
    </w:p>
    <w:p w14:paraId="70592506" w14:textId="36D8F091" w:rsidR="00D16A89" w:rsidRPr="00D16A89" w:rsidRDefault="00D16A89" w:rsidP="00D16A89">
      <w:pPr>
        <w:rPr>
          <w:ins w:id="2894" w:author="nadira firinda" w:date="2022-10-29T23:39:00Z"/>
          <w:rPrChange w:id="2895" w:author="nadira firinda" w:date="2022-10-29T23:39:00Z">
            <w:rPr>
              <w:ins w:id="2896" w:author="nadira firinda" w:date="2022-10-29T23:39:00Z"/>
              <w:lang w:val="id-ID"/>
            </w:rPr>
          </w:rPrChange>
        </w:rPr>
        <w:pPrChange w:id="2897" w:author="nadira firinda" w:date="2022-10-29T23:39:00Z">
          <w:pPr>
            <w:pStyle w:val="Heading2"/>
          </w:pPr>
        </w:pPrChange>
      </w:pPr>
      <w:ins w:id="2898" w:author="nadira firinda" w:date="2022-10-29T23:39:00Z">
        <w:r w:rsidRPr="0069174C">
          <w:rPr>
            <w:rFonts w:ascii="Frutiger 45 Light" w:hAnsi="Frutiger 45 Light"/>
            <w:sz w:val="24"/>
            <w:szCs w:val="24"/>
          </w:rPr>
          <w:t>Di sisi lain, DPK yang merupakan komponen penyusun M2 terbesar memang terlihat memiliki hubungan yang erat dan masih bergerak searah bahkan pada saat pandemi. Tertahannya mobilitas masyarakat pada saat pandemi justru membuat DPK tumbuh tinggi dikarenakan masyarakat masih menahan aktivitas konsumsi serta adanya ekspansi fiskal yang dilakukan pemerintah dalam rangka penanganan pandemi Covid-19 terhadap sektor ekonomi.</w:t>
        </w:r>
      </w:ins>
    </w:p>
    <w:p w14:paraId="78E4FF5E" w14:textId="4A279D68" w:rsidR="005C1FF0" w:rsidRPr="00006ABF" w:rsidRDefault="009711D7" w:rsidP="00CC4C47">
      <w:pPr>
        <w:pStyle w:val="Heading2"/>
        <w:pPrChange w:id="2899" w:author="nadira firinda" w:date="2022-10-29T23:37:00Z">
          <w:pPr>
            <w:pStyle w:val="Heading2"/>
            <w:numPr>
              <w:ilvl w:val="0"/>
              <w:numId w:val="7"/>
            </w:numPr>
            <w:ind w:left="1080" w:hanging="720"/>
          </w:pPr>
        </w:pPrChange>
      </w:pPr>
      <w:ins w:id="2900" w:author="nadira firinda" w:date="2022-10-29T23:10:00Z">
        <w:r w:rsidRPr="0069174C">
          <w:rPr>
            <w:lang w:val="id-ID"/>
          </w:rPr>
          <w:lastRenderedPageBreak/>
          <w:t>Framework FPP (</w:t>
        </w:r>
        <w:r w:rsidRPr="0069174C">
          <w:rPr>
            <w:i/>
            <w:iCs/>
            <w:lang w:val="id-ID"/>
          </w:rPr>
          <w:t>Financial Programming and Policies</w:t>
        </w:r>
        <w:r w:rsidRPr="0069174C">
          <w:rPr>
            <w:lang w:val="id-ID"/>
          </w:rPr>
          <w:t>)</w:t>
        </w:r>
      </w:ins>
      <w:bookmarkEnd w:id="2783"/>
      <w:del w:id="2901" w:author="nadira firinda" w:date="2022-10-29T23:10:00Z">
        <w:r w:rsidR="005C1FF0" w:rsidRPr="00006ABF" w:rsidDel="009711D7">
          <w:delText>Metodologi ECM</w:delText>
        </w:r>
      </w:del>
    </w:p>
    <w:p w14:paraId="3047D6C0" w14:textId="7A674D9E" w:rsidR="007712C8" w:rsidRPr="00006ABF" w:rsidDel="009711D7" w:rsidRDefault="007712C8" w:rsidP="00CC4C47">
      <w:pPr>
        <w:spacing w:line="360" w:lineRule="auto"/>
        <w:ind w:firstLine="709"/>
        <w:jc w:val="both"/>
        <w:rPr>
          <w:del w:id="2902" w:author="nadira firinda" w:date="2022-10-29T23:12:00Z"/>
          <w:rFonts w:ascii="Times New Roman" w:hAnsi="Times New Roman" w:cs="Times New Roman"/>
        </w:rPr>
        <w:pPrChange w:id="2903" w:author="nadira firinda" w:date="2022-10-29T23:37:00Z">
          <w:pPr>
            <w:spacing w:line="360" w:lineRule="auto"/>
            <w:ind w:firstLine="709"/>
            <w:jc w:val="both"/>
          </w:pPr>
        </w:pPrChange>
      </w:pPr>
      <w:del w:id="2904" w:author="nadira firinda" w:date="2022-10-29T23:12:00Z">
        <w:r w:rsidRPr="00006ABF" w:rsidDel="009711D7">
          <w:rPr>
            <w:rFonts w:ascii="Times New Roman" w:hAnsi="Times New Roman" w:cs="Times New Roman"/>
          </w:rPr>
          <w:delText xml:space="preserve">Metode estimasi yang digunakan dalam perbaikan/pengembangan model sektoral adalah </w:delText>
        </w:r>
        <w:r w:rsidRPr="006D2F4D" w:rsidDel="009711D7">
          <w:rPr>
            <w:rFonts w:ascii="Times New Roman" w:hAnsi="Times New Roman" w:cs="Times New Roman"/>
            <w:i/>
            <w:iCs/>
            <w:rPrChange w:id="2905" w:author="Nadira Firinda" w:date="2021-10-22T13:19:00Z">
              <w:rPr>
                <w:rFonts w:ascii="Times New Roman" w:hAnsi="Times New Roman" w:cs="Times New Roman"/>
              </w:rPr>
            </w:rPrChange>
          </w:rPr>
          <w:delText>Two-Step Error Correction Model</w:delText>
        </w:r>
        <w:r w:rsidRPr="00006ABF" w:rsidDel="009711D7">
          <w:rPr>
            <w:rFonts w:ascii="Times New Roman" w:hAnsi="Times New Roman" w:cs="Times New Roman"/>
          </w:rPr>
          <w:delText xml:space="preserve"> (ECM). Metode ECM ini relatif sederhana, namun hasilnya terbukti relatif baik (</w:delText>
        </w:r>
        <w:r w:rsidRPr="006D2F4D" w:rsidDel="009711D7">
          <w:rPr>
            <w:rFonts w:ascii="Times New Roman" w:hAnsi="Times New Roman" w:cs="Times New Roman"/>
            <w:i/>
            <w:iCs/>
            <w:rPrChange w:id="2906" w:author="Nadira Firinda" w:date="2021-10-22T13:19:00Z">
              <w:rPr>
                <w:rFonts w:ascii="Times New Roman" w:hAnsi="Times New Roman" w:cs="Times New Roman"/>
              </w:rPr>
            </w:rPrChange>
          </w:rPr>
          <w:delText>robust</w:delText>
        </w:r>
        <w:r w:rsidRPr="00006ABF" w:rsidDel="009711D7">
          <w:rPr>
            <w:rFonts w:ascii="Times New Roman" w:hAnsi="Times New Roman" w:cs="Times New Roman"/>
          </w:rPr>
          <w:delText>). Terdapat beberapa literatur sebagai rujukan dalam penggunaan metode tersebut antara lain: Engle dan Granger (1987), dan Enders (2004). Metode ECM tersebut digunakan berdasarkan pada keyakinan bahwa terdapat hubungan jangka panjang (kointegrasi) antar variabel makroekonomi yang diestimasi. Di samping hubungan jangka panjang, terdapat juga dinamika jangka pendek dari hubungan antar variabel. Dengan metode ECM, kedua hal tersebut dapat ditangkap. Estimasi parameter dari tiap persamaan akan dilakukan secara parsial. Sedangkan untuk mendapatkan angka proyeksi PDB, solusi sistem persamaan tersebut akan dilakukan secara simultan.</w:delText>
        </w:r>
      </w:del>
    </w:p>
    <w:p w14:paraId="5FF381C9" w14:textId="6819912B" w:rsidR="00697221" w:rsidRPr="00006ABF" w:rsidDel="009711D7" w:rsidRDefault="00697221" w:rsidP="00CC4C47">
      <w:pPr>
        <w:spacing w:line="360" w:lineRule="auto"/>
        <w:ind w:firstLine="709"/>
        <w:jc w:val="both"/>
        <w:rPr>
          <w:ins w:id="2907" w:author="Prasasti Karunia Farista Ananto" w:date="2021-10-12T14:15:00Z"/>
          <w:del w:id="2908" w:author="nadira firinda" w:date="2022-10-29T23:12:00Z"/>
          <w:rFonts w:ascii="Times New Roman" w:hAnsi="Times New Roman" w:cs="Times New Roman"/>
        </w:rPr>
        <w:pPrChange w:id="2909" w:author="nadira firinda" w:date="2022-10-29T23:37:00Z">
          <w:pPr>
            <w:spacing w:line="360" w:lineRule="auto"/>
            <w:ind w:left="360" w:firstLine="360"/>
            <w:jc w:val="both"/>
          </w:pPr>
        </w:pPrChange>
      </w:pPr>
    </w:p>
    <w:p w14:paraId="677B503E" w14:textId="72E2B5E0" w:rsidR="007712C8" w:rsidRPr="00006ABF" w:rsidDel="009711D7" w:rsidRDefault="007712C8" w:rsidP="00CC4C47">
      <w:pPr>
        <w:spacing w:line="360" w:lineRule="auto"/>
        <w:ind w:firstLine="709"/>
        <w:jc w:val="both"/>
        <w:rPr>
          <w:del w:id="2910" w:author="nadira firinda" w:date="2022-10-29T23:12:00Z"/>
          <w:rFonts w:ascii="Times New Roman" w:hAnsi="Times New Roman" w:cs="Times New Roman"/>
        </w:rPr>
        <w:pPrChange w:id="2911" w:author="nadira firinda" w:date="2022-10-29T23:37:00Z">
          <w:pPr>
            <w:spacing w:line="360" w:lineRule="auto"/>
            <w:ind w:firstLine="709"/>
            <w:jc w:val="both"/>
          </w:pPr>
        </w:pPrChange>
      </w:pPr>
      <w:del w:id="2912" w:author="nadira firinda" w:date="2022-10-29T23:12:00Z">
        <w:r w:rsidRPr="00006ABF" w:rsidDel="009711D7">
          <w:rPr>
            <w:rFonts w:ascii="Times New Roman" w:hAnsi="Times New Roman" w:cs="Times New Roman"/>
          </w:rPr>
          <w:delText xml:space="preserve">Awal model PDB Sektoral yang dimiliki oleh Bank Indonesia sebelumnya dikembangkan oleh Astiyah, et al. (2004), kemudian direestimasi sekitar tahun 2006, </w:delText>
        </w:r>
      </w:del>
      <w:ins w:id="2913" w:author="Nadira Firinda" w:date="2021-10-22T13:20:00Z">
        <w:del w:id="2914" w:author="nadira firinda" w:date="2022-10-29T23:12:00Z">
          <w:r w:rsidR="006D2F4D" w:rsidDel="009711D7">
            <w:rPr>
              <w:rFonts w:ascii="Times New Roman" w:hAnsi="Times New Roman" w:cs="Times New Roman"/>
            </w:rPr>
            <w:delText>te</w:delText>
          </w:r>
        </w:del>
      </w:ins>
      <w:del w:id="2915" w:author="nadira firinda" w:date="2022-10-29T23:12:00Z">
        <w:r w:rsidRPr="00006ABF" w:rsidDel="009711D7">
          <w:rPr>
            <w:rFonts w:ascii="Times New Roman" w:hAnsi="Times New Roman" w:cs="Times New Roman"/>
          </w:rPr>
          <w:delText xml:space="preserve">tapi tidak didokumentasikan. Perubahan utama dari model sebelumnya adalah bahwa dalam pemilihan determinan (variabel) yang menentukan besarnya PDB pada suatu sektor usaha, dimanfaatkan data Input-Output. Metode yang digunakan dalam pengembangan model tersebut adalah </w:delText>
        </w:r>
        <w:r w:rsidRPr="006D2F4D" w:rsidDel="009711D7">
          <w:rPr>
            <w:rFonts w:ascii="Times New Roman" w:hAnsi="Times New Roman" w:cs="Times New Roman"/>
            <w:i/>
            <w:iCs/>
            <w:rPrChange w:id="2916" w:author="Nadira Firinda" w:date="2021-10-22T13:20:00Z">
              <w:rPr>
                <w:rFonts w:ascii="Times New Roman" w:hAnsi="Times New Roman" w:cs="Times New Roman"/>
              </w:rPr>
            </w:rPrChange>
          </w:rPr>
          <w:delText>Ordinary Least Squares</w:delText>
        </w:r>
        <w:r w:rsidRPr="00006ABF" w:rsidDel="009711D7">
          <w:rPr>
            <w:rFonts w:ascii="Times New Roman" w:hAnsi="Times New Roman" w:cs="Times New Roman"/>
          </w:rPr>
          <w:delText xml:space="preserve"> (OLS). Berdasarkan spesifikasi persamaan-persamaan pada model tersebut, terlihat bahwa PDB suatu sektor usaha pada dasarnya merupakan fungsi dari PDB sektor usaha lainnya dan dipengaruhi pula oleh final </w:delText>
        </w:r>
        <w:r w:rsidR="00B648E8" w:rsidRPr="00006ABF" w:rsidDel="009711D7">
          <w:rPr>
            <w:rFonts w:ascii="Times New Roman" w:hAnsi="Times New Roman" w:cs="Times New Roman"/>
            <w:i/>
            <w:iCs/>
          </w:rPr>
          <w:delText>demand</w:delText>
        </w:r>
        <w:r w:rsidRPr="00006ABF" w:rsidDel="009711D7">
          <w:rPr>
            <w:rFonts w:ascii="Times New Roman" w:hAnsi="Times New Roman" w:cs="Times New Roman"/>
          </w:rPr>
          <w:delText xml:space="preserve"> (permintaan akhir) serta beberapa variabel lainnya. Namun demikian hubungan antarsektor pada model tersebut tidak dimodelkan secara lengkap, demikian pula dengan komponen-komponen permintaan akhirnya. Di samping pemodelan PDB dari sembilan sektor usaha, dimodelkan pula PDB dari beberapa subsektor usaha pendukung pada sektor-sektor usaha tertentu.</w:delText>
        </w:r>
      </w:del>
    </w:p>
    <w:p w14:paraId="3A3D1A19" w14:textId="7E6834D4" w:rsidR="00697221" w:rsidRPr="00006ABF" w:rsidDel="009711D7" w:rsidRDefault="00697221" w:rsidP="00CC4C47">
      <w:pPr>
        <w:spacing w:line="360" w:lineRule="auto"/>
        <w:ind w:firstLine="709"/>
        <w:jc w:val="both"/>
        <w:rPr>
          <w:ins w:id="2917" w:author="Prasasti Karunia Farista Ananto" w:date="2021-10-12T14:15:00Z"/>
          <w:del w:id="2918" w:author="nadira firinda" w:date="2022-10-29T23:12:00Z"/>
          <w:rFonts w:ascii="Times New Roman" w:hAnsi="Times New Roman" w:cs="Times New Roman"/>
        </w:rPr>
        <w:pPrChange w:id="2919" w:author="nadira firinda" w:date="2022-10-29T23:37:00Z">
          <w:pPr>
            <w:spacing w:line="360" w:lineRule="auto"/>
            <w:ind w:left="360" w:firstLine="360"/>
            <w:jc w:val="both"/>
          </w:pPr>
        </w:pPrChange>
      </w:pPr>
    </w:p>
    <w:p w14:paraId="68F2752C" w14:textId="24A786A4" w:rsidR="00EB6592" w:rsidRPr="00006ABF" w:rsidDel="009711D7" w:rsidRDefault="00EB6592" w:rsidP="00CC4C47">
      <w:pPr>
        <w:spacing w:line="360" w:lineRule="auto"/>
        <w:ind w:firstLine="709"/>
        <w:jc w:val="both"/>
        <w:rPr>
          <w:del w:id="2920" w:author="nadira firinda" w:date="2022-10-29T23:12:00Z"/>
          <w:rFonts w:ascii="Times New Roman" w:hAnsi="Times New Roman" w:cs="Times New Roman"/>
          <w:i/>
          <w:iCs/>
        </w:rPr>
        <w:pPrChange w:id="2921" w:author="nadira firinda" w:date="2022-10-29T23:37:00Z">
          <w:pPr>
            <w:spacing w:line="360" w:lineRule="auto"/>
            <w:ind w:firstLine="709"/>
            <w:jc w:val="both"/>
          </w:pPr>
        </w:pPrChange>
      </w:pPr>
      <w:del w:id="2922" w:author="nadira firinda" w:date="2022-10-29T23:12:00Z">
        <w:r w:rsidRPr="00006ABF" w:rsidDel="009711D7">
          <w:rPr>
            <w:rFonts w:ascii="Times New Roman" w:hAnsi="Times New Roman" w:cs="Times New Roman"/>
          </w:rPr>
          <w:delText xml:space="preserve">Terdapat beberapa metode yang dilakukan dalam menguji kelayakan persamaan dalam model selain melihat keterkaitan antar sektor dengan variabel yang ada melalui kesesuaian garis </w:delText>
        </w:r>
        <w:r w:rsidRPr="00006ABF" w:rsidDel="009711D7">
          <w:rPr>
            <w:rFonts w:ascii="Times New Roman" w:hAnsi="Times New Roman" w:cs="Times New Roman"/>
            <w:i/>
            <w:iCs/>
          </w:rPr>
          <w:delText>baseline</w:delText>
        </w:r>
        <w:r w:rsidRPr="00006ABF" w:rsidDel="009711D7">
          <w:rPr>
            <w:rFonts w:ascii="Times New Roman" w:hAnsi="Times New Roman" w:cs="Times New Roman"/>
          </w:rPr>
          <w:delText>—garis yang menggambarkan hasil proyeksi model dan garis actual—garis yang menggambarkan data sesungguhnya. Beberapa metode uji tersebut meliputi</w:delText>
        </w:r>
        <w:r w:rsidR="002D1F09" w:rsidRPr="00006ABF" w:rsidDel="009711D7">
          <w:rPr>
            <w:rFonts w:ascii="Times New Roman" w:hAnsi="Times New Roman" w:cs="Times New Roman"/>
          </w:rPr>
          <w:delText xml:space="preserve"> </w:delText>
        </w:r>
        <w:r w:rsidR="002D1F09" w:rsidRPr="00006ABF" w:rsidDel="009711D7">
          <w:rPr>
            <w:rFonts w:ascii="Times New Roman" w:hAnsi="Times New Roman" w:cs="Times New Roman"/>
            <w:i/>
            <w:iCs/>
          </w:rPr>
          <w:delText>Adjusted R-Squared</w:delText>
        </w:r>
        <w:r w:rsidR="002D1F09" w:rsidRPr="00006ABF" w:rsidDel="009711D7">
          <w:rPr>
            <w:rFonts w:ascii="Times New Roman" w:hAnsi="Times New Roman" w:cs="Times New Roman"/>
          </w:rPr>
          <w:delText>,</w:delText>
        </w:r>
        <w:r w:rsidRPr="00006ABF" w:rsidDel="009711D7">
          <w:rPr>
            <w:rFonts w:ascii="Times New Roman" w:hAnsi="Times New Roman" w:cs="Times New Roman"/>
          </w:rPr>
          <w:delText xml:space="preserve"> </w:delText>
        </w:r>
        <w:r w:rsidR="002D1F09" w:rsidRPr="00006ABF" w:rsidDel="009711D7">
          <w:rPr>
            <w:rFonts w:ascii="Times New Roman" w:hAnsi="Times New Roman" w:cs="Times New Roman"/>
          </w:rPr>
          <w:delText xml:space="preserve">dan </w:delText>
        </w:r>
        <w:r w:rsidR="00193800" w:rsidRPr="00006ABF" w:rsidDel="009711D7">
          <w:rPr>
            <w:rFonts w:ascii="Times New Roman" w:hAnsi="Times New Roman" w:cs="Times New Roman"/>
            <w:i/>
            <w:iCs/>
          </w:rPr>
          <w:delText>Breusch-Godfrey Serial Correlation LM Test</w:delText>
        </w:r>
        <w:r w:rsidRPr="00006ABF" w:rsidDel="009711D7">
          <w:rPr>
            <w:rFonts w:ascii="Times New Roman" w:hAnsi="Times New Roman" w:cs="Times New Roman"/>
          </w:rPr>
          <w:delText xml:space="preserve"> untuk menguji</w:delText>
        </w:r>
        <w:r w:rsidR="002D1F09" w:rsidRPr="00006ABF" w:rsidDel="009711D7">
          <w:rPr>
            <w:rFonts w:ascii="Times New Roman" w:hAnsi="Times New Roman" w:cs="Times New Roman"/>
          </w:rPr>
          <w:delText xml:space="preserve"> seberapa baik variabel mampu menggambarkan garis,</w:delText>
        </w:r>
        <w:r w:rsidRPr="00006ABF" w:rsidDel="009711D7">
          <w:rPr>
            <w:rFonts w:ascii="Times New Roman" w:hAnsi="Times New Roman" w:cs="Times New Roman"/>
          </w:rPr>
          <w:delText xml:space="preserve"> </w:delText>
        </w:r>
        <w:r w:rsidRPr="00006ABF" w:rsidDel="009711D7">
          <w:rPr>
            <w:rFonts w:ascii="Times New Roman" w:hAnsi="Times New Roman" w:cs="Times New Roman"/>
            <w:i/>
            <w:iCs/>
          </w:rPr>
          <w:delText>Serial Correlation</w:delText>
        </w:r>
        <w:r w:rsidRPr="00006ABF" w:rsidDel="009711D7">
          <w:rPr>
            <w:rFonts w:ascii="Times New Roman" w:hAnsi="Times New Roman" w:cs="Times New Roman"/>
          </w:rPr>
          <w:delText xml:space="preserve">, dan </w:delText>
        </w:r>
        <w:r w:rsidRPr="00006ABF" w:rsidDel="009711D7">
          <w:rPr>
            <w:rFonts w:ascii="Times New Roman" w:hAnsi="Times New Roman" w:cs="Times New Roman"/>
            <w:i/>
            <w:iCs/>
          </w:rPr>
          <w:delText>Breusch Pagan Test</w:delText>
        </w:r>
        <w:r w:rsidRPr="00006ABF" w:rsidDel="009711D7">
          <w:rPr>
            <w:rFonts w:ascii="Times New Roman" w:hAnsi="Times New Roman" w:cs="Times New Roman"/>
          </w:rPr>
          <w:delText xml:space="preserve"> untuk menguji </w:delText>
        </w:r>
        <w:r w:rsidRPr="00006ABF" w:rsidDel="009711D7">
          <w:rPr>
            <w:rFonts w:ascii="Times New Roman" w:hAnsi="Times New Roman" w:cs="Times New Roman"/>
            <w:i/>
            <w:iCs/>
          </w:rPr>
          <w:delText>Heteroscedasticity</w:delText>
        </w:r>
        <w:r w:rsidRPr="00006ABF" w:rsidDel="009711D7">
          <w:rPr>
            <w:rFonts w:ascii="Times New Roman" w:hAnsi="Times New Roman" w:cs="Times New Roman"/>
          </w:rPr>
          <w:delText>.</w:delText>
        </w:r>
      </w:del>
    </w:p>
    <w:p w14:paraId="2140C4F0" w14:textId="49E516EC" w:rsidR="00697221" w:rsidRPr="00006ABF" w:rsidDel="009711D7" w:rsidRDefault="00697221" w:rsidP="00CC4C47">
      <w:pPr>
        <w:spacing w:line="360" w:lineRule="auto"/>
        <w:ind w:firstLine="709"/>
        <w:jc w:val="both"/>
        <w:rPr>
          <w:ins w:id="2923" w:author="Prasasti Karunia Farista Ananto" w:date="2021-10-12T14:15:00Z"/>
          <w:del w:id="2924" w:author="nadira firinda" w:date="2022-10-29T23:12:00Z"/>
          <w:rFonts w:ascii="Times New Roman" w:hAnsi="Times New Roman" w:cs="Times New Roman"/>
        </w:rPr>
        <w:pPrChange w:id="2925" w:author="nadira firinda" w:date="2022-10-29T23:37:00Z">
          <w:pPr>
            <w:spacing w:line="360" w:lineRule="auto"/>
            <w:ind w:left="360" w:firstLine="360"/>
            <w:jc w:val="both"/>
          </w:pPr>
        </w:pPrChange>
      </w:pPr>
    </w:p>
    <w:p w14:paraId="6E1EC015" w14:textId="4616B1C1" w:rsidR="002D1F09" w:rsidRPr="00006ABF" w:rsidDel="009711D7" w:rsidRDefault="002D1F09" w:rsidP="00CC4C47">
      <w:pPr>
        <w:spacing w:line="360" w:lineRule="auto"/>
        <w:ind w:firstLine="709"/>
        <w:jc w:val="both"/>
        <w:rPr>
          <w:del w:id="2926" w:author="nadira firinda" w:date="2022-10-29T23:12:00Z"/>
          <w:rFonts w:ascii="Times New Roman" w:hAnsi="Times New Roman" w:cs="Times New Roman"/>
        </w:rPr>
        <w:pPrChange w:id="2927" w:author="nadira firinda" w:date="2022-10-29T23:37:00Z">
          <w:pPr>
            <w:spacing w:line="360" w:lineRule="auto"/>
            <w:ind w:left="360" w:firstLine="360"/>
            <w:jc w:val="both"/>
          </w:pPr>
        </w:pPrChange>
      </w:pPr>
      <w:del w:id="2928" w:author="nadira firinda" w:date="2022-10-29T23:12:00Z">
        <w:r w:rsidRPr="00006ABF" w:rsidDel="009711D7">
          <w:rPr>
            <w:rFonts w:ascii="Times New Roman" w:hAnsi="Times New Roman" w:cs="Times New Roman"/>
            <w:i/>
            <w:iCs/>
          </w:rPr>
          <w:delText xml:space="preserve">Adjusted R-Squared </w:delText>
        </w:r>
        <w:r w:rsidRPr="00006ABF" w:rsidDel="009711D7">
          <w:rPr>
            <w:rFonts w:ascii="Times New Roman" w:hAnsi="Times New Roman" w:cs="Times New Roman"/>
          </w:rPr>
          <w:delText xml:space="preserve">dilakukan untuk menguji kesesuaian variabel dalam menggambarkan sebuah garis atau kurva. Jika dalam sebuah observasi ditambahkan lebih banyak variabel yang tidak sesuai ke dalam model, nilai </w:delText>
        </w:r>
        <w:r w:rsidRPr="00006ABF" w:rsidDel="009711D7">
          <w:rPr>
            <w:rFonts w:ascii="Times New Roman" w:hAnsi="Times New Roman" w:cs="Times New Roman"/>
            <w:i/>
            <w:iCs/>
          </w:rPr>
          <w:delText>Adjusted R-Squared</w:delText>
        </w:r>
        <w:r w:rsidRPr="00006ABF" w:rsidDel="009711D7">
          <w:rPr>
            <w:rFonts w:ascii="Times New Roman" w:hAnsi="Times New Roman" w:cs="Times New Roman"/>
          </w:rPr>
          <w:delText xml:space="preserve"> akan berkurang. Namun ketika ditambahkan lebih banyak variabel yang sesuai, koefisien </w:delText>
        </w:r>
        <w:r w:rsidRPr="00006ABF" w:rsidDel="009711D7">
          <w:rPr>
            <w:rFonts w:ascii="Times New Roman" w:hAnsi="Times New Roman" w:cs="Times New Roman"/>
            <w:i/>
            <w:iCs/>
          </w:rPr>
          <w:delText>Adjusted R-Squared</w:delText>
        </w:r>
        <w:r w:rsidRPr="00006ABF" w:rsidDel="009711D7">
          <w:rPr>
            <w:rFonts w:ascii="Times New Roman" w:hAnsi="Times New Roman" w:cs="Times New Roman"/>
          </w:rPr>
          <w:delText xml:space="preserve"> akan meningkat.</w:delText>
        </w:r>
      </w:del>
    </w:p>
    <w:p w14:paraId="2E291559" w14:textId="31E4D20C" w:rsidR="00A667F0" w:rsidRPr="00006ABF" w:rsidDel="009711D7" w:rsidRDefault="0076345E" w:rsidP="00CC4C47">
      <w:pPr>
        <w:keepNext/>
        <w:spacing w:line="360" w:lineRule="auto"/>
        <w:jc w:val="center"/>
        <w:rPr>
          <w:ins w:id="2929" w:author="Prasasti Karunia Farista Ananto" w:date="2021-10-12T14:16:00Z"/>
          <w:del w:id="2930" w:author="nadira firinda" w:date="2022-10-29T23:12:00Z"/>
          <w:rFonts w:ascii="Times New Roman" w:hAnsi="Times New Roman" w:cs="Times New Roman"/>
          <w:rPrChange w:id="2931" w:author="Prasasti Karunia Farista Ananto" w:date="2021-10-14T16:56:00Z">
            <w:rPr>
              <w:ins w:id="2932" w:author="Prasasti Karunia Farista Ananto" w:date="2021-10-12T14:16:00Z"/>
              <w:del w:id="2933" w:author="nadira firinda" w:date="2022-10-29T23:12:00Z"/>
            </w:rPr>
          </w:rPrChange>
        </w:rPr>
        <w:pPrChange w:id="2934" w:author="nadira firinda" w:date="2022-10-29T23:37:00Z">
          <w:pPr>
            <w:spacing w:line="360" w:lineRule="auto"/>
            <w:ind w:left="360" w:firstLine="360"/>
            <w:jc w:val="center"/>
          </w:pPr>
        </w:pPrChange>
      </w:pPr>
      <w:del w:id="2935" w:author="nadira firinda" w:date="2022-10-29T23:12:00Z">
        <w:r w:rsidRPr="00006ABF" w:rsidDel="009711D7">
          <w:rPr>
            <w:rFonts w:ascii="Times New Roman" w:hAnsi="Times New Roman" w:cs="Times New Roman"/>
            <w:noProof/>
            <w:rPrChange w:id="2936" w:author="Prasasti Karunia Farista Ananto" w:date="2021-10-14T16:56:00Z">
              <w:rPr>
                <w:noProof/>
              </w:rPr>
            </w:rPrChange>
          </w:rPr>
          <w:drawing>
            <wp:inline distT="0" distB="0" distL="0" distR="0" wp14:anchorId="336C5C6C" wp14:editId="16CB7E01">
              <wp:extent cx="2962275" cy="3905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962275" cy="390525"/>
                      </a:xfrm>
                      <a:prstGeom prst="rect">
                        <a:avLst/>
                      </a:prstGeom>
                    </pic:spPr>
                  </pic:pic>
                </a:graphicData>
              </a:graphic>
            </wp:inline>
          </w:drawing>
        </w:r>
      </w:del>
    </w:p>
    <w:p w14:paraId="1424616C" w14:textId="691D4405" w:rsidR="0076345E" w:rsidRPr="008B62E9" w:rsidDel="009711D7" w:rsidRDefault="00A667F0" w:rsidP="00CC4C47">
      <w:pPr>
        <w:pStyle w:val="Caption"/>
        <w:spacing w:line="360" w:lineRule="auto"/>
        <w:rPr>
          <w:del w:id="2937" w:author="nadira firinda" w:date="2022-10-29T23:12:00Z"/>
        </w:rPr>
        <w:pPrChange w:id="2938" w:author="nadira firinda" w:date="2022-10-29T23:37:00Z">
          <w:pPr>
            <w:spacing w:line="360" w:lineRule="auto"/>
            <w:ind w:left="360" w:firstLine="360"/>
            <w:jc w:val="center"/>
          </w:pPr>
        </w:pPrChange>
      </w:pPr>
      <w:bookmarkStart w:id="2939" w:name="_Toc84944776"/>
      <w:bookmarkStart w:id="2940" w:name="_Toc84944863"/>
      <w:ins w:id="2941" w:author="Prasasti Karunia Farista Ananto" w:date="2021-10-12T14:16:00Z">
        <w:del w:id="2942" w:author="nadira firinda" w:date="2022-10-29T23:12:00Z">
          <w:r w:rsidRPr="00B30630" w:rsidDel="009711D7">
            <w:delText xml:space="preserve">Gambar </w:delText>
          </w:r>
        </w:del>
      </w:ins>
      <w:ins w:id="2943" w:author="Prasasti Karunia Farista Ananto" w:date="2021-10-12T14:34:00Z">
        <w:del w:id="2944" w:author="nadira firinda" w:date="2022-10-29T23:12:00Z">
          <w:r w:rsidR="00046663" w:rsidRPr="00006ABF" w:rsidDel="009711D7">
            <w:fldChar w:fldCharType="begin"/>
          </w:r>
          <w:r w:rsidR="00046663" w:rsidRPr="008B62E9" w:rsidDel="009711D7">
            <w:delInstrText xml:space="preserve"> STYLEREF 1 \s </w:delInstrText>
          </w:r>
        </w:del>
      </w:ins>
      <w:del w:id="2945" w:author="nadira firinda" w:date="2022-10-29T23:12:00Z">
        <w:r w:rsidR="00046663" w:rsidRPr="008B62E9" w:rsidDel="009711D7">
          <w:fldChar w:fldCharType="separate"/>
        </w:r>
        <w:r w:rsidR="00015ADF" w:rsidRPr="008B62E9" w:rsidDel="009711D7">
          <w:rPr>
            <w:noProof/>
          </w:rPr>
          <w:delText>III</w:delText>
        </w:r>
      </w:del>
      <w:ins w:id="2946" w:author="Prasasti Karunia Farista Ananto" w:date="2021-10-12T14:34:00Z">
        <w:del w:id="2947" w:author="nadira firinda" w:date="2022-10-29T23:12:00Z">
          <w:r w:rsidR="00046663" w:rsidRPr="008B62E9" w:rsidDel="009711D7">
            <w:fldChar w:fldCharType="end"/>
          </w:r>
          <w:r w:rsidR="00046663" w:rsidRPr="008B62E9" w:rsidDel="009711D7">
            <w:noBreakHyphen/>
          </w:r>
          <w:r w:rsidR="00046663" w:rsidRPr="008B62E9" w:rsidDel="009711D7">
            <w:fldChar w:fldCharType="begin"/>
          </w:r>
          <w:r w:rsidR="00046663" w:rsidRPr="008B62E9" w:rsidDel="009711D7">
            <w:delInstrText xml:space="preserve"> SEQ Gambar \* ARABIC \s 1 </w:delInstrText>
          </w:r>
        </w:del>
      </w:ins>
      <w:del w:id="2948" w:author="nadira firinda" w:date="2022-10-29T23:12:00Z">
        <w:r w:rsidR="00046663" w:rsidRPr="008B62E9" w:rsidDel="009711D7">
          <w:fldChar w:fldCharType="separate"/>
        </w:r>
      </w:del>
      <w:ins w:id="2949" w:author="Prasasti Karunia Farista Ananto" w:date="2021-10-12T15:25:00Z">
        <w:del w:id="2950" w:author="nadira firinda" w:date="2022-10-29T23:12:00Z">
          <w:r w:rsidR="00015ADF" w:rsidRPr="008B62E9" w:rsidDel="009711D7">
            <w:rPr>
              <w:noProof/>
            </w:rPr>
            <w:delText>1</w:delText>
          </w:r>
        </w:del>
      </w:ins>
      <w:ins w:id="2951" w:author="Prasasti Karunia Farista Ananto" w:date="2021-10-12T14:34:00Z">
        <w:del w:id="2952" w:author="nadira firinda" w:date="2022-10-29T23:12:00Z">
          <w:r w:rsidR="00046663" w:rsidRPr="008B62E9" w:rsidDel="009711D7">
            <w:fldChar w:fldCharType="end"/>
          </w:r>
        </w:del>
      </w:ins>
      <w:ins w:id="2953" w:author="Prasasti Karunia Farista Ananto" w:date="2021-10-12T14:16:00Z">
        <w:del w:id="2954" w:author="nadira firinda" w:date="2022-10-29T23:12:00Z">
          <w:r w:rsidRPr="008B62E9" w:rsidDel="009711D7">
            <w:delText>. Nilai Adjusted R-Squared</w:delText>
          </w:r>
        </w:del>
      </w:ins>
      <w:bookmarkEnd w:id="2939"/>
      <w:bookmarkEnd w:id="2940"/>
    </w:p>
    <w:p w14:paraId="4AD70AD6" w14:textId="1320E027" w:rsidR="00C520F0" w:rsidRPr="00006ABF" w:rsidDel="009711D7" w:rsidRDefault="00193800" w:rsidP="00CC4C47">
      <w:pPr>
        <w:spacing w:line="360" w:lineRule="auto"/>
        <w:ind w:firstLine="720"/>
        <w:jc w:val="both"/>
        <w:rPr>
          <w:del w:id="2955" w:author="nadira firinda" w:date="2022-10-29T23:12:00Z"/>
          <w:rFonts w:ascii="Times New Roman" w:hAnsi="Times New Roman" w:cs="Times New Roman"/>
        </w:rPr>
        <w:pPrChange w:id="2956" w:author="nadira firinda" w:date="2022-10-29T23:37:00Z">
          <w:pPr>
            <w:spacing w:line="360" w:lineRule="auto"/>
            <w:ind w:firstLine="720"/>
            <w:jc w:val="both"/>
          </w:pPr>
        </w:pPrChange>
      </w:pPr>
      <w:del w:id="2957" w:author="nadira firinda" w:date="2022-10-29T23:12:00Z">
        <w:r w:rsidRPr="00006ABF" w:rsidDel="009711D7">
          <w:rPr>
            <w:rFonts w:ascii="Times New Roman" w:hAnsi="Times New Roman" w:cs="Times New Roman"/>
            <w:i/>
            <w:iCs/>
          </w:rPr>
          <w:delText>Breusch-Godfrey Serial Correlation LM Test</w:delText>
        </w:r>
        <w:r w:rsidR="00EB6592" w:rsidRPr="00006ABF" w:rsidDel="009711D7">
          <w:rPr>
            <w:rFonts w:ascii="Times New Roman" w:hAnsi="Times New Roman" w:cs="Times New Roman"/>
          </w:rPr>
          <w:delText xml:space="preserve"> dilakukan untuk menguji </w:delText>
        </w:r>
        <w:r w:rsidR="00EB6592" w:rsidRPr="00006ABF" w:rsidDel="009711D7">
          <w:rPr>
            <w:rFonts w:ascii="Times New Roman" w:hAnsi="Times New Roman" w:cs="Times New Roman"/>
            <w:i/>
            <w:iCs/>
          </w:rPr>
          <w:delText>Serial Correlation</w:delText>
        </w:r>
        <w:r w:rsidR="00EB6592" w:rsidRPr="00006ABF" w:rsidDel="009711D7">
          <w:rPr>
            <w:rFonts w:ascii="Times New Roman" w:hAnsi="Times New Roman" w:cs="Times New Roman"/>
          </w:rPr>
          <w:delText xml:space="preserve"> dari sebuah persamaan yang ada di dalam model. </w:delText>
        </w:r>
        <w:r w:rsidR="00EB6592" w:rsidRPr="00006ABF" w:rsidDel="009711D7">
          <w:rPr>
            <w:rFonts w:ascii="Times New Roman" w:hAnsi="Times New Roman" w:cs="Times New Roman"/>
            <w:i/>
            <w:iCs/>
          </w:rPr>
          <w:delText xml:space="preserve">Serial Correlation </w:delText>
        </w:r>
        <w:r w:rsidR="00EB6592" w:rsidRPr="00006ABF" w:rsidDel="009711D7">
          <w:rPr>
            <w:rFonts w:ascii="Times New Roman" w:hAnsi="Times New Roman" w:cs="Times New Roman"/>
          </w:rPr>
          <w:delText xml:space="preserve">digunakan </w:delText>
        </w:r>
        <w:r w:rsidR="00887EFC" w:rsidRPr="00006ABF" w:rsidDel="009711D7">
          <w:rPr>
            <w:rFonts w:ascii="Times New Roman" w:hAnsi="Times New Roman" w:cs="Times New Roman"/>
          </w:rPr>
          <w:delText xml:space="preserve">untuk mendeskripsikan hubungan antara observasi pada variabel yang sama dalam sebuah periode tertentu. Jika </w:delText>
        </w:r>
        <w:r w:rsidR="00887EFC" w:rsidRPr="00006ABF" w:rsidDel="009711D7">
          <w:rPr>
            <w:rFonts w:ascii="Times New Roman" w:hAnsi="Times New Roman" w:cs="Times New Roman"/>
            <w:i/>
            <w:iCs/>
          </w:rPr>
          <w:delText xml:space="preserve">Serial Correlation </w:delText>
        </w:r>
        <w:r w:rsidR="00887EFC" w:rsidRPr="00006ABF" w:rsidDel="009711D7">
          <w:rPr>
            <w:rFonts w:ascii="Times New Roman" w:hAnsi="Times New Roman" w:cs="Times New Roman"/>
          </w:rPr>
          <w:delText>dari sebuah variabel menghasilkan nilai = 0, maka tidak terdapat korelasi dan hubungan antar variabel dalam persamaan bersifat independen atau tidak saling mempengaruhi.</w:delText>
        </w:r>
        <w:r w:rsidRPr="00006ABF" w:rsidDel="009711D7">
          <w:rPr>
            <w:rFonts w:ascii="Times New Roman" w:hAnsi="Times New Roman" w:cs="Times New Roman"/>
          </w:rPr>
          <w:delText xml:space="preserve"> Sebaliknya, jika </w:delText>
        </w:r>
        <w:r w:rsidRPr="00006ABF" w:rsidDel="009711D7">
          <w:rPr>
            <w:rFonts w:ascii="Times New Roman" w:hAnsi="Times New Roman" w:cs="Times New Roman"/>
            <w:i/>
            <w:iCs/>
          </w:rPr>
          <w:delText>Serial Correlation</w:delText>
        </w:r>
        <w:r w:rsidRPr="00006ABF" w:rsidDel="009711D7">
          <w:rPr>
            <w:rFonts w:ascii="Times New Roman" w:hAnsi="Times New Roman" w:cs="Times New Roman"/>
          </w:rPr>
          <w:delText xml:space="preserve"> dari sebuah variabel bernilai &gt; 0, maka hubungan antar variabel dalam persamaan tersebut saling berkorelasi dan observasi model di masa depan dapat dipengaruhi oleh nilai yang telah ada sebelumnya.</w:delText>
        </w:r>
      </w:del>
    </w:p>
    <w:p w14:paraId="5780DE14" w14:textId="6F43EC17" w:rsidR="00A667F0" w:rsidRPr="00006ABF" w:rsidDel="009711D7" w:rsidRDefault="00A667F0" w:rsidP="00CC4C47">
      <w:pPr>
        <w:spacing w:line="360" w:lineRule="auto"/>
        <w:ind w:firstLine="720"/>
        <w:jc w:val="both"/>
        <w:rPr>
          <w:ins w:id="2958" w:author="Prasasti Karunia Farista Ananto" w:date="2021-10-12T14:17:00Z"/>
          <w:del w:id="2959" w:author="nadira firinda" w:date="2022-10-29T23:12:00Z"/>
          <w:rFonts w:ascii="Times New Roman" w:hAnsi="Times New Roman" w:cs="Times New Roman"/>
        </w:rPr>
        <w:pPrChange w:id="2960" w:author="nadira firinda" w:date="2022-10-29T23:37:00Z">
          <w:pPr>
            <w:spacing w:line="360" w:lineRule="auto"/>
            <w:ind w:left="360" w:firstLine="360"/>
            <w:jc w:val="both"/>
          </w:pPr>
        </w:pPrChange>
      </w:pPr>
    </w:p>
    <w:p w14:paraId="67E5A438" w14:textId="60AD7011" w:rsidR="00A667F0" w:rsidRPr="00006ABF" w:rsidDel="009711D7" w:rsidRDefault="007D17A8" w:rsidP="00CC4C47">
      <w:pPr>
        <w:keepNext/>
        <w:spacing w:line="360" w:lineRule="auto"/>
        <w:jc w:val="center"/>
        <w:rPr>
          <w:ins w:id="2961" w:author="Prasasti Karunia Farista Ananto" w:date="2021-10-12T14:17:00Z"/>
          <w:del w:id="2962" w:author="nadira firinda" w:date="2022-10-29T23:12:00Z"/>
          <w:rFonts w:ascii="Times New Roman" w:hAnsi="Times New Roman" w:cs="Times New Roman"/>
          <w:rPrChange w:id="2963" w:author="Prasasti Karunia Farista Ananto" w:date="2021-10-14T16:56:00Z">
            <w:rPr>
              <w:ins w:id="2964" w:author="Prasasti Karunia Farista Ananto" w:date="2021-10-12T14:17:00Z"/>
              <w:del w:id="2965" w:author="nadira firinda" w:date="2022-10-29T23:12:00Z"/>
            </w:rPr>
          </w:rPrChange>
        </w:rPr>
        <w:pPrChange w:id="2966" w:author="nadira firinda" w:date="2022-10-29T23:37:00Z">
          <w:pPr>
            <w:spacing w:line="360" w:lineRule="auto"/>
            <w:jc w:val="center"/>
          </w:pPr>
        </w:pPrChange>
      </w:pPr>
      <w:del w:id="2967" w:author="nadira firinda" w:date="2022-10-29T23:12:00Z">
        <w:r w:rsidRPr="00006ABF" w:rsidDel="009711D7">
          <w:rPr>
            <w:rFonts w:ascii="Times New Roman" w:hAnsi="Times New Roman" w:cs="Times New Roman"/>
            <w:noProof/>
            <w:rPrChange w:id="2968" w:author="Prasasti Karunia Farista Ananto" w:date="2021-10-14T16:56:00Z">
              <w:rPr>
                <w:noProof/>
              </w:rPr>
            </w:rPrChange>
          </w:rPr>
          <w:drawing>
            <wp:inline distT="0" distB="0" distL="0" distR="0" wp14:anchorId="65CB338D" wp14:editId="17ADAAA2">
              <wp:extent cx="4657725" cy="10287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657725" cy="1028700"/>
                      </a:xfrm>
                      <a:prstGeom prst="rect">
                        <a:avLst/>
                      </a:prstGeom>
                    </pic:spPr>
                  </pic:pic>
                </a:graphicData>
              </a:graphic>
            </wp:inline>
          </w:drawing>
        </w:r>
      </w:del>
    </w:p>
    <w:p w14:paraId="235AC8D5" w14:textId="4F62AFB5" w:rsidR="007D17A8" w:rsidRPr="008B62E9" w:rsidDel="009711D7" w:rsidRDefault="00A667F0" w:rsidP="00CC4C47">
      <w:pPr>
        <w:pStyle w:val="Caption"/>
        <w:spacing w:line="360" w:lineRule="auto"/>
        <w:rPr>
          <w:del w:id="2969" w:author="nadira firinda" w:date="2022-10-29T23:12:00Z"/>
        </w:rPr>
        <w:pPrChange w:id="2970" w:author="nadira firinda" w:date="2022-10-29T23:37:00Z">
          <w:pPr>
            <w:spacing w:line="360" w:lineRule="auto"/>
            <w:ind w:left="360" w:firstLine="360"/>
            <w:jc w:val="both"/>
          </w:pPr>
        </w:pPrChange>
      </w:pPr>
      <w:bookmarkStart w:id="2971" w:name="_Toc84944777"/>
      <w:bookmarkStart w:id="2972" w:name="_Toc84944864"/>
      <w:ins w:id="2973" w:author="Prasasti Karunia Farista Ananto" w:date="2021-10-12T14:17:00Z">
        <w:del w:id="2974" w:author="nadira firinda" w:date="2022-10-29T23:12:00Z">
          <w:r w:rsidRPr="00B30630" w:rsidDel="009711D7">
            <w:delText xml:space="preserve">Gambar </w:delText>
          </w:r>
        </w:del>
      </w:ins>
      <w:ins w:id="2975" w:author="Prasasti Karunia Farista Ananto" w:date="2021-10-12T14:34:00Z">
        <w:del w:id="2976" w:author="nadira firinda" w:date="2022-10-29T23:12:00Z">
          <w:r w:rsidR="00046663" w:rsidRPr="00006ABF" w:rsidDel="009711D7">
            <w:fldChar w:fldCharType="begin"/>
          </w:r>
          <w:r w:rsidR="00046663" w:rsidRPr="008B62E9" w:rsidDel="009711D7">
            <w:delInstrText xml:space="preserve"> STYLEREF 1 \s </w:delInstrText>
          </w:r>
        </w:del>
      </w:ins>
      <w:del w:id="2977" w:author="nadira firinda" w:date="2022-10-29T23:12:00Z">
        <w:r w:rsidR="00046663" w:rsidRPr="008B62E9" w:rsidDel="009711D7">
          <w:fldChar w:fldCharType="separate"/>
        </w:r>
        <w:r w:rsidR="00015ADF" w:rsidRPr="008B62E9" w:rsidDel="009711D7">
          <w:rPr>
            <w:noProof/>
          </w:rPr>
          <w:delText>III</w:delText>
        </w:r>
      </w:del>
      <w:ins w:id="2978" w:author="Prasasti Karunia Farista Ananto" w:date="2021-10-12T14:34:00Z">
        <w:del w:id="2979" w:author="nadira firinda" w:date="2022-10-29T23:12:00Z">
          <w:r w:rsidR="00046663" w:rsidRPr="008B62E9" w:rsidDel="009711D7">
            <w:fldChar w:fldCharType="end"/>
          </w:r>
          <w:r w:rsidR="00046663" w:rsidRPr="008B62E9" w:rsidDel="009711D7">
            <w:noBreakHyphen/>
          </w:r>
          <w:r w:rsidR="00046663" w:rsidRPr="008B62E9" w:rsidDel="009711D7">
            <w:fldChar w:fldCharType="begin"/>
          </w:r>
          <w:r w:rsidR="00046663" w:rsidRPr="008B62E9" w:rsidDel="009711D7">
            <w:delInstrText xml:space="preserve"> SEQ Gambar \* ARABIC \s 1 </w:delInstrText>
          </w:r>
        </w:del>
      </w:ins>
      <w:del w:id="2980" w:author="nadira firinda" w:date="2022-10-29T23:12:00Z">
        <w:r w:rsidR="00046663" w:rsidRPr="008B62E9" w:rsidDel="009711D7">
          <w:fldChar w:fldCharType="separate"/>
        </w:r>
      </w:del>
      <w:ins w:id="2981" w:author="Prasasti Karunia Farista Ananto" w:date="2021-10-12T15:25:00Z">
        <w:del w:id="2982" w:author="nadira firinda" w:date="2022-10-29T23:12:00Z">
          <w:r w:rsidR="00015ADF" w:rsidRPr="008B62E9" w:rsidDel="009711D7">
            <w:rPr>
              <w:noProof/>
            </w:rPr>
            <w:delText>2</w:delText>
          </w:r>
        </w:del>
      </w:ins>
      <w:ins w:id="2983" w:author="Prasasti Karunia Farista Ananto" w:date="2021-10-12T14:34:00Z">
        <w:del w:id="2984" w:author="nadira firinda" w:date="2022-10-29T23:12:00Z">
          <w:r w:rsidR="00046663" w:rsidRPr="008B62E9" w:rsidDel="009711D7">
            <w:fldChar w:fldCharType="end"/>
          </w:r>
        </w:del>
      </w:ins>
      <w:ins w:id="2985" w:author="Prasasti Karunia Farista Ananto" w:date="2021-10-12T14:17:00Z">
        <w:del w:id="2986" w:author="nadira firinda" w:date="2022-10-29T23:12:00Z">
          <w:r w:rsidRPr="008B62E9" w:rsidDel="009711D7">
            <w:delText>. Breusch-Godfrey Serial Correlation LM Test</w:delText>
          </w:r>
        </w:del>
      </w:ins>
      <w:bookmarkEnd w:id="2971"/>
      <w:bookmarkEnd w:id="2972"/>
    </w:p>
    <w:p w14:paraId="01756428" w14:textId="264B6FDB" w:rsidR="00895D9B" w:rsidRPr="00006ABF" w:rsidDel="009711D7" w:rsidRDefault="00895D9B" w:rsidP="00CC4C47">
      <w:pPr>
        <w:spacing w:line="360" w:lineRule="auto"/>
        <w:ind w:left="360" w:firstLine="360"/>
        <w:jc w:val="both"/>
        <w:rPr>
          <w:del w:id="2987" w:author="nadira firinda" w:date="2022-10-29T23:12:00Z"/>
          <w:rFonts w:ascii="Times New Roman" w:hAnsi="Times New Roman" w:cs="Times New Roman"/>
          <w:i/>
          <w:iCs/>
        </w:rPr>
        <w:pPrChange w:id="2988" w:author="nadira firinda" w:date="2022-10-29T23:37:00Z">
          <w:pPr>
            <w:spacing w:line="360" w:lineRule="auto"/>
            <w:ind w:left="360" w:firstLine="360"/>
            <w:jc w:val="both"/>
          </w:pPr>
        </w:pPrChange>
      </w:pPr>
      <w:del w:id="2989" w:author="nadira firinda" w:date="2022-10-29T23:12:00Z">
        <w:r w:rsidRPr="00006ABF" w:rsidDel="009711D7">
          <w:rPr>
            <w:rFonts w:ascii="Times New Roman" w:hAnsi="Times New Roman" w:cs="Times New Roman"/>
            <w:i/>
            <w:iCs/>
          </w:rPr>
          <w:delText>Heteroscedasticity</w:delText>
        </w:r>
        <w:r w:rsidRPr="00006ABF" w:rsidDel="009711D7">
          <w:rPr>
            <w:rFonts w:ascii="Times New Roman" w:hAnsi="Times New Roman" w:cs="Times New Roman"/>
          </w:rPr>
          <w:delText xml:space="preserve"> merupakan perubahan sistematis dalam </w:delText>
        </w:r>
        <w:r w:rsidR="000B3204" w:rsidRPr="00006ABF" w:rsidDel="009711D7">
          <w:rPr>
            <w:rFonts w:ascii="Times New Roman" w:hAnsi="Times New Roman" w:cs="Times New Roman"/>
          </w:rPr>
          <w:delText>persebaran</w:delText>
        </w:r>
        <w:r w:rsidRPr="00006ABF" w:rsidDel="009711D7">
          <w:rPr>
            <w:rFonts w:ascii="Times New Roman" w:hAnsi="Times New Roman" w:cs="Times New Roman"/>
          </w:rPr>
          <w:delText xml:space="preserve"> residu pada rentang nilai yang diukur</w:delText>
        </w:r>
        <w:r w:rsidR="000B3204" w:rsidRPr="00006ABF" w:rsidDel="009711D7">
          <w:rPr>
            <w:rFonts w:ascii="Times New Roman" w:hAnsi="Times New Roman" w:cs="Times New Roman"/>
          </w:rPr>
          <w:delText xml:space="preserve">. Fakta bahwa residual model tidak homoskedastis memiliki konsekuensi bahwa koefisien model yang diestimasi menggunakan </w:delText>
        </w:r>
        <w:r w:rsidR="000B3204" w:rsidRPr="00006ABF" w:rsidDel="009711D7">
          <w:rPr>
            <w:rFonts w:ascii="Times New Roman" w:hAnsi="Times New Roman" w:cs="Times New Roman"/>
            <w:i/>
            <w:iCs/>
          </w:rPr>
          <w:delText>Ordinary Least Square</w:delText>
        </w:r>
        <w:r w:rsidR="000B3204" w:rsidRPr="00006ABF" w:rsidDel="009711D7">
          <w:rPr>
            <w:rFonts w:ascii="Times New Roman" w:hAnsi="Times New Roman" w:cs="Times New Roman"/>
          </w:rPr>
          <w:delText xml:space="preserve"> (OLS) tidak bias atau memiliki varians minimum. Sehingga, estimasi varians mereka tidak dapat diandalkan. Dalam observasi ini, nilai tes &gt;0,1 menandakan bahwa residual dari model tidak memiliki </w:delText>
        </w:r>
        <w:r w:rsidR="000B3204" w:rsidRPr="00006ABF" w:rsidDel="009711D7">
          <w:rPr>
            <w:rFonts w:ascii="Times New Roman" w:hAnsi="Times New Roman" w:cs="Times New Roman"/>
            <w:i/>
            <w:iCs/>
          </w:rPr>
          <w:delText>heteroscedasticity.</w:delText>
        </w:r>
      </w:del>
    </w:p>
    <w:p w14:paraId="00072F9C" w14:textId="1C8444F5" w:rsidR="00046663" w:rsidRPr="00006ABF" w:rsidDel="009711D7" w:rsidRDefault="000B3204" w:rsidP="00CC4C47">
      <w:pPr>
        <w:keepNext/>
        <w:spacing w:line="360" w:lineRule="auto"/>
        <w:ind w:left="360" w:firstLine="360"/>
        <w:jc w:val="center"/>
        <w:rPr>
          <w:ins w:id="2990" w:author="Prasasti Karunia Farista Ananto" w:date="2021-10-12T14:34:00Z"/>
          <w:del w:id="2991" w:author="nadira firinda" w:date="2022-10-29T23:12:00Z"/>
          <w:rFonts w:ascii="Times New Roman" w:hAnsi="Times New Roman" w:cs="Times New Roman"/>
          <w:rPrChange w:id="2992" w:author="Prasasti Karunia Farista Ananto" w:date="2021-10-14T16:56:00Z">
            <w:rPr>
              <w:ins w:id="2993" w:author="Prasasti Karunia Farista Ananto" w:date="2021-10-12T14:34:00Z"/>
              <w:del w:id="2994" w:author="nadira firinda" w:date="2022-10-29T23:12:00Z"/>
            </w:rPr>
          </w:rPrChange>
        </w:rPr>
        <w:pPrChange w:id="2995" w:author="nadira firinda" w:date="2022-10-29T23:37:00Z">
          <w:pPr>
            <w:spacing w:line="360" w:lineRule="auto"/>
            <w:ind w:left="360" w:firstLine="360"/>
            <w:jc w:val="center"/>
          </w:pPr>
        </w:pPrChange>
      </w:pPr>
      <w:del w:id="2996" w:author="nadira firinda" w:date="2022-10-29T23:12:00Z">
        <w:r w:rsidRPr="00006ABF" w:rsidDel="009711D7">
          <w:rPr>
            <w:rFonts w:ascii="Times New Roman" w:hAnsi="Times New Roman" w:cs="Times New Roman"/>
            <w:noProof/>
            <w:rPrChange w:id="2997" w:author="Prasasti Karunia Farista Ananto" w:date="2021-10-14T16:56:00Z">
              <w:rPr>
                <w:noProof/>
              </w:rPr>
            </w:rPrChange>
          </w:rPr>
          <w:drawing>
            <wp:inline distT="0" distB="0" distL="0" distR="0" wp14:anchorId="081CB98A" wp14:editId="7C77BA27">
              <wp:extent cx="5295900" cy="10191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95900" cy="1019175"/>
                      </a:xfrm>
                      <a:prstGeom prst="rect">
                        <a:avLst/>
                      </a:prstGeom>
                    </pic:spPr>
                  </pic:pic>
                </a:graphicData>
              </a:graphic>
            </wp:inline>
          </w:drawing>
        </w:r>
      </w:del>
    </w:p>
    <w:p w14:paraId="12605A8A" w14:textId="5B63AE99" w:rsidR="000B3204" w:rsidRPr="008B62E9" w:rsidDel="009711D7" w:rsidRDefault="00046663" w:rsidP="00CC4C47">
      <w:pPr>
        <w:pStyle w:val="Caption"/>
        <w:spacing w:line="360" w:lineRule="auto"/>
        <w:rPr>
          <w:del w:id="2998" w:author="nadira firinda" w:date="2022-10-29T23:12:00Z"/>
        </w:rPr>
        <w:pPrChange w:id="2999" w:author="nadira firinda" w:date="2022-10-29T23:37:00Z">
          <w:pPr>
            <w:spacing w:line="360" w:lineRule="auto"/>
            <w:ind w:left="360" w:firstLine="360"/>
            <w:jc w:val="center"/>
          </w:pPr>
        </w:pPrChange>
      </w:pPr>
      <w:bookmarkStart w:id="3000" w:name="_Toc84944778"/>
      <w:bookmarkStart w:id="3001" w:name="_Toc84944865"/>
      <w:ins w:id="3002" w:author="Prasasti Karunia Farista Ananto" w:date="2021-10-12T14:34:00Z">
        <w:del w:id="3003" w:author="nadira firinda" w:date="2022-10-29T23:12:00Z">
          <w:r w:rsidRPr="00B30630" w:rsidDel="009711D7">
            <w:delText xml:space="preserve">Gambar </w:delText>
          </w:r>
          <w:r w:rsidRPr="00006ABF" w:rsidDel="009711D7">
            <w:fldChar w:fldCharType="begin"/>
          </w:r>
          <w:r w:rsidRPr="008B62E9" w:rsidDel="009711D7">
            <w:delInstrText xml:space="preserve"> STYLEREF 1 \s </w:delInstrText>
          </w:r>
        </w:del>
      </w:ins>
      <w:del w:id="3004" w:author="nadira firinda" w:date="2022-10-29T23:12:00Z">
        <w:r w:rsidRPr="008B62E9" w:rsidDel="009711D7">
          <w:fldChar w:fldCharType="separate"/>
        </w:r>
        <w:r w:rsidR="00015ADF" w:rsidRPr="008B62E9" w:rsidDel="009711D7">
          <w:rPr>
            <w:noProof/>
          </w:rPr>
          <w:delText>III</w:delText>
        </w:r>
      </w:del>
      <w:ins w:id="3005" w:author="Prasasti Karunia Farista Ananto" w:date="2021-10-12T14:34:00Z">
        <w:del w:id="3006" w:author="nadira firinda" w:date="2022-10-29T23:12:00Z">
          <w:r w:rsidRPr="008B62E9" w:rsidDel="009711D7">
            <w:fldChar w:fldCharType="end"/>
          </w:r>
          <w:r w:rsidRPr="008B62E9" w:rsidDel="009711D7">
            <w:noBreakHyphen/>
          </w:r>
          <w:r w:rsidRPr="008B62E9" w:rsidDel="009711D7">
            <w:fldChar w:fldCharType="begin"/>
          </w:r>
          <w:r w:rsidRPr="008B62E9" w:rsidDel="009711D7">
            <w:delInstrText xml:space="preserve"> SEQ Gambar \* ARABIC \s 1 </w:delInstrText>
          </w:r>
        </w:del>
      </w:ins>
      <w:del w:id="3007" w:author="nadira firinda" w:date="2022-10-29T23:12:00Z">
        <w:r w:rsidRPr="008B62E9" w:rsidDel="009711D7">
          <w:fldChar w:fldCharType="separate"/>
        </w:r>
      </w:del>
      <w:ins w:id="3008" w:author="Prasasti Karunia Farista Ananto" w:date="2021-10-12T15:25:00Z">
        <w:del w:id="3009" w:author="nadira firinda" w:date="2022-10-29T23:12:00Z">
          <w:r w:rsidR="00015ADF" w:rsidRPr="008B62E9" w:rsidDel="009711D7">
            <w:rPr>
              <w:noProof/>
            </w:rPr>
            <w:delText>3</w:delText>
          </w:r>
        </w:del>
      </w:ins>
      <w:ins w:id="3010" w:author="Prasasti Karunia Farista Ananto" w:date="2021-10-12T14:34:00Z">
        <w:del w:id="3011" w:author="nadira firinda" w:date="2022-10-29T23:12:00Z">
          <w:r w:rsidRPr="008B62E9" w:rsidDel="009711D7">
            <w:fldChar w:fldCharType="end"/>
          </w:r>
          <w:r w:rsidRPr="008B62E9" w:rsidDel="009711D7">
            <w:delText>. Heteroscedasticity Test</w:delText>
          </w:r>
        </w:del>
      </w:ins>
      <w:bookmarkEnd w:id="3000"/>
      <w:bookmarkEnd w:id="3001"/>
    </w:p>
    <w:p w14:paraId="740A13E5" w14:textId="1F568051" w:rsidR="005C1FF0" w:rsidRPr="00006ABF" w:rsidDel="009711D7" w:rsidRDefault="005C1FF0" w:rsidP="00CC4C47">
      <w:pPr>
        <w:pStyle w:val="Heading2"/>
        <w:rPr>
          <w:del w:id="3012" w:author="nadira firinda" w:date="2022-10-29T23:12:00Z"/>
        </w:rPr>
        <w:pPrChange w:id="3013" w:author="nadira firinda" w:date="2022-10-29T23:37:00Z">
          <w:pPr>
            <w:pStyle w:val="Heading2"/>
            <w:numPr>
              <w:ilvl w:val="0"/>
              <w:numId w:val="7"/>
            </w:numPr>
            <w:ind w:left="1080" w:hanging="720"/>
          </w:pPr>
        </w:pPrChange>
      </w:pPr>
      <w:del w:id="3014" w:author="nadira firinda" w:date="2022-10-29T23:12:00Z">
        <w:r w:rsidRPr="00006ABF" w:rsidDel="009711D7">
          <w:delText>Data</w:delText>
        </w:r>
      </w:del>
    </w:p>
    <w:p w14:paraId="27320B9E" w14:textId="71CE3F5A" w:rsidR="00FB3CE2" w:rsidRPr="00006ABF" w:rsidDel="009711D7" w:rsidRDefault="00FB3CE2" w:rsidP="00CC4C47">
      <w:pPr>
        <w:spacing w:line="360" w:lineRule="auto"/>
        <w:ind w:firstLine="709"/>
        <w:jc w:val="both"/>
        <w:rPr>
          <w:del w:id="3015" w:author="nadira firinda" w:date="2022-10-29T23:12:00Z"/>
          <w:rFonts w:ascii="Times New Roman" w:hAnsi="Times New Roman" w:cs="Times New Roman"/>
        </w:rPr>
        <w:pPrChange w:id="3016" w:author="nadira firinda" w:date="2022-10-29T23:37:00Z">
          <w:pPr>
            <w:spacing w:line="360" w:lineRule="auto"/>
            <w:ind w:firstLine="709"/>
            <w:jc w:val="both"/>
          </w:pPr>
        </w:pPrChange>
      </w:pPr>
      <w:del w:id="3017" w:author="nadira firinda" w:date="2022-10-29T23:12:00Z">
        <w:r w:rsidRPr="00006ABF" w:rsidDel="009711D7">
          <w:rPr>
            <w:rFonts w:ascii="Times New Roman" w:hAnsi="Times New Roman" w:cs="Times New Roman"/>
          </w:rPr>
          <w:delText>Model ISMA 2021 diestimasi dengan menggunakan data triwulanan. Sebagian besar data memiliki in-sample period dari triwulan II tahun 2012 hingga triwulan I tahun 202</w:delText>
        </w:r>
        <w:r w:rsidR="002B2405" w:rsidRPr="00006ABF" w:rsidDel="009711D7">
          <w:rPr>
            <w:rFonts w:ascii="Times New Roman" w:hAnsi="Times New Roman" w:cs="Times New Roman"/>
          </w:rPr>
          <w:delText>1</w:delText>
        </w:r>
        <w:r w:rsidRPr="00006ABF" w:rsidDel="009711D7">
          <w:rPr>
            <w:rFonts w:ascii="Times New Roman" w:hAnsi="Times New Roman" w:cs="Times New Roman"/>
          </w:rPr>
          <w:delText xml:space="preserve"> dan out-sample period dari triwulan I</w:delText>
        </w:r>
        <w:r w:rsidR="002B2405" w:rsidRPr="00006ABF" w:rsidDel="009711D7">
          <w:rPr>
            <w:rFonts w:ascii="Times New Roman" w:hAnsi="Times New Roman" w:cs="Times New Roman"/>
          </w:rPr>
          <w:delText>I</w:delText>
        </w:r>
        <w:r w:rsidRPr="00006ABF" w:rsidDel="009711D7">
          <w:rPr>
            <w:rFonts w:ascii="Times New Roman" w:hAnsi="Times New Roman" w:cs="Times New Roman"/>
          </w:rPr>
          <w:delText xml:space="preserve"> tahun 2021 hingga triwulan IV tahun 2022. Untuk data dengan observasi yang lebih terbatas, in-sample period disesuaikan dengan data terkait sebelumnya menggunakan fitur ARIMA Forecasting.</w:delText>
        </w:r>
      </w:del>
    </w:p>
    <w:p w14:paraId="67A88D6D" w14:textId="10615197" w:rsidR="00A667F0" w:rsidRPr="00006ABF" w:rsidDel="009711D7" w:rsidRDefault="00A667F0" w:rsidP="00CC4C47">
      <w:pPr>
        <w:spacing w:line="360" w:lineRule="auto"/>
        <w:ind w:firstLine="709"/>
        <w:jc w:val="both"/>
        <w:rPr>
          <w:ins w:id="3018" w:author="Prasasti Karunia Farista Ananto" w:date="2021-10-12T14:26:00Z"/>
          <w:del w:id="3019" w:author="nadira firinda" w:date="2022-10-29T23:12:00Z"/>
          <w:rFonts w:ascii="Times New Roman" w:hAnsi="Times New Roman" w:cs="Times New Roman"/>
        </w:rPr>
        <w:pPrChange w:id="3020" w:author="nadira firinda" w:date="2022-10-29T23:37:00Z">
          <w:pPr>
            <w:spacing w:line="360" w:lineRule="auto"/>
            <w:ind w:left="360" w:firstLine="360"/>
            <w:jc w:val="both"/>
          </w:pPr>
        </w:pPrChange>
      </w:pPr>
    </w:p>
    <w:p w14:paraId="1B0F863F" w14:textId="17A1F45E" w:rsidR="00FB3CE2" w:rsidRPr="00006ABF" w:rsidDel="009711D7" w:rsidRDefault="00FB3CE2" w:rsidP="00CC4C47">
      <w:pPr>
        <w:spacing w:line="360" w:lineRule="auto"/>
        <w:ind w:firstLine="709"/>
        <w:jc w:val="both"/>
        <w:rPr>
          <w:del w:id="3021" w:author="nadira firinda" w:date="2022-10-29T23:12:00Z"/>
          <w:rFonts w:ascii="Times New Roman" w:hAnsi="Times New Roman" w:cs="Times New Roman"/>
        </w:rPr>
        <w:pPrChange w:id="3022" w:author="nadira firinda" w:date="2022-10-29T23:37:00Z">
          <w:pPr>
            <w:spacing w:line="360" w:lineRule="auto"/>
            <w:ind w:left="360" w:firstLine="360"/>
            <w:jc w:val="both"/>
          </w:pPr>
        </w:pPrChange>
      </w:pPr>
      <w:del w:id="3023" w:author="nadira firinda" w:date="2022-10-29T23:12:00Z">
        <w:r w:rsidRPr="00006ABF" w:rsidDel="009711D7">
          <w:rPr>
            <w:rFonts w:ascii="Times New Roman" w:hAnsi="Times New Roman" w:cs="Times New Roman"/>
          </w:rPr>
          <w:delText>Data yang digunakan dalam studi ini terutama bersumber dari Departemen Statistik dan Kebijakan Ekonomi dan Moneter Bank Indonesia dan sumber lain seperti Badan Pusat Statistik (BPS), sampai dengan CEIC Database.</w:delText>
        </w:r>
      </w:del>
    </w:p>
    <w:p w14:paraId="7D8D1744" w14:textId="441D25F0" w:rsidR="00FB3CE2" w:rsidRPr="00006ABF" w:rsidDel="009711D7" w:rsidRDefault="00FB3CE2" w:rsidP="00CC4C47">
      <w:pPr>
        <w:pStyle w:val="Heading2"/>
        <w:rPr>
          <w:del w:id="3024" w:author="nadira firinda" w:date="2022-10-29T23:12:00Z"/>
        </w:rPr>
        <w:pPrChange w:id="3025" w:author="nadira firinda" w:date="2022-10-29T23:37:00Z">
          <w:pPr>
            <w:pStyle w:val="Heading2"/>
            <w:numPr>
              <w:ilvl w:val="0"/>
              <w:numId w:val="7"/>
            </w:numPr>
            <w:ind w:left="1080" w:hanging="720"/>
          </w:pPr>
        </w:pPrChange>
      </w:pPr>
      <w:del w:id="3026" w:author="nadira firinda" w:date="2022-10-29T23:12:00Z">
        <w:r w:rsidRPr="00006ABF" w:rsidDel="009711D7">
          <w:delText>Tabel Input – Output (IO)</w:delText>
        </w:r>
      </w:del>
    </w:p>
    <w:p w14:paraId="41041B2C" w14:textId="03255651" w:rsidR="00FB3CE2" w:rsidRPr="00006ABF" w:rsidDel="009711D7" w:rsidRDefault="00165F3A" w:rsidP="00CC4C47">
      <w:pPr>
        <w:spacing w:line="360" w:lineRule="auto"/>
        <w:ind w:firstLine="709"/>
        <w:jc w:val="both"/>
        <w:rPr>
          <w:del w:id="3027" w:author="nadira firinda" w:date="2022-10-29T23:12:00Z"/>
          <w:rFonts w:ascii="Times New Roman" w:hAnsi="Times New Roman" w:cs="Times New Roman"/>
        </w:rPr>
        <w:pPrChange w:id="3028" w:author="nadira firinda" w:date="2022-10-29T23:37:00Z">
          <w:pPr>
            <w:spacing w:line="360" w:lineRule="auto"/>
            <w:ind w:firstLine="709"/>
            <w:jc w:val="both"/>
          </w:pPr>
        </w:pPrChange>
      </w:pPr>
      <w:del w:id="3029" w:author="nadira firinda" w:date="2022-10-29T23:12:00Z">
        <w:r w:rsidRPr="00006ABF" w:rsidDel="009711D7">
          <w:rPr>
            <w:rFonts w:ascii="Times New Roman" w:hAnsi="Times New Roman" w:cs="Times New Roman"/>
          </w:rPr>
          <w:delText xml:space="preserve">Dilakukan analisis </w:delText>
        </w:r>
        <w:r w:rsidRPr="00006ABF" w:rsidDel="009711D7">
          <w:rPr>
            <w:rFonts w:ascii="Times New Roman" w:hAnsi="Times New Roman" w:cs="Times New Roman"/>
            <w:i/>
            <w:iCs/>
          </w:rPr>
          <w:delText>forward dan backward linkage</w:delText>
        </w:r>
        <w:r w:rsidRPr="00006ABF" w:rsidDel="009711D7">
          <w:rPr>
            <w:rFonts w:ascii="Times New Roman" w:hAnsi="Times New Roman" w:cs="Times New Roman"/>
          </w:rPr>
          <w:delText xml:space="preserve"> untuk mengetahui keterkaitan antar sektor dalam rangka menghasilkan proyeksi Long Run (LR) dan Short Run (SR) yang baik. Forward Linkage merupakan keterkaitan suatu sektor yang menghasilkan output untuk digunakan sebagai input bagi sektor lain, sedangkan</w:delText>
        </w:r>
        <w:r w:rsidR="00720889" w:rsidRPr="00006ABF" w:rsidDel="009711D7">
          <w:rPr>
            <w:rFonts w:ascii="Times New Roman" w:hAnsi="Times New Roman" w:cs="Times New Roman"/>
          </w:rPr>
          <w:delText xml:space="preserve"> Backward Linkage adalah</w:delText>
        </w:r>
        <w:r w:rsidRPr="00006ABF" w:rsidDel="009711D7">
          <w:rPr>
            <w:rFonts w:ascii="Times New Roman" w:hAnsi="Times New Roman" w:cs="Times New Roman"/>
          </w:rPr>
          <w:delText xml:space="preserve"> keterkaitan suatu sektor terhadap sektor-sektor lain yang menyumbang input kepadanya. Dalam perkembangan Model Sektoral, pengembangan awal</w:delText>
        </w:r>
        <w:r w:rsidR="00F13F39" w:rsidRPr="00006ABF" w:rsidDel="009711D7">
          <w:rPr>
            <w:rFonts w:ascii="Times New Roman" w:hAnsi="Times New Roman" w:cs="Times New Roman"/>
          </w:rPr>
          <w:delText xml:space="preserve"> model</w:delText>
        </w:r>
        <w:r w:rsidRPr="00006ABF" w:rsidDel="009711D7">
          <w:rPr>
            <w:rFonts w:ascii="Times New Roman" w:hAnsi="Times New Roman" w:cs="Times New Roman"/>
          </w:rPr>
          <w:delText xml:space="preserve"> menggunakan Tabel IO tahun 2010</w:delText>
        </w:r>
        <w:r w:rsidR="00F13F39" w:rsidRPr="00006ABF" w:rsidDel="009711D7">
          <w:rPr>
            <w:rFonts w:ascii="Times New Roman" w:hAnsi="Times New Roman" w:cs="Times New Roman"/>
          </w:rPr>
          <w:delText xml:space="preserve"> untuk mendeskripsikan kesesuaian antar sektor</w:delText>
        </w:r>
        <w:r w:rsidR="00720889" w:rsidRPr="00006ABF" w:rsidDel="009711D7">
          <w:rPr>
            <w:rFonts w:ascii="Times New Roman" w:hAnsi="Times New Roman" w:cs="Times New Roman"/>
          </w:rPr>
          <w:delText>.</w:delText>
        </w:r>
        <w:r w:rsidRPr="00006ABF" w:rsidDel="009711D7">
          <w:rPr>
            <w:rFonts w:ascii="Times New Roman" w:hAnsi="Times New Roman" w:cs="Times New Roman"/>
          </w:rPr>
          <w:delText xml:space="preserve"> </w:delText>
        </w:r>
        <w:r w:rsidR="00720889" w:rsidRPr="00006ABF" w:rsidDel="009711D7">
          <w:rPr>
            <w:rFonts w:ascii="Times New Roman" w:hAnsi="Times New Roman" w:cs="Times New Roman"/>
          </w:rPr>
          <w:delText>K</w:delText>
        </w:r>
        <w:r w:rsidRPr="00006ABF" w:rsidDel="009711D7">
          <w:rPr>
            <w:rFonts w:ascii="Times New Roman" w:hAnsi="Times New Roman" w:cs="Times New Roman"/>
          </w:rPr>
          <w:delText>emudian</w:delText>
        </w:r>
        <w:r w:rsidR="00F13F39" w:rsidRPr="00006ABF" w:rsidDel="009711D7">
          <w:rPr>
            <w:rFonts w:ascii="Times New Roman" w:hAnsi="Times New Roman" w:cs="Times New Roman"/>
          </w:rPr>
          <w:delText xml:space="preserve"> analisis tersebut</w:delText>
        </w:r>
        <w:r w:rsidRPr="00006ABF" w:rsidDel="009711D7">
          <w:rPr>
            <w:rFonts w:ascii="Times New Roman" w:hAnsi="Times New Roman" w:cs="Times New Roman"/>
          </w:rPr>
          <w:delText xml:space="preserve"> diperbaiki menggunakan Tabel IO 2016 pada penyempurnaan akhir model.</w:delText>
        </w:r>
      </w:del>
    </w:p>
    <w:p w14:paraId="4F1443C6" w14:textId="4A6D21CA" w:rsidR="00A667F0" w:rsidRPr="00006ABF" w:rsidDel="009711D7" w:rsidRDefault="00A667F0" w:rsidP="00CC4C47">
      <w:pPr>
        <w:spacing w:line="360" w:lineRule="auto"/>
        <w:ind w:firstLine="709"/>
        <w:jc w:val="both"/>
        <w:rPr>
          <w:ins w:id="3030" w:author="Prasasti Karunia Farista Ananto" w:date="2021-10-12T14:26:00Z"/>
          <w:del w:id="3031" w:author="nadira firinda" w:date="2022-10-29T23:12:00Z"/>
          <w:rFonts w:ascii="Times New Roman" w:hAnsi="Times New Roman" w:cs="Times New Roman"/>
        </w:rPr>
        <w:pPrChange w:id="3032" w:author="nadira firinda" w:date="2022-10-29T23:37:00Z">
          <w:pPr>
            <w:spacing w:line="360" w:lineRule="auto"/>
            <w:ind w:left="360" w:firstLine="360"/>
            <w:jc w:val="both"/>
          </w:pPr>
        </w:pPrChange>
      </w:pPr>
    </w:p>
    <w:p w14:paraId="5FFEAF5F" w14:textId="3A15E1AE" w:rsidR="00720889" w:rsidRPr="00006ABF" w:rsidDel="009711D7" w:rsidRDefault="00165F3A" w:rsidP="00CC4C47">
      <w:pPr>
        <w:spacing w:line="360" w:lineRule="auto"/>
        <w:ind w:firstLine="709"/>
        <w:jc w:val="both"/>
        <w:rPr>
          <w:del w:id="3033" w:author="nadira firinda" w:date="2022-10-29T23:12:00Z"/>
          <w:rFonts w:ascii="Times New Roman" w:hAnsi="Times New Roman" w:cs="Times New Roman"/>
        </w:rPr>
        <w:pPrChange w:id="3034" w:author="nadira firinda" w:date="2022-10-29T23:37:00Z">
          <w:pPr>
            <w:spacing w:line="360" w:lineRule="auto"/>
            <w:ind w:firstLine="709"/>
            <w:jc w:val="both"/>
          </w:pPr>
        </w:pPrChange>
      </w:pPr>
      <w:del w:id="3035" w:author="nadira firinda" w:date="2022-10-29T23:12:00Z">
        <w:r w:rsidRPr="00006ABF" w:rsidDel="009711D7">
          <w:rPr>
            <w:rFonts w:ascii="Times New Roman" w:hAnsi="Times New Roman" w:cs="Times New Roman"/>
          </w:rPr>
          <w:delText xml:space="preserve">Dari sisi persamaan, baik Tabel IO 2010 maupun 2016 yang digunakan berfokus pada Transaksi Domestik atas Harga Dasar pada 17 sektor. Selain itu, pengolahan yang dilakukan atas data juga cenderung sama dengan pembuatan beberapa matriks seperti Matriks Koefisien Input, Matriks Identitas, Matriks Leontief, dan Matriks Invers Leontief untuk menghasilkan </w:delText>
        </w:r>
        <w:r w:rsidRPr="00006ABF" w:rsidDel="009711D7">
          <w:rPr>
            <w:rFonts w:ascii="Times New Roman" w:hAnsi="Times New Roman" w:cs="Times New Roman"/>
            <w:i/>
            <w:iCs/>
          </w:rPr>
          <w:delText xml:space="preserve">forward dan backward linkage </w:delText>
        </w:r>
        <w:r w:rsidRPr="00006ABF" w:rsidDel="009711D7">
          <w:rPr>
            <w:rFonts w:ascii="Times New Roman" w:hAnsi="Times New Roman" w:cs="Times New Roman"/>
          </w:rPr>
          <w:delText>pada setiap sektor.</w:delText>
        </w:r>
        <w:r w:rsidR="00F13F39" w:rsidRPr="00006ABF" w:rsidDel="009711D7">
          <w:rPr>
            <w:rFonts w:ascii="Times New Roman" w:hAnsi="Times New Roman" w:cs="Times New Roman"/>
          </w:rPr>
          <w:delText xml:space="preserve"> </w:delText>
        </w:r>
      </w:del>
    </w:p>
    <w:p w14:paraId="537DBA71" w14:textId="747F955E" w:rsidR="00A667F0" w:rsidRPr="00006ABF" w:rsidDel="009711D7" w:rsidRDefault="00A667F0" w:rsidP="00CC4C47">
      <w:pPr>
        <w:spacing w:line="360" w:lineRule="auto"/>
        <w:ind w:firstLine="709"/>
        <w:jc w:val="both"/>
        <w:rPr>
          <w:ins w:id="3036" w:author="Prasasti Karunia Farista Ananto" w:date="2021-10-12T14:26:00Z"/>
          <w:del w:id="3037" w:author="nadira firinda" w:date="2022-10-29T23:12:00Z"/>
          <w:rFonts w:ascii="Times New Roman" w:hAnsi="Times New Roman" w:cs="Times New Roman"/>
        </w:rPr>
        <w:pPrChange w:id="3038" w:author="nadira firinda" w:date="2022-10-29T23:37:00Z">
          <w:pPr>
            <w:spacing w:line="360" w:lineRule="auto"/>
            <w:ind w:left="360" w:firstLine="360"/>
            <w:jc w:val="both"/>
          </w:pPr>
        </w:pPrChange>
      </w:pPr>
    </w:p>
    <w:p w14:paraId="40189771" w14:textId="529C6D44" w:rsidR="00ED1FD9" w:rsidRPr="00006ABF" w:rsidDel="009711D7" w:rsidRDefault="00F13F39" w:rsidP="00CC4C47">
      <w:pPr>
        <w:spacing w:line="360" w:lineRule="auto"/>
        <w:ind w:firstLine="709"/>
        <w:jc w:val="both"/>
        <w:rPr>
          <w:del w:id="3039" w:author="nadira firinda" w:date="2022-10-29T23:12:00Z"/>
          <w:rFonts w:ascii="Times New Roman" w:hAnsi="Times New Roman" w:cs="Times New Roman"/>
        </w:rPr>
        <w:pPrChange w:id="3040" w:author="nadira firinda" w:date="2022-10-29T23:37:00Z">
          <w:pPr>
            <w:spacing w:line="360" w:lineRule="auto"/>
            <w:ind w:firstLine="709"/>
            <w:jc w:val="both"/>
          </w:pPr>
        </w:pPrChange>
      </w:pPr>
      <w:del w:id="3041" w:author="nadira firinda" w:date="2022-10-29T23:12:00Z">
        <w:r w:rsidRPr="00006ABF" w:rsidDel="009711D7">
          <w:rPr>
            <w:rFonts w:ascii="Times New Roman" w:hAnsi="Times New Roman" w:cs="Times New Roman"/>
          </w:rPr>
          <w:delText>Meskipun begitu, Tabel IO 2016 cenderung lebih sederhana dengan memberikan agregat 17 sektor sebagai hasil akhir dibandingkan dengan Tabel 1O 2010 yang masih memisahkan antar hasil perhitungan komponen di dalam sebuah sektor</w:delText>
        </w:r>
        <w:r w:rsidR="00720889" w:rsidRPr="00006ABF" w:rsidDel="009711D7">
          <w:rPr>
            <w:rFonts w:ascii="Times New Roman" w:hAnsi="Times New Roman" w:cs="Times New Roman"/>
          </w:rPr>
          <w:delText xml:space="preserve"> dan mengharuskan perhitungan agregat untuk komponen – komponen tersebut pada setiap sektor dalam pengolahannya</w:delText>
        </w:r>
        <w:r w:rsidRPr="00006ABF" w:rsidDel="009711D7">
          <w:rPr>
            <w:rFonts w:ascii="Times New Roman" w:hAnsi="Times New Roman" w:cs="Times New Roman"/>
          </w:rPr>
          <w:delText>.</w:delText>
        </w:r>
      </w:del>
    </w:p>
    <w:p w14:paraId="0AA7C13D" w14:textId="5618B79F" w:rsidR="00A667F0" w:rsidRPr="00006ABF" w:rsidDel="009711D7" w:rsidRDefault="00A667F0" w:rsidP="00CC4C47">
      <w:pPr>
        <w:spacing w:line="360" w:lineRule="auto"/>
        <w:ind w:firstLine="709"/>
        <w:jc w:val="both"/>
        <w:rPr>
          <w:ins w:id="3042" w:author="Prasasti Karunia Farista Ananto" w:date="2021-10-12T14:26:00Z"/>
          <w:del w:id="3043" w:author="nadira firinda" w:date="2022-10-29T23:12:00Z"/>
          <w:rFonts w:ascii="Times New Roman" w:hAnsi="Times New Roman" w:cs="Times New Roman"/>
        </w:rPr>
        <w:pPrChange w:id="3044" w:author="nadira firinda" w:date="2022-10-29T23:37:00Z">
          <w:pPr>
            <w:spacing w:line="360" w:lineRule="auto"/>
            <w:ind w:left="360" w:firstLine="360"/>
            <w:jc w:val="both"/>
          </w:pPr>
        </w:pPrChange>
      </w:pPr>
    </w:p>
    <w:p w14:paraId="62F6F78F" w14:textId="0B8F3879" w:rsidR="008B208D" w:rsidRPr="00006ABF" w:rsidDel="009711D7" w:rsidRDefault="00720889" w:rsidP="00CC4C47">
      <w:pPr>
        <w:spacing w:line="360" w:lineRule="auto"/>
        <w:ind w:firstLine="709"/>
        <w:jc w:val="both"/>
        <w:rPr>
          <w:del w:id="3045" w:author="nadira firinda" w:date="2022-10-29T23:12:00Z"/>
          <w:rFonts w:ascii="Times New Roman" w:hAnsi="Times New Roman" w:cs="Times New Roman"/>
        </w:rPr>
        <w:pPrChange w:id="3046" w:author="nadira firinda" w:date="2022-10-29T23:37:00Z">
          <w:pPr>
            <w:spacing w:line="360" w:lineRule="auto"/>
            <w:ind w:firstLine="709"/>
            <w:jc w:val="both"/>
          </w:pPr>
        </w:pPrChange>
      </w:pPr>
      <w:del w:id="3047" w:author="nadira firinda" w:date="2022-10-29T23:12:00Z">
        <w:r w:rsidRPr="00006ABF" w:rsidDel="009711D7">
          <w:rPr>
            <w:rFonts w:ascii="Times New Roman" w:hAnsi="Times New Roman" w:cs="Times New Roman"/>
          </w:rPr>
          <w:delText xml:space="preserve">Berdasarkan perhitungan yang telah dilakukan, Tabel IO 2010 menunjukkan </w:delText>
        </w:r>
        <w:r w:rsidR="001427B4" w:rsidRPr="00006ABF" w:rsidDel="009711D7">
          <w:rPr>
            <w:rFonts w:ascii="Times New Roman" w:hAnsi="Times New Roman" w:cs="Times New Roman"/>
          </w:rPr>
          <w:delText xml:space="preserve">bahwa Industri Pengolahan merupakan sektor dengan </w:delText>
        </w:r>
        <w:r w:rsidR="001427B4" w:rsidRPr="00006ABF" w:rsidDel="009711D7">
          <w:rPr>
            <w:rFonts w:ascii="Times New Roman" w:hAnsi="Times New Roman" w:cs="Times New Roman"/>
            <w:i/>
            <w:iCs/>
          </w:rPr>
          <w:delText>Forward Linkage</w:delText>
        </w:r>
        <w:r w:rsidR="001427B4" w:rsidRPr="00006ABF" w:rsidDel="009711D7">
          <w:rPr>
            <w:rFonts w:ascii="Times New Roman" w:hAnsi="Times New Roman" w:cs="Times New Roman"/>
          </w:rPr>
          <w:delText xml:space="preserve"> tertinggi, mengindikasikan bahwa sektor ini memiliki keterkaitan antar sektor tertinggi dibandingan LU lainnya. </w:delText>
        </w:r>
        <w:r w:rsidR="002B5639" w:rsidRPr="00006ABF" w:rsidDel="009711D7">
          <w:rPr>
            <w:rFonts w:ascii="Times New Roman" w:hAnsi="Times New Roman" w:cs="Times New Roman"/>
          </w:rPr>
          <w:delText xml:space="preserve">Sektor Industri Pengolahan diikuti oleh Pengadaan Listrik, dan Gas serta sektor Pertanian, Kehutanan dan Perikanan dari sisi banyaknya LU yang memiliki keterkaitan dengan mereka. </w:delText>
        </w:r>
        <w:r w:rsidR="008B208D" w:rsidRPr="00006ABF" w:rsidDel="009711D7">
          <w:rPr>
            <w:rFonts w:ascii="Times New Roman" w:hAnsi="Times New Roman" w:cs="Times New Roman"/>
          </w:rPr>
          <w:delText>Selain itu, ditemukan bahwa Konstruksi</w:delText>
        </w:r>
        <w:r w:rsidR="002B5639" w:rsidRPr="00006ABF" w:rsidDel="009711D7">
          <w:rPr>
            <w:rFonts w:ascii="Times New Roman" w:hAnsi="Times New Roman" w:cs="Times New Roman"/>
          </w:rPr>
          <w:delText>, salah satu sektor dengan pangsa terbesar,</w:delText>
        </w:r>
        <w:r w:rsidR="008B208D" w:rsidRPr="00006ABF" w:rsidDel="009711D7">
          <w:rPr>
            <w:rFonts w:ascii="Times New Roman" w:hAnsi="Times New Roman" w:cs="Times New Roman"/>
          </w:rPr>
          <w:delText xml:space="preserve"> memberi pengaruh pada sektor Real Estate.</w:delText>
        </w:r>
      </w:del>
    </w:p>
    <w:p w14:paraId="6870C905" w14:textId="10762A70" w:rsidR="00A667F0" w:rsidRPr="00006ABF" w:rsidDel="009711D7" w:rsidRDefault="00A667F0" w:rsidP="00CC4C47">
      <w:pPr>
        <w:spacing w:line="360" w:lineRule="auto"/>
        <w:ind w:firstLine="709"/>
        <w:jc w:val="both"/>
        <w:rPr>
          <w:ins w:id="3048" w:author="Prasasti Karunia Farista Ananto" w:date="2021-10-12T14:26:00Z"/>
          <w:del w:id="3049" w:author="nadira firinda" w:date="2022-10-29T23:12:00Z"/>
          <w:rFonts w:ascii="Times New Roman" w:hAnsi="Times New Roman" w:cs="Times New Roman"/>
        </w:rPr>
        <w:pPrChange w:id="3050" w:author="nadira firinda" w:date="2022-10-29T23:37:00Z">
          <w:pPr>
            <w:spacing w:line="360" w:lineRule="auto"/>
            <w:ind w:left="360" w:firstLine="360"/>
            <w:jc w:val="both"/>
          </w:pPr>
        </w:pPrChange>
      </w:pPr>
    </w:p>
    <w:p w14:paraId="691AD678" w14:textId="6FB42396" w:rsidR="00AC6547" w:rsidRPr="00006ABF" w:rsidDel="009711D7" w:rsidRDefault="001427B4" w:rsidP="00CC4C47">
      <w:pPr>
        <w:spacing w:line="360" w:lineRule="auto"/>
        <w:ind w:firstLine="709"/>
        <w:jc w:val="both"/>
        <w:rPr>
          <w:del w:id="3051" w:author="nadira firinda" w:date="2022-10-29T23:12:00Z"/>
          <w:rFonts w:ascii="Times New Roman" w:hAnsi="Times New Roman" w:cs="Times New Roman"/>
        </w:rPr>
        <w:pPrChange w:id="3052" w:author="nadira firinda" w:date="2022-10-29T23:37:00Z">
          <w:pPr>
            <w:spacing w:line="360" w:lineRule="auto"/>
            <w:ind w:firstLine="709"/>
            <w:jc w:val="both"/>
          </w:pPr>
        </w:pPrChange>
      </w:pPr>
      <w:del w:id="3053" w:author="nadira firinda" w:date="2022-10-29T23:12:00Z">
        <w:r w:rsidRPr="00006ABF" w:rsidDel="009711D7">
          <w:rPr>
            <w:rFonts w:ascii="Times New Roman" w:hAnsi="Times New Roman" w:cs="Times New Roman"/>
          </w:rPr>
          <w:delText>Selaras</w:delText>
        </w:r>
        <w:r w:rsidR="006F6012" w:rsidRPr="00006ABF" w:rsidDel="009711D7">
          <w:rPr>
            <w:rFonts w:ascii="Times New Roman" w:hAnsi="Times New Roman" w:cs="Times New Roman"/>
          </w:rPr>
          <w:delText xml:space="preserve"> dengan Tabel IO 2010, hasil pengolahan Tabel IO 2016 menggambarkan keterkaitan antar sektor terbanyak berasal dari sektor Industri Pengolahan. Sektor ini mempengaruhi 16 sektor lainnya. Sedang sektor Industri Pengolahan sendiri dipengaruhi oleh </w:delText>
        </w:r>
        <w:r w:rsidR="00BC3B7A" w:rsidRPr="00006ABF" w:rsidDel="009711D7">
          <w:rPr>
            <w:rFonts w:ascii="Times New Roman" w:hAnsi="Times New Roman" w:cs="Times New Roman"/>
          </w:rPr>
          <w:delText xml:space="preserve">Pertanian, Kehutanan, dan Perikanan, Pertambangan dan Penggalian, serta Perdagangan Besar dan Eceran. Selain itu, ditemukan pula bahwa sektor Perdagangan Besar dan Eceran turut serta memiliki keterkaitan yang cukup banyak dengan sektor – sektor lainnya. Dalam Tabel IO 2016, Informasi dan Komunikasi juga mempengaruhi sektor Real Estate, </w:delText>
        </w:r>
        <w:r w:rsidR="008036C2" w:rsidRPr="00006ABF" w:rsidDel="009711D7">
          <w:rPr>
            <w:rFonts w:ascii="Times New Roman" w:hAnsi="Times New Roman" w:cs="Times New Roman"/>
          </w:rPr>
          <w:delText>sedangkan sektor Konstruksi sendiri lebih dipengaruhi oleh Perdagangan Besar dan Eceran, serta sektor Transportasi dan Pergudangan.</w:delText>
        </w:r>
      </w:del>
    </w:p>
    <w:p w14:paraId="32A50357" w14:textId="6CC61751" w:rsidR="00A667F0" w:rsidRPr="00006ABF" w:rsidDel="009711D7" w:rsidRDefault="00A667F0" w:rsidP="00CC4C47">
      <w:pPr>
        <w:spacing w:line="360" w:lineRule="auto"/>
        <w:ind w:firstLine="709"/>
        <w:jc w:val="both"/>
        <w:rPr>
          <w:ins w:id="3054" w:author="Prasasti Karunia Farista Ananto" w:date="2021-10-12T14:26:00Z"/>
          <w:del w:id="3055" w:author="nadira firinda" w:date="2022-10-29T23:12:00Z"/>
          <w:rFonts w:ascii="Times New Roman" w:hAnsi="Times New Roman" w:cs="Times New Roman"/>
        </w:rPr>
        <w:pPrChange w:id="3056" w:author="nadira firinda" w:date="2022-10-29T23:37:00Z">
          <w:pPr>
            <w:spacing w:line="360" w:lineRule="auto"/>
            <w:ind w:left="360" w:firstLine="360"/>
            <w:jc w:val="both"/>
          </w:pPr>
        </w:pPrChange>
      </w:pPr>
    </w:p>
    <w:p w14:paraId="40136F58" w14:textId="3FCC1760" w:rsidR="00C92993" w:rsidRPr="00006ABF" w:rsidDel="009711D7" w:rsidRDefault="00AC6547" w:rsidP="00CC4C47">
      <w:pPr>
        <w:spacing w:line="360" w:lineRule="auto"/>
        <w:ind w:firstLine="709"/>
        <w:jc w:val="both"/>
        <w:rPr>
          <w:del w:id="3057" w:author="nadira firinda" w:date="2022-10-29T23:12:00Z"/>
          <w:rFonts w:ascii="Times New Roman" w:hAnsi="Times New Roman" w:cs="Times New Roman"/>
        </w:rPr>
        <w:pPrChange w:id="3058" w:author="nadira firinda" w:date="2022-10-29T23:37:00Z">
          <w:pPr>
            <w:spacing w:line="360" w:lineRule="auto"/>
            <w:ind w:left="360" w:firstLine="360"/>
            <w:jc w:val="both"/>
          </w:pPr>
        </w:pPrChange>
      </w:pPr>
      <w:del w:id="3059" w:author="nadira firinda" w:date="2022-10-29T23:12:00Z">
        <w:r w:rsidRPr="00006ABF" w:rsidDel="009711D7">
          <w:rPr>
            <w:rFonts w:ascii="Times New Roman" w:hAnsi="Times New Roman" w:cs="Times New Roman"/>
          </w:rPr>
          <w:delText>Selanjutnya, dilakukan pula percobaan untuk mencari variabel yang sesuai dan mampu menghasilkan proyeksi yang baik bagi setiap sektor menggunakan tingkat keterkaitan yang dihasilkan oleh tabel IO. Oleh karena itu, percobaan dilakukan menggunakan hasil dari tabel IO 2010 dan 2016</w:delText>
        </w:r>
        <w:r w:rsidR="00C92993" w:rsidRPr="00006ABF" w:rsidDel="009711D7">
          <w:rPr>
            <w:rFonts w:ascii="Times New Roman" w:hAnsi="Times New Roman" w:cs="Times New Roman"/>
          </w:rPr>
          <w:delText xml:space="preserve"> dan dibuat tabel pencatatan sebagai bahan pengecekan kembali variabel yang telah dimasukkan ke dalam sebuah sektor tertentu dan hasil kecocokan yang didapatkan.</w:delText>
        </w:r>
      </w:del>
    </w:p>
    <w:p w14:paraId="1E519EEC" w14:textId="5EC2556D" w:rsidR="00C162F8" w:rsidRPr="00006ABF" w:rsidDel="009711D7" w:rsidRDefault="00C162F8" w:rsidP="00CC4C47">
      <w:pPr>
        <w:pStyle w:val="Caption"/>
        <w:keepNext/>
        <w:spacing w:line="360" w:lineRule="auto"/>
        <w:rPr>
          <w:del w:id="3060" w:author="nadira firinda" w:date="2022-10-29T23:12:00Z"/>
        </w:rPr>
        <w:pPrChange w:id="3061" w:author="nadira firinda" w:date="2022-10-29T23:37:00Z">
          <w:pPr>
            <w:pStyle w:val="Caption"/>
            <w:keepNext/>
          </w:pPr>
        </w:pPrChange>
      </w:pPr>
      <w:bookmarkStart w:id="3062" w:name="_Toc84944891"/>
      <w:del w:id="3063" w:author="nadira firinda" w:date="2022-10-29T23:12:00Z">
        <w:r w:rsidRPr="00006ABF" w:rsidDel="009711D7">
          <w:delText xml:space="preserve">Tabel </w:delText>
        </w:r>
      </w:del>
      <w:ins w:id="3064" w:author="Prasasti Karunia Farista Ananto" w:date="2021-10-18T13:53:00Z">
        <w:del w:id="3065" w:author="nadira firinda" w:date="2022-10-29T23:12:00Z">
          <w:r w:rsidR="00895415" w:rsidDel="009711D7">
            <w:fldChar w:fldCharType="begin"/>
          </w:r>
          <w:r w:rsidR="00895415" w:rsidDel="009711D7">
            <w:delInstrText xml:space="preserve"> STYLEREF 1 \s </w:delInstrText>
          </w:r>
        </w:del>
      </w:ins>
      <w:del w:id="3066" w:author="nadira firinda" w:date="2022-10-29T23:12:00Z">
        <w:r w:rsidR="00895415" w:rsidDel="009711D7">
          <w:fldChar w:fldCharType="separate"/>
        </w:r>
        <w:r w:rsidR="00895415" w:rsidDel="009711D7">
          <w:rPr>
            <w:noProof/>
          </w:rPr>
          <w:delText>III</w:delText>
        </w:r>
      </w:del>
      <w:ins w:id="3067" w:author="Prasasti Karunia Farista Ananto" w:date="2021-10-18T13:53:00Z">
        <w:del w:id="3068" w:author="nadira firinda" w:date="2022-10-29T23:12:00Z">
          <w:r w:rsidR="00895415" w:rsidDel="009711D7">
            <w:fldChar w:fldCharType="end"/>
          </w:r>
          <w:r w:rsidR="00895415" w:rsidDel="009711D7">
            <w:noBreakHyphen/>
          </w:r>
          <w:r w:rsidR="00895415" w:rsidDel="009711D7">
            <w:fldChar w:fldCharType="begin"/>
          </w:r>
          <w:r w:rsidR="00895415" w:rsidDel="009711D7">
            <w:delInstrText xml:space="preserve"> SEQ Tabel \* ARABIC \s 1 </w:delInstrText>
          </w:r>
        </w:del>
      </w:ins>
      <w:del w:id="3069" w:author="nadira firinda" w:date="2022-10-29T23:12:00Z">
        <w:r w:rsidR="00895415" w:rsidDel="009711D7">
          <w:fldChar w:fldCharType="separate"/>
        </w:r>
      </w:del>
      <w:ins w:id="3070" w:author="Prasasti Karunia Farista Ananto" w:date="2021-10-18T13:53:00Z">
        <w:del w:id="3071" w:author="nadira firinda" w:date="2022-10-29T23:12:00Z">
          <w:r w:rsidR="00895415" w:rsidDel="009711D7">
            <w:rPr>
              <w:noProof/>
            </w:rPr>
            <w:delText>1</w:delText>
          </w:r>
          <w:r w:rsidR="00895415" w:rsidDel="009711D7">
            <w:fldChar w:fldCharType="end"/>
          </w:r>
        </w:del>
      </w:ins>
      <w:del w:id="3072" w:author="nadira firinda" w:date="2022-10-29T23:12:00Z">
        <w:r w:rsidR="00FB741C" w:rsidRPr="00B30630" w:rsidDel="009711D7">
          <w:fldChar w:fldCharType="begin"/>
        </w:r>
        <w:r w:rsidR="00FB741C" w:rsidRPr="00006ABF" w:rsidDel="009711D7">
          <w:delInstrText xml:space="preserve"> STYLEREF 1 \s </w:delInstrText>
        </w:r>
        <w:r w:rsidR="00FB741C" w:rsidRPr="008B62E9" w:rsidDel="009711D7">
          <w:fldChar w:fldCharType="separate"/>
        </w:r>
        <w:r w:rsidR="00015ADF" w:rsidRPr="00006ABF" w:rsidDel="009711D7">
          <w:rPr>
            <w:noProof/>
          </w:rPr>
          <w:delText>III</w:delText>
        </w:r>
        <w:r w:rsidR="00FB741C" w:rsidRPr="00B30630" w:rsidDel="009711D7">
          <w:fldChar w:fldCharType="end"/>
        </w:r>
        <w:r w:rsidR="00FB741C" w:rsidRPr="00006ABF" w:rsidDel="009711D7">
          <w:noBreakHyphen/>
        </w:r>
        <w:r w:rsidR="00FB741C" w:rsidRPr="00B30630" w:rsidDel="009711D7">
          <w:fldChar w:fldCharType="begin"/>
        </w:r>
        <w:r w:rsidR="00FB741C" w:rsidRPr="00006ABF" w:rsidDel="009711D7">
          <w:delInstrText xml:space="preserve"> SEQ Tabel \* ARABIC \s 1 </w:delInstrText>
        </w:r>
        <w:r w:rsidR="00FB741C" w:rsidRPr="008B62E9" w:rsidDel="009711D7">
          <w:fldChar w:fldCharType="separate"/>
        </w:r>
        <w:r w:rsidR="00015ADF" w:rsidRPr="00006ABF" w:rsidDel="009711D7">
          <w:rPr>
            <w:noProof/>
          </w:rPr>
          <w:delText>1</w:delText>
        </w:r>
        <w:r w:rsidR="00FB741C" w:rsidRPr="00B30630" w:rsidDel="009711D7">
          <w:fldChar w:fldCharType="end"/>
        </w:r>
        <w:r w:rsidRPr="00006ABF" w:rsidDel="009711D7">
          <w:rPr>
            <w:noProof/>
          </w:rPr>
          <w:delText xml:space="preserve">. Pencatatan Hasil </w:delText>
        </w:r>
        <w:r w:rsidR="009F1126" w:rsidRPr="00006ABF" w:rsidDel="009711D7">
          <w:rPr>
            <w:noProof/>
          </w:rPr>
          <w:delText xml:space="preserve">IO </w:delText>
        </w:r>
        <w:r w:rsidRPr="00006ABF" w:rsidDel="009711D7">
          <w:rPr>
            <w:noProof/>
          </w:rPr>
          <w:delText>Kecocokan Variabel</w:delText>
        </w:r>
        <w:bookmarkEnd w:id="3062"/>
      </w:del>
    </w:p>
    <w:tbl>
      <w:tblPr>
        <w:tblW w:w="9070" w:type="dxa"/>
        <w:tblInd w:w="-10" w:type="dxa"/>
        <w:tblLook w:val="04A0" w:firstRow="1" w:lastRow="0" w:firstColumn="1" w:lastColumn="0" w:noHBand="0" w:noVBand="1"/>
        <w:tblPrChange w:id="3073" w:author="Prasasti Karunia Farista Ananto" w:date="2021-10-12T14:27:00Z">
          <w:tblPr>
            <w:tblW w:w="8260" w:type="dxa"/>
            <w:tblInd w:w="800" w:type="dxa"/>
            <w:tblLook w:val="04A0" w:firstRow="1" w:lastRow="0" w:firstColumn="1" w:lastColumn="0" w:noHBand="0" w:noVBand="1"/>
          </w:tblPr>
        </w:tblPrChange>
      </w:tblPr>
      <w:tblGrid>
        <w:gridCol w:w="567"/>
        <w:gridCol w:w="2835"/>
        <w:gridCol w:w="2410"/>
        <w:gridCol w:w="3258"/>
        <w:tblGridChange w:id="3074">
          <w:tblGrid>
            <w:gridCol w:w="485"/>
            <w:gridCol w:w="2835"/>
            <w:gridCol w:w="2200"/>
            <w:gridCol w:w="2740"/>
          </w:tblGrid>
        </w:tblGridChange>
      </w:tblGrid>
      <w:tr w:rsidR="00C92993" w:rsidRPr="00006ABF" w:rsidDel="009711D7" w14:paraId="014B5C08" w14:textId="35D1DBA2" w:rsidTr="00046663">
        <w:trPr>
          <w:trHeight w:val="276"/>
          <w:tblHeader/>
          <w:del w:id="3075" w:author="nadira firinda" w:date="2022-10-29T23:12:00Z"/>
          <w:trPrChange w:id="3076" w:author="Prasasti Karunia Farista Ananto" w:date="2021-10-12T14:27:00Z">
            <w:trPr>
              <w:trHeight w:val="276"/>
              <w:tblHeader/>
            </w:trPr>
          </w:trPrChange>
        </w:trPr>
        <w:tc>
          <w:tcPr>
            <w:tcW w:w="567" w:type="dxa"/>
            <w:tcBorders>
              <w:top w:val="single" w:sz="8" w:space="0" w:color="auto"/>
              <w:left w:val="single" w:sz="8" w:space="0" w:color="auto"/>
              <w:bottom w:val="single" w:sz="8" w:space="0" w:color="auto"/>
              <w:right w:val="single" w:sz="4" w:space="0" w:color="auto"/>
            </w:tcBorders>
            <w:shd w:val="clear" w:color="000000" w:fill="FFD966"/>
            <w:noWrap/>
            <w:vAlign w:val="center"/>
            <w:hideMark/>
            <w:tcPrChange w:id="3077" w:author="Prasasti Karunia Farista Ananto" w:date="2021-10-12T14:27:00Z">
              <w:tcPr>
                <w:tcW w:w="485" w:type="dxa"/>
                <w:tcBorders>
                  <w:top w:val="single" w:sz="8" w:space="0" w:color="auto"/>
                  <w:left w:val="single" w:sz="8" w:space="0" w:color="auto"/>
                  <w:bottom w:val="single" w:sz="8" w:space="0" w:color="auto"/>
                  <w:right w:val="single" w:sz="4" w:space="0" w:color="auto"/>
                </w:tcBorders>
                <w:shd w:val="clear" w:color="000000" w:fill="FFD966"/>
                <w:noWrap/>
                <w:vAlign w:val="center"/>
                <w:hideMark/>
              </w:tcPr>
            </w:tcPrChange>
          </w:tcPr>
          <w:p w14:paraId="6BED2859" w14:textId="15353CC8" w:rsidR="00C92993" w:rsidRPr="00006ABF" w:rsidDel="009711D7" w:rsidRDefault="00C92993" w:rsidP="00CC4C47">
            <w:pPr>
              <w:spacing w:after="0" w:line="360" w:lineRule="auto"/>
              <w:jc w:val="center"/>
              <w:rPr>
                <w:del w:id="3078" w:author="nadira firinda" w:date="2022-10-29T23:12:00Z"/>
                <w:rFonts w:ascii="Times New Roman" w:eastAsia="Times New Roman" w:hAnsi="Times New Roman" w:cs="Times New Roman"/>
                <w:b/>
                <w:bCs/>
                <w:color w:val="000000"/>
                <w:lang w:eastAsia="en-ID"/>
              </w:rPr>
              <w:pPrChange w:id="3079" w:author="nadira firinda" w:date="2022-10-29T23:37:00Z">
                <w:pPr>
                  <w:spacing w:after="0" w:line="240" w:lineRule="auto"/>
                  <w:jc w:val="center"/>
                </w:pPr>
              </w:pPrChange>
            </w:pPr>
            <w:del w:id="3080" w:author="nadira firinda" w:date="2022-10-29T23:12:00Z">
              <w:r w:rsidRPr="00006ABF" w:rsidDel="009711D7">
                <w:rPr>
                  <w:rFonts w:ascii="Times New Roman" w:eastAsia="Times New Roman" w:hAnsi="Times New Roman" w:cs="Times New Roman"/>
                  <w:b/>
                  <w:bCs/>
                  <w:color w:val="000000"/>
                  <w:lang w:eastAsia="en-ID"/>
                </w:rPr>
                <w:delText>No</w:delText>
              </w:r>
            </w:del>
          </w:p>
        </w:tc>
        <w:tc>
          <w:tcPr>
            <w:tcW w:w="2835" w:type="dxa"/>
            <w:tcBorders>
              <w:top w:val="single" w:sz="8" w:space="0" w:color="auto"/>
              <w:left w:val="single" w:sz="4" w:space="0" w:color="auto"/>
              <w:bottom w:val="single" w:sz="8" w:space="0" w:color="auto"/>
              <w:right w:val="single" w:sz="4" w:space="0" w:color="auto"/>
            </w:tcBorders>
            <w:shd w:val="clear" w:color="000000" w:fill="FFD966"/>
            <w:noWrap/>
            <w:vAlign w:val="center"/>
            <w:hideMark/>
            <w:tcPrChange w:id="3081" w:author="Prasasti Karunia Farista Ananto" w:date="2021-10-12T14:27:00Z">
              <w:tcPr>
                <w:tcW w:w="2835" w:type="dxa"/>
                <w:tcBorders>
                  <w:top w:val="single" w:sz="8" w:space="0" w:color="auto"/>
                  <w:left w:val="single" w:sz="4" w:space="0" w:color="auto"/>
                  <w:bottom w:val="single" w:sz="8" w:space="0" w:color="auto"/>
                  <w:right w:val="single" w:sz="4" w:space="0" w:color="auto"/>
                </w:tcBorders>
                <w:shd w:val="clear" w:color="000000" w:fill="FFD966"/>
                <w:noWrap/>
                <w:vAlign w:val="center"/>
                <w:hideMark/>
              </w:tcPr>
            </w:tcPrChange>
          </w:tcPr>
          <w:p w14:paraId="0431DACB" w14:textId="0B45F315" w:rsidR="00C92993" w:rsidRPr="00006ABF" w:rsidDel="009711D7" w:rsidRDefault="00C92993" w:rsidP="00CC4C47">
            <w:pPr>
              <w:spacing w:after="0" w:line="360" w:lineRule="auto"/>
              <w:jc w:val="center"/>
              <w:rPr>
                <w:del w:id="3082" w:author="nadira firinda" w:date="2022-10-29T23:12:00Z"/>
                <w:rFonts w:ascii="Times New Roman" w:eastAsia="Times New Roman" w:hAnsi="Times New Roman" w:cs="Times New Roman"/>
                <w:b/>
                <w:bCs/>
                <w:color w:val="000000"/>
                <w:lang w:eastAsia="en-ID"/>
              </w:rPr>
              <w:pPrChange w:id="3083" w:author="nadira firinda" w:date="2022-10-29T23:37:00Z">
                <w:pPr>
                  <w:spacing w:after="0" w:line="240" w:lineRule="auto"/>
                  <w:jc w:val="center"/>
                </w:pPr>
              </w:pPrChange>
            </w:pPr>
            <w:del w:id="3084" w:author="nadira firinda" w:date="2022-10-29T23:12:00Z">
              <w:r w:rsidRPr="00006ABF" w:rsidDel="009711D7">
                <w:rPr>
                  <w:rFonts w:ascii="Times New Roman" w:eastAsia="Times New Roman" w:hAnsi="Times New Roman" w:cs="Times New Roman"/>
                  <w:b/>
                  <w:bCs/>
                  <w:color w:val="000000"/>
                  <w:lang w:eastAsia="en-ID"/>
                </w:rPr>
                <w:delText>Nama Sektor</w:delText>
              </w:r>
            </w:del>
          </w:p>
        </w:tc>
        <w:tc>
          <w:tcPr>
            <w:tcW w:w="2410" w:type="dxa"/>
            <w:tcBorders>
              <w:top w:val="single" w:sz="8" w:space="0" w:color="auto"/>
              <w:left w:val="nil"/>
              <w:bottom w:val="single" w:sz="8" w:space="0" w:color="auto"/>
              <w:right w:val="single" w:sz="4" w:space="0" w:color="auto"/>
            </w:tcBorders>
            <w:shd w:val="clear" w:color="000000" w:fill="FFD966"/>
            <w:noWrap/>
            <w:vAlign w:val="center"/>
            <w:hideMark/>
            <w:tcPrChange w:id="3085" w:author="Prasasti Karunia Farista Ananto" w:date="2021-10-12T14:27:00Z">
              <w:tcPr>
                <w:tcW w:w="2200" w:type="dxa"/>
                <w:tcBorders>
                  <w:top w:val="single" w:sz="8" w:space="0" w:color="auto"/>
                  <w:left w:val="nil"/>
                  <w:bottom w:val="single" w:sz="8" w:space="0" w:color="auto"/>
                  <w:right w:val="single" w:sz="4" w:space="0" w:color="auto"/>
                </w:tcBorders>
                <w:shd w:val="clear" w:color="000000" w:fill="FFD966"/>
                <w:noWrap/>
                <w:vAlign w:val="center"/>
                <w:hideMark/>
              </w:tcPr>
            </w:tcPrChange>
          </w:tcPr>
          <w:p w14:paraId="07A345FD" w14:textId="1552DDDF" w:rsidR="00C92993" w:rsidRPr="00006ABF" w:rsidDel="009711D7" w:rsidRDefault="00C92993" w:rsidP="00CC4C47">
            <w:pPr>
              <w:spacing w:after="0" w:line="360" w:lineRule="auto"/>
              <w:jc w:val="center"/>
              <w:rPr>
                <w:del w:id="3086" w:author="nadira firinda" w:date="2022-10-29T23:12:00Z"/>
                <w:rFonts w:ascii="Times New Roman" w:eastAsia="Times New Roman" w:hAnsi="Times New Roman" w:cs="Times New Roman"/>
                <w:b/>
                <w:bCs/>
                <w:color w:val="000000"/>
                <w:lang w:eastAsia="en-ID"/>
              </w:rPr>
              <w:pPrChange w:id="3087" w:author="nadira firinda" w:date="2022-10-29T23:37:00Z">
                <w:pPr>
                  <w:spacing w:after="0" w:line="240" w:lineRule="auto"/>
                  <w:jc w:val="center"/>
                </w:pPr>
              </w:pPrChange>
            </w:pPr>
            <w:del w:id="3088" w:author="nadira firinda" w:date="2022-10-29T23:12:00Z">
              <w:r w:rsidRPr="00006ABF" w:rsidDel="009711D7">
                <w:rPr>
                  <w:rFonts w:ascii="Times New Roman" w:eastAsia="Times New Roman" w:hAnsi="Times New Roman" w:cs="Times New Roman"/>
                  <w:b/>
                  <w:bCs/>
                  <w:color w:val="000000"/>
                  <w:lang w:eastAsia="en-ID"/>
                </w:rPr>
                <w:delText>Variabel yang Sesuai</w:delText>
              </w:r>
            </w:del>
          </w:p>
        </w:tc>
        <w:tc>
          <w:tcPr>
            <w:tcW w:w="3258" w:type="dxa"/>
            <w:tcBorders>
              <w:top w:val="single" w:sz="8" w:space="0" w:color="auto"/>
              <w:left w:val="nil"/>
              <w:bottom w:val="single" w:sz="8" w:space="0" w:color="auto"/>
              <w:right w:val="single" w:sz="8" w:space="0" w:color="auto"/>
            </w:tcBorders>
            <w:shd w:val="clear" w:color="000000" w:fill="FFD966"/>
            <w:noWrap/>
            <w:vAlign w:val="center"/>
            <w:hideMark/>
            <w:tcPrChange w:id="3089" w:author="Prasasti Karunia Farista Ananto" w:date="2021-10-12T14:27:00Z">
              <w:tcPr>
                <w:tcW w:w="2740" w:type="dxa"/>
                <w:tcBorders>
                  <w:top w:val="single" w:sz="8" w:space="0" w:color="auto"/>
                  <w:left w:val="nil"/>
                  <w:bottom w:val="single" w:sz="8" w:space="0" w:color="auto"/>
                  <w:right w:val="single" w:sz="8" w:space="0" w:color="auto"/>
                </w:tcBorders>
                <w:shd w:val="clear" w:color="000000" w:fill="FFD966"/>
                <w:noWrap/>
                <w:vAlign w:val="center"/>
                <w:hideMark/>
              </w:tcPr>
            </w:tcPrChange>
          </w:tcPr>
          <w:p w14:paraId="1DC09CC8" w14:textId="23560385" w:rsidR="00C92993" w:rsidRPr="00006ABF" w:rsidDel="009711D7" w:rsidRDefault="00C92993" w:rsidP="00CC4C47">
            <w:pPr>
              <w:spacing w:after="0" w:line="360" w:lineRule="auto"/>
              <w:jc w:val="center"/>
              <w:rPr>
                <w:del w:id="3090" w:author="nadira firinda" w:date="2022-10-29T23:12:00Z"/>
                <w:rFonts w:ascii="Times New Roman" w:eastAsia="Times New Roman" w:hAnsi="Times New Roman" w:cs="Times New Roman"/>
                <w:b/>
                <w:bCs/>
                <w:color w:val="000000"/>
                <w:lang w:eastAsia="en-ID"/>
              </w:rPr>
              <w:pPrChange w:id="3091" w:author="nadira firinda" w:date="2022-10-29T23:37:00Z">
                <w:pPr>
                  <w:spacing w:after="0" w:line="240" w:lineRule="auto"/>
                  <w:jc w:val="center"/>
                </w:pPr>
              </w:pPrChange>
            </w:pPr>
            <w:del w:id="3092" w:author="nadira firinda" w:date="2022-10-29T23:12:00Z">
              <w:r w:rsidRPr="00006ABF" w:rsidDel="009711D7">
                <w:rPr>
                  <w:rFonts w:ascii="Times New Roman" w:eastAsia="Times New Roman" w:hAnsi="Times New Roman" w:cs="Times New Roman"/>
                  <w:b/>
                  <w:bCs/>
                  <w:color w:val="000000"/>
                  <w:lang w:eastAsia="en-ID"/>
                </w:rPr>
                <w:delText>Variabel yang Tidak Sesuai</w:delText>
              </w:r>
            </w:del>
          </w:p>
        </w:tc>
      </w:tr>
      <w:tr w:rsidR="00C92993" w:rsidRPr="00006ABF" w:rsidDel="009711D7" w14:paraId="0ACC64E4" w14:textId="0061A135" w:rsidTr="00046663">
        <w:trPr>
          <w:trHeight w:val="264"/>
          <w:del w:id="3093" w:author="nadira firinda" w:date="2022-10-29T23:12:00Z"/>
          <w:trPrChange w:id="3094" w:author="Prasasti Karunia Farista Ananto" w:date="2021-10-12T14:27:00Z">
            <w:trPr>
              <w:trHeight w:val="264"/>
            </w:trPr>
          </w:trPrChange>
        </w:trPr>
        <w:tc>
          <w:tcPr>
            <w:tcW w:w="567" w:type="dxa"/>
            <w:vMerge w:val="restart"/>
            <w:tcBorders>
              <w:top w:val="nil"/>
              <w:left w:val="single" w:sz="8" w:space="0" w:color="auto"/>
              <w:bottom w:val="single" w:sz="8" w:space="0" w:color="000000"/>
              <w:right w:val="single" w:sz="4" w:space="0" w:color="auto"/>
            </w:tcBorders>
            <w:shd w:val="clear" w:color="auto" w:fill="auto"/>
            <w:noWrap/>
            <w:hideMark/>
            <w:tcPrChange w:id="3095" w:author="Prasasti Karunia Farista Ananto" w:date="2021-10-12T14:27:00Z">
              <w:tcPr>
                <w:tcW w:w="485" w:type="dxa"/>
                <w:vMerge w:val="restart"/>
                <w:tcBorders>
                  <w:top w:val="nil"/>
                  <w:left w:val="single" w:sz="8" w:space="0" w:color="auto"/>
                  <w:bottom w:val="single" w:sz="8" w:space="0" w:color="000000"/>
                  <w:right w:val="single" w:sz="4" w:space="0" w:color="auto"/>
                </w:tcBorders>
                <w:shd w:val="clear" w:color="auto" w:fill="auto"/>
                <w:noWrap/>
                <w:hideMark/>
              </w:tcPr>
            </w:tcPrChange>
          </w:tcPr>
          <w:p w14:paraId="43165B4C" w14:textId="1147DA6C" w:rsidR="00C92993" w:rsidRPr="00006ABF" w:rsidDel="009711D7" w:rsidRDefault="00C92993" w:rsidP="00CC4C47">
            <w:pPr>
              <w:spacing w:after="0" w:line="360" w:lineRule="auto"/>
              <w:rPr>
                <w:del w:id="3096" w:author="nadira firinda" w:date="2022-10-29T23:12:00Z"/>
                <w:rFonts w:ascii="Times New Roman" w:eastAsia="Times New Roman" w:hAnsi="Times New Roman" w:cs="Times New Roman"/>
                <w:b/>
                <w:bCs/>
                <w:color w:val="000000"/>
                <w:lang w:eastAsia="en-ID"/>
              </w:rPr>
              <w:pPrChange w:id="3097" w:author="nadira firinda" w:date="2022-10-29T23:37:00Z">
                <w:pPr>
                  <w:spacing w:after="0" w:line="240" w:lineRule="auto"/>
                </w:pPr>
              </w:pPrChange>
            </w:pPr>
            <w:del w:id="3098" w:author="nadira firinda" w:date="2022-10-29T23:12:00Z">
              <w:r w:rsidRPr="00006ABF" w:rsidDel="009711D7">
                <w:rPr>
                  <w:rFonts w:ascii="Times New Roman" w:eastAsia="Times New Roman" w:hAnsi="Times New Roman" w:cs="Times New Roman"/>
                  <w:b/>
                  <w:bCs/>
                  <w:color w:val="000000"/>
                  <w:lang w:eastAsia="en-ID"/>
                </w:rPr>
                <w:delText>1</w:delText>
              </w:r>
            </w:del>
          </w:p>
        </w:tc>
        <w:tc>
          <w:tcPr>
            <w:tcW w:w="2835" w:type="dxa"/>
            <w:vMerge w:val="restart"/>
            <w:tcBorders>
              <w:top w:val="single" w:sz="8" w:space="0" w:color="auto"/>
              <w:left w:val="single" w:sz="4" w:space="0" w:color="auto"/>
              <w:bottom w:val="single" w:sz="8" w:space="0" w:color="000000"/>
              <w:right w:val="single" w:sz="4" w:space="0" w:color="auto"/>
            </w:tcBorders>
            <w:shd w:val="clear" w:color="auto" w:fill="auto"/>
            <w:noWrap/>
            <w:hideMark/>
            <w:tcPrChange w:id="3099" w:author="Prasasti Karunia Farista Ananto" w:date="2021-10-12T14:27:00Z">
              <w:tcPr>
                <w:tcW w:w="2835" w:type="dxa"/>
                <w:vMerge w:val="restart"/>
                <w:tcBorders>
                  <w:top w:val="single" w:sz="8" w:space="0" w:color="auto"/>
                  <w:left w:val="single" w:sz="4" w:space="0" w:color="auto"/>
                  <w:bottom w:val="single" w:sz="8" w:space="0" w:color="000000"/>
                  <w:right w:val="single" w:sz="4" w:space="0" w:color="auto"/>
                </w:tcBorders>
                <w:shd w:val="clear" w:color="auto" w:fill="auto"/>
                <w:noWrap/>
                <w:hideMark/>
              </w:tcPr>
            </w:tcPrChange>
          </w:tcPr>
          <w:p w14:paraId="4BB95BE2" w14:textId="02ED0C04" w:rsidR="00C92993" w:rsidRPr="00006ABF" w:rsidDel="009711D7" w:rsidRDefault="00C92993" w:rsidP="00CC4C47">
            <w:pPr>
              <w:spacing w:after="0" w:line="360" w:lineRule="auto"/>
              <w:rPr>
                <w:del w:id="3100" w:author="nadira firinda" w:date="2022-10-29T23:12:00Z"/>
                <w:rFonts w:ascii="Times New Roman" w:eastAsia="Times New Roman" w:hAnsi="Times New Roman" w:cs="Times New Roman"/>
                <w:b/>
                <w:bCs/>
                <w:lang w:eastAsia="en-ID"/>
              </w:rPr>
              <w:pPrChange w:id="3101" w:author="nadira firinda" w:date="2022-10-29T23:37:00Z">
                <w:pPr>
                  <w:spacing w:after="0" w:line="240" w:lineRule="auto"/>
                </w:pPr>
              </w:pPrChange>
            </w:pPr>
            <w:del w:id="3102" w:author="nadira firinda" w:date="2022-10-29T23:12:00Z">
              <w:r w:rsidRPr="00006ABF" w:rsidDel="009711D7">
                <w:rPr>
                  <w:rFonts w:ascii="Times New Roman" w:eastAsia="Times New Roman" w:hAnsi="Times New Roman" w:cs="Times New Roman"/>
                  <w:b/>
                  <w:bCs/>
                  <w:lang w:eastAsia="en-ID"/>
                </w:rPr>
                <w:delText>Pertanian, Kehutanan, dan Perikanan</w:delText>
              </w:r>
            </w:del>
          </w:p>
        </w:tc>
        <w:tc>
          <w:tcPr>
            <w:tcW w:w="2410" w:type="dxa"/>
            <w:tcBorders>
              <w:top w:val="single" w:sz="8" w:space="0" w:color="auto"/>
              <w:left w:val="nil"/>
              <w:bottom w:val="single" w:sz="4" w:space="0" w:color="auto"/>
              <w:right w:val="single" w:sz="4" w:space="0" w:color="auto"/>
            </w:tcBorders>
            <w:shd w:val="clear" w:color="auto" w:fill="auto"/>
            <w:vAlign w:val="bottom"/>
            <w:hideMark/>
            <w:tcPrChange w:id="3103" w:author="Prasasti Karunia Farista Ananto" w:date="2021-10-12T14:27:00Z">
              <w:tcPr>
                <w:tcW w:w="2200" w:type="dxa"/>
                <w:tcBorders>
                  <w:top w:val="single" w:sz="8" w:space="0" w:color="auto"/>
                  <w:left w:val="nil"/>
                  <w:bottom w:val="single" w:sz="4" w:space="0" w:color="auto"/>
                  <w:right w:val="single" w:sz="4" w:space="0" w:color="auto"/>
                </w:tcBorders>
                <w:shd w:val="clear" w:color="auto" w:fill="auto"/>
                <w:vAlign w:val="bottom"/>
                <w:hideMark/>
              </w:tcPr>
            </w:tcPrChange>
          </w:tcPr>
          <w:p w14:paraId="2106DA46" w14:textId="299B0BE5" w:rsidR="00C92993" w:rsidRPr="00006ABF" w:rsidDel="009711D7" w:rsidRDefault="00C92993" w:rsidP="00CC4C47">
            <w:pPr>
              <w:spacing w:after="0" w:line="360" w:lineRule="auto"/>
              <w:rPr>
                <w:del w:id="3104" w:author="nadira firinda" w:date="2022-10-29T23:12:00Z"/>
                <w:rFonts w:ascii="Times New Roman" w:eastAsia="Times New Roman" w:hAnsi="Times New Roman" w:cs="Times New Roman"/>
                <w:color w:val="000000"/>
                <w:lang w:eastAsia="en-ID"/>
              </w:rPr>
              <w:pPrChange w:id="3105" w:author="nadira firinda" w:date="2022-10-29T23:37:00Z">
                <w:pPr>
                  <w:spacing w:after="0" w:line="240" w:lineRule="auto"/>
                </w:pPr>
              </w:pPrChange>
            </w:pPr>
            <w:del w:id="3106" w:author="nadira firinda" w:date="2022-10-29T23:12:00Z">
              <w:r w:rsidRPr="00006ABF" w:rsidDel="009711D7">
                <w:rPr>
                  <w:rFonts w:ascii="Times New Roman" w:eastAsia="Times New Roman" w:hAnsi="Times New Roman" w:cs="Times New Roman"/>
                  <w:color w:val="000000"/>
                  <w:lang w:eastAsia="en-ID"/>
                </w:rPr>
                <w:delText>Indeks cuaca</w:delText>
              </w:r>
            </w:del>
          </w:p>
        </w:tc>
        <w:tc>
          <w:tcPr>
            <w:tcW w:w="3258" w:type="dxa"/>
            <w:tcBorders>
              <w:top w:val="single" w:sz="8" w:space="0" w:color="auto"/>
              <w:left w:val="nil"/>
              <w:bottom w:val="single" w:sz="4" w:space="0" w:color="auto"/>
              <w:right w:val="single" w:sz="8" w:space="0" w:color="auto"/>
            </w:tcBorders>
            <w:shd w:val="clear" w:color="auto" w:fill="auto"/>
            <w:vAlign w:val="bottom"/>
            <w:hideMark/>
            <w:tcPrChange w:id="3107" w:author="Prasasti Karunia Farista Ananto" w:date="2021-10-12T14:27:00Z">
              <w:tcPr>
                <w:tcW w:w="2740" w:type="dxa"/>
                <w:tcBorders>
                  <w:top w:val="single" w:sz="8" w:space="0" w:color="auto"/>
                  <w:left w:val="nil"/>
                  <w:bottom w:val="single" w:sz="4" w:space="0" w:color="auto"/>
                  <w:right w:val="single" w:sz="8" w:space="0" w:color="auto"/>
                </w:tcBorders>
                <w:shd w:val="clear" w:color="auto" w:fill="auto"/>
                <w:vAlign w:val="bottom"/>
                <w:hideMark/>
              </w:tcPr>
            </w:tcPrChange>
          </w:tcPr>
          <w:p w14:paraId="1EF07BDC" w14:textId="17E67D4D" w:rsidR="00C92993" w:rsidRPr="00006ABF" w:rsidDel="009711D7" w:rsidRDefault="00C92993" w:rsidP="00CC4C47">
            <w:pPr>
              <w:spacing w:after="0" w:line="360" w:lineRule="auto"/>
              <w:rPr>
                <w:del w:id="3108" w:author="nadira firinda" w:date="2022-10-29T23:12:00Z"/>
                <w:rFonts w:ascii="Times New Roman" w:eastAsia="Times New Roman" w:hAnsi="Times New Roman" w:cs="Times New Roman"/>
                <w:color w:val="000000"/>
                <w:lang w:eastAsia="en-ID"/>
              </w:rPr>
              <w:pPrChange w:id="3109" w:author="nadira firinda" w:date="2022-10-29T23:37:00Z">
                <w:pPr>
                  <w:spacing w:after="0" w:line="240" w:lineRule="auto"/>
                </w:pPr>
              </w:pPrChange>
            </w:pPr>
            <w:del w:id="3110" w:author="nadira firinda" w:date="2022-10-29T23:12:00Z">
              <w:r w:rsidRPr="00006ABF" w:rsidDel="009711D7">
                <w:rPr>
                  <w:rFonts w:ascii="Times New Roman" w:eastAsia="Times New Roman" w:hAnsi="Times New Roman" w:cs="Times New Roman"/>
                  <w:color w:val="000000"/>
                  <w:lang w:eastAsia="en-ID"/>
                </w:rPr>
                <w:delText>Upah buruh tani</w:delText>
              </w:r>
            </w:del>
          </w:p>
        </w:tc>
      </w:tr>
      <w:tr w:rsidR="00C92993" w:rsidRPr="00006ABF" w:rsidDel="009711D7" w14:paraId="5E2F2456" w14:textId="59998C80" w:rsidTr="00046663">
        <w:trPr>
          <w:trHeight w:val="540"/>
          <w:del w:id="3111" w:author="nadira firinda" w:date="2022-10-29T23:12:00Z"/>
          <w:trPrChange w:id="3112" w:author="Prasasti Karunia Farista Ananto" w:date="2021-10-12T14:27:00Z">
            <w:trPr>
              <w:trHeight w:val="540"/>
            </w:trPr>
          </w:trPrChange>
        </w:trPr>
        <w:tc>
          <w:tcPr>
            <w:tcW w:w="567" w:type="dxa"/>
            <w:vMerge/>
            <w:tcBorders>
              <w:top w:val="nil"/>
              <w:left w:val="single" w:sz="8" w:space="0" w:color="auto"/>
              <w:bottom w:val="single" w:sz="8" w:space="0" w:color="000000"/>
              <w:right w:val="single" w:sz="4" w:space="0" w:color="auto"/>
            </w:tcBorders>
            <w:vAlign w:val="center"/>
            <w:hideMark/>
            <w:tcPrChange w:id="3113" w:author="Prasasti Karunia Farista Ananto" w:date="2021-10-12T14:27:00Z">
              <w:tcPr>
                <w:tcW w:w="485" w:type="dxa"/>
                <w:vMerge/>
                <w:tcBorders>
                  <w:top w:val="nil"/>
                  <w:left w:val="single" w:sz="8" w:space="0" w:color="auto"/>
                  <w:bottom w:val="single" w:sz="8" w:space="0" w:color="000000"/>
                  <w:right w:val="single" w:sz="4" w:space="0" w:color="auto"/>
                </w:tcBorders>
                <w:vAlign w:val="center"/>
                <w:hideMark/>
              </w:tcPr>
            </w:tcPrChange>
          </w:tcPr>
          <w:p w14:paraId="5E473A9F" w14:textId="3C722481" w:rsidR="00C92993" w:rsidRPr="00006ABF" w:rsidDel="009711D7" w:rsidRDefault="00C92993" w:rsidP="00CC4C47">
            <w:pPr>
              <w:spacing w:after="0" w:line="360" w:lineRule="auto"/>
              <w:rPr>
                <w:del w:id="3114" w:author="nadira firinda" w:date="2022-10-29T23:12:00Z"/>
                <w:rFonts w:ascii="Times New Roman" w:eastAsia="Times New Roman" w:hAnsi="Times New Roman" w:cs="Times New Roman"/>
                <w:b/>
                <w:bCs/>
                <w:color w:val="000000"/>
                <w:lang w:eastAsia="en-ID"/>
              </w:rPr>
              <w:pPrChange w:id="3115" w:author="nadira firinda" w:date="2022-10-29T23:37:00Z">
                <w:pPr>
                  <w:spacing w:after="0" w:line="240" w:lineRule="auto"/>
                </w:pPr>
              </w:pPrChange>
            </w:pPr>
          </w:p>
        </w:tc>
        <w:tc>
          <w:tcPr>
            <w:tcW w:w="2835" w:type="dxa"/>
            <w:vMerge/>
            <w:tcBorders>
              <w:top w:val="single" w:sz="8" w:space="0" w:color="auto"/>
              <w:left w:val="single" w:sz="4" w:space="0" w:color="auto"/>
              <w:bottom w:val="single" w:sz="8" w:space="0" w:color="000000"/>
              <w:right w:val="single" w:sz="4" w:space="0" w:color="auto"/>
            </w:tcBorders>
            <w:vAlign w:val="center"/>
            <w:hideMark/>
            <w:tcPrChange w:id="3116" w:author="Prasasti Karunia Farista Ananto" w:date="2021-10-12T14:27:00Z">
              <w:tcPr>
                <w:tcW w:w="2835" w:type="dxa"/>
                <w:vMerge/>
                <w:tcBorders>
                  <w:top w:val="single" w:sz="8" w:space="0" w:color="auto"/>
                  <w:left w:val="single" w:sz="4" w:space="0" w:color="auto"/>
                  <w:bottom w:val="single" w:sz="8" w:space="0" w:color="000000"/>
                  <w:right w:val="single" w:sz="4" w:space="0" w:color="auto"/>
                </w:tcBorders>
                <w:vAlign w:val="center"/>
                <w:hideMark/>
              </w:tcPr>
            </w:tcPrChange>
          </w:tcPr>
          <w:p w14:paraId="6DA0BDA6" w14:textId="01EF2FD3" w:rsidR="00C92993" w:rsidRPr="00006ABF" w:rsidDel="009711D7" w:rsidRDefault="00C92993" w:rsidP="00CC4C47">
            <w:pPr>
              <w:spacing w:after="0" w:line="360" w:lineRule="auto"/>
              <w:rPr>
                <w:del w:id="3117" w:author="nadira firinda" w:date="2022-10-29T23:12:00Z"/>
                <w:rFonts w:ascii="Times New Roman" w:eastAsia="Times New Roman" w:hAnsi="Times New Roman" w:cs="Times New Roman"/>
                <w:b/>
                <w:bCs/>
                <w:lang w:eastAsia="en-ID"/>
              </w:rPr>
              <w:pPrChange w:id="3118" w:author="nadira firinda" w:date="2022-10-29T23:37:00Z">
                <w:pPr>
                  <w:spacing w:after="0" w:line="240" w:lineRule="auto"/>
                </w:pPr>
              </w:pPrChange>
            </w:pPr>
          </w:p>
        </w:tc>
        <w:tc>
          <w:tcPr>
            <w:tcW w:w="2410" w:type="dxa"/>
            <w:tcBorders>
              <w:top w:val="nil"/>
              <w:left w:val="nil"/>
              <w:bottom w:val="single" w:sz="8" w:space="0" w:color="auto"/>
              <w:right w:val="single" w:sz="4" w:space="0" w:color="auto"/>
            </w:tcBorders>
            <w:shd w:val="clear" w:color="auto" w:fill="auto"/>
            <w:vAlign w:val="bottom"/>
            <w:hideMark/>
            <w:tcPrChange w:id="3119" w:author="Prasasti Karunia Farista Ananto" w:date="2021-10-12T14:27:00Z">
              <w:tcPr>
                <w:tcW w:w="2200" w:type="dxa"/>
                <w:tcBorders>
                  <w:top w:val="nil"/>
                  <w:left w:val="nil"/>
                  <w:bottom w:val="single" w:sz="8" w:space="0" w:color="auto"/>
                  <w:right w:val="single" w:sz="4" w:space="0" w:color="auto"/>
                </w:tcBorders>
                <w:shd w:val="clear" w:color="auto" w:fill="auto"/>
                <w:vAlign w:val="bottom"/>
                <w:hideMark/>
              </w:tcPr>
            </w:tcPrChange>
          </w:tcPr>
          <w:p w14:paraId="4A988BFB" w14:textId="3C127AED" w:rsidR="00C92993" w:rsidRPr="00006ABF" w:rsidDel="009711D7" w:rsidRDefault="00C92993" w:rsidP="00CC4C47">
            <w:pPr>
              <w:spacing w:after="0" w:line="360" w:lineRule="auto"/>
              <w:rPr>
                <w:del w:id="3120" w:author="nadira firinda" w:date="2022-10-29T23:12:00Z"/>
                <w:rFonts w:ascii="Times New Roman" w:eastAsia="Times New Roman" w:hAnsi="Times New Roman" w:cs="Times New Roman"/>
                <w:color w:val="000000"/>
                <w:lang w:eastAsia="en-ID"/>
              </w:rPr>
              <w:pPrChange w:id="3121" w:author="nadira firinda" w:date="2022-10-29T23:37:00Z">
                <w:pPr>
                  <w:spacing w:after="0" w:line="240" w:lineRule="auto"/>
                </w:pPr>
              </w:pPrChange>
            </w:pPr>
            <w:del w:id="3122" w:author="nadira firinda" w:date="2022-10-29T23:12:00Z">
              <w:r w:rsidRPr="00006ABF" w:rsidDel="009711D7">
                <w:rPr>
                  <w:rFonts w:ascii="Times New Roman" w:eastAsia="Times New Roman" w:hAnsi="Times New Roman" w:cs="Times New Roman"/>
                  <w:color w:val="000000"/>
                  <w:lang w:eastAsia="en-ID"/>
                </w:rPr>
                <w:delText>Indeks ekspektasi agrikultur</w:delText>
              </w:r>
            </w:del>
          </w:p>
        </w:tc>
        <w:tc>
          <w:tcPr>
            <w:tcW w:w="3258" w:type="dxa"/>
            <w:tcBorders>
              <w:top w:val="single" w:sz="4" w:space="0" w:color="auto"/>
              <w:left w:val="single" w:sz="4" w:space="0" w:color="auto"/>
              <w:bottom w:val="single" w:sz="8" w:space="0" w:color="auto"/>
              <w:right w:val="single" w:sz="8" w:space="0" w:color="auto"/>
            </w:tcBorders>
            <w:shd w:val="clear" w:color="auto" w:fill="auto"/>
            <w:vAlign w:val="bottom"/>
            <w:hideMark/>
            <w:tcPrChange w:id="3123" w:author="Prasasti Karunia Farista Ananto" w:date="2021-10-12T14:27:00Z">
              <w:tcPr>
                <w:tcW w:w="2740" w:type="dxa"/>
                <w:tcBorders>
                  <w:top w:val="single" w:sz="4" w:space="0" w:color="auto"/>
                  <w:left w:val="single" w:sz="4" w:space="0" w:color="auto"/>
                  <w:bottom w:val="single" w:sz="8" w:space="0" w:color="auto"/>
                  <w:right w:val="single" w:sz="8" w:space="0" w:color="auto"/>
                </w:tcBorders>
                <w:shd w:val="clear" w:color="auto" w:fill="auto"/>
                <w:vAlign w:val="bottom"/>
                <w:hideMark/>
              </w:tcPr>
            </w:tcPrChange>
          </w:tcPr>
          <w:p w14:paraId="593EEDA1" w14:textId="7F5ACDE3" w:rsidR="00C92993" w:rsidRPr="00006ABF" w:rsidDel="009711D7" w:rsidRDefault="00C92993" w:rsidP="00CC4C47">
            <w:pPr>
              <w:spacing w:after="0" w:line="360" w:lineRule="auto"/>
              <w:rPr>
                <w:del w:id="3124" w:author="nadira firinda" w:date="2022-10-29T23:12:00Z"/>
                <w:rFonts w:ascii="Times New Roman" w:eastAsia="Times New Roman" w:hAnsi="Times New Roman" w:cs="Times New Roman"/>
                <w:color w:val="000000"/>
                <w:lang w:eastAsia="en-ID"/>
              </w:rPr>
              <w:pPrChange w:id="3125" w:author="nadira firinda" w:date="2022-10-29T23:37:00Z">
                <w:pPr>
                  <w:spacing w:after="0" w:line="240" w:lineRule="auto"/>
                </w:pPr>
              </w:pPrChange>
            </w:pPr>
            <w:del w:id="3126" w:author="nadira firinda" w:date="2022-10-29T23:12:00Z">
              <w:r w:rsidRPr="00006ABF" w:rsidDel="009711D7">
                <w:rPr>
                  <w:rFonts w:ascii="Times New Roman" w:eastAsia="Times New Roman" w:hAnsi="Times New Roman" w:cs="Times New Roman"/>
                  <w:color w:val="000000"/>
                  <w:lang w:eastAsia="en-ID"/>
                </w:rPr>
                <w:delText> </w:delText>
              </w:r>
            </w:del>
          </w:p>
        </w:tc>
      </w:tr>
      <w:tr w:rsidR="00C92993" w:rsidRPr="00006ABF" w:rsidDel="009711D7" w14:paraId="4AE7DD88" w14:textId="1EA4451A" w:rsidTr="00046663">
        <w:trPr>
          <w:trHeight w:val="1056"/>
          <w:del w:id="3127" w:author="nadira firinda" w:date="2022-10-29T23:12:00Z"/>
          <w:trPrChange w:id="3128" w:author="Prasasti Karunia Farista Ananto" w:date="2021-10-12T14:27:00Z">
            <w:trPr>
              <w:trHeight w:val="1056"/>
            </w:trPr>
          </w:trPrChange>
        </w:trPr>
        <w:tc>
          <w:tcPr>
            <w:tcW w:w="567" w:type="dxa"/>
            <w:vMerge w:val="restart"/>
            <w:tcBorders>
              <w:top w:val="nil"/>
              <w:left w:val="single" w:sz="8" w:space="0" w:color="auto"/>
              <w:bottom w:val="single" w:sz="8" w:space="0" w:color="000000"/>
              <w:right w:val="single" w:sz="4" w:space="0" w:color="auto"/>
            </w:tcBorders>
            <w:shd w:val="clear" w:color="auto" w:fill="auto"/>
            <w:noWrap/>
            <w:hideMark/>
            <w:tcPrChange w:id="3129" w:author="Prasasti Karunia Farista Ananto" w:date="2021-10-12T14:27:00Z">
              <w:tcPr>
                <w:tcW w:w="485" w:type="dxa"/>
                <w:vMerge w:val="restart"/>
                <w:tcBorders>
                  <w:top w:val="nil"/>
                  <w:left w:val="single" w:sz="8" w:space="0" w:color="auto"/>
                  <w:bottom w:val="single" w:sz="8" w:space="0" w:color="000000"/>
                  <w:right w:val="single" w:sz="4" w:space="0" w:color="auto"/>
                </w:tcBorders>
                <w:shd w:val="clear" w:color="auto" w:fill="auto"/>
                <w:noWrap/>
                <w:hideMark/>
              </w:tcPr>
            </w:tcPrChange>
          </w:tcPr>
          <w:p w14:paraId="5191D1D4" w14:textId="652D3D5B" w:rsidR="00C92993" w:rsidRPr="00006ABF" w:rsidDel="009711D7" w:rsidRDefault="00C92993" w:rsidP="00CC4C47">
            <w:pPr>
              <w:spacing w:after="0" w:line="360" w:lineRule="auto"/>
              <w:rPr>
                <w:del w:id="3130" w:author="nadira firinda" w:date="2022-10-29T23:12:00Z"/>
                <w:rFonts w:ascii="Times New Roman" w:eastAsia="Times New Roman" w:hAnsi="Times New Roman" w:cs="Times New Roman"/>
                <w:b/>
                <w:bCs/>
                <w:color w:val="000000"/>
                <w:lang w:eastAsia="en-ID"/>
              </w:rPr>
              <w:pPrChange w:id="3131" w:author="nadira firinda" w:date="2022-10-29T23:37:00Z">
                <w:pPr>
                  <w:spacing w:after="0" w:line="240" w:lineRule="auto"/>
                </w:pPr>
              </w:pPrChange>
            </w:pPr>
            <w:del w:id="3132" w:author="nadira firinda" w:date="2022-10-29T23:12:00Z">
              <w:r w:rsidRPr="00006ABF" w:rsidDel="009711D7">
                <w:rPr>
                  <w:rFonts w:ascii="Times New Roman" w:eastAsia="Times New Roman" w:hAnsi="Times New Roman" w:cs="Times New Roman"/>
                  <w:b/>
                  <w:bCs/>
                  <w:color w:val="000000"/>
                  <w:lang w:eastAsia="en-ID"/>
                </w:rPr>
                <w:delText>2</w:delText>
              </w:r>
            </w:del>
          </w:p>
        </w:tc>
        <w:tc>
          <w:tcPr>
            <w:tcW w:w="2835" w:type="dxa"/>
            <w:vMerge w:val="restart"/>
            <w:tcBorders>
              <w:top w:val="nil"/>
              <w:left w:val="single" w:sz="4" w:space="0" w:color="auto"/>
              <w:bottom w:val="single" w:sz="8" w:space="0" w:color="000000"/>
              <w:right w:val="single" w:sz="4" w:space="0" w:color="auto"/>
            </w:tcBorders>
            <w:shd w:val="clear" w:color="auto" w:fill="auto"/>
            <w:noWrap/>
            <w:hideMark/>
            <w:tcPrChange w:id="3133" w:author="Prasasti Karunia Farista Ananto" w:date="2021-10-12T14:27:00Z">
              <w:tcPr>
                <w:tcW w:w="2835" w:type="dxa"/>
                <w:vMerge w:val="restart"/>
                <w:tcBorders>
                  <w:top w:val="nil"/>
                  <w:left w:val="single" w:sz="4" w:space="0" w:color="auto"/>
                  <w:bottom w:val="single" w:sz="8" w:space="0" w:color="000000"/>
                  <w:right w:val="single" w:sz="4" w:space="0" w:color="auto"/>
                </w:tcBorders>
                <w:shd w:val="clear" w:color="auto" w:fill="auto"/>
                <w:noWrap/>
                <w:hideMark/>
              </w:tcPr>
            </w:tcPrChange>
          </w:tcPr>
          <w:p w14:paraId="622BA301" w14:textId="3EC69791" w:rsidR="00C92993" w:rsidRPr="00006ABF" w:rsidDel="009711D7" w:rsidRDefault="00C92993" w:rsidP="00CC4C47">
            <w:pPr>
              <w:spacing w:after="0" w:line="360" w:lineRule="auto"/>
              <w:rPr>
                <w:del w:id="3134" w:author="nadira firinda" w:date="2022-10-29T23:12:00Z"/>
                <w:rFonts w:ascii="Times New Roman" w:eastAsia="Times New Roman" w:hAnsi="Times New Roman" w:cs="Times New Roman"/>
                <w:b/>
                <w:bCs/>
                <w:lang w:eastAsia="en-ID"/>
              </w:rPr>
              <w:pPrChange w:id="3135" w:author="nadira firinda" w:date="2022-10-29T23:37:00Z">
                <w:pPr>
                  <w:spacing w:after="0" w:line="240" w:lineRule="auto"/>
                </w:pPr>
              </w:pPrChange>
            </w:pPr>
            <w:del w:id="3136" w:author="nadira firinda" w:date="2022-10-29T23:12:00Z">
              <w:r w:rsidRPr="00006ABF" w:rsidDel="009711D7">
                <w:rPr>
                  <w:rFonts w:ascii="Times New Roman" w:eastAsia="Times New Roman" w:hAnsi="Times New Roman" w:cs="Times New Roman"/>
                  <w:b/>
                  <w:bCs/>
                  <w:lang w:eastAsia="en-ID"/>
                </w:rPr>
                <w:delText>Pengadaan Air, Pengelolaan Sampah, Limbah dan Daur Ulang</w:delText>
              </w:r>
            </w:del>
          </w:p>
        </w:tc>
        <w:tc>
          <w:tcPr>
            <w:tcW w:w="2410" w:type="dxa"/>
            <w:tcBorders>
              <w:top w:val="nil"/>
              <w:left w:val="nil"/>
              <w:bottom w:val="single" w:sz="4" w:space="0" w:color="auto"/>
              <w:right w:val="single" w:sz="4" w:space="0" w:color="auto"/>
            </w:tcBorders>
            <w:shd w:val="clear" w:color="auto" w:fill="auto"/>
            <w:vAlign w:val="bottom"/>
            <w:hideMark/>
            <w:tcPrChange w:id="3137" w:author="Prasasti Karunia Farista Ananto" w:date="2021-10-12T14:27:00Z">
              <w:tcPr>
                <w:tcW w:w="2200" w:type="dxa"/>
                <w:tcBorders>
                  <w:top w:val="nil"/>
                  <w:left w:val="nil"/>
                  <w:bottom w:val="single" w:sz="4" w:space="0" w:color="auto"/>
                  <w:right w:val="single" w:sz="4" w:space="0" w:color="auto"/>
                </w:tcBorders>
                <w:shd w:val="clear" w:color="auto" w:fill="auto"/>
                <w:vAlign w:val="bottom"/>
                <w:hideMark/>
              </w:tcPr>
            </w:tcPrChange>
          </w:tcPr>
          <w:p w14:paraId="3F195A45" w14:textId="2A351F6F" w:rsidR="00C92993" w:rsidRPr="00006ABF" w:rsidDel="009711D7" w:rsidRDefault="00C92993" w:rsidP="00CC4C47">
            <w:pPr>
              <w:spacing w:after="0" w:line="360" w:lineRule="auto"/>
              <w:rPr>
                <w:del w:id="3138" w:author="nadira firinda" w:date="2022-10-29T23:12:00Z"/>
                <w:rFonts w:ascii="Times New Roman" w:eastAsia="Times New Roman" w:hAnsi="Times New Roman" w:cs="Times New Roman"/>
                <w:color w:val="000000"/>
                <w:lang w:eastAsia="en-ID"/>
              </w:rPr>
              <w:pPrChange w:id="3139" w:author="nadira firinda" w:date="2022-10-29T23:37:00Z">
                <w:pPr>
                  <w:spacing w:after="0" w:line="240" w:lineRule="auto"/>
                </w:pPr>
              </w:pPrChange>
            </w:pPr>
            <w:del w:id="3140" w:author="nadira firinda" w:date="2022-10-29T23:12:00Z">
              <w:r w:rsidRPr="00006ABF" w:rsidDel="009711D7">
                <w:rPr>
                  <w:rFonts w:ascii="Times New Roman" w:eastAsia="Times New Roman" w:hAnsi="Times New Roman" w:cs="Times New Roman"/>
                  <w:color w:val="000000"/>
                  <w:lang w:eastAsia="en-ID"/>
                </w:rPr>
                <w:delText>Administrasi pemerintahan, pertahanan, dan jaminan sosial wajib</w:delText>
              </w:r>
            </w:del>
          </w:p>
        </w:tc>
        <w:tc>
          <w:tcPr>
            <w:tcW w:w="3258" w:type="dxa"/>
            <w:tcBorders>
              <w:top w:val="single" w:sz="8" w:space="0" w:color="auto"/>
              <w:left w:val="nil"/>
              <w:bottom w:val="single" w:sz="4" w:space="0" w:color="auto"/>
              <w:right w:val="single" w:sz="8" w:space="0" w:color="auto"/>
            </w:tcBorders>
            <w:shd w:val="clear" w:color="auto" w:fill="auto"/>
            <w:vAlign w:val="bottom"/>
            <w:hideMark/>
            <w:tcPrChange w:id="3141" w:author="Prasasti Karunia Farista Ananto" w:date="2021-10-12T14:27:00Z">
              <w:tcPr>
                <w:tcW w:w="2740" w:type="dxa"/>
                <w:tcBorders>
                  <w:top w:val="single" w:sz="8" w:space="0" w:color="auto"/>
                  <w:left w:val="nil"/>
                  <w:bottom w:val="single" w:sz="4" w:space="0" w:color="auto"/>
                  <w:right w:val="single" w:sz="8" w:space="0" w:color="auto"/>
                </w:tcBorders>
                <w:shd w:val="clear" w:color="auto" w:fill="auto"/>
                <w:vAlign w:val="bottom"/>
                <w:hideMark/>
              </w:tcPr>
            </w:tcPrChange>
          </w:tcPr>
          <w:p w14:paraId="4AA8DB0A" w14:textId="51F77DDC" w:rsidR="00C92993" w:rsidRPr="00006ABF" w:rsidDel="009711D7" w:rsidRDefault="00C92993" w:rsidP="00CC4C47">
            <w:pPr>
              <w:spacing w:after="0" w:line="360" w:lineRule="auto"/>
              <w:rPr>
                <w:del w:id="3142" w:author="nadira firinda" w:date="2022-10-29T23:12:00Z"/>
                <w:rFonts w:ascii="Times New Roman" w:eastAsia="Times New Roman" w:hAnsi="Times New Roman" w:cs="Times New Roman"/>
                <w:color w:val="000000"/>
                <w:lang w:eastAsia="en-ID"/>
              </w:rPr>
              <w:pPrChange w:id="3143" w:author="nadira firinda" w:date="2022-10-29T23:37:00Z">
                <w:pPr>
                  <w:spacing w:after="0" w:line="240" w:lineRule="auto"/>
                </w:pPr>
              </w:pPrChange>
            </w:pPr>
            <w:del w:id="3144" w:author="nadira firinda" w:date="2022-10-29T23:12:00Z">
              <w:r w:rsidRPr="00006ABF" w:rsidDel="009711D7">
                <w:rPr>
                  <w:rFonts w:ascii="Times New Roman" w:eastAsia="Times New Roman" w:hAnsi="Times New Roman" w:cs="Times New Roman"/>
                  <w:color w:val="000000"/>
                  <w:lang w:eastAsia="en-ID"/>
                </w:rPr>
                <w:delText>Indeks cuaca</w:delText>
              </w:r>
            </w:del>
          </w:p>
        </w:tc>
      </w:tr>
      <w:tr w:rsidR="00C92993" w:rsidRPr="00006ABF" w:rsidDel="009711D7" w14:paraId="75B2E0AE" w14:textId="1E7E63CB" w:rsidTr="00046663">
        <w:trPr>
          <w:trHeight w:val="528"/>
          <w:del w:id="3145" w:author="nadira firinda" w:date="2022-10-29T23:12:00Z"/>
          <w:trPrChange w:id="3146" w:author="Prasasti Karunia Farista Ananto" w:date="2021-10-12T14:27:00Z">
            <w:trPr>
              <w:trHeight w:val="528"/>
            </w:trPr>
          </w:trPrChange>
        </w:trPr>
        <w:tc>
          <w:tcPr>
            <w:tcW w:w="567" w:type="dxa"/>
            <w:vMerge/>
            <w:tcBorders>
              <w:top w:val="nil"/>
              <w:left w:val="single" w:sz="8" w:space="0" w:color="auto"/>
              <w:bottom w:val="single" w:sz="8" w:space="0" w:color="000000"/>
              <w:right w:val="single" w:sz="4" w:space="0" w:color="auto"/>
            </w:tcBorders>
            <w:vAlign w:val="center"/>
            <w:hideMark/>
            <w:tcPrChange w:id="3147" w:author="Prasasti Karunia Farista Ananto" w:date="2021-10-12T14:27:00Z">
              <w:tcPr>
                <w:tcW w:w="485" w:type="dxa"/>
                <w:vMerge/>
                <w:tcBorders>
                  <w:top w:val="nil"/>
                  <w:left w:val="single" w:sz="8" w:space="0" w:color="auto"/>
                  <w:bottom w:val="single" w:sz="8" w:space="0" w:color="000000"/>
                  <w:right w:val="single" w:sz="4" w:space="0" w:color="auto"/>
                </w:tcBorders>
                <w:vAlign w:val="center"/>
                <w:hideMark/>
              </w:tcPr>
            </w:tcPrChange>
          </w:tcPr>
          <w:p w14:paraId="3C2A8E83" w14:textId="1EFBCAAB" w:rsidR="00C92993" w:rsidRPr="00006ABF" w:rsidDel="009711D7" w:rsidRDefault="00C92993" w:rsidP="00CC4C47">
            <w:pPr>
              <w:spacing w:after="0" w:line="360" w:lineRule="auto"/>
              <w:rPr>
                <w:del w:id="3148" w:author="nadira firinda" w:date="2022-10-29T23:12:00Z"/>
                <w:rFonts w:ascii="Times New Roman" w:eastAsia="Times New Roman" w:hAnsi="Times New Roman" w:cs="Times New Roman"/>
                <w:b/>
                <w:bCs/>
                <w:color w:val="000000"/>
                <w:lang w:eastAsia="en-ID"/>
              </w:rPr>
              <w:pPrChange w:id="3149" w:author="nadira firinda" w:date="2022-10-29T23:37:00Z">
                <w:pPr>
                  <w:spacing w:after="0" w:line="240" w:lineRule="auto"/>
                </w:pPr>
              </w:pPrChange>
            </w:pPr>
          </w:p>
        </w:tc>
        <w:tc>
          <w:tcPr>
            <w:tcW w:w="2835" w:type="dxa"/>
            <w:vMerge/>
            <w:tcBorders>
              <w:top w:val="nil"/>
              <w:left w:val="single" w:sz="4" w:space="0" w:color="auto"/>
              <w:bottom w:val="single" w:sz="8" w:space="0" w:color="000000"/>
              <w:right w:val="single" w:sz="4" w:space="0" w:color="auto"/>
            </w:tcBorders>
            <w:vAlign w:val="center"/>
            <w:hideMark/>
            <w:tcPrChange w:id="3150" w:author="Prasasti Karunia Farista Ananto" w:date="2021-10-12T14:27:00Z">
              <w:tcPr>
                <w:tcW w:w="2835" w:type="dxa"/>
                <w:vMerge/>
                <w:tcBorders>
                  <w:top w:val="nil"/>
                  <w:left w:val="single" w:sz="4" w:space="0" w:color="auto"/>
                  <w:bottom w:val="single" w:sz="8" w:space="0" w:color="000000"/>
                  <w:right w:val="single" w:sz="4" w:space="0" w:color="auto"/>
                </w:tcBorders>
                <w:vAlign w:val="center"/>
                <w:hideMark/>
              </w:tcPr>
            </w:tcPrChange>
          </w:tcPr>
          <w:p w14:paraId="47AA04D7" w14:textId="3C9ABBE4" w:rsidR="00C92993" w:rsidRPr="00006ABF" w:rsidDel="009711D7" w:rsidRDefault="00C92993" w:rsidP="00CC4C47">
            <w:pPr>
              <w:spacing w:after="0" w:line="360" w:lineRule="auto"/>
              <w:rPr>
                <w:del w:id="3151" w:author="nadira firinda" w:date="2022-10-29T23:12:00Z"/>
                <w:rFonts w:ascii="Times New Roman" w:eastAsia="Times New Roman" w:hAnsi="Times New Roman" w:cs="Times New Roman"/>
                <w:b/>
                <w:bCs/>
                <w:lang w:eastAsia="en-ID"/>
              </w:rPr>
              <w:pPrChange w:id="3152" w:author="nadira firinda" w:date="2022-10-29T23:37:00Z">
                <w:pPr>
                  <w:spacing w:after="0" w:line="240" w:lineRule="auto"/>
                </w:pPr>
              </w:pPrChange>
            </w:pPr>
          </w:p>
        </w:tc>
        <w:tc>
          <w:tcPr>
            <w:tcW w:w="2410" w:type="dxa"/>
            <w:tcBorders>
              <w:top w:val="nil"/>
              <w:left w:val="nil"/>
              <w:bottom w:val="single" w:sz="4" w:space="0" w:color="auto"/>
              <w:right w:val="single" w:sz="4" w:space="0" w:color="auto"/>
            </w:tcBorders>
            <w:shd w:val="clear" w:color="auto" w:fill="auto"/>
            <w:vAlign w:val="bottom"/>
            <w:hideMark/>
            <w:tcPrChange w:id="3153" w:author="Prasasti Karunia Farista Ananto" w:date="2021-10-12T14:27:00Z">
              <w:tcPr>
                <w:tcW w:w="2200" w:type="dxa"/>
                <w:tcBorders>
                  <w:top w:val="nil"/>
                  <w:left w:val="nil"/>
                  <w:bottom w:val="single" w:sz="4" w:space="0" w:color="auto"/>
                  <w:right w:val="single" w:sz="4" w:space="0" w:color="auto"/>
                </w:tcBorders>
                <w:shd w:val="clear" w:color="auto" w:fill="auto"/>
                <w:vAlign w:val="bottom"/>
                <w:hideMark/>
              </w:tcPr>
            </w:tcPrChange>
          </w:tcPr>
          <w:p w14:paraId="6088905C" w14:textId="4CA0D5D1" w:rsidR="00C92993" w:rsidRPr="00006ABF" w:rsidDel="009711D7" w:rsidRDefault="00C92993" w:rsidP="00CC4C47">
            <w:pPr>
              <w:spacing w:after="0" w:line="360" w:lineRule="auto"/>
              <w:rPr>
                <w:del w:id="3154" w:author="nadira firinda" w:date="2022-10-29T23:12:00Z"/>
                <w:rFonts w:ascii="Times New Roman" w:eastAsia="Times New Roman" w:hAnsi="Times New Roman" w:cs="Times New Roman"/>
                <w:color w:val="000000"/>
                <w:lang w:eastAsia="en-ID"/>
              </w:rPr>
              <w:pPrChange w:id="3155" w:author="nadira firinda" w:date="2022-10-29T23:37:00Z">
                <w:pPr>
                  <w:spacing w:after="0" w:line="240" w:lineRule="auto"/>
                </w:pPr>
              </w:pPrChange>
            </w:pPr>
            <w:del w:id="3156" w:author="nadira firinda" w:date="2022-10-29T23:12:00Z">
              <w:r w:rsidRPr="00006ABF" w:rsidDel="009711D7">
                <w:rPr>
                  <w:rFonts w:ascii="Times New Roman" w:eastAsia="Times New Roman" w:hAnsi="Times New Roman" w:cs="Times New Roman"/>
                  <w:color w:val="000000"/>
                  <w:lang w:eastAsia="en-ID"/>
                </w:rPr>
                <w:delText>Jasa kesehatan dan kegiatan sosial</w:delText>
              </w:r>
            </w:del>
          </w:p>
        </w:tc>
        <w:tc>
          <w:tcPr>
            <w:tcW w:w="3258" w:type="dxa"/>
            <w:tcBorders>
              <w:top w:val="nil"/>
              <w:left w:val="nil"/>
              <w:bottom w:val="single" w:sz="4" w:space="0" w:color="auto"/>
              <w:right w:val="single" w:sz="8" w:space="0" w:color="auto"/>
            </w:tcBorders>
            <w:shd w:val="clear" w:color="auto" w:fill="auto"/>
            <w:vAlign w:val="bottom"/>
            <w:hideMark/>
            <w:tcPrChange w:id="3157" w:author="Prasasti Karunia Farista Ananto" w:date="2021-10-12T14:27:00Z">
              <w:tcPr>
                <w:tcW w:w="2740" w:type="dxa"/>
                <w:tcBorders>
                  <w:top w:val="nil"/>
                  <w:left w:val="nil"/>
                  <w:bottom w:val="single" w:sz="4" w:space="0" w:color="auto"/>
                  <w:right w:val="single" w:sz="8" w:space="0" w:color="auto"/>
                </w:tcBorders>
                <w:shd w:val="clear" w:color="auto" w:fill="auto"/>
                <w:vAlign w:val="bottom"/>
                <w:hideMark/>
              </w:tcPr>
            </w:tcPrChange>
          </w:tcPr>
          <w:p w14:paraId="7216F49B" w14:textId="5E19CA9A" w:rsidR="00C92993" w:rsidRPr="00006ABF" w:rsidDel="009711D7" w:rsidRDefault="00C92993" w:rsidP="00CC4C47">
            <w:pPr>
              <w:spacing w:after="0" w:line="360" w:lineRule="auto"/>
              <w:rPr>
                <w:del w:id="3158" w:author="nadira firinda" w:date="2022-10-29T23:12:00Z"/>
                <w:rFonts w:ascii="Times New Roman" w:eastAsia="Times New Roman" w:hAnsi="Times New Roman" w:cs="Times New Roman"/>
                <w:color w:val="000000"/>
                <w:lang w:eastAsia="en-ID"/>
              </w:rPr>
              <w:pPrChange w:id="3159" w:author="nadira firinda" w:date="2022-10-29T23:37:00Z">
                <w:pPr>
                  <w:spacing w:after="0" w:line="240" w:lineRule="auto"/>
                </w:pPr>
              </w:pPrChange>
            </w:pPr>
            <w:del w:id="3160" w:author="nadira firinda" w:date="2022-10-29T23:12:00Z">
              <w:r w:rsidRPr="00006ABF" w:rsidDel="009711D7">
                <w:rPr>
                  <w:rFonts w:ascii="Times New Roman" w:eastAsia="Times New Roman" w:hAnsi="Times New Roman" w:cs="Times New Roman"/>
                  <w:color w:val="000000"/>
                  <w:lang w:eastAsia="en-ID"/>
                </w:rPr>
                <w:delText>Industri pengolahan</w:delText>
              </w:r>
            </w:del>
          </w:p>
        </w:tc>
      </w:tr>
      <w:tr w:rsidR="00C92993" w:rsidRPr="00006ABF" w:rsidDel="009711D7" w14:paraId="66480CC5" w14:textId="37172A4F" w:rsidTr="00046663">
        <w:trPr>
          <w:trHeight w:val="528"/>
          <w:del w:id="3161" w:author="nadira firinda" w:date="2022-10-29T23:12:00Z"/>
          <w:trPrChange w:id="3162" w:author="Prasasti Karunia Farista Ananto" w:date="2021-10-12T14:27:00Z">
            <w:trPr>
              <w:trHeight w:val="528"/>
            </w:trPr>
          </w:trPrChange>
        </w:trPr>
        <w:tc>
          <w:tcPr>
            <w:tcW w:w="567" w:type="dxa"/>
            <w:vMerge/>
            <w:tcBorders>
              <w:top w:val="nil"/>
              <w:left w:val="single" w:sz="8" w:space="0" w:color="auto"/>
              <w:bottom w:val="single" w:sz="8" w:space="0" w:color="000000"/>
              <w:right w:val="single" w:sz="4" w:space="0" w:color="auto"/>
            </w:tcBorders>
            <w:vAlign w:val="center"/>
            <w:hideMark/>
            <w:tcPrChange w:id="3163" w:author="Prasasti Karunia Farista Ananto" w:date="2021-10-12T14:27:00Z">
              <w:tcPr>
                <w:tcW w:w="485" w:type="dxa"/>
                <w:vMerge/>
                <w:tcBorders>
                  <w:top w:val="nil"/>
                  <w:left w:val="single" w:sz="8" w:space="0" w:color="auto"/>
                  <w:bottom w:val="single" w:sz="8" w:space="0" w:color="000000"/>
                  <w:right w:val="single" w:sz="4" w:space="0" w:color="auto"/>
                </w:tcBorders>
                <w:vAlign w:val="center"/>
                <w:hideMark/>
              </w:tcPr>
            </w:tcPrChange>
          </w:tcPr>
          <w:p w14:paraId="6A627582" w14:textId="71C72129" w:rsidR="00C92993" w:rsidRPr="00006ABF" w:rsidDel="009711D7" w:rsidRDefault="00C92993" w:rsidP="00CC4C47">
            <w:pPr>
              <w:spacing w:after="0" w:line="360" w:lineRule="auto"/>
              <w:rPr>
                <w:del w:id="3164" w:author="nadira firinda" w:date="2022-10-29T23:12:00Z"/>
                <w:rFonts w:ascii="Times New Roman" w:eastAsia="Times New Roman" w:hAnsi="Times New Roman" w:cs="Times New Roman"/>
                <w:b/>
                <w:bCs/>
                <w:color w:val="000000"/>
                <w:lang w:eastAsia="en-ID"/>
              </w:rPr>
              <w:pPrChange w:id="3165" w:author="nadira firinda" w:date="2022-10-29T23:37:00Z">
                <w:pPr>
                  <w:spacing w:after="0" w:line="240" w:lineRule="auto"/>
                </w:pPr>
              </w:pPrChange>
            </w:pPr>
          </w:p>
        </w:tc>
        <w:tc>
          <w:tcPr>
            <w:tcW w:w="2835" w:type="dxa"/>
            <w:vMerge/>
            <w:tcBorders>
              <w:top w:val="nil"/>
              <w:left w:val="single" w:sz="4" w:space="0" w:color="auto"/>
              <w:bottom w:val="single" w:sz="8" w:space="0" w:color="000000"/>
              <w:right w:val="single" w:sz="4" w:space="0" w:color="auto"/>
            </w:tcBorders>
            <w:vAlign w:val="center"/>
            <w:hideMark/>
            <w:tcPrChange w:id="3166" w:author="Prasasti Karunia Farista Ananto" w:date="2021-10-12T14:27:00Z">
              <w:tcPr>
                <w:tcW w:w="2835" w:type="dxa"/>
                <w:vMerge/>
                <w:tcBorders>
                  <w:top w:val="nil"/>
                  <w:left w:val="single" w:sz="4" w:space="0" w:color="auto"/>
                  <w:bottom w:val="single" w:sz="8" w:space="0" w:color="000000"/>
                  <w:right w:val="single" w:sz="4" w:space="0" w:color="auto"/>
                </w:tcBorders>
                <w:vAlign w:val="center"/>
                <w:hideMark/>
              </w:tcPr>
            </w:tcPrChange>
          </w:tcPr>
          <w:p w14:paraId="5E42F7A2" w14:textId="7F50077E" w:rsidR="00C92993" w:rsidRPr="00006ABF" w:rsidDel="009711D7" w:rsidRDefault="00C92993" w:rsidP="00CC4C47">
            <w:pPr>
              <w:spacing w:after="0" w:line="360" w:lineRule="auto"/>
              <w:rPr>
                <w:del w:id="3167" w:author="nadira firinda" w:date="2022-10-29T23:12:00Z"/>
                <w:rFonts w:ascii="Times New Roman" w:eastAsia="Times New Roman" w:hAnsi="Times New Roman" w:cs="Times New Roman"/>
                <w:b/>
                <w:bCs/>
                <w:lang w:eastAsia="en-ID"/>
              </w:rPr>
              <w:pPrChange w:id="3168" w:author="nadira firinda" w:date="2022-10-29T23:37:00Z">
                <w:pPr>
                  <w:spacing w:after="0" w:line="240" w:lineRule="auto"/>
                </w:pPr>
              </w:pPrChange>
            </w:pPr>
          </w:p>
        </w:tc>
        <w:tc>
          <w:tcPr>
            <w:tcW w:w="2410" w:type="dxa"/>
            <w:tcBorders>
              <w:top w:val="nil"/>
              <w:left w:val="nil"/>
              <w:bottom w:val="single" w:sz="4" w:space="0" w:color="auto"/>
              <w:right w:val="single" w:sz="4" w:space="0" w:color="auto"/>
            </w:tcBorders>
            <w:shd w:val="clear" w:color="auto" w:fill="auto"/>
            <w:vAlign w:val="bottom"/>
            <w:hideMark/>
            <w:tcPrChange w:id="3169" w:author="Prasasti Karunia Farista Ananto" w:date="2021-10-12T14:27:00Z">
              <w:tcPr>
                <w:tcW w:w="2200" w:type="dxa"/>
                <w:tcBorders>
                  <w:top w:val="nil"/>
                  <w:left w:val="nil"/>
                  <w:bottom w:val="single" w:sz="4" w:space="0" w:color="auto"/>
                  <w:right w:val="single" w:sz="4" w:space="0" w:color="auto"/>
                </w:tcBorders>
                <w:shd w:val="clear" w:color="auto" w:fill="auto"/>
                <w:vAlign w:val="bottom"/>
                <w:hideMark/>
              </w:tcPr>
            </w:tcPrChange>
          </w:tcPr>
          <w:p w14:paraId="4A22E1E9" w14:textId="76EDF064" w:rsidR="00C92993" w:rsidRPr="00006ABF" w:rsidDel="009711D7" w:rsidRDefault="00C92993" w:rsidP="00CC4C47">
            <w:pPr>
              <w:spacing w:after="0" w:line="360" w:lineRule="auto"/>
              <w:rPr>
                <w:del w:id="3170" w:author="nadira firinda" w:date="2022-10-29T23:12:00Z"/>
                <w:rFonts w:ascii="Times New Roman" w:eastAsia="Times New Roman" w:hAnsi="Times New Roman" w:cs="Times New Roman"/>
                <w:color w:val="000000"/>
                <w:lang w:eastAsia="en-ID"/>
              </w:rPr>
              <w:pPrChange w:id="3171" w:author="nadira firinda" w:date="2022-10-29T23:37:00Z">
                <w:pPr>
                  <w:spacing w:after="0" w:line="240" w:lineRule="auto"/>
                </w:pPr>
              </w:pPrChange>
            </w:pPr>
            <w:del w:id="3172" w:author="nadira firinda" w:date="2022-10-29T23:12:00Z">
              <w:r w:rsidRPr="00006ABF" w:rsidDel="009711D7">
                <w:rPr>
                  <w:rFonts w:ascii="Times New Roman" w:eastAsia="Times New Roman" w:hAnsi="Times New Roman" w:cs="Times New Roman"/>
                  <w:color w:val="000000"/>
                  <w:lang w:eastAsia="en-ID"/>
                </w:rPr>
                <w:delText> </w:delText>
              </w:r>
            </w:del>
          </w:p>
        </w:tc>
        <w:tc>
          <w:tcPr>
            <w:tcW w:w="3258" w:type="dxa"/>
            <w:tcBorders>
              <w:top w:val="nil"/>
              <w:left w:val="nil"/>
              <w:bottom w:val="single" w:sz="4" w:space="0" w:color="auto"/>
              <w:right w:val="single" w:sz="8" w:space="0" w:color="auto"/>
            </w:tcBorders>
            <w:shd w:val="clear" w:color="auto" w:fill="auto"/>
            <w:vAlign w:val="bottom"/>
            <w:hideMark/>
            <w:tcPrChange w:id="3173" w:author="Prasasti Karunia Farista Ananto" w:date="2021-10-12T14:27:00Z">
              <w:tcPr>
                <w:tcW w:w="2740" w:type="dxa"/>
                <w:tcBorders>
                  <w:top w:val="nil"/>
                  <w:left w:val="nil"/>
                  <w:bottom w:val="single" w:sz="4" w:space="0" w:color="auto"/>
                  <w:right w:val="single" w:sz="8" w:space="0" w:color="auto"/>
                </w:tcBorders>
                <w:shd w:val="clear" w:color="auto" w:fill="auto"/>
                <w:vAlign w:val="bottom"/>
                <w:hideMark/>
              </w:tcPr>
            </w:tcPrChange>
          </w:tcPr>
          <w:p w14:paraId="37417C3D" w14:textId="3353F628" w:rsidR="00C92993" w:rsidRPr="00006ABF" w:rsidDel="009711D7" w:rsidRDefault="00C92993" w:rsidP="00CC4C47">
            <w:pPr>
              <w:spacing w:after="0" w:line="360" w:lineRule="auto"/>
              <w:rPr>
                <w:del w:id="3174" w:author="nadira firinda" w:date="2022-10-29T23:12:00Z"/>
                <w:rFonts w:ascii="Times New Roman" w:eastAsia="Times New Roman" w:hAnsi="Times New Roman" w:cs="Times New Roman"/>
                <w:color w:val="000000"/>
                <w:lang w:eastAsia="en-ID"/>
              </w:rPr>
              <w:pPrChange w:id="3175" w:author="nadira firinda" w:date="2022-10-29T23:37:00Z">
                <w:pPr>
                  <w:spacing w:after="0" w:line="240" w:lineRule="auto"/>
                </w:pPr>
              </w:pPrChange>
            </w:pPr>
            <w:del w:id="3176" w:author="nadira firinda" w:date="2022-10-29T23:12:00Z">
              <w:r w:rsidRPr="00006ABF" w:rsidDel="009711D7">
                <w:rPr>
                  <w:rFonts w:ascii="Times New Roman" w:eastAsia="Times New Roman" w:hAnsi="Times New Roman" w:cs="Times New Roman"/>
                  <w:color w:val="000000"/>
                  <w:lang w:eastAsia="en-ID"/>
                </w:rPr>
                <w:delText>Transportasi dan pergudangan</w:delText>
              </w:r>
            </w:del>
          </w:p>
        </w:tc>
      </w:tr>
      <w:tr w:rsidR="00C92993" w:rsidRPr="00006ABF" w:rsidDel="009711D7" w14:paraId="14B9B654" w14:textId="3A433394" w:rsidTr="00046663">
        <w:trPr>
          <w:trHeight w:val="528"/>
          <w:del w:id="3177" w:author="nadira firinda" w:date="2022-10-29T23:12:00Z"/>
          <w:trPrChange w:id="3178" w:author="Prasasti Karunia Farista Ananto" w:date="2021-10-12T14:27:00Z">
            <w:trPr>
              <w:trHeight w:val="528"/>
            </w:trPr>
          </w:trPrChange>
        </w:trPr>
        <w:tc>
          <w:tcPr>
            <w:tcW w:w="567" w:type="dxa"/>
            <w:vMerge/>
            <w:tcBorders>
              <w:top w:val="nil"/>
              <w:left w:val="single" w:sz="8" w:space="0" w:color="auto"/>
              <w:bottom w:val="single" w:sz="8" w:space="0" w:color="000000"/>
              <w:right w:val="single" w:sz="4" w:space="0" w:color="auto"/>
            </w:tcBorders>
            <w:vAlign w:val="center"/>
            <w:hideMark/>
            <w:tcPrChange w:id="3179" w:author="Prasasti Karunia Farista Ananto" w:date="2021-10-12T14:27:00Z">
              <w:tcPr>
                <w:tcW w:w="485" w:type="dxa"/>
                <w:vMerge/>
                <w:tcBorders>
                  <w:top w:val="nil"/>
                  <w:left w:val="single" w:sz="8" w:space="0" w:color="auto"/>
                  <w:bottom w:val="single" w:sz="8" w:space="0" w:color="000000"/>
                  <w:right w:val="single" w:sz="4" w:space="0" w:color="auto"/>
                </w:tcBorders>
                <w:vAlign w:val="center"/>
                <w:hideMark/>
              </w:tcPr>
            </w:tcPrChange>
          </w:tcPr>
          <w:p w14:paraId="751ECEE2" w14:textId="0EBEE102" w:rsidR="00C92993" w:rsidRPr="00006ABF" w:rsidDel="009711D7" w:rsidRDefault="00C92993" w:rsidP="00CC4C47">
            <w:pPr>
              <w:spacing w:after="0" w:line="360" w:lineRule="auto"/>
              <w:rPr>
                <w:del w:id="3180" w:author="nadira firinda" w:date="2022-10-29T23:12:00Z"/>
                <w:rFonts w:ascii="Times New Roman" w:eastAsia="Times New Roman" w:hAnsi="Times New Roman" w:cs="Times New Roman"/>
                <w:b/>
                <w:bCs/>
                <w:color w:val="000000"/>
                <w:lang w:eastAsia="en-ID"/>
              </w:rPr>
              <w:pPrChange w:id="3181" w:author="nadira firinda" w:date="2022-10-29T23:37:00Z">
                <w:pPr>
                  <w:spacing w:after="0" w:line="240" w:lineRule="auto"/>
                </w:pPr>
              </w:pPrChange>
            </w:pPr>
          </w:p>
        </w:tc>
        <w:tc>
          <w:tcPr>
            <w:tcW w:w="2835" w:type="dxa"/>
            <w:vMerge/>
            <w:tcBorders>
              <w:top w:val="nil"/>
              <w:left w:val="single" w:sz="4" w:space="0" w:color="auto"/>
              <w:bottom w:val="single" w:sz="8" w:space="0" w:color="000000"/>
              <w:right w:val="single" w:sz="4" w:space="0" w:color="auto"/>
            </w:tcBorders>
            <w:vAlign w:val="center"/>
            <w:hideMark/>
            <w:tcPrChange w:id="3182" w:author="Prasasti Karunia Farista Ananto" w:date="2021-10-12T14:27:00Z">
              <w:tcPr>
                <w:tcW w:w="2835" w:type="dxa"/>
                <w:vMerge/>
                <w:tcBorders>
                  <w:top w:val="nil"/>
                  <w:left w:val="single" w:sz="4" w:space="0" w:color="auto"/>
                  <w:bottom w:val="single" w:sz="8" w:space="0" w:color="000000"/>
                  <w:right w:val="single" w:sz="4" w:space="0" w:color="auto"/>
                </w:tcBorders>
                <w:vAlign w:val="center"/>
                <w:hideMark/>
              </w:tcPr>
            </w:tcPrChange>
          </w:tcPr>
          <w:p w14:paraId="39F3B4D4" w14:textId="4BCAC811" w:rsidR="00C92993" w:rsidRPr="00006ABF" w:rsidDel="009711D7" w:rsidRDefault="00C92993" w:rsidP="00CC4C47">
            <w:pPr>
              <w:spacing w:after="0" w:line="360" w:lineRule="auto"/>
              <w:rPr>
                <w:del w:id="3183" w:author="nadira firinda" w:date="2022-10-29T23:12:00Z"/>
                <w:rFonts w:ascii="Times New Roman" w:eastAsia="Times New Roman" w:hAnsi="Times New Roman" w:cs="Times New Roman"/>
                <w:b/>
                <w:bCs/>
                <w:lang w:eastAsia="en-ID"/>
              </w:rPr>
              <w:pPrChange w:id="3184" w:author="nadira firinda" w:date="2022-10-29T23:37:00Z">
                <w:pPr>
                  <w:spacing w:after="0" w:line="240" w:lineRule="auto"/>
                </w:pPr>
              </w:pPrChange>
            </w:pPr>
          </w:p>
        </w:tc>
        <w:tc>
          <w:tcPr>
            <w:tcW w:w="2410" w:type="dxa"/>
            <w:tcBorders>
              <w:top w:val="nil"/>
              <w:left w:val="nil"/>
              <w:bottom w:val="single" w:sz="4" w:space="0" w:color="auto"/>
              <w:right w:val="single" w:sz="4" w:space="0" w:color="auto"/>
            </w:tcBorders>
            <w:shd w:val="clear" w:color="auto" w:fill="auto"/>
            <w:vAlign w:val="bottom"/>
            <w:hideMark/>
            <w:tcPrChange w:id="3185" w:author="Prasasti Karunia Farista Ananto" w:date="2021-10-12T14:27:00Z">
              <w:tcPr>
                <w:tcW w:w="2200" w:type="dxa"/>
                <w:tcBorders>
                  <w:top w:val="nil"/>
                  <w:left w:val="nil"/>
                  <w:bottom w:val="single" w:sz="4" w:space="0" w:color="auto"/>
                  <w:right w:val="single" w:sz="4" w:space="0" w:color="auto"/>
                </w:tcBorders>
                <w:shd w:val="clear" w:color="auto" w:fill="auto"/>
                <w:vAlign w:val="bottom"/>
                <w:hideMark/>
              </w:tcPr>
            </w:tcPrChange>
          </w:tcPr>
          <w:p w14:paraId="556D0540" w14:textId="296078DA" w:rsidR="00C92993" w:rsidRPr="00006ABF" w:rsidDel="009711D7" w:rsidRDefault="00C92993" w:rsidP="00CC4C47">
            <w:pPr>
              <w:spacing w:after="0" w:line="360" w:lineRule="auto"/>
              <w:rPr>
                <w:del w:id="3186" w:author="nadira firinda" w:date="2022-10-29T23:12:00Z"/>
                <w:rFonts w:ascii="Times New Roman" w:eastAsia="Times New Roman" w:hAnsi="Times New Roman" w:cs="Times New Roman"/>
                <w:color w:val="000000"/>
                <w:lang w:eastAsia="en-ID"/>
              </w:rPr>
              <w:pPrChange w:id="3187" w:author="nadira firinda" w:date="2022-10-29T23:37:00Z">
                <w:pPr>
                  <w:spacing w:after="0" w:line="240" w:lineRule="auto"/>
                </w:pPr>
              </w:pPrChange>
            </w:pPr>
            <w:del w:id="3188" w:author="nadira firinda" w:date="2022-10-29T23:12:00Z">
              <w:r w:rsidRPr="00006ABF" w:rsidDel="009711D7">
                <w:rPr>
                  <w:rFonts w:ascii="Times New Roman" w:eastAsia="Times New Roman" w:hAnsi="Times New Roman" w:cs="Times New Roman"/>
                  <w:color w:val="000000"/>
                  <w:lang w:eastAsia="en-ID"/>
                </w:rPr>
                <w:delText> </w:delText>
              </w:r>
            </w:del>
          </w:p>
        </w:tc>
        <w:tc>
          <w:tcPr>
            <w:tcW w:w="3258" w:type="dxa"/>
            <w:tcBorders>
              <w:top w:val="nil"/>
              <w:left w:val="nil"/>
              <w:bottom w:val="single" w:sz="4" w:space="0" w:color="auto"/>
              <w:right w:val="single" w:sz="8" w:space="0" w:color="auto"/>
            </w:tcBorders>
            <w:shd w:val="clear" w:color="auto" w:fill="auto"/>
            <w:vAlign w:val="bottom"/>
            <w:hideMark/>
            <w:tcPrChange w:id="3189" w:author="Prasasti Karunia Farista Ananto" w:date="2021-10-12T14:27:00Z">
              <w:tcPr>
                <w:tcW w:w="2740" w:type="dxa"/>
                <w:tcBorders>
                  <w:top w:val="nil"/>
                  <w:left w:val="nil"/>
                  <w:bottom w:val="single" w:sz="4" w:space="0" w:color="auto"/>
                  <w:right w:val="single" w:sz="8" w:space="0" w:color="auto"/>
                </w:tcBorders>
                <w:shd w:val="clear" w:color="auto" w:fill="auto"/>
                <w:vAlign w:val="bottom"/>
                <w:hideMark/>
              </w:tcPr>
            </w:tcPrChange>
          </w:tcPr>
          <w:p w14:paraId="526F5917" w14:textId="7492AEA7" w:rsidR="00C92993" w:rsidRPr="00006ABF" w:rsidDel="009711D7" w:rsidRDefault="00C92993" w:rsidP="00CC4C47">
            <w:pPr>
              <w:spacing w:after="0" w:line="360" w:lineRule="auto"/>
              <w:rPr>
                <w:del w:id="3190" w:author="nadira firinda" w:date="2022-10-29T23:12:00Z"/>
                <w:rFonts w:ascii="Times New Roman" w:eastAsia="Times New Roman" w:hAnsi="Times New Roman" w:cs="Times New Roman"/>
                <w:color w:val="000000"/>
                <w:lang w:eastAsia="en-ID"/>
              </w:rPr>
              <w:pPrChange w:id="3191" w:author="nadira firinda" w:date="2022-10-29T23:37:00Z">
                <w:pPr>
                  <w:spacing w:after="0" w:line="240" w:lineRule="auto"/>
                </w:pPr>
              </w:pPrChange>
            </w:pPr>
            <w:del w:id="3192" w:author="nadira firinda" w:date="2022-10-29T23:12:00Z">
              <w:r w:rsidRPr="00006ABF" w:rsidDel="009711D7">
                <w:rPr>
                  <w:rFonts w:ascii="Times New Roman" w:eastAsia="Times New Roman" w:hAnsi="Times New Roman" w:cs="Times New Roman"/>
                  <w:color w:val="000000"/>
                  <w:lang w:eastAsia="en-ID"/>
                </w:rPr>
                <w:delText>Pertanian, kehutanan, dan perikanan</w:delText>
              </w:r>
            </w:del>
          </w:p>
        </w:tc>
      </w:tr>
      <w:tr w:rsidR="00C92993" w:rsidRPr="00006ABF" w:rsidDel="009711D7" w14:paraId="62389BE9" w14:textId="273CDA43" w:rsidTr="00046663">
        <w:trPr>
          <w:trHeight w:val="528"/>
          <w:del w:id="3193" w:author="nadira firinda" w:date="2022-10-29T23:12:00Z"/>
          <w:trPrChange w:id="3194" w:author="Prasasti Karunia Farista Ananto" w:date="2021-10-12T14:27:00Z">
            <w:trPr>
              <w:trHeight w:val="528"/>
            </w:trPr>
          </w:trPrChange>
        </w:trPr>
        <w:tc>
          <w:tcPr>
            <w:tcW w:w="567" w:type="dxa"/>
            <w:vMerge/>
            <w:tcBorders>
              <w:top w:val="nil"/>
              <w:left w:val="single" w:sz="8" w:space="0" w:color="auto"/>
              <w:bottom w:val="single" w:sz="8" w:space="0" w:color="000000"/>
              <w:right w:val="single" w:sz="4" w:space="0" w:color="auto"/>
            </w:tcBorders>
            <w:vAlign w:val="center"/>
            <w:hideMark/>
            <w:tcPrChange w:id="3195" w:author="Prasasti Karunia Farista Ananto" w:date="2021-10-12T14:27:00Z">
              <w:tcPr>
                <w:tcW w:w="485" w:type="dxa"/>
                <w:vMerge/>
                <w:tcBorders>
                  <w:top w:val="nil"/>
                  <w:left w:val="single" w:sz="8" w:space="0" w:color="auto"/>
                  <w:bottom w:val="single" w:sz="8" w:space="0" w:color="000000"/>
                  <w:right w:val="single" w:sz="4" w:space="0" w:color="auto"/>
                </w:tcBorders>
                <w:vAlign w:val="center"/>
                <w:hideMark/>
              </w:tcPr>
            </w:tcPrChange>
          </w:tcPr>
          <w:p w14:paraId="3394685E" w14:textId="3F1E98CC" w:rsidR="00C92993" w:rsidRPr="00006ABF" w:rsidDel="009711D7" w:rsidRDefault="00C92993" w:rsidP="00CC4C47">
            <w:pPr>
              <w:spacing w:after="0" w:line="360" w:lineRule="auto"/>
              <w:rPr>
                <w:del w:id="3196" w:author="nadira firinda" w:date="2022-10-29T23:12:00Z"/>
                <w:rFonts w:ascii="Times New Roman" w:eastAsia="Times New Roman" w:hAnsi="Times New Roman" w:cs="Times New Roman"/>
                <w:b/>
                <w:bCs/>
                <w:color w:val="000000"/>
                <w:lang w:eastAsia="en-ID"/>
              </w:rPr>
              <w:pPrChange w:id="3197" w:author="nadira firinda" w:date="2022-10-29T23:37:00Z">
                <w:pPr>
                  <w:spacing w:after="0" w:line="240" w:lineRule="auto"/>
                </w:pPr>
              </w:pPrChange>
            </w:pPr>
          </w:p>
        </w:tc>
        <w:tc>
          <w:tcPr>
            <w:tcW w:w="2835" w:type="dxa"/>
            <w:vMerge/>
            <w:tcBorders>
              <w:top w:val="nil"/>
              <w:left w:val="single" w:sz="4" w:space="0" w:color="auto"/>
              <w:bottom w:val="single" w:sz="8" w:space="0" w:color="000000"/>
              <w:right w:val="single" w:sz="4" w:space="0" w:color="auto"/>
            </w:tcBorders>
            <w:vAlign w:val="center"/>
            <w:hideMark/>
            <w:tcPrChange w:id="3198" w:author="Prasasti Karunia Farista Ananto" w:date="2021-10-12T14:27:00Z">
              <w:tcPr>
                <w:tcW w:w="2835" w:type="dxa"/>
                <w:vMerge/>
                <w:tcBorders>
                  <w:top w:val="nil"/>
                  <w:left w:val="single" w:sz="4" w:space="0" w:color="auto"/>
                  <w:bottom w:val="single" w:sz="8" w:space="0" w:color="000000"/>
                  <w:right w:val="single" w:sz="4" w:space="0" w:color="auto"/>
                </w:tcBorders>
                <w:vAlign w:val="center"/>
                <w:hideMark/>
              </w:tcPr>
            </w:tcPrChange>
          </w:tcPr>
          <w:p w14:paraId="5F74AC4C" w14:textId="13D89065" w:rsidR="00C92993" w:rsidRPr="00006ABF" w:rsidDel="009711D7" w:rsidRDefault="00C92993" w:rsidP="00CC4C47">
            <w:pPr>
              <w:spacing w:after="0" w:line="360" w:lineRule="auto"/>
              <w:rPr>
                <w:del w:id="3199" w:author="nadira firinda" w:date="2022-10-29T23:12:00Z"/>
                <w:rFonts w:ascii="Times New Roman" w:eastAsia="Times New Roman" w:hAnsi="Times New Roman" w:cs="Times New Roman"/>
                <w:b/>
                <w:bCs/>
                <w:lang w:eastAsia="en-ID"/>
              </w:rPr>
              <w:pPrChange w:id="3200" w:author="nadira firinda" w:date="2022-10-29T23:37:00Z">
                <w:pPr>
                  <w:spacing w:after="0" w:line="240" w:lineRule="auto"/>
                </w:pPr>
              </w:pPrChange>
            </w:pPr>
          </w:p>
        </w:tc>
        <w:tc>
          <w:tcPr>
            <w:tcW w:w="2410" w:type="dxa"/>
            <w:tcBorders>
              <w:top w:val="nil"/>
              <w:left w:val="nil"/>
              <w:bottom w:val="single" w:sz="4" w:space="0" w:color="auto"/>
              <w:right w:val="single" w:sz="4" w:space="0" w:color="auto"/>
            </w:tcBorders>
            <w:shd w:val="clear" w:color="auto" w:fill="auto"/>
            <w:vAlign w:val="bottom"/>
            <w:hideMark/>
            <w:tcPrChange w:id="3201" w:author="Prasasti Karunia Farista Ananto" w:date="2021-10-12T14:27:00Z">
              <w:tcPr>
                <w:tcW w:w="2200" w:type="dxa"/>
                <w:tcBorders>
                  <w:top w:val="nil"/>
                  <w:left w:val="nil"/>
                  <w:bottom w:val="single" w:sz="4" w:space="0" w:color="auto"/>
                  <w:right w:val="single" w:sz="4" w:space="0" w:color="auto"/>
                </w:tcBorders>
                <w:shd w:val="clear" w:color="auto" w:fill="auto"/>
                <w:vAlign w:val="bottom"/>
                <w:hideMark/>
              </w:tcPr>
            </w:tcPrChange>
          </w:tcPr>
          <w:p w14:paraId="1A02CAC2" w14:textId="7F7AB833" w:rsidR="00C92993" w:rsidRPr="00006ABF" w:rsidDel="009711D7" w:rsidRDefault="00C92993" w:rsidP="00CC4C47">
            <w:pPr>
              <w:spacing w:after="0" w:line="360" w:lineRule="auto"/>
              <w:rPr>
                <w:del w:id="3202" w:author="nadira firinda" w:date="2022-10-29T23:12:00Z"/>
                <w:rFonts w:ascii="Times New Roman" w:eastAsia="Times New Roman" w:hAnsi="Times New Roman" w:cs="Times New Roman"/>
                <w:color w:val="000000"/>
                <w:lang w:eastAsia="en-ID"/>
              </w:rPr>
              <w:pPrChange w:id="3203" w:author="nadira firinda" w:date="2022-10-29T23:37:00Z">
                <w:pPr>
                  <w:spacing w:after="0" w:line="240" w:lineRule="auto"/>
                </w:pPr>
              </w:pPrChange>
            </w:pPr>
            <w:del w:id="3204" w:author="nadira firinda" w:date="2022-10-29T23:12:00Z">
              <w:r w:rsidRPr="00006ABF" w:rsidDel="009711D7">
                <w:rPr>
                  <w:rFonts w:ascii="Times New Roman" w:eastAsia="Times New Roman" w:hAnsi="Times New Roman" w:cs="Times New Roman"/>
                  <w:color w:val="000000"/>
                  <w:lang w:eastAsia="en-ID"/>
                </w:rPr>
                <w:delText> </w:delText>
              </w:r>
            </w:del>
          </w:p>
        </w:tc>
        <w:tc>
          <w:tcPr>
            <w:tcW w:w="3258" w:type="dxa"/>
            <w:tcBorders>
              <w:top w:val="nil"/>
              <w:left w:val="nil"/>
              <w:bottom w:val="single" w:sz="4" w:space="0" w:color="auto"/>
              <w:right w:val="single" w:sz="8" w:space="0" w:color="auto"/>
            </w:tcBorders>
            <w:shd w:val="clear" w:color="auto" w:fill="auto"/>
            <w:vAlign w:val="bottom"/>
            <w:hideMark/>
            <w:tcPrChange w:id="3205" w:author="Prasasti Karunia Farista Ananto" w:date="2021-10-12T14:27:00Z">
              <w:tcPr>
                <w:tcW w:w="2740" w:type="dxa"/>
                <w:tcBorders>
                  <w:top w:val="nil"/>
                  <w:left w:val="nil"/>
                  <w:bottom w:val="single" w:sz="4" w:space="0" w:color="auto"/>
                  <w:right w:val="single" w:sz="8" w:space="0" w:color="auto"/>
                </w:tcBorders>
                <w:shd w:val="clear" w:color="auto" w:fill="auto"/>
                <w:vAlign w:val="bottom"/>
                <w:hideMark/>
              </w:tcPr>
            </w:tcPrChange>
          </w:tcPr>
          <w:p w14:paraId="78294492" w14:textId="7C0D59D9" w:rsidR="00C92993" w:rsidRPr="00006ABF" w:rsidDel="009711D7" w:rsidRDefault="00C92993" w:rsidP="00CC4C47">
            <w:pPr>
              <w:spacing w:after="0" w:line="360" w:lineRule="auto"/>
              <w:rPr>
                <w:del w:id="3206" w:author="nadira firinda" w:date="2022-10-29T23:12:00Z"/>
                <w:rFonts w:ascii="Times New Roman" w:eastAsia="Times New Roman" w:hAnsi="Times New Roman" w:cs="Times New Roman"/>
                <w:color w:val="000000"/>
                <w:lang w:eastAsia="en-ID"/>
              </w:rPr>
              <w:pPrChange w:id="3207" w:author="nadira firinda" w:date="2022-10-29T23:37:00Z">
                <w:pPr>
                  <w:spacing w:after="0" w:line="240" w:lineRule="auto"/>
                </w:pPr>
              </w:pPrChange>
            </w:pPr>
            <w:del w:id="3208" w:author="nadira firinda" w:date="2022-10-29T23:12:00Z">
              <w:r w:rsidRPr="00006ABF" w:rsidDel="009711D7">
                <w:rPr>
                  <w:rFonts w:ascii="Times New Roman" w:eastAsia="Times New Roman" w:hAnsi="Times New Roman" w:cs="Times New Roman"/>
                  <w:color w:val="000000"/>
                  <w:lang w:eastAsia="en-ID"/>
                </w:rPr>
                <w:delText>Penyediaan akomodasi dan makan minum</w:delText>
              </w:r>
            </w:del>
          </w:p>
        </w:tc>
      </w:tr>
      <w:tr w:rsidR="00C92993" w:rsidRPr="00006ABF" w:rsidDel="009711D7" w14:paraId="3308EA14" w14:textId="260F5E39" w:rsidTr="00046663">
        <w:trPr>
          <w:trHeight w:val="264"/>
          <w:del w:id="3209" w:author="nadira firinda" w:date="2022-10-29T23:12:00Z"/>
          <w:trPrChange w:id="3210" w:author="Prasasti Karunia Farista Ananto" w:date="2021-10-12T14:27:00Z">
            <w:trPr>
              <w:trHeight w:val="264"/>
            </w:trPr>
          </w:trPrChange>
        </w:trPr>
        <w:tc>
          <w:tcPr>
            <w:tcW w:w="567" w:type="dxa"/>
            <w:vMerge/>
            <w:tcBorders>
              <w:top w:val="nil"/>
              <w:left w:val="single" w:sz="8" w:space="0" w:color="auto"/>
              <w:bottom w:val="single" w:sz="8" w:space="0" w:color="000000"/>
              <w:right w:val="single" w:sz="4" w:space="0" w:color="auto"/>
            </w:tcBorders>
            <w:vAlign w:val="center"/>
            <w:hideMark/>
            <w:tcPrChange w:id="3211" w:author="Prasasti Karunia Farista Ananto" w:date="2021-10-12T14:27:00Z">
              <w:tcPr>
                <w:tcW w:w="485" w:type="dxa"/>
                <w:vMerge/>
                <w:tcBorders>
                  <w:top w:val="nil"/>
                  <w:left w:val="single" w:sz="8" w:space="0" w:color="auto"/>
                  <w:bottom w:val="single" w:sz="8" w:space="0" w:color="000000"/>
                  <w:right w:val="single" w:sz="4" w:space="0" w:color="auto"/>
                </w:tcBorders>
                <w:vAlign w:val="center"/>
                <w:hideMark/>
              </w:tcPr>
            </w:tcPrChange>
          </w:tcPr>
          <w:p w14:paraId="30C211B0" w14:textId="648DFCB4" w:rsidR="00C92993" w:rsidRPr="00006ABF" w:rsidDel="009711D7" w:rsidRDefault="00C92993" w:rsidP="00CC4C47">
            <w:pPr>
              <w:spacing w:after="0" w:line="360" w:lineRule="auto"/>
              <w:rPr>
                <w:del w:id="3212" w:author="nadira firinda" w:date="2022-10-29T23:12:00Z"/>
                <w:rFonts w:ascii="Times New Roman" w:eastAsia="Times New Roman" w:hAnsi="Times New Roman" w:cs="Times New Roman"/>
                <w:b/>
                <w:bCs/>
                <w:color w:val="000000"/>
                <w:lang w:eastAsia="en-ID"/>
              </w:rPr>
              <w:pPrChange w:id="3213" w:author="nadira firinda" w:date="2022-10-29T23:37:00Z">
                <w:pPr>
                  <w:spacing w:after="0" w:line="240" w:lineRule="auto"/>
                </w:pPr>
              </w:pPrChange>
            </w:pPr>
          </w:p>
        </w:tc>
        <w:tc>
          <w:tcPr>
            <w:tcW w:w="2835" w:type="dxa"/>
            <w:vMerge/>
            <w:tcBorders>
              <w:top w:val="nil"/>
              <w:left w:val="single" w:sz="4" w:space="0" w:color="auto"/>
              <w:bottom w:val="single" w:sz="8" w:space="0" w:color="000000"/>
              <w:right w:val="single" w:sz="4" w:space="0" w:color="auto"/>
            </w:tcBorders>
            <w:vAlign w:val="center"/>
            <w:hideMark/>
            <w:tcPrChange w:id="3214" w:author="Prasasti Karunia Farista Ananto" w:date="2021-10-12T14:27:00Z">
              <w:tcPr>
                <w:tcW w:w="2835" w:type="dxa"/>
                <w:vMerge/>
                <w:tcBorders>
                  <w:top w:val="nil"/>
                  <w:left w:val="single" w:sz="4" w:space="0" w:color="auto"/>
                  <w:bottom w:val="single" w:sz="8" w:space="0" w:color="000000"/>
                  <w:right w:val="single" w:sz="4" w:space="0" w:color="auto"/>
                </w:tcBorders>
                <w:vAlign w:val="center"/>
                <w:hideMark/>
              </w:tcPr>
            </w:tcPrChange>
          </w:tcPr>
          <w:p w14:paraId="202D50D3" w14:textId="3624605B" w:rsidR="00C92993" w:rsidRPr="00006ABF" w:rsidDel="009711D7" w:rsidRDefault="00C92993" w:rsidP="00CC4C47">
            <w:pPr>
              <w:spacing w:after="0" w:line="360" w:lineRule="auto"/>
              <w:rPr>
                <w:del w:id="3215" w:author="nadira firinda" w:date="2022-10-29T23:12:00Z"/>
                <w:rFonts w:ascii="Times New Roman" w:eastAsia="Times New Roman" w:hAnsi="Times New Roman" w:cs="Times New Roman"/>
                <w:b/>
                <w:bCs/>
                <w:lang w:eastAsia="en-ID"/>
              </w:rPr>
              <w:pPrChange w:id="3216" w:author="nadira firinda" w:date="2022-10-29T23:37:00Z">
                <w:pPr>
                  <w:spacing w:after="0" w:line="240" w:lineRule="auto"/>
                </w:pPr>
              </w:pPrChange>
            </w:pPr>
          </w:p>
        </w:tc>
        <w:tc>
          <w:tcPr>
            <w:tcW w:w="2410" w:type="dxa"/>
            <w:tcBorders>
              <w:top w:val="nil"/>
              <w:left w:val="nil"/>
              <w:bottom w:val="single" w:sz="4" w:space="0" w:color="auto"/>
              <w:right w:val="single" w:sz="4" w:space="0" w:color="auto"/>
            </w:tcBorders>
            <w:shd w:val="clear" w:color="auto" w:fill="auto"/>
            <w:vAlign w:val="bottom"/>
            <w:hideMark/>
            <w:tcPrChange w:id="3217" w:author="Prasasti Karunia Farista Ananto" w:date="2021-10-12T14:27:00Z">
              <w:tcPr>
                <w:tcW w:w="2200" w:type="dxa"/>
                <w:tcBorders>
                  <w:top w:val="nil"/>
                  <w:left w:val="nil"/>
                  <w:bottom w:val="single" w:sz="4" w:space="0" w:color="auto"/>
                  <w:right w:val="single" w:sz="4" w:space="0" w:color="auto"/>
                </w:tcBorders>
                <w:shd w:val="clear" w:color="auto" w:fill="auto"/>
                <w:vAlign w:val="bottom"/>
                <w:hideMark/>
              </w:tcPr>
            </w:tcPrChange>
          </w:tcPr>
          <w:p w14:paraId="058277DC" w14:textId="5CD7158E" w:rsidR="00C92993" w:rsidRPr="00006ABF" w:rsidDel="009711D7" w:rsidRDefault="00C92993" w:rsidP="00CC4C47">
            <w:pPr>
              <w:spacing w:after="0" w:line="360" w:lineRule="auto"/>
              <w:rPr>
                <w:del w:id="3218" w:author="nadira firinda" w:date="2022-10-29T23:12:00Z"/>
                <w:rFonts w:ascii="Times New Roman" w:eastAsia="Times New Roman" w:hAnsi="Times New Roman" w:cs="Times New Roman"/>
                <w:color w:val="000000"/>
                <w:lang w:eastAsia="en-ID"/>
              </w:rPr>
              <w:pPrChange w:id="3219" w:author="nadira firinda" w:date="2022-10-29T23:37:00Z">
                <w:pPr>
                  <w:spacing w:after="0" w:line="240" w:lineRule="auto"/>
                </w:pPr>
              </w:pPrChange>
            </w:pPr>
            <w:del w:id="3220" w:author="nadira firinda" w:date="2022-10-29T23:12:00Z">
              <w:r w:rsidRPr="00006ABF" w:rsidDel="009711D7">
                <w:rPr>
                  <w:rFonts w:ascii="Times New Roman" w:eastAsia="Times New Roman" w:hAnsi="Times New Roman" w:cs="Times New Roman"/>
                  <w:color w:val="000000"/>
                  <w:lang w:eastAsia="en-ID"/>
                </w:rPr>
                <w:delText> </w:delText>
              </w:r>
            </w:del>
          </w:p>
        </w:tc>
        <w:tc>
          <w:tcPr>
            <w:tcW w:w="3258" w:type="dxa"/>
            <w:tcBorders>
              <w:top w:val="nil"/>
              <w:left w:val="nil"/>
              <w:bottom w:val="single" w:sz="4" w:space="0" w:color="auto"/>
              <w:right w:val="single" w:sz="8" w:space="0" w:color="auto"/>
            </w:tcBorders>
            <w:shd w:val="clear" w:color="auto" w:fill="auto"/>
            <w:vAlign w:val="bottom"/>
            <w:hideMark/>
            <w:tcPrChange w:id="3221" w:author="Prasasti Karunia Farista Ananto" w:date="2021-10-12T14:27:00Z">
              <w:tcPr>
                <w:tcW w:w="2740" w:type="dxa"/>
                <w:tcBorders>
                  <w:top w:val="nil"/>
                  <w:left w:val="nil"/>
                  <w:bottom w:val="single" w:sz="4" w:space="0" w:color="auto"/>
                  <w:right w:val="single" w:sz="8" w:space="0" w:color="auto"/>
                </w:tcBorders>
                <w:shd w:val="clear" w:color="auto" w:fill="auto"/>
                <w:vAlign w:val="bottom"/>
                <w:hideMark/>
              </w:tcPr>
            </w:tcPrChange>
          </w:tcPr>
          <w:p w14:paraId="793CF827" w14:textId="66A36966" w:rsidR="00C92993" w:rsidRPr="00006ABF" w:rsidDel="009711D7" w:rsidRDefault="00C92993" w:rsidP="00CC4C47">
            <w:pPr>
              <w:spacing w:after="0" w:line="360" w:lineRule="auto"/>
              <w:rPr>
                <w:del w:id="3222" w:author="nadira firinda" w:date="2022-10-29T23:12:00Z"/>
                <w:rFonts w:ascii="Times New Roman" w:eastAsia="Times New Roman" w:hAnsi="Times New Roman" w:cs="Times New Roman"/>
                <w:color w:val="000000"/>
                <w:lang w:eastAsia="en-ID"/>
              </w:rPr>
              <w:pPrChange w:id="3223" w:author="nadira firinda" w:date="2022-10-29T23:37:00Z">
                <w:pPr>
                  <w:spacing w:after="0" w:line="240" w:lineRule="auto"/>
                </w:pPr>
              </w:pPrChange>
            </w:pPr>
            <w:del w:id="3224" w:author="nadira firinda" w:date="2022-10-29T23:12:00Z">
              <w:r w:rsidRPr="00006ABF" w:rsidDel="009711D7">
                <w:rPr>
                  <w:rFonts w:ascii="Times New Roman" w:eastAsia="Times New Roman" w:hAnsi="Times New Roman" w:cs="Times New Roman"/>
                  <w:color w:val="000000"/>
                  <w:lang w:eastAsia="en-ID"/>
                </w:rPr>
                <w:delText>Konsumsi swasta</w:delText>
              </w:r>
            </w:del>
          </w:p>
        </w:tc>
      </w:tr>
      <w:tr w:rsidR="00C92993" w:rsidRPr="00006ABF" w:rsidDel="009711D7" w14:paraId="4E59F7F6" w14:textId="36BE696C" w:rsidTr="00046663">
        <w:trPr>
          <w:trHeight w:val="264"/>
          <w:del w:id="3225" w:author="nadira firinda" w:date="2022-10-29T23:12:00Z"/>
          <w:trPrChange w:id="3226" w:author="Prasasti Karunia Farista Ananto" w:date="2021-10-12T14:27:00Z">
            <w:trPr>
              <w:trHeight w:val="264"/>
            </w:trPr>
          </w:trPrChange>
        </w:trPr>
        <w:tc>
          <w:tcPr>
            <w:tcW w:w="567" w:type="dxa"/>
            <w:vMerge/>
            <w:tcBorders>
              <w:top w:val="nil"/>
              <w:left w:val="single" w:sz="8" w:space="0" w:color="auto"/>
              <w:bottom w:val="single" w:sz="8" w:space="0" w:color="000000"/>
              <w:right w:val="single" w:sz="4" w:space="0" w:color="auto"/>
            </w:tcBorders>
            <w:vAlign w:val="center"/>
            <w:hideMark/>
            <w:tcPrChange w:id="3227" w:author="Prasasti Karunia Farista Ananto" w:date="2021-10-12T14:27:00Z">
              <w:tcPr>
                <w:tcW w:w="485" w:type="dxa"/>
                <w:vMerge/>
                <w:tcBorders>
                  <w:top w:val="nil"/>
                  <w:left w:val="single" w:sz="8" w:space="0" w:color="auto"/>
                  <w:bottom w:val="single" w:sz="8" w:space="0" w:color="000000"/>
                  <w:right w:val="single" w:sz="4" w:space="0" w:color="auto"/>
                </w:tcBorders>
                <w:vAlign w:val="center"/>
                <w:hideMark/>
              </w:tcPr>
            </w:tcPrChange>
          </w:tcPr>
          <w:p w14:paraId="7808C91E" w14:textId="369E8753" w:rsidR="00C92993" w:rsidRPr="00006ABF" w:rsidDel="009711D7" w:rsidRDefault="00C92993" w:rsidP="00CC4C47">
            <w:pPr>
              <w:spacing w:after="0" w:line="360" w:lineRule="auto"/>
              <w:rPr>
                <w:del w:id="3228" w:author="nadira firinda" w:date="2022-10-29T23:12:00Z"/>
                <w:rFonts w:ascii="Times New Roman" w:eastAsia="Times New Roman" w:hAnsi="Times New Roman" w:cs="Times New Roman"/>
                <w:b/>
                <w:bCs/>
                <w:color w:val="000000"/>
                <w:lang w:eastAsia="en-ID"/>
              </w:rPr>
              <w:pPrChange w:id="3229" w:author="nadira firinda" w:date="2022-10-29T23:37:00Z">
                <w:pPr>
                  <w:spacing w:after="0" w:line="240" w:lineRule="auto"/>
                </w:pPr>
              </w:pPrChange>
            </w:pPr>
          </w:p>
        </w:tc>
        <w:tc>
          <w:tcPr>
            <w:tcW w:w="2835" w:type="dxa"/>
            <w:vMerge/>
            <w:tcBorders>
              <w:top w:val="nil"/>
              <w:left w:val="single" w:sz="4" w:space="0" w:color="auto"/>
              <w:bottom w:val="single" w:sz="8" w:space="0" w:color="000000"/>
              <w:right w:val="single" w:sz="4" w:space="0" w:color="auto"/>
            </w:tcBorders>
            <w:vAlign w:val="center"/>
            <w:hideMark/>
            <w:tcPrChange w:id="3230" w:author="Prasasti Karunia Farista Ananto" w:date="2021-10-12T14:27:00Z">
              <w:tcPr>
                <w:tcW w:w="2835" w:type="dxa"/>
                <w:vMerge/>
                <w:tcBorders>
                  <w:top w:val="nil"/>
                  <w:left w:val="single" w:sz="4" w:space="0" w:color="auto"/>
                  <w:bottom w:val="single" w:sz="8" w:space="0" w:color="000000"/>
                  <w:right w:val="single" w:sz="4" w:space="0" w:color="auto"/>
                </w:tcBorders>
                <w:vAlign w:val="center"/>
                <w:hideMark/>
              </w:tcPr>
            </w:tcPrChange>
          </w:tcPr>
          <w:p w14:paraId="04188B86" w14:textId="7ABA5417" w:rsidR="00C92993" w:rsidRPr="00006ABF" w:rsidDel="009711D7" w:rsidRDefault="00C92993" w:rsidP="00CC4C47">
            <w:pPr>
              <w:spacing w:after="0" w:line="360" w:lineRule="auto"/>
              <w:rPr>
                <w:del w:id="3231" w:author="nadira firinda" w:date="2022-10-29T23:12:00Z"/>
                <w:rFonts w:ascii="Times New Roman" w:eastAsia="Times New Roman" w:hAnsi="Times New Roman" w:cs="Times New Roman"/>
                <w:b/>
                <w:bCs/>
                <w:lang w:eastAsia="en-ID"/>
              </w:rPr>
              <w:pPrChange w:id="3232" w:author="nadira firinda" w:date="2022-10-29T23:37:00Z">
                <w:pPr>
                  <w:spacing w:after="0" w:line="240" w:lineRule="auto"/>
                </w:pPr>
              </w:pPrChange>
            </w:pPr>
          </w:p>
        </w:tc>
        <w:tc>
          <w:tcPr>
            <w:tcW w:w="2410" w:type="dxa"/>
            <w:tcBorders>
              <w:top w:val="nil"/>
              <w:left w:val="nil"/>
              <w:bottom w:val="single" w:sz="4" w:space="0" w:color="auto"/>
              <w:right w:val="single" w:sz="4" w:space="0" w:color="auto"/>
            </w:tcBorders>
            <w:shd w:val="clear" w:color="auto" w:fill="auto"/>
            <w:vAlign w:val="bottom"/>
            <w:hideMark/>
            <w:tcPrChange w:id="3233" w:author="Prasasti Karunia Farista Ananto" w:date="2021-10-12T14:27:00Z">
              <w:tcPr>
                <w:tcW w:w="2200" w:type="dxa"/>
                <w:tcBorders>
                  <w:top w:val="nil"/>
                  <w:left w:val="nil"/>
                  <w:bottom w:val="single" w:sz="4" w:space="0" w:color="auto"/>
                  <w:right w:val="single" w:sz="4" w:space="0" w:color="auto"/>
                </w:tcBorders>
                <w:shd w:val="clear" w:color="auto" w:fill="auto"/>
                <w:vAlign w:val="bottom"/>
                <w:hideMark/>
              </w:tcPr>
            </w:tcPrChange>
          </w:tcPr>
          <w:p w14:paraId="3CAD3E77" w14:textId="7715D7C3" w:rsidR="00C92993" w:rsidRPr="00006ABF" w:rsidDel="009711D7" w:rsidRDefault="00C92993" w:rsidP="00CC4C47">
            <w:pPr>
              <w:spacing w:after="0" w:line="360" w:lineRule="auto"/>
              <w:rPr>
                <w:del w:id="3234" w:author="nadira firinda" w:date="2022-10-29T23:12:00Z"/>
                <w:rFonts w:ascii="Times New Roman" w:eastAsia="Times New Roman" w:hAnsi="Times New Roman" w:cs="Times New Roman"/>
                <w:color w:val="000000"/>
                <w:lang w:eastAsia="en-ID"/>
              </w:rPr>
              <w:pPrChange w:id="3235" w:author="nadira firinda" w:date="2022-10-29T23:37:00Z">
                <w:pPr>
                  <w:spacing w:after="0" w:line="240" w:lineRule="auto"/>
                </w:pPr>
              </w:pPrChange>
            </w:pPr>
            <w:del w:id="3236" w:author="nadira firinda" w:date="2022-10-29T23:12:00Z">
              <w:r w:rsidRPr="00006ABF" w:rsidDel="009711D7">
                <w:rPr>
                  <w:rFonts w:ascii="Times New Roman" w:eastAsia="Times New Roman" w:hAnsi="Times New Roman" w:cs="Times New Roman"/>
                  <w:color w:val="000000"/>
                  <w:lang w:eastAsia="en-ID"/>
                </w:rPr>
                <w:delText> </w:delText>
              </w:r>
            </w:del>
          </w:p>
        </w:tc>
        <w:tc>
          <w:tcPr>
            <w:tcW w:w="3258" w:type="dxa"/>
            <w:tcBorders>
              <w:top w:val="nil"/>
              <w:left w:val="nil"/>
              <w:bottom w:val="single" w:sz="4" w:space="0" w:color="auto"/>
              <w:right w:val="single" w:sz="8" w:space="0" w:color="auto"/>
            </w:tcBorders>
            <w:shd w:val="clear" w:color="auto" w:fill="auto"/>
            <w:vAlign w:val="bottom"/>
            <w:hideMark/>
            <w:tcPrChange w:id="3237" w:author="Prasasti Karunia Farista Ananto" w:date="2021-10-12T14:27:00Z">
              <w:tcPr>
                <w:tcW w:w="2740" w:type="dxa"/>
                <w:tcBorders>
                  <w:top w:val="nil"/>
                  <w:left w:val="nil"/>
                  <w:bottom w:val="single" w:sz="4" w:space="0" w:color="auto"/>
                  <w:right w:val="single" w:sz="8" w:space="0" w:color="auto"/>
                </w:tcBorders>
                <w:shd w:val="clear" w:color="auto" w:fill="auto"/>
                <w:vAlign w:val="bottom"/>
                <w:hideMark/>
              </w:tcPr>
            </w:tcPrChange>
          </w:tcPr>
          <w:p w14:paraId="5D422A34" w14:textId="46689F91" w:rsidR="00C92993" w:rsidRPr="00006ABF" w:rsidDel="009711D7" w:rsidRDefault="00C92993" w:rsidP="00CC4C47">
            <w:pPr>
              <w:spacing w:after="0" w:line="360" w:lineRule="auto"/>
              <w:rPr>
                <w:del w:id="3238" w:author="nadira firinda" w:date="2022-10-29T23:12:00Z"/>
                <w:rFonts w:ascii="Times New Roman" w:eastAsia="Times New Roman" w:hAnsi="Times New Roman" w:cs="Times New Roman"/>
                <w:color w:val="000000"/>
                <w:lang w:eastAsia="en-ID"/>
              </w:rPr>
              <w:pPrChange w:id="3239" w:author="nadira firinda" w:date="2022-10-29T23:37:00Z">
                <w:pPr>
                  <w:spacing w:after="0" w:line="240" w:lineRule="auto"/>
                </w:pPr>
              </w:pPrChange>
            </w:pPr>
            <w:del w:id="3240" w:author="nadira firinda" w:date="2022-10-29T23:12:00Z">
              <w:r w:rsidRPr="00006ABF" w:rsidDel="009711D7">
                <w:rPr>
                  <w:rFonts w:ascii="Times New Roman" w:eastAsia="Times New Roman" w:hAnsi="Times New Roman" w:cs="Times New Roman"/>
                  <w:color w:val="000000"/>
                  <w:lang w:eastAsia="en-ID"/>
                </w:rPr>
                <w:delText>Pengadaan listrik dan gas</w:delText>
              </w:r>
            </w:del>
          </w:p>
        </w:tc>
      </w:tr>
      <w:tr w:rsidR="00C92993" w:rsidRPr="00006ABF" w:rsidDel="009711D7" w14:paraId="34486A80" w14:textId="11A4003B" w:rsidTr="00046663">
        <w:trPr>
          <w:trHeight w:val="264"/>
          <w:del w:id="3241" w:author="nadira firinda" w:date="2022-10-29T23:12:00Z"/>
          <w:trPrChange w:id="3242" w:author="Prasasti Karunia Farista Ananto" w:date="2021-10-12T14:27:00Z">
            <w:trPr>
              <w:trHeight w:val="264"/>
            </w:trPr>
          </w:trPrChange>
        </w:trPr>
        <w:tc>
          <w:tcPr>
            <w:tcW w:w="567" w:type="dxa"/>
            <w:vMerge/>
            <w:tcBorders>
              <w:top w:val="nil"/>
              <w:left w:val="single" w:sz="8" w:space="0" w:color="auto"/>
              <w:bottom w:val="single" w:sz="8" w:space="0" w:color="000000"/>
              <w:right w:val="single" w:sz="4" w:space="0" w:color="auto"/>
            </w:tcBorders>
            <w:vAlign w:val="center"/>
            <w:hideMark/>
            <w:tcPrChange w:id="3243" w:author="Prasasti Karunia Farista Ananto" w:date="2021-10-12T14:27:00Z">
              <w:tcPr>
                <w:tcW w:w="485" w:type="dxa"/>
                <w:vMerge/>
                <w:tcBorders>
                  <w:top w:val="nil"/>
                  <w:left w:val="single" w:sz="8" w:space="0" w:color="auto"/>
                  <w:bottom w:val="single" w:sz="8" w:space="0" w:color="000000"/>
                  <w:right w:val="single" w:sz="4" w:space="0" w:color="auto"/>
                </w:tcBorders>
                <w:vAlign w:val="center"/>
                <w:hideMark/>
              </w:tcPr>
            </w:tcPrChange>
          </w:tcPr>
          <w:p w14:paraId="6C8A87DC" w14:textId="41DF35B7" w:rsidR="00C92993" w:rsidRPr="00006ABF" w:rsidDel="009711D7" w:rsidRDefault="00C92993" w:rsidP="00CC4C47">
            <w:pPr>
              <w:spacing w:after="0" w:line="360" w:lineRule="auto"/>
              <w:rPr>
                <w:del w:id="3244" w:author="nadira firinda" w:date="2022-10-29T23:12:00Z"/>
                <w:rFonts w:ascii="Times New Roman" w:eastAsia="Times New Roman" w:hAnsi="Times New Roman" w:cs="Times New Roman"/>
                <w:b/>
                <w:bCs/>
                <w:color w:val="000000"/>
                <w:lang w:eastAsia="en-ID"/>
              </w:rPr>
              <w:pPrChange w:id="3245" w:author="nadira firinda" w:date="2022-10-29T23:37:00Z">
                <w:pPr>
                  <w:spacing w:after="0" w:line="240" w:lineRule="auto"/>
                </w:pPr>
              </w:pPrChange>
            </w:pPr>
          </w:p>
        </w:tc>
        <w:tc>
          <w:tcPr>
            <w:tcW w:w="2835" w:type="dxa"/>
            <w:vMerge/>
            <w:tcBorders>
              <w:top w:val="nil"/>
              <w:left w:val="single" w:sz="4" w:space="0" w:color="auto"/>
              <w:bottom w:val="single" w:sz="8" w:space="0" w:color="000000"/>
              <w:right w:val="single" w:sz="4" w:space="0" w:color="auto"/>
            </w:tcBorders>
            <w:vAlign w:val="center"/>
            <w:hideMark/>
            <w:tcPrChange w:id="3246" w:author="Prasasti Karunia Farista Ananto" w:date="2021-10-12T14:27:00Z">
              <w:tcPr>
                <w:tcW w:w="2835" w:type="dxa"/>
                <w:vMerge/>
                <w:tcBorders>
                  <w:top w:val="nil"/>
                  <w:left w:val="single" w:sz="4" w:space="0" w:color="auto"/>
                  <w:bottom w:val="single" w:sz="8" w:space="0" w:color="000000"/>
                  <w:right w:val="single" w:sz="4" w:space="0" w:color="auto"/>
                </w:tcBorders>
                <w:vAlign w:val="center"/>
                <w:hideMark/>
              </w:tcPr>
            </w:tcPrChange>
          </w:tcPr>
          <w:p w14:paraId="198AE78E" w14:textId="2B1C9362" w:rsidR="00C92993" w:rsidRPr="00006ABF" w:rsidDel="009711D7" w:rsidRDefault="00C92993" w:rsidP="00CC4C47">
            <w:pPr>
              <w:spacing w:after="0" w:line="360" w:lineRule="auto"/>
              <w:rPr>
                <w:del w:id="3247" w:author="nadira firinda" w:date="2022-10-29T23:12:00Z"/>
                <w:rFonts w:ascii="Times New Roman" w:eastAsia="Times New Roman" w:hAnsi="Times New Roman" w:cs="Times New Roman"/>
                <w:b/>
                <w:bCs/>
                <w:lang w:eastAsia="en-ID"/>
              </w:rPr>
              <w:pPrChange w:id="3248" w:author="nadira firinda" w:date="2022-10-29T23:37:00Z">
                <w:pPr>
                  <w:spacing w:after="0" w:line="240" w:lineRule="auto"/>
                </w:pPr>
              </w:pPrChange>
            </w:pPr>
          </w:p>
        </w:tc>
        <w:tc>
          <w:tcPr>
            <w:tcW w:w="2410" w:type="dxa"/>
            <w:tcBorders>
              <w:top w:val="nil"/>
              <w:left w:val="nil"/>
              <w:bottom w:val="single" w:sz="4" w:space="0" w:color="auto"/>
              <w:right w:val="single" w:sz="4" w:space="0" w:color="auto"/>
            </w:tcBorders>
            <w:shd w:val="clear" w:color="auto" w:fill="auto"/>
            <w:vAlign w:val="bottom"/>
            <w:hideMark/>
            <w:tcPrChange w:id="3249" w:author="Prasasti Karunia Farista Ananto" w:date="2021-10-12T14:27:00Z">
              <w:tcPr>
                <w:tcW w:w="2200" w:type="dxa"/>
                <w:tcBorders>
                  <w:top w:val="nil"/>
                  <w:left w:val="nil"/>
                  <w:bottom w:val="single" w:sz="4" w:space="0" w:color="auto"/>
                  <w:right w:val="single" w:sz="4" w:space="0" w:color="auto"/>
                </w:tcBorders>
                <w:shd w:val="clear" w:color="auto" w:fill="auto"/>
                <w:vAlign w:val="bottom"/>
                <w:hideMark/>
              </w:tcPr>
            </w:tcPrChange>
          </w:tcPr>
          <w:p w14:paraId="00E1E3F8" w14:textId="2998EEA8" w:rsidR="00C92993" w:rsidRPr="00006ABF" w:rsidDel="009711D7" w:rsidRDefault="00C92993" w:rsidP="00CC4C47">
            <w:pPr>
              <w:spacing w:after="0" w:line="360" w:lineRule="auto"/>
              <w:rPr>
                <w:del w:id="3250" w:author="nadira firinda" w:date="2022-10-29T23:12:00Z"/>
                <w:rFonts w:ascii="Times New Roman" w:eastAsia="Times New Roman" w:hAnsi="Times New Roman" w:cs="Times New Roman"/>
                <w:color w:val="000000"/>
                <w:lang w:eastAsia="en-ID"/>
              </w:rPr>
              <w:pPrChange w:id="3251" w:author="nadira firinda" w:date="2022-10-29T23:37:00Z">
                <w:pPr>
                  <w:spacing w:after="0" w:line="240" w:lineRule="auto"/>
                </w:pPr>
              </w:pPrChange>
            </w:pPr>
            <w:del w:id="3252" w:author="nadira firinda" w:date="2022-10-29T23:12:00Z">
              <w:r w:rsidRPr="00006ABF" w:rsidDel="009711D7">
                <w:rPr>
                  <w:rFonts w:ascii="Times New Roman" w:eastAsia="Times New Roman" w:hAnsi="Times New Roman" w:cs="Times New Roman"/>
                  <w:color w:val="000000"/>
                  <w:lang w:eastAsia="en-ID"/>
                </w:rPr>
                <w:delText> </w:delText>
              </w:r>
            </w:del>
          </w:p>
        </w:tc>
        <w:tc>
          <w:tcPr>
            <w:tcW w:w="3258" w:type="dxa"/>
            <w:tcBorders>
              <w:top w:val="nil"/>
              <w:left w:val="nil"/>
              <w:bottom w:val="single" w:sz="4" w:space="0" w:color="auto"/>
              <w:right w:val="single" w:sz="8" w:space="0" w:color="auto"/>
            </w:tcBorders>
            <w:shd w:val="clear" w:color="auto" w:fill="auto"/>
            <w:vAlign w:val="bottom"/>
            <w:hideMark/>
            <w:tcPrChange w:id="3253" w:author="Prasasti Karunia Farista Ananto" w:date="2021-10-12T14:27:00Z">
              <w:tcPr>
                <w:tcW w:w="2740" w:type="dxa"/>
                <w:tcBorders>
                  <w:top w:val="nil"/>
                  <w:left w:val="nil"/>
                  <w:bottom w:val="single" w:sz="4" w:space="0" w:color="auto"/>
                  <w:right w:val="single" w:sz="8" w:space="0" w:color="auto"/>
                </w:tcBorders>
                <w:shd w:val="clear" w:color="auto" w:fill="auto"/>
                <w:vAlign w:val="bottom"/>
                <w:hideMark/>
              </w:tcPr>
            </w:tcPrChange>
          </w:tcPr>
          <w:p w14:paraId="74F3491A" w14:textId="3B78500E" w:rsidR="00C92993" w:rsidRPr="00006ABF" w:rsidDel="009711D7" w:rsidRDefault="00C92993" w:rsidP="00CC4C47">
            <w:pPr>
              <w:spacing w:after="0" w:line="360" w:lineRule="auto"/>
              <w:rPr>
                <w:del w:id="3254" w:author="nadira firinda" w:date="2022-10-29T23:12:00Z"/>
                <w:rFonts w:ascii="Times New Roman" w:eastAsia="Times New Roman" w:hAnsi="Times New Roman" w:cs="Times New Roman"/>
                <w:color w:val="000000"/>
                <w:lang w:eastAsia="en-ID"/>
              </w:rPr>
              <w:pPrChange w:id="3255" w:author="nadira firinda" w:date="2022-10-29T23:37:00Z">
                <w:pPr>
                  <w:spacing w:after="0" w:line="240" w:lineRule="auto"/>
                </w:pPr>
              </w:pPrChange>
            </w:pPr>
            <w:del w:id="3256" w:author="nadira firinda" w:date="2022-10-29T23:12:00Z">
              <w:r w:rsidRPr="00006ABF" w:rsidDel="009711D7">
                <w:rPr>
                  <w:rFonts w:ascii="Times New Roman" w:eastAsia="Times New Roman" w:hAnsi="Times New Roman" w:cs="Times New Roman"/>
                  <w:color w:val="000000"/>
                  <w:lang w:eastAsia="en-ID"/>
                </w:rPr>
                <w:delText>Konstruksi</w:delText>
              </w:r>
            </w:del>
          </w:p>
        </w:tc>
      </w:tr>
      <w:tr w:rsidR="00C92993" w:rsidRPr="00006ABF" w:rsidDel="009711D7" w14:paraId="08227912" w14:textId="46973C9E" w:rsidTr="00046663">
        <w:trPr>
          <w:trHeight w:val="264"/>
          <w:del w:id="3257" w:author="nadira firinda" w:date="2022-10-29T23:12:00Z"/>
          <w:trPrChange w:id="3258" w:author="Prasasti Karunia Farista Ananto" w:date="2021-10-12T14:27:00Z">
            <w:trPr>
              <w:trHeight w:val="264"/>
            </w:trPr>
          </w:trPrChange>
        </w:trPr>
        <w:tc>
          <w:tcPr>
            <w:tcW w:w="567" w:type="dxa"/>
            <w:vMerge/>
            <w:tcBorders>
              <w:top w:val="nil"/>
              <w:left w:val="single" w:sz="8" w:space="0" w:color="auto"/>
              <w:bottom w:val="single" w:sz="8" w:space="0" w:color="000000"/>
              <w:right w:val="single" w:sz="4" w:space="0" w:color="auto"/>
            </w:tcBorders>
            <w:vAlign w:val="center"/>
            <w:hideMark/>
            <w:tcPrChange w:id="3259" w:author="Prasasti Karunia Farista Ananto" w:date="2021-10-12T14:27:00Z">
              <w:tcPr>
                <w:tcW w:w="485" w:type="dxa"/>
                <w:vMerge/>
                <w:tcBorders>
                  <w:top w:val="nil"/>
                  <w:left w:val="single" w:sz="8" w:space="0" w:color="auto"/>
                  <w:bottom w:val="single" w:sz="8" w:space="0" w:color="000000"/>
                  <w:right w:val="single" w:sz="4" w:space="0" w:color="auto"/>
                </w:tcBorders>
                <w:vAlign w:val="center"/>
                <w:hideMark/>
              </w:tcPr>
            </w:tcPrChange>
          </w:tcPr>
          <w:p w14:paraId="592A7FD9" w14:textId="5BA9946D" w:rsidR="00C92993" w:rsidRPr="00006ABF" w:rsidDel="009711D7" w:rsidRDefault="00C92993" w:rsidP="00CC4C47">
            <w:pPr>
              <w:spacing w:after="0" w:line="360" w:lineRule="auto"/>
              <w:rPr>
                <w:del w:id="3260" w:author="nadira firinda" w:date="2022-10-29T23:12:00Z"/>
                <w:rFonts w:ascii="Times New Roman" w:eastAsia="Times New Roman" w:hAnsi="Times New Roman" w:cs="Times New Roman"/>
                <w:b/>
                <w:bCs/>
                <w:color w:val="000000"/>
                <w:lang w:eastAsia="en-ID"/>
              </w:rPr>
              <w:pPrChange w:id="3261" w:author="nadira firinda" w:date="2022-10-29T23:37:00Z">
                <w:pPr>
                  <w:spacing w:after="0" w:line="240" w:lineRule="auto"/>
                </w:pPr>
              </w:pPrChange>
            </w:pPr>
          </w:p>
        </w:tc>
        <w:tc>
          <w:tcPr>
            <w:tcW w:w="2835" w:type="dxa"/>
            <w:vMerge/>
            <w:tcBorders>
              <w:top w:val="nil"/>
              <w:left w:val="single" w:sz="4" w:space="0" w:color="auto"/>
              <w:bottom w:val="single" w:sz="8" w:space="0" w:color="000000"/>
              <w:right w:val="single" w:sz="4" w:space="0" w:color="auto"/>
            </w:tcBorders>
            <w:vAlign w:val="center"/>
            <w:hideMark/>
            <w:tcPrChange w:id="3262" w:author="Prasasti Karunia Farista Ananto" w:date="2021-10-12T14:27:00Z">
              <w:tcPr>
                <w:tcW w:w="2835" w:type="dxa"/>
                <w:vMerge/>
                <w:tcBorders>
                  <w:top w:val="nil"/>
                  <w:left w:val="single" w:sz="4" w:space="0" w:color="auto"/>
                  <w:bottom w:val="single" w:sz="8" w:space="0" w:color="000000"/>
                  <w:right w:val="single" w:sz="4" w:space="0" w:color="auto"/>
                </w:tcBorders>
                <w:vAlign w:val="center"/>
                <w:hideMark/>
              </w:tcPr>
            </w:tcPrChange>
          </w:tcPr>
          <w:p w14:paraId="4E778F62" w14:textId="13AFEDE5" w:rsidR="00C92993" w:rsidRPr="00006ABF" w:rsidDel="009711D7" w:rsidRDefault="00C92993" w:rsidP="00CC4C47">
            <w:pPr>
              <w:spacing w:after="0" w:line="360" w:lineRule="auto"/>
              <w:rPr>
                <w:del w:id="3263" w:author="nadira firinda" w:date="2022-10-29T23:12:00Z"/>
                <w:rFonts w:ascii="Times New Roman" w:eastAsia="Times New Roman" w:hAnsi="Times New Roman" w:cs="Times New Roman"/>
                <w:b/>
                <w:bCs/>
                <w:lang w:eastAsia="en-ID"/>
              </w:rPr>
              <w:pPrChange w:id="3264" w:author="nadira firinda" w:date="2022-10-29T23:37:00Z">
                <w:pPr>
                  <w:spacing w:after="0" w:line="240" w:lineRule="auto"/>
                </w:pPr>
              </w:pPrChange>
            </w:pPr>
          </w:p>
        </w:tc>
        <w:tc>
          <w:tcPr>
            <w:tcW w:w="2410" w:type="dxa"/>
            <w:tcBorders>
              <w:top w:val="nil"/>
              <w:left w:val="nil"/>
              <w:bottom w:val="single" w:sz="4" w:space="0" w:color="auto"/>
              <w:right w:val="single" w:sz="4" w:space="0" w:color="auto"/>
            </w:tcBorders>
            <w:shd w:val="clear" w:color="auto" w:fill="auto"/>
            <w:vAlign w:val="bottom"/>
            <w:hideMark/>
            <w:tcPrChange w:id="3265" w:author="Prasasti Karunia Farista Ananto" w:date="2021-10-12T14:27:00Z">
              <w:tcPr>
                <w:tcW w:w="2200" w:type="dxa"/>
                <w:tcBorders>
                  <w:top w:val="nil"/>
                  <w:left w:val="nil"/>
                  <w:bottom w:val="single" w:sz="4" w:space="0" w:color="auto"/>
                  <w:right w:val="single" w:sz="4" w:space="0" w:color="auto"/>
                </w:tcBorders>
                <w:shd w:val="clear" w:color="auto" w:fill="auto"/>
                <w:vAlign w:val="bottom"/>
                <w:hideMark/>
              </w:tcPr>
            </w:tcPrChange>
          </w:tcPr>
          <w:p w14:paraId="5BC47D7D" w14:textId="21E9C3E8" w:rsidR="00C92993" w:rsidRPr="00006ABF" w:rsidDel="009711D7" w:rsidRDefault="00C92993" w:rsidP="00CC4C47">
            <w:pPr>
              <w:spacing w:after="0" w:line="360" w:lineRule="auto"/>
              <w:rPr>
                <w:del w:id="3266" w:author="nadira firinda" w:date="2022-10-29T23:12:00Z"/>
                <w:rFonts w:ascii="Times New Roman" w:eastAsia="Times New Roman" w:hAnsi="Times New Roman" w:cs="Times New Roman"/>
                <w:color w:val="000000"/>
                <w:lang w:eastAsia="en-ID"/>
              </w:rPr>
              <w:pPrChange w:id="3267" w:author="nadira firinda" w:date="2022-10-29T23:37:00Z">
                <w:pPr>
                  <w:spacing w:after="0" w:line="240" w:lineRule="auto"/>
                </w:pPr>
              </w:pPrChange>
            </w:pPr>
            <w:del w:id="3268" w:author="nadira firinda" w:date="2022-10-29T23:12:00Z">
              <w:r w:rsidRPr="00006ABF" w:rsidDel="009711D7">
                <w:rPr>
                  <w:rFonts w:ascii="Times New Roman" w:eastAsia="Times New Roman" w:hAnsi="Times New Roman" w:cs="Times New Roman"/>
                  <w:color w:val="000000"/>
                  <w:lang w:eastAsia="en-ID"/>
                </w:rPr>
                <w:delText> </w:delText>
              </w:r>
            </w:del>
          </w:p>
        </w:tc>
        <w:tc>
          <w:tcPr>
            <w:tcW w:w="3258" w:type="dxa"/>
            <w:tcBorders>
              <w:top w:val="nil"/>
              <w:left w:val="nil"/>
              <w:bottom w:val="single" w:sz="4" w:space="0" w:color="auto"/>
              <w:right w:val="single" w:sz="8" w:space="0" w:color="auto"/>
            </w:tcBorders>
            <w:shd w:val="clear" w:color="auto" w:fill="auto"/>
            <w:vAlign w:val="bottom"/>
            <w:hideMark/>
            <w:tcPrChange w:id="3269" w:author="Prasasti Karunia Farista Ananto" w:date="2021-10-12T14:27:00Z">
              <w:tcPr>
                <w:tcW w:w="2740" w:type="dxa"/>
                <w:tcBorders>
                  <w:top w:val="nil"/>
                  <w:left w:val="nil"/>
                  <w:bottom w:val="single" w:sz="4" w:space="0" w:color="auto"/>
                  <w:right w:val="single" w:sz="8" w:space="0" w:color="auto"/>
                </w:tcBorders>
                <w:shd w:val="clear" w:color="auto" w:fill="auto"/>
                <w:vAlign w:val="bottom"/>
                <w:hideMark/>
              </w:tcPr>
            </w:tcPrChange>
          </w:tcPr>
          <w:p w14:paraId="1C0F0AEA" w14:textId="396DDBD5" w:rsidR="00C92993" w:rsidRPr="00006ABF" w:rsidDel="009711D7" w:rsidRDefault="00C92993" w:rsidP="00CC4C47">
            <w:pPr>
              <w:spacing w:after="0" w:line="360" w:lineRule="auto"/>
              <w:rPr>
                <w:del w:id="3270" w:author="nadira firinda" w:date="2022-10-29T23:12:00Z"/>
                <w:rFonts w:ascii="Times New Roman" w:eastAsia="Times New Roman" w:hAnsi="Times New Roman" w:cs="Times New Roman"/>
                <w:color w:val="000000"/>
                <w:lang w:eastAsia="en-ID"/>
              </w:rPr>
              <w:pPrChange w:id="3271" w:author="nadira firinda" w:date="2022-10-29T23:37:00Z">
                <w:pPr>
                  <w:spacing w:after="0" w:line="240" w:lineRule="auto"/>
                </w:pPr>
              </w:pPrChange>
            </w:pPr>
            <w:del w:id="3272" w:author="nadira firinda" w:date="2022-10-29T23:12:00Z">
              <w:r w:rsidRPr="00006ABF" w:rsidDel="009711D7">
                <w:rPr>
                  <w:rFonts w:ascii="Times New Roman" w:eastAsia="Times New Roman" w:hAnsi="Times New Roman" w:cs="Times New Roman"/>
                  <w:color w:val="000000"/>
                  <w:lang w:eastAsia="en-ID"/>
                </w:rPr>
                <w:delText>Investasi bangunan</w:delText>
              </w:r>
            </w:del>
          </w:p>
        </w:tc>
      </w:tr>
      <w:tr w:rsidR="00C92993" w:rsidRPr="00006ABF" w:rsidDel="009711D7" w14:paraId="6FD0B699" w14:textId="0F0D973A" w:rsidTr="00046663">
        <w:trPr>
          <w:trHeight w:val="264"/>
          <w:del w:id="3273" w:author="nadira firinda" w:date="2022-10-29T23:12:00Z"/>
          <w:trPrChange w:id="3274" w:author="Prasasti Karunia Farista Ananto" w:date="2021-10-12T14:27:00Z">
            <w:trPr>
              <w:trHeight w:val="264"/>
            </w:trPr>
          </w:trPrChange>
        </w:trPr>
        <w:tc>
          <w:tcPr>
            <w:tcW w:w="567" w:type="dxa"/>
            <w:vMerge/>
            <w:tcBorders>
              <w:top w:val="nil"/>
              <w:left w:val="single" w:sz="8" w:space="0" w:color="auto"/>
              <w:bottom w:val="single" w:sz="8" w:space="0" w:color="000000"/>
              <w:right w:val="single" w:sz="4" w:space="0" w:color="auto"/>
            </w:tcBorders>
            <w:vAlign w:val="center"/>
            <w:hideMark/>
            <w:tcPrChange w:id="3275" w:author="Prasasti Karunia Farista Ananto" w:date="2021-10-12T14:27:00Z">
              <w:tcPr>
                <w:tcW w:w="485" w:type="dxa"/>
                <w:vMerge/>
                <w:tcBorders>
                  <w:top w:val="nil"/>
                  <w:left w:val="single" w:sz="8" w:space="0" w:color="auto"/>
                  <w:bottom w:val="single" w:sz="8" w:space="0" w:color="000000"/>
                  <w:right w:val="single" w:sz="4" w:space="0" w:color="auto"/>
                </w:tcBorders>
                <w:vAlign w:val="center"/>
                <w:hideMark/>
              </w:tcPr>
            </w:tcPrChange>
          </w:tcPr>
          <w:p w14:paraId="2D8B54A6" w14:textId="32FD42C1" w:rsidR="00C92993" w:rsidRPr="00006ABF" w:rsidDel="009711D7" w:rsidRDefault="00C92993" w:rsidP="00CC4C47">
            <w:pPr>
              <w:spacing w:after="0" w:line="360" w:lineRule="auto"/>
              <w:rPr>
                <w:del w:id="3276" w:author="nadira firinda" w:date="2022-10-29T23:12:00Z"/>
                <w:rFonts w:ascii="Times New Roman" w:eastAsia="Times New Roman" w:hAnsi="Times New Roman" w:cs="Times New Roman"/>
                <w:b/>
                <w:bCs/>
                <w:color w:val="000000"/>
                <w:lang w:eastAsia="en-ID"/>
              </w:rPr>
              <w:pPrChange w:id="3277" w:author="nadira firinda" w:date="2022-10-29T23:37:00Z">
                <w:pPr>
                  <w:spacing w:after="0" w:line="240" w:lineRule="auto"/>
                </w:pPr>
              </w:pPrChange>
            </w:pPr>
          </w:p>
        </w:tc>
        <w:tc>
          <w:tcPr>
            <w:tcW w:w="2835" w:type="dxa"/>
            <w:vMerge/>
            <w:tcBorders>
              <w:top w:val="nil"/>
              <w:left w:val="single" w:sz="4" w:space="0" w:color="auto"/>
              <w:bottom w:val="single" w:sz="8" w:space="0" w:color="000000"/>
              <w:right w:val="single" w:sz="4" w:space="0" w:color="auto"/>
            </w:tcBorders>
            <w:vAlign w:val="center"/>
            <w:hideMark/>
            <w:tcPrChange w:id="3278" w:author="Prasasti Karunia Farista Ananto" w:date="2021-10-12T14:27:00Z">
              <w:tcPr>
                <w:tcW w:w="2835" w:type="dxa"/>
                <w:vMerge/>
                <w:tcBorders>
                  <w:top w:val="nil"/>
                  <w:left w:val="single" w:sz="4" w:space="0" w:color="auto"/>
                  <w:bottom w:val="single" w:sz="8" w:space="0" w:color="000000"/>
                  <w:right w:val="single" w:sz="4" w:space="0" w:color="auto"/>
                </w:tcBorders>
                <w:vAlign w:val="center"/>
                <w:hideMark/>
              </w:tcPr>
            </w:tcPrChange>
          </w:tcPr>
          <w:p w14:paraId="553B251E" w14:textId="38F6B949" w:rsidR="00C92993" w:rsidRPr="00006ABF" w:rsidDel="009711D7" w:rsidRDefault="00C92993" w:rsidP="00CC4C47">
            <w:pPr>
              <w:spacing w:after="0" w:line="360" w:lineRule="auto"/>
              <w:rPr>
                <w:del w:id="3279" w:author="nadira firinda" w:date="2022-10-29T23:12:00Z"/>
                <w:rFonts w:ascii="Times New Roman" w:eastAsia="Times New Roman" w:hAnsi="Times New Roman" w:cs="Times New Roman"/>
                <w:b/>
                <w:bCs/>
                <w:lang w:eastAsia="en-ID"/>
              </w:rPr>
              <w:pPrChange w:id="3280" w:author="nadira firinda" w:date="2022-10-29T23:37:00Z">
                <w:pPr>
                  <w:spacing w:after="0" w:line="240" w:lineRule="auto"/>
                </w:pPr>
              </w:pPrChange>
            </w:pPr>
          </w:p>
        </w:tc>
        <w:tc>
          <w:tcPr>
            <w:tcW w:w="2410" w:type="dxa"/>
            <w:tcBorders>
              <w:top w:val="nil"/>
              <w:left w:val="nil"/>
              <w:bottom w:val="single" w:sz="4" w:space="0" w:color="auto"/>
              <w:right w:val="single" w:sz="4" w:space="0" w:color="auto"/>
            </w:tcBorders>
            <w:shd w:val="clear" w:color="auto" w:fill="auto"/>
            <w:vAlign w:val="bottom"/>
            <w:hideMark/>
            <w:tcPrChange w:id="3281" w:author="Prasasti Karunia Farista Ananto" w:date="2021-10-12T14:27:00Z">
              <w:tcPr>
                <w:tcW w:w="2200" w:type="dxa"/>
                <w:tcBorders>
                  <w:top w:val="nil"/>
                  <w:left w:val="nil"/>
                  <w:bottom w:val="single" w:sz="4" w:space="0" w:color="auto"/>
                  <w:right w:val="single" w:sz="4" w:space="0" w:color="auto"/>
                </w:tcBorders>
                <w:shd w:val="clear" w:color="auto" w:fill="auto"/>
                <w:vAlign w:val="bottom"/>
                <w:hideMark/>
              </w:tcPr>
            </w:tcPrChange>
          </w:tcPr>
          <w:p w14:paraId="590BCE4F" w14:textId="5FD9972E" w:rsidR="00C92993" w:rsidRPr="00006ABF" w:rsidDel="009711D7" w:rsidRDefault="00C92993" w:rsidP="00CC4C47">
            <w:pPr>
              <w:spacing w:after="0" w:line="360" w:lineRule="auto"/>
              <w:rPr>
                <w:del w:id="3282" w:author="nadira firinda" w:date="2022-10-29T23:12:00Z"/>
                <w:rFonts w:ascii="Times New Roman" w:eastAsia="Times New Roman" w:hAnsi="Times New Roman" w:cs="Times New Roman"/>
                <w:color w:val="000000"/>
                <w:lang w:eastAsia="en-ID"/>
              </w:rPr>
              <w:pPrChange w:id="3283" w:author="nadira firinda" w:date="2022-10-29T23:37:00Z">
                <w:pPr>
                  <w:spacing w:after="0" w:line="240" w:lineRule="auto"/>
                </w:pPr>
              </w:pPrChange>
            </w:pPr>
            <w:del w:id="3284" w:author="nadira firinda" w:date="2022-10-29T23:12:00Z">
              <w:r w:rsidRPr="00006ABF" w:rsidDel="009711D7">
                <w:rPr>
                  <w:rFonts w:ascii="Times New Roman" w:eastAsia="Times New Roman" w:hAnsi="Times New Roman" w:cs="Times New Roman"/>
                  <w:color w:val="000000"/>
                  <w:lang w:eastAsia="en-ID"/>
                </w:rPr>
                <w:delText> </w:delText>
              </w:r>
            </w:del>
          </w:p>
        </w:tc>
        <w:tc>
          <w:tcPr>
            <w:tcW w:w="3258" w:type="dxa"/>
            <w:tcBorders>
              <w:top w:val="nil"/>
              <w:left w:val="nil"/>
              <w:bottom w:val="single" w:sz="4" w:space="0" w:color="auto"/>
              <w:right w:val="single" w:sz="8" w:space="0" w:color="auto"/>
            </w:tcBorders>
            <w:shd w:val="clear" w:color="auto" w:fill="auto"/>
            <w:vAlign w:val="bottom"/>
            <w:hideMark/>
            <w:tcPrChange w:id="3285" w:author="Prasasti Karunia Farista Ananto" w:date="2021-10-12T14:27:00Z">
              <w:tcPr>
                <w:tcW w:w="2740" w:type="dxa"/>
                <w:tcBorders>
                  <w:top w:val="nil"/>
                  <w:left w:val="nil"/>
                  <w:bottom w:val="single" w:sz="4" w:space="0" w:color="auto"/>
                  <w:right w:val="single" w:sz="8" w:space="0" w:color="auto"/>
                </w:tcBorders>
                <w:shd w:val="clear" w:color="auto" w:fill="auto"/>
                <w:vAlign w:val="bottom"/>
                <w:hideMark/>
              </w:tcPr>
            </w:tcPrChange>
          </w:tcPr>
          <w:p w14:paraId="34F68172" w14:textId="7397510F" w:rsidR="00C92993" w:rsidRPr="00006ABF" w:rsidDel="009711D7" w:rsidRDefault="00C92993" w:rsidP="00CC4C47">
            <w:pPr>
              <w:spacing w:after="0" w:line="360" w:lineRule="auto"/>
              <w:rPr>
                <w:del w:id="3286" w:author="nadira firinda" w:date="2022-10-29T23:12:00Z"/>
                <w:rFonts w:ascii="Times New Roman" w:eastAsia="Times New Roman" w:hAnsi="Times New Roman" w:cs="Times New Roman"/>
                <w:color w:val="000000"/>
                <w:lang w:eastAsia="en-ID"/>
              </w:rPr>
              <w:pPrChange w:id="3287" w:author="nadira firinda" w:date="2022-10-29T23:37:00Z">
                <w:pPr>
                  <w:spacing w:after="0" w:line="240" w:lineRule="auto"/>
                </w:pPr>
              </w:pPrChange>
            </w:pPr>
            <w:del w:id="3288" w:author="nadira firinda" w:date="2022-10-29T23:12:00Z">
              <w:r w:rsidRPr="00006ABF" w:rsidDel="009711D7">
                <w:rPr>
                  <w:rFonts w:ascii="Times New Roman" w:eastAsia="Times New Roman" w:hAnsi="Times New Roman" w:cs="Times New Roman"/>
                  <w:color w:val="000000"/>
                  <w:lang w:eastAsia="en-ID"/>
                </w:rPr>
                <w:delText>Jasa lainnya</w:delText>
              </w:r>
            </w:del>
          </w:p>
        </w:tc>
      </w:tr>
      <w:tr w:rsidR="00C92993" w:rsidRPr="00006ABF" w:rsidDel="009711D7" w14:paraId="54B1916C" w14:textId="00687042" w:rsidTr="00046663">
        <w:trPr>
          <w:trHeight w:val="264"/>
          <w:del w:id="3289" w:author="nadira firinda" w:date="2022-10-29T23:12:00Z"/>
          <w:trPrChange w:id="3290" w:author="Prasasti Karunia Farista Ananto" w:date="2021-10-12T14:27:00Z">
            <w:trPr>
              <w:trHeight w:val="264"/>
            </w:trPr>
          </w:trPrChange>
        </w:trPr>
        <w:tc>
          <w:tcPr>
            <w:tcW w:w="567" w:type="dxa"/>
            <w:vMerge/>
            <w:tcBorders>
              <w:top w:val="nil"/>
              <w:left w:val="single" w:sz="8" w:space="0" w:color="auto"/>
              <w:bottom w:val="single" w:sz="8" w:space="0" w:color="000000"/>
              <w:right w:val="single" w:sz="4" w:space="0" w:color="auto"/>
            </w:tcBorders>
            <w:vAlign w:val="center"/>
            <w:hideMark/>
            <w:tcPrChange w:id="3291" w:author="Prasasti Karunia Farista Ananto" w:date="2021-10-12T14:27:00Z">
              <w:tcPr>
                <w:tcW w:w="485" w:type="dxa"/>
                <w:vMerge/>
                <w:tcBorders>
                  <w:top w:val="nil"/>
                  <w:left w:val="single" w:sz="8" w:space="0" w:color="auto"/>
                  <w:bottom w:val="single" w:sz="8" w:space="0" w:color="000000"/>
                  <w:right w:val="single" w:sz="4" w:space="0" w:color="auto"/>
                </w:tcBorders>
                <w:vAlign w:val="center"/>
                <w:hideMark/>
              </w:tcPr>
            </w:tcPrChange>
          </w:tcPr>
          <w:p w14:paraId="34F9F0A9" w14:textId="176F3968" w:rsidR="00C92993" w:rsidRPr="00006ABF" w:rsidDel="009711D7" w:rsidRDefault="00C92993" w:rsidP="00CC4C47">
            <w:pPr>
              <w:spacing w:after="0" w:line="360" w:lineRule="auto"/>
              <w:rPr>
                <w:del w:id="3292" w:author="nadira firinda" w:date="2022-10-29T23:12:00Z"/>
                <w:rFonts w:ascii="Times New Roman" w:eastAsia="Times New Roman" w:hAnsi="Times New Roman" w:cs="Times New Roman"/>
                <w:b/>
                <w:bCs/>
                <w:color w:val="000000"/>
                <w:lang w:eastAsia="en-ID"/>
              </w:rPr>
              <w:pPrChange w:id="3293" w:author="nadira firinda" w:date="2022-10-29T23:37:00Z">
                <w:pPr>
                  <w:spacing w:after="0" w:line="240" w:lineRule="auto"/>
                </w:pPr>
              </w:pPrChange>
            </w:pPr>
          </w:p>
        </w:tc>
        <w:tc>
          <w:tcPr>
            <w:tcW w:w="2835" w:type="dxa"/>
            <w:vMerge/>
            <w:tcBorders>
              <w:top w:val="nil"/>
              <w:left w:val="single" w:sz="4" w:space="0" w:color="auto"/>
              <w:bottom w:val="single" w:sz="8" w:space="0" w:color="000000"/>
              <w:right w:val="single" w:sz="4" w:space="0" w:color="auto"/>
            </w:tcBorders>
            <w:vAlign w:val="center"/>
            <w:hideMark/>
            <w:tcPrChange w:id="3294" w:author="Prasasti Karunia Farista Ananto" w:date="2021-10-12T14:27:00Z">
              <w:tcPr>
                <w:tcW w:w="2835" w:type="dxa"/>
                <w:vMerge/>
                <w:tcBorders>
                  <w:top w:val="nil"/>
                  <w:left w:val="single" w:sz="4" w:space="0" w:color="auto"/>
                  <w:bottom w:val="single" w:sz="8" w:space="0" w:color="000000"/>
                  <w:right w:val="single" w:sz="4" w:space="0" w:color="auto"/>
                </w:tcBorders>
                <w:vAlign w:val="center"/>
                <w:hideMark/>
              </w:tcPr>
            </w:tcPrChange>
          </w:tcPr>
          <w:p w14:paraId="73925E94" w14:textId="20F9FA23" w:rsidR="00C92993" w:rsidRPr="00006ABF" w:rsidDel="009711D7" w:rsidRDefault="00C92993" w:rsidP="00CC4C47">
            <w:pPr>
              <w:spacing w:after="0" w:line="360" w:lineRule="auto"/>
              <w:rPr>
                <w:del w:id="3295" w:author="nadira firinda" w:date="2022-10-29T23:12:00Z"/>
                <w:rFonts w:ascii="Times New Roman" w:eastAsia="Times New Roman" w:hAnsi="Times New Roman" w:cs="Times New Roman"/>
                <w:b/>
                <w:bCs/>
                <w:lang w:eastAsia="en-ID"/>
              </w:rPr>
              <w:pPrChange w:id="3296" w:author="nadira firinda" w:date="2022-10-29T23:37:00Z">
                <w:pPr>
                  <w:spacing w:after="0" w:line="240" w:lineRule="auto"/>
                </w:pPr>
              </w:pPrChange>
            </w:pPr>
          </w:p>
        </w:tc>
        <w:tc>
          <w:tcPr>
            <w:tcW w:w="2410" w:type="dxa"/>
            <w:tcBorders>
              <w:top w:val="nil"/>
              <w:left w:val="nil"/>
              <w:bottom w:val="single" w:sz="4" w:space="0" w:color="auto"/>
              <w:right w:val="single" w:sz="4" w:space="0" w:color="auto"/>
            </w:tcBorders>
            <w:shd w:val="clear" w:color="auto" w:fill="auto"/>
            <w:vAlign w:val="bottom"/>
            <w:hideMark/>
            <w:tcPrChange w:id="3297" w:author="Prasasti Karunia Farista Ananto" w:date="2021-10-12T14:27:00Z">
              <w:tcPr>
                <w:tcW w:w="2200" w:type="dxa"/>
                <w:tcBorders>
                  <w:top w:val="nil"/>
                  <w:left w:val="nil"/>
                  <w:bottom w:val="single" w:sz="4" w:space="0" w:color="auto"/>
                  <w:right w:val="single" w:sz="4" w:space="0" w:color="auto"/>
                </w:tcBorders>
                <w:shd w:val="clear" w:color="auto" w:fill="auto"/>
                <w:vAlign w:val="bottom"/>
                <w:hideMark/>
              </w:tcPr>
            </w:tcPrChange>
          </w:tcPr>
          <w:p w14:paraId="51435624" w14:textId="16F128B6" w:rsidR="00C92993" w:rsidRPr="00006ABF" w:rsidDel="009711D7" w:rsidRDefault="00C92993" w:rsidP="00CC4C47">
            <w:pPr>
              <w:spacing w:after="0" w:line="360" w:lineRule="auto"/>
              <w:rPr>
                <w:del w:id="3298" w:author="nadira firinda" w:date="2022-10-29T23:12:00Z"/>
                <w:rFonts w:ascii="Times New Roman" w:eastAsia="Times New Roman" w:hAnsi="Times New Roman" w:cs="Times New Roman"/>
                <w:color w:val="000000"/>
                <w:lang w:eastAsia="en-ID"/>
              </w:rPr>
              <w:pPrChange w:id="3299" w:author="nadira firinda" w:date="2022-10-29T23:37:00Z">
                <w:pPr>
                  <w:spacing w:after="0" w:line="240" w:lineRule="auto"/>
                </w:pPr>
              </w:pPrChange>
            </w:pPr>
            <w:del w:id="3300" w:author="nadira firinda" w:date="2022-10-29T23:12:00Z">
              <w:r w:rsidRPr="00006ABF" w:rsidDel="009711D7">
                <w:rPr>
                  <w:rFonts w:ascii="Times New Roman" w:eastAsia="Times New Roman" w:hAnsi="Times New Roman" w:cs="Times New Roman"/>
                  <w:color w:val="000000"/>
                  <w:lang w:eastAsia="en-ID"/>
                </w:rPr>
                <w:delText> </w:delText>
              </w:r>
            </w:del>
          </w:p>
        </w:tc>
        <w:tc>
          <w:tcPr>
            <w:tcW w:w="3258" w:type="dxa"/>
            <w:tcBorders>
              <w:top w:val="nil"/>
              <w:left w:val="nil"/>
              <w:bottom w:val="single" w:sz="4" w:space="0" w:color="auto"/>
              <w:right w:val="single" w:sz="8" w:space="0" w:color="auto"/>
            </w:tcBorders>
            <w:shd w:val="clear" w:color="auto" w:fill="auto"/>
            <w:vAlign w:val="bottom"/>
            <w:hideMark/>
            <w:tcPrChange w:id="3301" w:author="Prasasti Karunia Farista Ananto" w:date="2021-10-12T14:27:00Z">
              <w:tcPr>
                <w:tcW w:w="2740" w:type="dxa"/>
                <w:tcBorders>
                  <w:top w:val="nil"/>
                  <w:left w:val="nil"/>
                  <w:bottom w:val="single" w:sz="4" w:space="0" w:color="auto"/>
                  <w:right w:val="single" w:sz="8" w:space="0" w:color="auto"/>
                </w:tcBorders>
                <w:shd w:val="clear" w:color="auto" w:fill="auto"/>
                <w:vAlign w:val="bottom"/>
                <w:hideMark/>
              </w:tcPr>
            </w:tcPrChange>
          </w:tcPr>
          <w:p w14:paraId="1F4C7F04" w14:textId="4E6B2B49" w:rsidR="00C92993" w:rsidRPr="00006ABF" w:rsidDel="009711D7" w:rsidRDefault="00C92993" w:rsidP="00CC4C47">
            <w:pPr>
              <w:spacing w:after="0" w:line="360" w:lineRule="auto"/>
              <w:rPr>
                <w:del w:id="3302" w:author="nadira firinda" w:date="2022-10-29T23:12:00Z"/>
                <w:rFonts w:ascii="Times New Roman" w:eastAsia="Times New Roman" w:hAnsi="Times New Roman" w:cs="Times New Roman"/>
                <w:color w:val="000000"/>
                <w:lang w:eastAsia="en-ID"/>
              </w:rPr>
              <w:pPrChange w:id="3303" w:author="nadira firinda" w:date="2022-10-29T23:37:00Z">
                <w:pPr>
                  <w:spacing w:after="0" w:line="240" w:lineRule="auto"/>
                </w:pPr>
              </w:pPrChange>
            </w:pPr>
            <w:del w:id="3304" w:author="nadira firinda" w:date="2022-10-29T23:12:00Z">
              <w:r w:rsidRPr="00006ABF" w:rsidDel="009711D7">
                <w:rPr>
                  <w:rFonts w:ascii="Times New Roman" w:eastAsia="Times New Roman" w:hAnsi="Times New Roman" w:cs="Times New Roman"/>
                  <w:color w:val="000000"/>
                  <w:lang w:eastAsia="en-ID"/>
                </w:rPr>
                <w:delText>Jasa perusahaan</w:delText>
              </w:r>
            </w:del>
          </w:p>
        </w:tc>
      </w:tr>
      <w:tr w:rsidR="00C92993" w:rsidRPr="00006ABF" w:rsidDel="009711D7" w14:paraId="00262F86" w14:textId="7747E1B9" w:rsidTr="00046663">
        <w:trPr>
          <w:trHeight w:val="540"/>
          <w:del w:id="3305" w:author="nadira firinda" w:date="2022-10-29T23:12:00Z"/>
          <w:trPrChange w:id="3306" w:author="Prasasti Karunia Farista Ananto" w:date="2021-10-12T14:27:00Z">
            <w:trPr>
              <w:trHeight w:val="540"/>
            </w:trPr>
          </w:trPrChange>
        </w:trPr>
        <w:tc>
          <w:tcPr>
            <w:tcW w:w="567" w:type="dxa"/>
            <w:vMerge/>
            <w:tcBorders>
              <w:top w:val="nil"/>
              <w:left w:val="single" w:sz="8" w:space="0" w:color="auto"/>
              <w:bottom w:val="single" w:sz="8" w:space="0" w:color="000000"/>
              <w:right w:val="single" w:sz="4" w:space="0" w:color="auto"/>
            </w:tcBorders>
            <w:vAlign w:val="center"/>
            <w:hideMark/>
            <w:tcPrChange w:id="3307" w:author="Prasasti Karunia Farista Ananto" w:date="2021-10-12T14:27:00Z">
              <w:tcPr>
                <w:tcW w:w="485" w:type="dxa"/>
                <w:vMerge/>
                <w:tcBorders>
                  <w:top w:val="nil"/>
                  <w:left w:val="single" w:sz="8" w:space="0" w:color="auto"/>
                  <w:bottom w:val="single" w:sz="8" w:space="0" w:color="000000"/>
                  <w:right w:val="single" w:sz="4" w:space="0" w:color="auto"/>
                </w:tcBorders>
                <w:vAlign w:val="center"/>
                <w:hideMark/>
              </w:tcPr>
            </w:tcPrChange>
          </w:tcPr>
          <w:p w14:paraId="3B24B553" w14:textId="41A73432" w:rsidR="00C92993" w:rsidRPr="00006ABF" w:rsidDel="009711D7" w:rsidRDefault="00C92993" w:rsidP="00CC4C47">
            <w:pPr>
              <w:spacing w:after="0" w:line="360" w:lineRule="auto"/>
              <w:rPr>
                <w:del w:id="3308" w:author="nadira firinda" w:date="2022-10-29T23:12:00Z"/>
                <w:rFonts w:ascii="Times New Roman" w:eastAsia="Times New Roman" w:hAnsi="Times New Roman" w:cs="Times New Roman"/>
                <w:b/>
                <w:bCs/>
                <w:color w:val="000000"/>
                <w:lang w:eastAsia="en-ID"/>
              </w:rPr>
              <w:pPrChange w:id="3309" w:author="nadira firinda" w:date="2022-10-29T23:37:00Z">
                <w:pPr>
                  <w:spacing w:after="0" w:line="240" w:lineRule="auto"/>
                </w:pPr>
              </w:pPrChange>
            </w:pPr>
          </w:p>
        </w:tc>
        <w:tc>
          <w:tcPr>
            <w:tcW w:w="2835" w:type="dxa"/>
            <w:vMerge/>
            <w:tcBorders>
              <w:top w:val="nil"/>
              <w:left w:val="single" w:sz="4" w:space="0" w:color="auto"/>
              <w:bottom w:val="single" w:sz="8" w:space="0" w:color="000000"/>
              <w:right w:val="single" w:sz="4" w:space="0" w:color="auto"/>
            </w:tcBorders>
            <w:vAlign w:val="center"/>
            <w:hideMark/>
            <w:tcPrChange w:id="3310" w:author="Prasasti Karunia Farista Ananto" w:date="2021-10-12T14:27:00Z">
              <w:tcPr>
                <w:tcW w:w="2835" w:type="dxa"/>
                <w:vMerge/>
                <w:tcBorders>
                  <w:top w:val="nil"/>
                  <w:left w:val="single" w:sz="4" w:space="0" w:color="auto"/>
                  <w:bottom w:val="single" w:sz="8" w:space="0" w:color="000000"/>
                  <w:right w:val="single" w:sz="4" w:space="0" w:color="auto"/>
                </w:tcBorders>
                <w:vAlign w:val="center"/>
                <w:hideMark/>
              </w:tcPr>
            </w:tcPrChange>
          </w:tcPr>
          <w:p w14:paraId="0A4D09DF" w14:textId="468A400D" w:rsidR="00C92993" w:rsidRPr="00006ABF" w:rsidDel="009711D7" w:rsidRDefault="00C92993" w:rsidP="00CC4C47">
            <w:pPr>
              <w:spacing w:after="0" w:line="360" w:lineRule="auto"/>
              <w:rPr>
                <w:del w:id="3311" w:author="nadira firinda" w:date="2022-10-29T23:12:00Z"/>
                <w:rFonts w:ascii="Times New Roman" w:eastAsia="Times New Roman" w:hAnsi="Times New Roman" w:cs="Times New Roman"/>
                <w:b/>
                <w:bCs/>
                <w:lang w:eastAsia="en-ID"/>
              </w:rPr>
              <w:pPrChange w:id="3312" w:author="nadira firinda" w:date="2022-10-29T23:37:00Z">
                <w:pPr>
                  <w:spacing w:after="0" w:line="240" w:lineRule="auto"/>
                </w:pPr>
              </w:pPrChange>
            </w:pPr>
          </w:p>
        </w:tc>
        <w:tc>
          <w:tcPr>
            <w:tcW w:w="2410" w:type="dxa"/>
            <w:tcBorders>
              <w:top w:val="nil"/>
              <w:left w:val="nil"/>
              <w:bottom w:val="single" w:sz="8" w:space="0" w:color="auto"/>
              <w:right w:val="single" w:sz="4" w:space="0" w:color="auto"/>
            </w:tcBorders>
            <w:shd w:val="clear" w:color="auto" w:fill="auto"/>
            <w:vAlign w:val="bottom"/>
            <w:hideMark/>
            <w:tcPrChange w:id="3313" w:author="Prasasti Karunia Farista Ananto" w:date="2021-10-12T14:27:00Z">
              <w:tcPr>
                <w:tcW w:w="2200" w:type="dxa"/>
                <w:tcBorders>
                  <w:top w:val="nil"/>
                  <w:left w:val="nil"/>
                  <w:bottom w:val="single" w:sz="8" w:space="0" w:color="auto"/>
                  <w:right w:val="single" w:sz="4" w:space="0" w:color="auto"/>
                </w:tcBorders>
                <w:shd w:val="clear" w:color="auto" w:fill="auto"/>
                <w:vAlign w:val="bottom"/>
                <w:hideMark/>
              </w:tcPr>
            </w:tcPrChange>
          </w:tcPr>
          <w:p w14:paraId="488065E3" w14:textId="556BA3EC" w:rsidR="00C92993" w:rsidRPr="00006ABF" w:rsidDel="009711D7" w:rsidRDefault="00C92993" w:rsidP="00CC4C47">
            <w:pPr>
              <w:spacing w:after="0" w:line="360" w:lineRule="auto"/>
              <w:rPr>
                <w:del w:id="3314" w:author="nadira firinda" w:date="2022-10-29T23:12:00Z"/>
                <w:rFonts w:ascii="Times New Roman" w:eastAsia="Times New Roman" w:hAnsi="Times New Roman" w:cs="Times New Roman"/>
                <w:color w:val="000000"/>
                <w:lang w:eastAsia="en-ID"/>
              </w:rPr>
              <w:pPrChange w:id="3315" w:author="nadira firinda" w:date="2022-10-29T23:37:00Z">
                <w:pPr>
                  <w:spacing w:after="0" w:line="240" w:lineRule="auto"/>
                </w:pPr>
              </w:pPrChange>
            </w:pPr>
            <w:del w:id="3316" w:author="nadira firinda" w:date="2022-10-29T23:12:00Z">
              <w:r w:rsidRPr="00006ABF" w:rsidDel="009711D7">
                <w:rPr>
                  <w:rFonts w:ascii="Times New Roman" w:eastAsia="Times New Roman" w:hAnsi="Times New Roman" w:cs="Times New Roman"/>
                  <w:color w:val="000000"/>
                  <w:lang w:eastAsia="en-ID"/>
                </w:rPr>
                <w:delText> </w:delText>
              </w:r>
            </w:del>
          </w:p>
        </w:tc>
        <w:tc>
          <w:tcPr>
            <w:tcW w:w="3258" w:type="dxa"/>
            <w:tcBorders>
              <w:top w:val="single" w:sz="4" w:space="0" w:color="auto"/>
              <w:left w:val="single" w:sz="4" w:space="0" w:color="auto"/>
              <w:bottom w:val="single" w:sz="8" w:space="0" w:color="auto"/>
              <w:right w:val="single" w:sz="8" w:space="0" w:color="auto"/>
            </w:tcBorders>
            <w:shd w:val="clear" w:color="auto" w:fill="auto"/>
            <w:vAlign w:val="bottom"/>
            <w:hideMark/>
            <w:tcPrChange w:id="3317" w:author="Prasasti Karunia Farista Ananto" w:date="2021-10-12T14:27:00Z">
              <w:tcPr>
                <w:tcW w:w="2740" w:type="dxa"/>
                <w:tcBorders>
                  <w:top w:val="single" w:sz="4" w:space="0" w:color="auto"/>
                  <w:left w:val="single" w:sz="4" w:space="0" w:color="auto"/>
                  <w:bottom w:val="single" w:sz="8" w:space="0" w:color="auto"/>
                  <w:right w:val="single" w:sz="8" w:space="0" w:color="auto"/>
                </w:tcBorders>
                <w:shd w:val="clear" w:color="auto" w:fill="auto"/>
                <w:vAlign w:val="bottom"/>
                <w:hideMark/>
              </w:tcPr>
            </w:tcPrChange>
          </w:tcPr>
          <w:p w14:paraId="00D17FF3" w14:textId="4D1D475F" w:rsidR="00C92993" w:rsidRPr="00006ABF" w:rsidDel="009711D7" w:rsidRDefault="00C92993" w:rsidP="00CC4C47">
            <w:pPr>
              <w:spacing w:after="0" w:line="360" w:lineRule="auto"/>
              <w:rPr>
                <w:del w:id="3318" w:author="nadira firinda" w:date="2022-10-29T23:12:00Z"/>
                <w:rFonts w:ascii="Times New Roman" w:eastAsia="Times New Roman" w:hAnsi="Times New Roman" w:cs="Times New Roman"/>
                <w:color w:val="000000"/>
                <w:lang w:eastAsia="en-ID"/>
              </w:rPr>
              <w:pPrChange w:id="3319" w:author="nadira firinda" w:date="2022-10-29T23:37:00Z">
                <w:pPr>
                  <w:spacing w:after="0" w:line="240" w:lineRule="auto"/>
                </w:pPr>
              </w:pPrChange>
            </w:pPr>
            <w:del w:id="3320" w:author="nadira firinda" w:date="2022-10-29T23:12:00Z">
              <w:r w:rsidRPr="00006ABF" w:rsidDel="009711D7">
                <w:rPr>
                  <w:rFonts w:ascii="Times New Roman" w:eastAsia="Times New Roman" w:hAnsi="Times New Roman" w:cs="Times New Roman"/>
                  <w:color w:val="000000"/>
                  <w:lang w:eastAsia="en-ID"/>
                </w:rPr>
                <w:delText>Perdagangan besar dan eceran</w:delText>
              </w:r>
            </w:del>
          </w:p>
        </w:tc>
      </w:tr>
      <w:tr w:rsidR="00C92993" w:rsidRPr="00006ABF" w:rsidDel="009711D7" w14:paraId="22098EAF" w14:textId="54C338A9" w:rsidTr="00046663">
        <w:trPr>
          <w:trHeight w:val="264"/>
          <w:del w:id="3321" w:author="nadira firinda" w:date="2022-10-29T23:12:00Z"/>
          <w:trPrChange w:id="3322" w:author="Prasasti Karunia Farista Ananto" w:date="2021-10-12T14:27:00Z">
            <w:trPr>
              <w:trHeight w:val="264"/>
            </w:trPr>
          </w:trPrChange>
        </w:trPr>
        <w:tc>
          <w:tcPr>
            <w:tcW w:w="567" w:type="dxa"/>
            <w:vMerge w:val="restart"/>
            <w:tcBorders>
              <w:top w:val="nil"/>
              <w:left w:val="single" w:sz="8" w:space="0" w:color="auto"/>
              <w:bottom w:val="single" w:sz="8" w:space="0" w:color="000000"/>
              <w:right w:val="single" w:sz="4" w:space="0" w:color="auto"/>
            </w:tcBorders>
            <w:shd w:val="clear" w:color="auto" w:fill="auto"/>
            <w:noWrap/>
            <w:hideMark/>
            <w:tcPrChange w:id="3323" w:author="Prasasti Karunia Farista Ananto" w:date="2021-10-12T14:27:00Z">
              <w:tcPr>
                <w:tcW w:w="485" w:type="dxa"/>
                <w:vMerge w:val="restart"/>
                <w:tcBorders>
                  <w:top w:val="nil"/>
                  <w:left w:val="single" w:sz="8" w:space="0" w:color="auto"/>
                  <w:bottom w:val="single" w:sz="8" w:space="0" w:color="000000"/>
                  <w:right w:val="single" w:sz="4" w:space="0" w:color="auto"/>
                </w:tcBorders>
                <w:shd w:val="clear" w:color="auto" w:fill="auto"/>
                <w:noWrap/>
                <w:hideMark/>
              </w:tcPr>
            </w:tcPrChange>
          </w:tcPr>
          <w:p w14:paraId="53F9DB88" w14:textId="1A2A0012" w:rsidR="00C92993" w:rsidRPr="00006ABF" w:rsidDel="009711D7" w:rsidRDefault="00C92993" w:rsidP="00CC4C47">
            <w:pPr>
              <w:spacing w:after="0" w:line="360" w:lineRule="auto"/>
              <w:rPr>
                <w:del w:id="3324" w:author="nadira firinda" w:date="2022-10-29T23:12:00Z"/>
                <w:rFonts w:ascii="Times New Roman" w:eastAsia="Times New Roman" w:hAnsi="Times New Roman" w:cs="Times New Roman"/>
                <w:b/>
                <w:bCs/>
                <w:color w:val="000000"/>
                <w:lang w:eastAsia="en-ID"/>
              </w:rPr>
              <w:pPrChange w:id="3325" w:author="nadira firinda" w:date="2022-10-29T23:37:00Z">
                <w:pPr>
                  <w:spacing w:after="0" w:line="240" w:lineRule="auto"/>
                </w:pPr>
              </w:pPrChange>
            </w:pPr>
            <w:del w:id="3326" w:author="nadira firinda" w:date="2022-10-29T23:12:00Z">
              <w:r w:rsidRPr="00006ABF" w:rsidDel="009711D7">
                <w:rPr>
                  <w:rFonts w:ascii="Times New Roman" w:eastAsia="Times New Roman" w:hAnsi="Times New Roman" w:cs="Times New Roman"/>
                  <w:b/>
                  <w:bCs/>
                  <w:color w:val="000000"/>
                  <w:lang w:eastAsia="en-ID"/>
                </w:rPr>
                <w:delText>3</w:delText>
              </w:r>
            </w:del>
          </w:p>
        </w:tc>
        <w:tc>
          <w:tcPr>
            <w:tcW w:w="2835" w:type="dxa"/>
            <w:vMerge w:val="restart"/>
            <w:tcBorders>
              <w:top w:val="nil"/>
              <w:left w:val="single" w:sz="4" w:space="0" w:color="auto"/>
              <w:bottom w:val="single" w:sz="8" w:space="0" w:color="000000"/>
              <w:right w:val="single" w:sz="4" w:space="0" w:color="auto"/>
            </w:tcBorders>
            <w:shd w:val="clear" w:color="auto" w:fill="auto"/>
            <w:noWrap/>
            <w:hideMark/>
            <w:tcPrChange w:id="3327" w:author="Prasasti Karunia Farista Ananto" w:date="2021-10-12T14:27:00Z">
              <w:tcPr>
                <w:tcW w:w="2835" w:type="dxa"/>
                <w:vMerge w:val="restart"/>
                <w:tcBorders>
                  <w:top w:val="nil"/>
                  <w:left w:val="single" w:sz="4" w:space="0" w:color="auto"/>
                  <w:bottom w:val="single" w:sz="8" w:space="0" w:color="000000"/>
                  <w:right w:val="single" w:sz="4" w:space="0" w:color="auto"/>
                </w:tcBorders>
                <w:shd w:val="clear" w:color="auto" w:fill="auto"/>
                <w:noWrap/>
                <w:hideMark/>
              </w:tcPr>
            </w:tcPrChange>
          </w:tcPr>
          <w:p w14:paraId="3367CA0F" w14:textId="45591DE9" w:rsidR="00C92993" w:rsidRPr="00006ABF" w:rsidDel="009711D7" w:rsidRDefault="00C92993" w:rsidP="00CC4C47">
            <w:pPr>
              <w:spacing w:after="0" w:line="360" w:lineRule="auto"/>
              <w:rPr>
                <w:del w:id="3328" w:author="nadira firinda" w:date="2022-10-29T23:12:00Z"/>
                <w:rFonts w:ascii="Times New Roman" w:eastAsia="Times New Roman" w:hAnsi="Times New Roman" w:cs="Times New Roman"/>
                <w:b/>
                <w:bCs/>
                <w:lang w:eastAsia="en-ID"/>
              </w:rPr>
              <w:pPrChange w:id="3329" w:author="nadira firinda" w:date="2022-10-29T23:37:00Z">
                <w:pPr>
                  <w:spacing w:after="0" w:line="240" w:lineRule="auto"/>
                </w:pPr>
              </w:pPrChange>
            </w:pPr>
            <w:del w:id="3330" w:author="nadira firinda" w:date="2022-10-29T23:12:00Z">
              <w:r w:rsidRPr="00006ABF" w:rsidDel="009711D7">
                <w:rPr>
                  <w:rFonts w:ascii="Times New Roman" w:eastAsia="Times New Roman" w:hAnsi="Times New Roman" w:cs="Times New Roman"/>
                  <w:b/>
                  <w:bCs/>
                  <w:lang w:eastAsia="en-ID"/>
                </w:rPr>
                <w:delText>Jasa Keuangan dan Asuransi</w:delText>
              </w:r>
            </w:del>
          </w:p>
        </w:tc>
        <w:tc>
          <w:tcPr>
            <w:tcW w:w="2410" w:type="dxa"/>
            <w:tcBorders>
              <w:top w:val="nil"/>
              <w:left w:val="nil"/>
              <w:bottom w:val="single" w:sz="4" w:space="0" w:color="auto"/>
              <w:right w:val="single" w:sz="4" w:space="0" w:color="auto"/>
            </w:tcBorders>
            <w:shd w:val="clear" w:color="auto" w:fill="auto"/>
            <w:vAlign w:val="bottom"/>
            <w:hideMark/>
            <w:tcPrChange w:id="3331" w:author="Prasasti Karunia Farista Ananto" w:date="2021-10-12T14:27:00Z">
              <w:tcPr>
                <w:tcW w:w="2200" w:type="dxa"/>
                <w:tcBorders>
                  <w:top w:val="nil"/>
                  <w:left w:val="nil"/>
                  <w:bottom w:val="single" w:sz="4" w:space="0" w:color="auto"/>
                  <w:right w:val="single" w:sz="4" w:space="0" w:color="auto"/>
                </w:tcBorders>
                <w:shd w:val="clear" w:color="auto" w:fill="auto"/>
                <w:vAlign w:val="bottom"/>
                <w:hideMark/>
              </w:tcPr>
            </w:tcPrChange>
          </w:tcPr>
          <w:p w14:paraId="2FBF60C4" w14:textId="72BBC22C" w:rsidR="00C92993" w:rsidRPr="00006ABF" w:rsidDel="009711D7" w:rsidRDefault="00C92993" w:rsidP="00CC4C47">
            <w:pPr>
              <w:spacing w:after="0" w:line="360" w:lineRule="auto"/>
              <w:rPr>
                <w:del w:id="3332" w:author="nadira firinda" w:date="2022-10-29T23:12:00Z"/>
                <w:rFonts w:ascii="Times New Roman" w:eastAsia="Times New Roman" w:hAnsi="Times New Roman" w:cs="Times New Roman"/>
                <w:color w:val="000000"/>
                <w:lang w:eastAsia="en-ID"/>
              </w:rPr>
              <w:pPrChange w:id="3333" w:author="nadira firinda" w:date="2022-10-29T23:37:00Z">
                <w:pPr>
                  <w:spacing w:after="0" w:line="240" w:lineRule="auto"/>
                </w:pPr>
              </w:pPrChange>
            </w:pPr>
            <w:del w:id="3334" w:author="nadira firinda" w:date="2022-10-29T23:12:00Z">
              <w:r w:rsidRPr="00006ABF" w:rsidDel="009711D7">
                <w:rPr>
                  <w:rFonts w:ascii="Times New Roman" w:eastAsia="Times New Roman" w:hAnsi="Times New Roman" w:cs="Times New Roman"/>
                  <w:color w:val="000000"/>
                  <w:lang w:eastAsia="en-ID"/>
                </w:rPr>
                <w:delText> </w:delText>
              </w:r>
            </w:del>
          </w:p>
        </w:tc>
        <w:tc>
          <w:tcPr>
            <w:tcW w:w="3258" w:type="dxa"/>
            <w:tcBorders>
              <w:top w:val="single" w:sz="8" w:space="0" w:color="auto"/>
              <w:left w:val="nil"/>
              <w:bottom w:val="single" w:sz="4" w:space="0" w:color="auto"/>
              <w:right w:val="single" w:sz="8" w:space="0" w:color="auto"/>
            </w:tcBorders>
            <w:shd w:val="clear" w:color="auto" w:fill="auto"/>
            <w:vAlign w:val="bottom"/>
            <w:hideMark/>
            <w:tcPrChange w:id="3335" w:author="Prasasti Karunia Farista Ananto" w:date="2021-10-12T14:27:00Z">
              <w:tcPr>
                <w:tcW w:w="2740" w:type="dxa"/>
                <w:tcBorders>
                  <w:top w:val="single" w:sz="8" w:space="0" w:color="auto"/>
                  <w:left w:val="nil"/>
                  <w:bottom w:val="single" w:sz="4" w:space="0" w:color="auto"/>
                  <w:right w:val="single" w:sz="8" w:space="0" w:color="auto"/>
                </w:tcBorders>
                <w:shd w:val="clear" w:color="auto" w:fill="auto"/>
                <w:vAlign w:val="bottom"/>
                <w:hideMark/>
              </w:tcPr>
            </w:tcPrChange>
          </w:tcPr>
          <w:p w14:paraId="5BF00556" w14:textId="4B92AB52" w:rsidR="00C92993" w:rsidRPr="00006ABF" w:rsidDel="009711D7" w:rsidRDefault="00C92993" w:rsidP="00CC4C47">
            <w:pPr>
              <w:spacing w:after="0" w:line="360" w:lineRule="auto"/>
              <w:rPr>
                <w:del w:id="3336" w:author="nadira firinda" w:date="2022-10-29T23:12:00Z"/>
                <w:rFonts w:ascii="Times New Roman" w:eastAsia="Times New Roman" w:hAnsi="Times New Roman" w:cs="Times New Roman"/>
                <w:color w:val="000000"/>
                <w:lang w:eastAsia="en-ID"/>
              </w:rPr>
              <w:pPrChange w:id="3337" w:author="nadira firinda" w:date="2022-10-29T23:37:00Z">
                <w:pPr>
                  <w:spacing w:after="0" w:line="240" w:lineRule="auto"/>
                </w:pPr>
              </w:pPrChange>
            </w:pPr>
            <w:del w:id="3338" w:author="nadira firinda" w:date="2022-10-29T23:12:00Z">
              <w:r w:rsidRPr="00006ABF" w:rsidDel="009711D7">
                <w:rPr>
                  <w:rFonts w:ascii="Times New Roman" w:eastAsia="Times New Roman" w:hAnsi="Times New Roman" w:cs="Times New Roman"/>
                  <w:color w:val="000000"/>
                  <w:lang w:eastAsia="en-ID"/>
                </w:rPr>
                <w:delText>Real estate</w:delText>
              </w:r>
            </w:del>
          </w:p>
        </w:tc>
      </w:tr>
      <w:tr w:rsidR="00C92993" w:rsidRPr="00006ABF" w:rsidDel="009711D7" w14:paraId="0F0401B3" w14:textId="29DF7CD8" w:rsidTr="00046663">
        <w:trPr>
          <w:trHeight w:val="264"/>
          <w:del w:id="3339" w:author="nadira firinda" w:date="2022-10-29T23:12:00Z"/>
          <w:trPrChange w:id="3340" w:author="Prasasti Karunia Farista Ananto" w:date="2021-10-12T14:27:00Z">
            <w:trPr>
              <w:trHeight w:val="264"/>
            </w:trPr>
          </w:trPrChange>
        </w:trPr>
        <w:tc>
          <w:tcPr>
            <w:tcW w:w="567" w:type="dxa"/>
            <w:vMerge/>
            <w:tcBorders>
              <w:top w:val="nil"/>
              <w:left w:val="single" w:sz="8" w:space="0" w:color="auto"/>
              <w:bottom w:val="single" w:sz="8" w:space="0" w:color="000000"/>
              <w:right w:val="single" w:sz="4" w:space="0" w:color="auto"/>
            </w:tcBorders>
            <w:vAlign w:val="center"/>
            <w:hideMark/>
            <w:tcPrChange w:id="3341" w:author="Prasasti Karunia Farista Ananto" w:date="2021-10-12T14:27:00Z">
              <w:tcPr>
                <w:tcW w:w="485" w:type="dxa"/>
                <w:vMerge/>
                <w:tcBorders>
                  <w:top w:val="nil"/>
                  <w:left w:val="single" w:sz="8" w:space="0" w:color="auto"/>
                  <w:bottom w:val="single" w:sz="8" w:space="0" w:color="000000"/>
                  <w:right w:val="single" w:sz="4" w:space="0" w:color="auto"/>
                </w:tcBorders>
                <w:vAlign w:val="center"/>
                <w:hideMark/>
              </w:tcPr>
            </w:tcPrChange>
          </w:tcPr>
          <w:p w14:paraId="63B38C44" w14:textId="60619D5C" w:rsidR="00C92993" w:rsidRPr="00006ABF" w:rsidDel="009711D7" w:rsidRDefault="00C92993" w:rsidP="00CC4C47">
            <w:pPr>
              <w:spacing w:after="0" w:line="360" w:lineRule="auto"/>
              <w:rPr>
                <w:del w:id="3342" w:author="nadira firinda" w:date="2022-10-29T23:12:00Z"/>
                <w:rFonts w:ascii="Times New Roman" w:eastAsia="Times New Roman" w:hAnsi="Times New Roman" w:cs="Times New Roman"/>
                <w:b/>
                <w:bCs/>
                <w:color w:val="000000"/>
                <w:lang w:eastAsia="en-ID"/>
              </w:rPr>
              <w:pPrChange w:id="3343" w:author="nadira firinda" w:date="2022-10-29T23:37:00Z">
                <w:pPr>
                  <w:spacing w:after="0" w:line="240" w:lineRule="auto"/>
                </w:pPr>
              </w:pPrChange>
            </w:pPr>
          </w:p>
        </w:tc>
        <w:tc>
          <w:tcPr>
            <w:tcW w:w="2835" w:type="dxa"/>
            <w:vMerge/>
            <w:tcBorders>
              <w:top w:val="nil"/>
              <w:left w:val="single" w:sz="4" w:space="0" w:color="auto"/>
              <w:bottom w:val="single" w:sz="8" w:space="0" w:color="000000"/>
              <w:right w:val="single" w:sz="4" w:space="0" w:color="auto"/>
            </w:tcBorders>
            <w:vAlign w:val="center"/>
            <w:hideMark/>
            <w:tcPrChange w:id="3344" w:author="Prasasti Karunia Farista Ananto" w:date="2021-10-12T14:27:00Z">
              <w:tcPr>
                <w:tcW w:w="2835" w:type="dxa"/>
                <w:vMerge/>
                <w:tcBorders>
                  <w:top w:val="nil"/>
                  <w:left w:val="single" w:sz="4" w:space="0" w:color="auto"/>
                  <w:bottom w:val="single" w:sz="8" w:space="0" w:color="000000"/>
                  <w:right w:val="single" w:sz="4" w:space="0" w:color="auto"/>
                </w:tcBorders>
                <w:vAlign w:val="center"/>
                <w:hideMark/>
              </w:tcPr>
            </w:tcPrChange>
          </w:tcPr>
          <w:p w14:paraId="7A18EB7C" w14:textId="1BDEB6D4" w:rsidR="00C92993" w:rsidRPr="00006ABF" w:rsidDel="009711D7" w:rsidRDefault="00C92993" w:rsidP="00CC4C47">
            <w:pPr>
              <w:spacing w:after="0" w:line="360" w:lineRule="auto"/>
              <w:rPr>
                <w:del w:id="3345" w:author="nadira firinda" w:date="2022-10-29T23:12:00Z"/>
                <w:rFonts w:ascii="Times New Roman" w:eastAsia="Times New Roman" w:hAnsi="Times New Roman" w:cs="Times New Roman"/>
                <w:b/>
                <w:bCs/>
                <w:lang w:eastAsia="en-ID"/>
              </w:rPr>
              <w:pPrChange w:id="3346" w:author="nadira firinda" w:date="2022-10-29T23:37:00Z">
                <w:pPr>
                  <w:spacing w:after="0" w:line="240" w:lineRule="auto"/>
                </w:pPr>
              </w:pPrChange>
            </w:pPr>
          </w:p>
        </w:tc>
        <w:tc>
          <w:tcPr>
            <w:tcW w:w="2410" w:type="dxa"/>
            <w:tcBorders>
              <w:top w:val="nil"/>
              <w:left w:val="nil"/>
              <w:bottom w:val="single" w:sz="4" w:space="0" w:color="auto"/>
              <w:right w:val="single" w:sz="4" w:space="0" w:color="auto"/>
            </w:tcBorders>
            <w:shd w:val="clear" w:color="auto" w:fill="auto"/>
            <w:vAlign w:val="bottom"/>
            <w:hideMark/>
            <w:tcPrChange w:id="3347" w:author="Prasasti Karunia Farista Ananto" w:date="2021-10-12T14:27:00Z">
              <w:tcPr>
                <w:tcW w:w="2200" w:type="dxa"/>
                <w:tcBorders>
                  <w:top w:val="nil"/>
                  <w:left w:val="nil"/>
                  <w:bottom w:val="single" w:sz="4" w:space="0" w:color="auto"/>
                  <w:right w:val="single" w:sz="4" w:space="0" w:color="auto"/>
                </w:tcBorders>
                <w:shd w:val="clear" w:color="auto" w:fill="auto"/>
                <w:vAlign w:val="bottom"/>
                <w:hideMark/>
              </w:tcPr>
            </w:tcPrChange>
          </w:tcPr>
          <w:p w14:paraId="290EEBA2" w14:textId="2E9C9710" w:rsidR="00C92993" w:rsidRPr="00006ABF" w:rsidDel="009711D7" w:rsidRDefault="00C92993" w:rsidP="00CC4C47">
            <w:pPr>
              <w:spacing w:after="0" w:line="360" w:lineRule="auto"/>
              <w:rPr>
                <w:del w:id="3348" w:author="nadira firinda" w:date="2022-10-29T23:12:00Z"/>
                <w:rFonts w:ascii="Times New Roman" w:eastAsia="Times New Roman" w:hAnsi="Times New Roman" w:cs="Times New Roman"/>
                <w:color w:val="000000"/>
                <w:lang w:eastAsia="en-ID"/>
              </w:rPr>
              <w:pPrChange w:id="3349" w:author="nadira firinda" w:date="2022-10-29T23:37:00Z">
                <w:pPr>
                  <w:spacing w:after="0" w:line="240" w:lineRule="auto"/>
                </w:pPr>
              </w:pPrChange>
            </w:pPr>
            <w:del w:id="3350" w:author="nadira firinda" w:date="2022-10-29T23:12:00Z">
              <w:r w:rsidRPr="00006ABF" w:rsidDel="009711D7">
                <w:rPr>
                  <w:rFonts w:ascii="Times New Roman" w:eastAsia="Times New Roman" w:hAnsi="Times New Roman" w:cs="Times New Roman"/>
                  <w:color w:val="000000"/>
                  <w:lang w:eastAsia="en-ID"/>
                </w:rPr>
                <w:delText> </w:delText>
              </w:r>
            </w:del>
          </w:p>
        </w:tc>
        <w:tc>
          <w:tcPr>
            <w:tcW w:w="3258" w:type="dxa"/>
            <w:tcBorders>
              <w:top w:val="nil"/>
              <w:left w:val="nil"/>
              <w:bottom w:val="single" w:sz="4" w:space="0" w:color="auto"/>
              <w:right w:val="single" w:sz="8" w:space="0" w:color="auto"/>
            </w:tcBorders>
            <w:shd w:val="clear" w:color="auto" w:fill="auto"/>
            <w:vAlign w:val="bottom"/>
            <w:hideMark/>
            <w:tcPrChange w:id="3351" w:author="Prasasti Karunia Farista Ananto" w:date="2021-10-12T14:27:00Z">
              <w:tcPr>
                <w:tcW w:w="2740" w:type="dxa"/>
                <w:tcBorders>
                  <w:top w:val="nil"/>
                  <w:left w:val="nil"/>
                  <w:bottom w:val="single" w:sz="4" w:space="0" w:color="auto"/>
                  <w:right w:val="single" w:sz="8" w:space="0" w:color="auto"/>
                </w:tcBorders>
                <w:shd w:val="clear" w:color="auto" w:fill="auto"/>
                <w:vAlign w:val="bottom"/>
                <w:hideMark/>
              </w:tcPr>
            </w:tcPrChange>
          </w:tcPr>
          <w:p w14:paraId="3C727BCB" w14:textId="10E4856E" w:rsidR="00C92993" w:rsidRPr="00006ABF" w:rsidDel="009711D7" w:rsidRDefault="00C92993" w:rsidP="00CC4C47">
            <w:pPr>
              <w:spacing w:after="0" w:line="360" w:lineRule="auto"/>
              <w:rPr>
                <w:del w:id="3352" w:author="nadira firinda" w:date="2022-10-29T23:12:00Z"/>
                <w:rFonts w:ascii="Times New Roman" w:eastAsia="Times New Roman" w:hAnsi="Times New Roman" w:cs="Times New Roman"/>
                <w:color w:val="000000"/>
                <w:lang w:eastAsia="en-ID"/>
              </w:rPr>
              <w:pPrChange w:id="3353" w:author="nadira firinda" w:date="2022-10-29T23:37:00Z">
                <w:pPr>
                  <w:spacing w:after="0" w:line="240" w:lineRule="auto"/>
                </w:pPr>
              </w:pPrChange>
            </w:pPr>
            <w:del w:id="3354" w:author="nadira firinda" w:date="2022-10-29T23:12:00Z">
              <w:r w:rsidRPr="00006ABF" w:rsidDel="009711D7">
                <w:rPr>
                  <w:rFonts w:ascii="Times New Roman" w:eastAsia="Times New Roman" w:hAnsi="Times New Roman" w:cs="Times New Roman"/>
                  <w:color w:val="000000"/>
                  <w:lang w:eastAsia="en-ID"/>
                </w:rPr>
                <w:delText>Konsumsi swasta</w:delText>
              </w:r>
            </w:del>
          </w:p>
        </w:tc>
      </w:tr>
      <w:tr w:rsidR="00C92993" w:rsidRPr="00006ABF" w:rsidDel="009711D7" w14:paraId="7D7F487F" w14:textId="5D98B1A7" w:rsidTr="00046663">
        <w:trPr>
          <w:trHeight w:val="264"/>
          <w:del w:id="3355" w:author="nadira firinda" w:date="2022-10-29T23:12:00Z"/>
          <w:trPrChange w:id="3356" w:author="Prasasti Karunia Farista Ananto" w:date="2021-10-12T14:27:00Z">
            <w:trPr>
              <w:trHeight w:val="264"/>
            </w:trPr>
          </w:trPrChange>
        </w:trPr>
        <w:tc>
          <w:tcPr>
            <w:tcW w:w="567" w:type="dxa"/>
            <w:vMerge/>
            <w:tcBorders>
              <w:top w:val="nil"/>
              <w:left w:val="single" w:sz="8" w:space="0" w:color="auto"/>
              <w:bottom w:val="single" w:sz="8" w:space="0" w:color="000000"/>
              <w:right w:val="single" w:sz="4" w:space="0" w:color="auto"/>
            </w:tcBorders>
            <w:vAlign w:val="center"/>
            <w:hideMark/>
            <w:tcPrChange w:id="3357" w:author="Prasasti Karunia Farista Ananto" w:date="2021-10-12T14:27:00Z">
              <w:tcPr>
                <w:tcW w:w="485" w:type="dxa"/>
                <w:vMerge/>
                <w:tcBorders>
                  <w:top w:val="nil"/>
                  <w:left w:val="single" w:sz="8" w:space="0" w:color="auto"/>
                  <w:bottom w:val="single" w:sz="8" w:space="0" w:color="000000"/>
                  <w:right w:val="single" w:sz="4" w:space="0" w:color="auto"/>
                </w:tcBorders>
                <w:vAlign w:val="center"/>
                <w:hideMark/>
              </w:tcPr>
            </w:tcPrChange>
          </w:tcPr>
          <w:p w14:paraId="27C1F989" w14:textId="7DC52090" w:rsidR="00C92993" w:rsidRPr="00006ABF" w:rsidDel="009711D7" w:rsidRDefault="00C92993" w:rsidP="00CC4C47">
            <w:pPr>
              <w:spacing w:after="0" w:line="360" w:lineRule="auto"/>
              <w:rPr>
                <w:del w:id="3358" w:author="nadira firinda" w:date="2022-10-29T23:12:00Z"/>
                <w:rFonts w:ascii="Times New Roman" w:eastAsia="Times New Roman" w:hAnsi="Times New Roman" w:cs="Times New Roman"/>
                <w:b/>
                <w:bCs/>
                <w:color w:val="000000"/>
                <w:lang w:eastAsia="en-ID"/>
              </w:rPr>
              <w:pPrChange w:id="3359" w:author="nadira firinda" w:date="2022-10-29T23:37:00Z">
                <w:pPr>
                  <w:spacing w:after="0" w:line="240" w:lineRule="auto"/>
                </w:pPr>
              </w:pPrChange>
            </w:pPr>
          </w:p>
        </w:tc>
        <w:tc>
          <w:tcPr>
            <w:tcW w:w="2835" w:type="dxa"/>
            <w:vMerge/>
            <w:tcBorders>
              <w:top w:val="nil"/>
              <w:left w:val="single" w:sz="4" w:space="0" w:color="auto"/>
              <w:bottom w:val="single" w:sz="8" w:space="0" w:color="000000"/>
              <w:right w:val="single" w:sz="4" w:space="0" w:color="auto"/>
            </w:tcBorders>
            <w:vAlign w:val="center"/>
            <w:hideMark/>
            <w:tcPrChange w:id="3360" w:author="Prasasti Karunia Farista Ananto" w:date="2021-10-12T14:27:00Z">
              <w:tcPr>
                <w:tcW w:w="2835" w:type="dxa"/>
                <w:vMerge/>
                <w:tcBorders>
                  <w:top w:val="nil"/>
                  <w:left w:val="single" w:sz="4" w:space="0" w:color="auto"/>
                  <w:bottom w:val="single" w:sz="8" w:space="0" w:color="000000"/>
                  <w:right w:val="single" w:sz="4" w:space="0" w:color="auto"/>
                </w:tcBorders>
                <w:vAlign w:val="center"/>
                <w:hideMark/>
              </w:tcPr>
            </w:tcPrChange>
          </w:tcPr>
          <w:p w14:paraId="578EB783" w14:textId="0E7F3A10" w:rsidR="00C92993" w:rsidRPr="00006ABF" w:rsidDel="009711D7" w:rsidRDefault="00C92993" w:rsidP="00CC4C47">
            <w:pPr>
              <w:spacing w:after="0" w:line="360" w:lineRule="auto"/>
              <w:rPr>
                <w:del w:id="3361" w:author="nadira firinda" w:date="2022-10-29T23:12:00Z"/>
                <w:rFonts w:ascii="Times New Roman" w:eastAsia="Times New Roman" w:hAnsi="Times New Roman" w:cs="Times New Roman"/>
                <w:b/>
                <w:bCs/>
                <w:lang w:eastAsia="en-ID"/>
              </w:rPr>
              <w:pPrChange w:id="3362" w:author="nadira firinda" w:date="2022-10-29T23:37:00Z">
                <w:pPr>
                  <w:spacing w:after="0" w:line="240" w:lineRule="auto"/>
                </w:pPr>
              </w:pPrChange>
            </w:pPr>
          </w:p>
        </w:tc>
        <w:tc>
          <w:tcPr>
            <w:tcW w:w="2410" w:type="dxa"/>
            <w:tcBorders>
              <w:top w:val="nil"/>
              <w:left w:val="nil"/>
              <w:bottom w:val="single" w:sz="4" w:space="0" w:color="auto"/>
              <w:right w:val="single" w:sz="4" w:space="0" w:color="auto"/>
            </w:tcBorders>
            <w:shd w:val="clear" w:color="auto" w:fill="auto"/>
            <w:vAlign w:val="bottom"/>
            <w:hideMark/>
            <w:tcPrChange w:id="3363" w:author="Prasasti Karunia Farista Ananto" w:date="2021-10-12T14:27:00Z">
              <w:tcPr>
                <w:tcW w:w="2200" w:type="dxa"/>
                <w:tcBorders>
                  <w:top w:val="nil"/>
                  <w:left w:val="nil"/>
                  <w:bottom w:val="single" w:sz="4" w:space="0" w:color="auto"/>
                  <w:right w:val="single" w:sz="4" w:space="0" w:color="auto"/>
                </w:tcBorders>
                <w:shd w:val="clear" w:color="auto" w:fill="auto"/>
                <w:vAlign w:val="bottom"/>
                <w:hideMark/>
              </w:tcPr>
            </w:tcPrChange>
          </w:tcPr>
          <w:p w14:paraId="19230604" w14:textId="4453B84B" w:rsidR="00C92993" w:rsidRPr="00006ABF" w:rsidDel="009711D7" w:rsidRDefault="00C92993" w:rsidP="00CC4C47">
            <w:pPr>
              <w:spacing w:after="0" w:line="360" w:lineRule="auto"/>
              <w:rPr>
                <w:del w:id="3364" w:author="nadira firinda" w:date="2022-10-29T23:12:00Z"/>
                <w:rFonts w:ascii="Times New Roman" w:eastAsia="Times New Roman" w:hAnsi="Times New Roman" w:cs="Times New Roman"/>
                <w:color w:val="000000"/>
                <w:lang w:eastAsia="en-ID"/>
              </w:rPr>
              <w:pPrChange w:id="3365" w:author="nadira firinda" w:date="2022-10-29T23:37:00Z">
                <w:pPr>
                  <w:spacing w:after="0" w:line="240" w:lineRule="auto"/>
                </w:pPr>
              </w:pPrChange>
            </w:pPr>
            <w:del w:id="3366" w:author="nadira firinda" w:date="2022-10-29T23:12:00Z">
              <w:r w:rsidRPr="00006ABF" w:rsidDel="009711D7">
                <w:rPr>
                  <w:rFonts w:ascii="Times New Roman" w:eastAsia="Times New Roman" w:hAnsi="Times New Roman" w:cs="Times New Roman"/>
                  <w:color w:val="000000"/>
                  <w:lang w:eastAsia="en-ID"/>
                </w:rPr>
                <w:delText> </w:delText>
              </w:r>
            </w:del>
          </w:p>
        </w:tc>
        <w:tc>
          <w:tcPr>
            <w:tcW w:w="3258" w:type="dxa"/>
            <w:tcBorders>
              <w:top w:val="nil"/>
              <w:left w:val="nil"/>
              <w:bottom w:val="single" w:sz="4" w:space="0" w:color="auto"/>
              <w:right w:val="single" w:sz="8" w:space="0" w:color="auto"/>
            </w:tcBorders>
            <w:shd w:val="clear" w:color="auto" w:fill="auto"/>
            <w:vAlign w:val="bottom"/>
            <w:hideMark/>
            <w:tcPrChange w:id="3367" w:author="Prasasti Karunia Farista Ananto" w:date="2021-10-12T14:27:00Z">
              <w:tcPr>
                <w:tcW w:w="2740" w:type="dxa"/>
                <w:tcBorders>
                  <w:top w:val="nil"/>
                  <w:left w:val="nil"/>
                  <w:bottom w:val="single" w:sz="4" w:space="0" w:color="auto"/>
                  <w:right w:val="single" w:sz="8" w:space="0" w:color="auto"/>
                </w:tcBorders>
                <w:shd w:val="clear" w:color="auto" w:fill="auto"/>
                <w:vAlign w:val="bottom"/>
                <w:hideMark/>
              </w:tcPr>
            </w:tcPrChange>
          </w:tcPr>
          <w:p w14:paraId="6FAA90BB" w14:textId="4499DBF9" w:rsidR="00C92993" w:rsidRPr="00006ABF" w:rsidDel="009711D7" w:rsidRDefault="00C92993" w:rsidP="00CC4C47">
            <w:pPr>
              <w:spacing w:after="0" w:line="360" w:lineRule="auto"/>
              <w:rPr>
                <w:del w:id="3368" w:author="nadira firinda" w:date="2022-10-29T23:12:00Z"/>
                <w:rFonts w:ascii="Times New Roman" w:eastAsia="Times New Roman" w:hAnsi="Times New Roman" w:cs="Times New Roman"/>
                <w:color w:val="000000"/>
                <w:lang w:eastAsia="en-ID"/>
              </w:rPr>
              <w:pPrChange w:id="3369" w:author="nadira firinda" w:date="2022-10-29T23:37:00Z">
                <w:pPr>
                  <w:spacing w:after="0" w:line="240" w:lineRule="auto"/>
                </w:pPr>
              </w:pPrChange>
            </w:pPr>
            <w:del w:id="3370" w:author="nadira firinda" w:date="2022-10-29T23:12:00Z">
              <w:r w:rsidRPr="00006ABF" w:rsidDel="009711D7">
                <w:rPr>
                  <w:rFonts w:ascii="Times New Roman" w:eastAsia="Times New Roman" w:hAnsi="Times New Roman" w:cs="Times New Roman"/>
                  <w:color w:val="000000"/>
                  <w:lang w:eastAsia="en-ID"/>
                </w:rPr>
                <w:delText>NPL</w:delText>
              </w:r>
            </w:del>
          </w:p>
        </w:tc>
      </w:tr>
      <w:tr w:rsidR="00C92993" w:rsidRPr="00006ABF" w:rsidDel="009711D7" w14:paraId="0F83FE16" w14:textId="00AD5861" w:rsidTr="00046663">
        <w:trPr>
          <w:trHeight w:val="264"/>
          <w:del w:id="3371" w:author="nadira firinda" w:date="2022-10-29T23:12:00Z"/>
          <w:trPrChange w:id="3372" w:author="Prasasti Karunia Farista Ananto" w:date="2021-10-12T14:27:00Z">
            <w:trPr>
              <w:trHeight w:val="264"/>
            </w:trPr>
          </w:trPrChange>
        </w:trPr>
        <w:tc>
          <w:tcPr>
            <w:tcW w:w="567" w:type="dxa"/>
            <w:vMerge/>
            <w:tcBorders>
              <w:top w:val="nil"/>
              <w:left w:val="single" w:sz="8" w:space="0" w:color="auto"/>
              <w:bottom w:val="single" w:sz="8" w:space="0" w:color="000000"/>
              <w:right w:val="single" w:sz="4" w:space="0" w:color="auto"/>
            </w:tcBorders>
            <w:vAlign w:val="center"/>
            <w:hideMark/>
            <w:tcPrChange w:id="3373" w:author="Prasasti Karunia Farista Ananto" w:date="2021-10-12T14:27:00Z">
              <w:tcPr>
                <w:tcW w:w="485" w:type="dxa"/>
                <w:vMerge/>
                <w:tcBorders>
                  <w:top w:val="nil"/>
                  <w:left w:val="single" w:sz="8" w:space="0" w:color="auto"/>
                  <w:bottom w:val="single" w:sz="8" w:space="0" w:color="000000"/>
                  <w:right w:val="single" w:sz="4" w:space="0" w:color="auto"/>
                </w:tcBorders>
                <w:vAlign w:val="center"/>
                <w:hideMark/>
              </w:tcPr>
            </w:tcPrChange>
          </w:tcPr>
          <w:p w14:paraId="170D2600" w14:textId="45E43779" w:rsidR="00C92993" w:rsidRPr="00006ABF" w:rsidDel="009711D7" w:rsidRDefault="00C92993" w:rsidP="00CC4C47">
            <w:pPr>
              <w:spacing w:after="0" w:line="360" w:lineRule="auto"/>
              <w:rPr>
                <w:del w:id="3374" w:author="nadira firinda" w:date="2022-10-29T23:12:00Z"/>
                <w:rFonts w:ascii="Times New Roman" w:eastAsia="Times New Roman" w:hAnsi="Times New Roman" w:cs="Times New Roman"/>
                <w:b/>
                <w:bCs/>
                <w:color w:val="000000"/>
                <w:lang w:eastAsia="en-ID"/>
              </w:rPr>
              <w:pPrChange w:id="3375" w:author="nadira firinda" w:date="2022-10-29T23:37:00Z">
                <w:pPr>
                  <w:spacing w:after="0" w:line="240" w:lineRule="auto"/>
                </w:pPr>
              </w:pPrChange>
            </w:pPr>
          </w:p>
        </w:tc>
        <w:tc>
          <w:tcPr>
            <w:tcW w:w="2835" w:type="dxa"/>
            <w:vMerge/>
            <w:tcBorders>
              <w:top w:val="nil"/>
              <w:left w:val="single" w:sz="4" w:space="0" w:color="auto"/>
              <w:bottom w:val="single" w:sz="8" w:space="0" w:color="000000"/>
              <w:right w:val="single" w:sz="4" w:space="0" w:color="auto"/>
            </w:tcBorders>
            <w:vAlign w:val="center"/>
            <w:hideMark/>
            <w:tcPrChange w:id="3376" w:author="Prasasti Karunia Farista Ananto" w:date="2021-10-12T14:27:00Z">
              <w:tcPr>
                <w:tcW w:w="2835" w:type="dxa"/>
                <w:vMerge/>
                <w:tcBorders>
                  <w:top w:val="nil"/>
                  <w:left w:val="single" w:sz="4" w:space="0" w:color="auto"/>
                  <w:bottom w:val="single" w:sz="8" w:space="0" w:color="000000"/>
                  <w:right w:val="single" w:sz="4" w:space="0" w:color="auto"/>
                </w:tcBorders>
                <w:vAlign w:val="center"/>
                <w:hideMark/>
              </w:tcPr>
            </w:tcPrChange>
          </w:tcPr>
          <w:p w14:paraId="6E779D32" w14:textId="5F30F4B2" w:rsidR="00C92993" w:rsidRPr="00006ABF" w:rsidDel="009711D7" w:rsidRDefault="00C92993" w:rsidP="00CC4C47">
            <w:pPr>
              <w:spacing w:after="0" w:line="360" w:lineRule="auto"/>
              <w:rPr>
                <w:del w:id="3377" w:author="nadira firinda" w:date="2022-10-29T23:12:00Z"/>
                <w:rFonts w:ascii="Times New Roman" w:eastAsia="Times New Roman" w:hAnsi="Times New Roman" w:cs="Times New Roman"/>
                <w:b/>
                <w:bCs/>
                <w:lang w:eastAsia="en-ID"/>
              </w:rPr>
              <w:pPrChange w:id="3378" w:author="nadira firinda" w:date="2022-10-29T23:37:00Z">
                <w:pPr>
                  <w:spacing w:after="0" w:line="240" w:lineRule="auto"/>
                </w:pPr>
              </w:pPrChange>
            </w:pPr>
          </w:p>
        </w:tc>
        <w:tc>
          <w:tcPr>
            <w:tcW w:w="2410" w:type="dxa"/>
            <w:tcBorders>
              <w:top w:val="nil"/>
              <w:left w:val="nil"/>
              <w:bottom w:val="single" w:sz="4" w:space="0" w:color="auto"/>
              <w:right w:val="single" w:sz="4" w:space="0" w:color="auto"/>
            </w:tcBorders>
            <w:shd w:val="clear" w:color="auto" w:fill="auto"/>
            <w:vAlign w:val="bottom"/>
            <w:hideMark/>
            <w:tcPrChange w:id="3379" w:author="Prasasti Karunia Farista Ananto" w:date="2021-10-12T14:27:00Z">
              <w:tcPr>
                <w:tcW w:w="2200" w:type="dxa"/>
                <w:tcBorders>
                  <w:top w:val="nil"/>
                  <w:left w:val="nil"/>
                  <w:bottom w:val="single" w:sz="4" w:space="0" w:color="auto"/>
                  <w:right w:val="single" w:sz="4" w:space="0" w:color="auto"/>
                </w:tcBorders>
                <w:shd w:val="clear" w:color="auto" w:fill="auto"/>
                <w:vAlign w:val="bottom"/>
                <w:hideMark/>
              </w:tcPr>
            </w:tcPrChange>
          </w:tcPr>
          <w:p w14:paraId="7DD68723" w14:textId="47FB5A1B" w:rsidR="00C92993" w:rsidRPr="00006ABF" w:rsidDel="009711D7" w:rsidRDefault="00C92993" w:rsidP="00CC4C47">
            <w:pPr>
              <w:spacing w:after="0" w:line="360" w:lineRule="auto"/>
              <w:rPr>
                <w:del w:id="3380" w:author="nadira firinda" w:date="2022-10-29T23:12:00Z"/>
                <w:rFonts w:ascii="Times New Roman" w:eastAsia="Times New Roman" w:hAnsi="Times New Roman" w:cs="Times New Roman"/>
                <w:color w:val="000000"/>
                <w:lang w:eastAsia="en-ID"/>
              </w:rPr>
              <w:pPrChange w:id="3381" w:author="nadira firinda" w:date="2022-10-29T23:37:00Z">
                <w:pPr>
                  <w:spacing w:after="0" w:line="240" w:lineRule="auto"/>
                </w:pPr>
              </w:pPrChange>
            </w:pPr>
            <w:del w:id="3382" w:author="nadira firinda" w:date="2022-10-29T23:12:00Z">
              <w:r w:rsidRPr="00006ABF" w:rsidDel="009711D7">
                <w:rPr>
                  <w:rFonts w:ascii="Times New Roman" w:eastAsia="Times New Roman" w:hAnsi="Times New Roman" w:cs="Times New Roman"/>
                  <w:color w:val="000000"/>
                  <w:lang w:eastAsia="en-ID"/>
                </w:rPr>
                <w:delText> </w:delText>
              </w:r>
            </w:del>
          </w:p>
        </w:tc>
        <w:tc>
          <w:tcPr>
            <w:tcW w:w="3258" w:type="dxa"/>
            <w:tcBorders>
              <w:top w:val="nil"/>
              <w:left w:val="nil"/>
              <w:bottom w:val="single" w:sz="4" w:space="0" w:color="auto"/>
              <w:right w:val="single" w:sz="8" w:space="0" w:color="auto"/>
            </w:tcBorders>
            <w:shd w:val="clear" w:color="auto" w:fill="auto"/>
            <w:vAlign w:val="bottom"/>
            <w:hideMark/>
            <w:tcPrChange w:id="3383" w:author="Prasasti Karunia Farista Ananto" w:date="2021-10-12T14:27:00Z">
              <w:tcPr>
                <w:tcW w:w="2740" w:type="dxa"/>
                <w:tcBorders>
                  <w:top w:val="nil"/>
                  <w:left w:val="nil"/>
                  <w:bottom w:val="single" w:sz="4" w:space="0" w:color="auto"/>
                  <w:right w:val="single" w:sz="8" w:space="0" w:color="auto"/>
                </w:tcBorders>
                <w:shd w:val="clear" w:color="auto" w:fill="auto"/>
                <w:vAlign w:val="bottom"/>
                <w:hideMark/>
              </w:tcPr>
            </w:tcPrChange>
          </w:tcPr>
          <w:p w14:paraId="2A0B5336" w14:textId="308530C9" w:rsidR="00C92993" w:rsidRPr="00006ABF" w:rsidDel="009711D7" w:rsidRDefault="00C92993" w:rsidP="00CC4C47">
            <w:pPr>
              <w:spacing w:after="0" w:line="360" w:lineRule="auto"/>
              <w:rPr>
                <w:del w:id="3384" w:author="nadira firinda" w:date="2022-10-29T23:12:00Z"/>
                <w:rFonts w:ascii="Times New Roman" w:eastAsia="Times New Roman" w:hAnsi="Times New Roman" w:cs="Times New Roman"/>
                <w:color w:val="000000"/>
                <w:lang w:eastAsia="en-ID"/>
              </w:rPr>
              <w:pPrChange w:id="3385" w:author="nadira firinda" w:date="2022-10-29T23:37:00Z">
                <w:pPr>
                  <w:spacing w:after="0" w:line="240" w:lineRule="auto"/>
                </w:pPr>
              </w:pPrChange>
            </w:pPr>
            <w:del w:id="3386" w:author="nadira firinda" w:date="2022-10-29T23:12:00Z">
              <w:r w:rsidRPr="00006ABF" w:rsidDel="009711D7">
                <w:rPr>
                  <w:rFonts w:ascii="Times New Roman" w:eastAsia="Times New Roman" w:hAnsi="Times New Roman" w:cs="Times New Roman"/>
                  <w:color w:val="000000"/>
                  <w:lang w:eastAsia="en-ID"/>
                </w:rPr>
                <w:delText>Konsumsi pemerintah</w:delText>
              </w:r>
            </w:del>
          </w:p>
        </w:tc>
      </w:tr>
      <w:tr w:rsidR="00C92993" w:rsidRPr="00006ABF" w:rsidDel="009711D7" w14:paraId="04868655" w14:textId="44A16875" w:rsidTr="00046663">
        <w:trPr>
          <w:trHeight w:val="540"/>
          <w:del w:id="3387" w:author="nadira firinda" w:date="2022-10-29T23:12:00Z"/>
          <w:trPrChange w:id="3388" w:author="Prasasti Karunia Farista Ananto" w:date="2021-10-12T14:27:00Z">
            <w:trPr>
              <w:trHeight w:val="540"/>
            </w:trPr>
          </w:trPrChange>
        </w:trPr>
        <w:tc>
          <w:tcPr>
            <w:tcW w:w="567" w:type="dxa"/>
            <w:vMerge/>
            <w:tcBorders>
              <w:top w:val="nil"/>
              <w:left w:val="single" w:sz="8" w:space="0" w:color="auto"/>
              <w:bottom w:val="single" w:sz="8" w:space="0" w:color="000000"/>
              <w:right w:val="single" w:sz="4" w:space="0" w:color="auto"/>
            </w:tcBorders>
            <w:vAlign w:val="center"/>
            <w:hideMark/>
            <w:tcPrChange w:id="3389" w:author="Prasasti Karunia Farista Ananto" w:date="2021-10-12T14:27:00Z">
              <w:tcPr>
                <w:tcW w:w="485" w:type="dxa"/>
                <w:vMerge/>
                <w:tcBorders>
                  <w:top w:val="nil"/>
                  <w:left w:val="single" w:sz="8" w:space="0" w:color="auto"/>
                  <w:bottom w:val="single" w:sz="8" w:space="0" w:color="000000"/>
                  <w:right w:val="single" w:sz="4" w:space="0" w:color="auto"/>
                </w:tcBorders>
                <w:vAlign w:val="center"/>
                <w:hideMark/>
              </w:tcPr>
            </w:tcPrChange>
          </w:tcPr>
          <w:p w14:paraId="55B73FB3" w14:textId="15242E0C" w:rsidR="00C92993" w:rsidRPr="00006ABF" w:rsidDel="009711D7" w:rsidRDefault="00C92993" w:rsidP="00CC4C47">
            <w:pPr>
              <w:spacing w:after="0" w:line="360" w:lineRule="auto"/>
              <w:rPr>
                <w:del w:id="3390" w:author="nadira firinda" w:date="2022-10-29T23:12:00Z"/>
                <w:rFonts w:ascii="Times New Roman" w:eastAsia="Times New Roman" w:hAnsi="Times New Roman" w:cs="Times New Roman"/>
                <w:b/>
                <w:bCs/>
                <w:color w:val="000000"/>
                <w:lang w:eastAsia="en-ID"/>
              </w:rPr>
              <w:pPrChange w:id="3391" w:author="nadira firinda" w:date="2022-10-29T23:37:00Z">
                <w:pPr>
                  <w:spacing w:after="0" w:line="240" w:lineRule="auto"/>
                </w:pPr>
              </w:pPrChange>
            </w:pPr>
          </w:p>
        </w:tc>
        <w:tc>
          <w:tcPr>
            <w:tcW w:w="2835" w:type="dxa"/>
            <w:vMerge/>
            <w:tcBorders>
              <w:top w:val="nil"/>
              <w:left w:val="single" w:sz="4" w:space="0" w:color="auto"/>
              <w:bottom w:val="single" w:sz="8" w:space="0" w:color="000000"/>
              <w:right w:val="single" w:sz="4" w:space="0" w:color="auto"/>
            </w:tcBorders>
            <w:vAlign w:val="center"/>
            <w:hideMark/>
            <w:tcPrChange w:id="3392" w:author="Prasasti Karunia Farista Ananto" w:date="2021-10-12T14:27:00Z">
              <w:tcPr>
                <w:tcW w:w="2835" w:type="dxa"/>
                <w:vMerge/>
                <w:tcBorders>
                  <w:top w:val="nil"/>
                  <w:left w:val="single" w:sz="4" w:space="0" w:color="auto"/>
                  <w:bottom w:val="single" w:sz="8" w:space="0" w:color="000000"/>
                  <w:right w:val="single" w:sz="4" w:space="0" w:color="auto"/>
                </w:tcBorders>
                <w:vAlign w:val="center"/>
                <w:hideMark/>
              </w:tcPr>
            </w:tcPrChange>
          </w:tcPr>
          <w:p w14:paraId="72138839" w14:textId="28074DAA" w:rsidR="00C92993" w:rsidRPr="00006ABF" w:rsidDel="009711D7" w:rsidRDefault="00C92993" w:rsidP="00CC4C47">
            <w:pPr>
              <w:spacing w:after="0" w:line="360" w:lineRule="auto"/>
              <w:rPr>
                <w:del w:id="3393" w:author="nadira firinda" w:date="2022-10-29T23:12:00Z"/>
                <w:rFonts w:ascii="Times New Roman" w:eastAsia="Times New Roman" w:hAnsi="Times New Roman" w:cs="Times New Roman"/>
                <w:b/>
                <w:bCs/>
                <w:lang w:eastAsia="en-ID"/>
              </w:rPr>
              <w:pPrChange w:id="3394" w:author="nadira firinda" w:date="2022-10-29T23:37:00Z">
                <w:pPr>
                  <w:spacing w:after="0" w:line="240" w:lineRule="auto"/>
                </w:pPr>
              </w:pPrChange>
            </w:pPr>
          </w:p>
        </w:tc>
        <w:tc>
          <w:tcPr>
            <w:tcW w:w="2410" w:type="dxa"/>
            <w:tcBorders>
              <w:top w:val="nil"/>
              <w:left w:val="nil"/>
              <w:bottom w:val="single" w:sz="8" w:space="0" w:color="auto"/>
              <w:right w:val="single" w:sz="4" w:space="0" w:color="auto"/>
            </w:tcBorders>
            <w:shd w:val="clear" w:color="auto" w:fill="auto"/>
            <w:vAlign w:val="bottom"/>
            <w:hideMark/>
            <w:tcPrChange w:id="3395" w:author="Prasasti Karunia Farista Ananto" w:date="2021-10-12T14:27:00Z">
              <w:tcPr>
                <w:tcW w:w="2200" w:type="dxa"/>
                <w:tcBorders>
                  <w:top w:val="nil"/>
                  <w:left w:val="nil"/>
                  <w:bottom w:val="single" w:sz="8" w:space="0" w:color="auto"/>
                  <w:right w:val="single" w:sz="4" w:space="0" w:color="auto"/>
                </w:tcBorders>
                <w:shd w:val="clear" w:color="auto" w:fill="auto"/>
                <w:vAlign w:val="bottom"/>
                <w:hideMark/>
              </w:tcPr>
            </w:tcPrChange>
          </w:tcPr>
          <w:p w14:paraId="725DD682" w14:textId="6C179546" w:rsidR="00C92993" w:rsidRPr="00006ABF" w:rsidDel="009711D7" w:rsidRDefault="00C92993" w:rsidP="00CC4C47">
            <w:pPr>
              <w:spacing w:after="0" w:line="360" w:lineRule="auto"/>
              <w:rPr>
                <w:del w:id="3396" w:author="nadira firinda" w:date="2022-10-29T23:12:00Z"/>
                <w:rFonts w:ascii="Times New Roman" w:eastAsia="Times New Roman" w:hAnsi="Times New Roman" w:cs="Times New Roman"/>
                <w:color w:val="000000"/>
                <w:lang w:eastAsia="en-ID"/>
              </w:rPr>
              <w:pPrChange w:id="3397" w:author="nadira firinda" w:date="2022-10-29T23:37:00Z">
                <w:pPr>
                  <w:spacing w:after="0" w:line="240" w:lineRule="auto"/>
                </w:pPr>
              </w:pPrChange>
            </w:pPr>
            <w:del w:id="3398" w:author="nadira firinda" w:date="2022-10-29T23:12:00Z">
              <w:r w:rsidRPr="00006ABF" w:rsidDel="009711D7">
                <w:rPr>
                  <w:rFonts w:ascii="Times New Roman" w:eastAsia="Times New Roman" w:hAnsi="Times New Roman" w:cs="Times New Roman"/>
                  <w:color w:val="000000"/>
                  <w:lang w:eastAsia="en-ID"/>
                </w:rPr>
                <w:delText> </w:delText>
              </w:r>
            </w:del>
          </w:p>
        </w:tc>
        <w:tc>
          <w:tcPr>
            <w:tcW w:w="3258" w:type="dxa"/>
            <w:tcBorders>
              <w:top w:val="single" w:sz="4" w:space="0" w:color="auto"/>
              <w:left w:val="single" w:sz="4" w:space="0" w:color="auto"/>
              <w:bottom w:val="single" w:sz="8" w:space="0" w:color="auto"/>
              <w:right w:val="single" w:sz="8" w:space="0" w:color="auto"/>
            </w:tcBorders>
            <w:shd w:val="clear" w:color="auto" w:fill="auto"/>
            <w:vAlign w:val="bottom"/>
            <w:hideMark/>
            <w:tcPrChange w:id="3399" w:author="Prasasti Karunia Farista Ananto" w:date="2021-10-12T14:27:00Z">
              <w:tcPr>
                <w:tcW w:w="2740" w:type="dxa"/>
                <w:tcBorders>
                  <w:top w:val="single" w:sz="4" w:space="0" w:color="auto"/>
                  <w:left w:val="single" w:sz="4" w:space="0" w:color="auto"/>
                  <w:bottom w:val="single" w:sz="8" w:space="0" w:color="auto"/>
                  <w:right w:val="single" w:sz="8" w:space="0" w:color="auto"/>
                </w:tcBorders>
                <w:shd w:val="clear" w:color="auto" w:fill="auto"/>
                <w:vAlign w:val="bottom"/>
                <w:hideMark/>
              </w:tcPr>
            </w:tcPrChange>
          </w:tcPr>
          <w:p w14:paraId="14FB3755" w14:textId="60AF6ACF" w:rsidR="00C92993" w:rsidRPr="00006ABF" w:rsidDel="009711D7" w:rsidRDefault="00C92993" w:rsidP="00CC4C47">
            <w:pPr>
              <w:spacing w:after="0" w:line="360" w:lineRule="auto"/>
              <w:rPr>
                <w:del w:id="3400" w:author="nadira firinda" w:date="2022-10-29T23:12:00Z"/>
                <w:rFonts w:ascii="Times New Roman" w:eastAsia="Times New Roman" w:hAnsi="Times New Roman" w:cs="Times New Roman"/>
                <w:color w:val="000000"/>
                <w:lang w:eastAsia="en-ID"/>
              </w:rPr>
              <w:pPrChange w:id="3401" w:author="nadira firinda" w:date="2022-10-29T23:37:00Z">
                <w:pPr>
                  <w:spacing w:after="0" w:line="240" w:lineRule="auto"/>
                </w:pPr>
              </w:pPrChange>
            </w:pPr>
            <w:del w:id="3402" w:author="nadira firinda" w:date="2022-10-29T23:12:00Z">
              <w:r w:rsidRPr="00006ABF" w:rsidDel="009711D7">
                <w:rPr>
                  <w:rFonts w:ascii="Times New Roman" w:eastAsia="Times New Roman" w:hAnsi="Times New Roman" w:cs="Times New Roman"/>
                  <w:color w:val="000000"/>
                  <w:lang w:eastAsia="en-ID"/>
                </w:rPr>
                <w:delText>Jasa kesehatan dan kegiatan sosial</w:delText>
              </w:r>
            </w:del>
          </w:p>
        </w:tc>
      </w:tr>
      <w:tr w:rsidR="00C92993" w:rsidRPr="00006ABF" w:rsidDel="009711D7" w14:paraId="274C4292" w14:textId="1ABB483C" w:rsidTr="00046663">
        <w:trPr>
          <w:trHeight w:val="264"/>
          <w:del w:id="3403" w:author="nadira firinda" w:date="2022-10-29T23:12:00Z"/>
          <w:trPrChange w:id="3404" w:author="Prasasti Karunia Farista Ananto" w:date="2021-10-12T14:27:00Z">
            <w:trPr>
              <w:trHeight w:val="264"/>
            </w:trPr>
          </w:trPrChange>
        </w:trPr>
        <w:tc>
          <w:tcPr>
            <w:tcW w:w="567" w:type="dxa"/>
            <w:vMerge w:val="restart"/>
            <w:tcBorders>
              <w:top w:val="nil"/>
              <w:left w:val="single" w:sz="8" w:space="0" w:color="auto"/>
              <w:bottom w:val="single" w:sz="8" w:space="0" w:color="000000"/>
              <w:right w:val="single" w:sz="4" w:space="0" w:color="auto"/>
            </w:tcBorders>
            <w:shd w:val="clear" w:color="auto" w:fill="auto"/>
            <w:noWrap/>
            <w:hideMark/>
            <w:tcPrChange w:id="3405" w:author="Prasasti Karunia Farista Ananto" w:date="2021-10-12T14:27:00Z">
              <w:tcPr>
                <w:tcW w:w="485" w:type="dxa"/>
                <w:vMerge w:val="restart"/>
                <w:tcBorders>
                  <w:top w:val="nil"/>
                  <w:left w:val="single" w:sz="8" w:space="0" w:color="auto"/>
                  <w:bottom w:val="single" w:sz="8" w:space="0" w:color="000000"/>
                  <w:right w:val="single" w:sz="4" w:space="0" w:color="auto"/>
                </w:tcBorders>
                <w:shd w:val="clear" w:color="auto" w:fill="auto"/>
                <w:noWrap/>
                <w:hideMark/>
              </w:tcPr>
            </w:tcPrChange>
          </w:tcPr>
          <w:p w14:paraId="37DC252D" w14:textId="1ADF12E7" w:rsidR="00C92993" w:rsidRPr="00006ABF" w:rsidDel="009711D7" w:rsidRDefault="00C92993" w:rsidP="00CC4C47">
            <w:pPr>
              <w:spacing w:after="0" w:line="360" w:lineRule="auto"/>
              <w:rPr>
                <w:del w:id="3406" w:author="nadira firinda" w:date="2022-10-29T23:12:00Z"/>
                <w:rFonts w:ascii="Times New Roman" w:eastAsia="Times New Roman" w:hAnsi="Times New Roman" w:cs="Times New Roman"/>
                <w:b/>
                <w:bCs/>
                <w:color w:val="000000"/>
                <w:lang w:eastAsia="en-ID"/>
              </w:rPr>
              <w:pPrChange w:id="3407" w:author="nadira firinda" w:date="2022-10-29T23:37:00Z">
                <w:pPr>
                  <w:spacing w:after="0" w:line="240" w:lineRule="auto"/>
                </w:pPr>
              </w:pPrChange>
            </w:pPr>
            <w:del w:id="3408" w:author="nadira firinda" w:date="2022-10-29T23:12:00Z">
              <w:r w:rsidRPr="00006ABF" w:rsidDel="009711D7">
                <w:rPr>
                  <w:rFonts w:ascii="Times New Roman" w:eastAsia="Times New Roman" w:hAnsi="Times New Roman" w:cs="Times New Roman"/>
                  <w:b/>
                  <w:bCs/>
                  <w:color w:val="000000"/>
                  <w:lang w:eastAsia="en-ID"/>
                </w:rPr>
                <w:delText>4</w:delText>
              </w:r>
            </w:del>
          </w:p>
        </w:tc>
        <w:tc>
          <w:tcPr>
            <w:tcW w:w="2835" w:type="dxa"/>
            <w:vMerge w:val="restart"/>
            <w:tcBorders>
              <w:top w:val="nil"/>
              <w:left w:val="single" w:sz="4" w:space="0" w:color="auto"/>
              <w:bottom w:val="single" w:sz="8" w:space="0" w:color="000000"/>
              <w:right w:val="single" w:sz="4" w:space="0" w:color="auto"/>
            </w:tcBorders>
            <w:shd w:val="clear" w:color="auto" w:fill="auto"/>
            <w:noWrap/>
            <w:hideMark/>
            <w:tcPrChange w:id="3409" w:author="Prasasti Karunia Farista Ananto" w:date="2021-10-12T14:27:00Z">
              <w:tcPr>
                <w:tcW w:w="2835" w:type="dxa"/>
                <w:vMerge w:val="restart"/>
                <w:tcBorders>
                  <w:top w:val="nil"/>
                  <w:left w:val="single" w:sz="4" w:space="0" w:color="auto"/>
                  <w:bottom w:val="single" w:sz="8" w:space="0" w:color="000000"/>
                  <w:right w:val="single" w:sz="4" w:space="0" w:color="auto"/>
                </w:tcBorders>
                <w:shd w:val="clear" w:color="auto" w:fill="auto"/>
                <w:noWrap/>
                <w:hideMark/>
              </w:tcPr>
            </w:tcPrChange>
          </w:tcPr>
          <w:p w14:paraId="138AEEF7" w14:textId="3C92D765" w:rsidR="00C92993" w:rsidRPr="00006ABF" w:rsidDel="009711D7" w:rsidRDefault="00C92993" w:rsidP="00CC4C47">
            <w:pPr>
              <w:spacing w:after="0" w:line="360" w:lineRule="auto"/>
              <w:rPr>
                <w:del w:id="3410" w:author="nadira firinda" w:date="2022-10-29T23:12:00Z"/>
                <w:rFonts w:ascii="Times New Roman" w:eastAsia="Times New Roman" w:hAnsi="Times New Roman" w:cs="Times New Roman"/>
                <w:b/>
                <w:bCs/>
                <w:lang w:eastAsia="en-ID"/>
              </w:rPr>
              <w:pPrChange w:id="3411" w:author="nadira firinda" w:date="2022-10-29T23:37:00Z">
                <w:pPr>
                  <w:spacing w:after="0" w:line="240" w:lineRule="auto"/>
                </w:pPr>
              </w:pPrChange>
            </w:pPr>
            <w:del w:id="3412" w:author="nadira firinda" w:date="2022-10-29T23:12:00Z">
              <w:r w:rsidRPr="00006ABF" w:rsidDel="009711D7">
                <w:rPr>
                  <w:rFonts w:ascii="Times New Roman" w:eastAsia="Times New Roman" w:hAnsi="Times New Roman" w:cs="Times New Roman"/>
                  <w:b/>
                  <w:bCs/>
                  <w:lang w:eastAsia="en-ID"/>
                </w:rPr>
                <w:delText>Industri Pengolahan</w:delText>
              </w:r>
            </w:del>
          </w:p>
        </w:tc>
        <w:tc>
          <w:tcPr>
            <w:tcW w:w="2410" w:type="dxa"/>
            <w:tcBorders>
              <w:top w:val="nil"/>
              <w:left w:val="nil"/>
              <w:bottom w:val="single" w:sz="4" w:space="0" w:color="auto"/>
              <w:right w:val="single" w:sz="4" w:space="0" w:color="auto"/>
            </w:tcBorders>
            <w:shd w:val="clear" w:color="auto" w:fill="auto"/>
            <w:vAlign w:val="bottom"/>
            <w:hideMark/>
            <w:tcPrChange w:id="3413" w:author="Prasasti Karunia Farista Ananto" w:date="2021-10-12T14:27:00Z">
              <w:tcPr>
                <w:tcW w:w="2200" w:type="dxa"/>
                <w:tcBorders>
                  <w:top w:val="nil"/>
                  <w:left w:val="nil"/>
                  <w:bottom w:val="single" w:sz="4" w:space="0" w:color="auto"/>
                  <w:right w:val="single" w:sz="4" w:space="0" w:color="auto"/>
                </w:tcBorders>
                <w:shd w:val="clear" w:color="auto" w:fill="auto"/>
                <w:vAlign w:val="bottom"/>
                <w:hideMark/>
              </w:tcPr>
            </w:tcPrChange>
          </w:tcPr>
          <w:p w14:paraId="53FE355F" w14:textId="79ABB140" w:rsidR="00C92993" w:rsidRPr="00006ABF" w:rsidDel="009711D7" w:rsidRDefault="00C92993" w:rsidP="00CC4C47">
            <w:pPr>
              <w:spacing w:after="0" w:line="360" w:lineRule="auto"/>
              <w:rPr>
                <w:del w:id="3414" w:author="nadira firinda" w:date="2022-10-29T23:12:00Z"/>
                <w:rFonts w:ascii="Times New Roman" w:eastAsia="Times New Roman" w:hAnsi="Times New Roman" w:cs="Times New Roman"/>
                <w:color w:val="000000"/>
                <w:lang w:eastAsia="en-ID"/>
              </w:rPr>
              <w:pPrChange w:id="3415" w:author="nadira firinda" w:date="2022-10-29T23:37:00Z">
                <w:pPr>
                  <w:spacing w:after="0" w:line="240" w:lineRule="auto"/>
                </w:pPr>
              </w:pPrChange>
            </w:pPr>
            <w:del w:id="3416" w:author="nadira firinda" w:date="2022-10-29T23:12:00Z">
              <w:r w:rsidRPr="00006ABF" w:rsidDel="009711D7">
                <w:rPr>
                  <w:rFonts w:ascii="Times New Roman" w:eastAsia="Times New Roman" w:hAnsi="Times New Roman" w:cs="Times New Roman"/>
                  <w:color w:val="000000"/>
                  <w:lang w:eastAsia="en-ID"/>
                </w:rPr>
                <w:delText> </w:delText>
              </w:r>
            </w:del>
          </w:p>
        </w:tc>
        <w:tc>
          <w:tcPr>
            <w:tcW w:w="3258" w:type="dxa"/>
            <w:tcBorders>
              <w:top w:val="single" w:sz="8" w:space="0" w:color="auto"/>
              <w:left w:val="nil"/>
              <w:bottom w:val="single" w:sz="4" w:space="0" w:color="auto"/>
              <w:right w:val="single" w:sz="8" w:space="0" w:color="auto"/>
            </w:tcBorders>
            <w:shd w:val="clear" w:color="auto" w:fill="auto"/>
            <w:vAlign w:val="bottom"/>
            <w:hideMark/>
            <w:tcPrChange w:id="3417" w:author="Prasasti Karunia Farista Ananto" w:date="2021-10-12T14:27:00Z">
              <w:tcPr>
                <w:tcW w:w="2740" w:type="dxa"/>
                <w:tcBorders>
                  <w:top w:val="single" w:sz="8" w:space="0" w:color="auto"/>
                  <w:left w:val="nil"/>
                  <w:bottom w:val="single" w:sz="4" w:space="0" w:color="auto"/>
                  <w:right w:val="single" w:sz="8" w:space="0" w:color="auto"/>
                </w:tcBorders>
                <w:shd w:val="clear" w:color="auto" w:fill="auto"/>
                <w:vAlign w:val="bottom"/>
                <w:hideMark/>
              </w:tcPr>
            </w:tcPrChange>
          </w:tcPr>
          <w:p w14:paraId="5A526DD4" w14:textId="2668BA2E" w:rsidR="00C92993" w:rsidRPr="00006ABF" w:rsidDel="009711D7" w:rsidRDefault="00C92993" w:rsidP="00CC4C47">
            <w:pPr>
              <w:spacing w:after="0" w:line="360" w:lineRule="auto"/>
              <w:rPr>
                <w:del w:id="3418" w:author="nadira firinda" w:date="2022-10-29T23:12:00Z"/>
                <w:rFonts w:ascii="Times New Roman" w:eastAsia="Times New Roman" w:hAnsi="Times New Roman" w:cs="Times New Roman"/>
                <w:color w:val="000000"/>
                <w:lang w:eastAsia="en-ID"/>
              </w:rPr>
              <w:pPrChange w:id="3419" w:author="nadira firinda" w:date="2022-10-29T23:37:00Z">
                <w:pPr>
                  <w:spacing w:after="0" w:line="240" w:lineRule="auto"/>
                </w:pPr>
              </w:pPrChange>
            </w:pPr>
            <w:del w:id="3420" w:author="nadira firinda" w:date="2022-10-29T23:12:00Z">
              <w:r w:rsidRPr="00006ABF" w:rsidDel="009711D7">
                <w:rPr>
                  <w:rFonts w:ascii="Times New Roman" w:eastAsia="Times New Roman" w:hAnsi="Times New Roman" w:cs="Times New Roman"/>
                  <w:color w:val="000000"/>
                  <w:lang w:eastAsia="en-ID"/>
                </w:rPr>
                <w:delText>PDB total</w:delText>
              </w:r>
            </w:del>
          </w:p>
        </w:tc>
      </w:tr>
      <w:tr w:rsidR="00C92993" w:rsidRPr="00006ABF" w:rsidDel="009711D7" w14:paraId="3AE9F560" w14:textId="28DD5CF9" w:rsidTr="00046663">
        <w:trPr>
          <w:trHeight w:val="264"/>
          <w:del w:id="3421" w:author="nadira firinda" w:date="2022-10-29T23:12:00Z"/>
          <w:trPrChange w:id="3422" w:author="Prasasti Karunia Farista Ananto" w:date="2021-10-12T14:27:00Z">
            <w:trPr>
              <w:trHeight w:val="264"/>
            </w:trPr>
          </w:trPrChange>
        </w:trPr>
        <w:tc>
          <w:tcPr>
            <w:tcW w:w="567" w:type="dxa"/>
            <w:vMerge/>
            <w:tcBorders>
              <w:top w:val="nil"/>
              <w:left w:val="single" w:sz="8" w:space="0" w:color="auto"/>
              <w:bottom w:val="single" w:sz="8" w:space="0" w:color="000000"/>
              <w:right w:val="single" w:sz="4" w:space="0" w:color="auto"/>
            </w:tcBorders>
            <w:vAlign w:val="center"/>
            <w:hideMark/>
            <w:tcPrChange w:id="3423" w:author="Prasasti Karunia Farista Ananto" w:date="2021-10-12T14:27:00Z">
              <w:tcPr>
                <w:tcW w:w="485" w:type="dxa"/>
                <w:vMerge/>
                <w:tcBorders>
                  <w:top w:val="nil"/>
                  <w:left w:val="single" w:sz="8" w:space="0" w:color="auto"/>
                  <w:bottom w:val="single" w:sz="8" w:space="0" w:color="000000"/>
                  <w:right w:val="single" w:sz="4" w:space="0" w:color="auto"/>
                </w:tcBorders>
                <w:vAlign w:val="center"/>
                <w:hideMark/>
              </w:tcPr>
            </w:tcPrChange>
          </w:tcPr>
          <w:p w14:paraId="33A2ABBD" w14:textId="1DCEF141" w:rsidR="00C92993" w:rsidRPr="00006ABF" w:rsidDel="009711D7" w:rsidRDefault="00C92993" w:rsidP="00CC4C47">
            <w:pPr>
              <w:spacing w:after="0" w:line="360" w:lineRule="auto"/>
              <w:rPr>
                <w:del w:id="3424" w:author="nadira firinda" w:date="2022-10-29T23:12:00Z"/>
                <w:rFonts w:ascii="Times New Roman" w:eastAsia="Times New Roman" w:hAnsi="Times New Roman" w:cs="Times New Roman"/>
                <w:b/>
                <w:bCs/>
                <w:color w:val="000000"/>
                <w:lang w:eastAsia="en-ID"/>
              </w:rPr>
              <w:pPrChange w:id="3425" w:author="nadira firinda" w:date="2022-10-29T23:37:00Z">
                <w:pPr>
                  <w:spacing w:after="0" w:line="240" w:lineRule="auto"/>
                </w:pPr>
              </w:pPrChange>
            </w:pPr>
          </w:p>
        </w:tc>
        <w:tc>
          <w:tcPr>
            <w:tcW w:w="2835" w:type="dxa"/>
            <w:vMerge/>
            <w:tcBorders>
              <w:top w:val="nil"/>
              <w:left w:val="single" w:sz="4" w:space="0" w:color="auto"/>
              <w:bottom w:val="single" w:sz="8" w:space="0" w:color="000000"/>
              <w:right w:val="single" w:sz="4" w:space="0" w:color="auto"/>
            </w:tcBorders>
            <w:vAlign w:val="center"/>
            <w:hideMark/>
            <w:tcPrChange w:id="3426" w:author="Prasasti Karunia Farista Ananto" w:date="2021-10-12T14:27:00Z">
              <w:tcPr>
                <w:tcW w:w="2835" w:type="dxa"/>
                <w:vMerge/>
                <w:tcBorders>
                  <w:top w:val="nil"/>
                  <w:left w:val="single" w:sz="4" w:space="0" w:color="auto"/>
                  <w:bottom w:val="single" w:sz="8" w:space="0" w:color="000000"/>
                  <w:right w:val="single" w:sz="4" w:space="0" w:color="auto"/>
                </w:tcBorders>
                <w:vAlign w:val="center"/>
                <w:hideMark/>
              </w:tcPr>
            </w:tcPrChange>
          </w:tcPr>
          <w:p w14:paraId="02A33D31" w14:textId="2709FAB8" w:rsidR="00C92993" w:rsidRPr="00006ABF" w:rsidDel="009711D7" w:rsidRDefault="00C92993" w:rsidP="00CC4C47">
            <w:pPr>
              <w:spacing w:after="0" w:line="360" w:lineRule="auto"/>
              <w:rPr>
                <w:del w:id="3427" w:author="nadira firinda" w:date="2022-10-29T23:12:00Z"/>
                <w:rFonts w:ascii="Times New Roman" w:eastAsia="Times New Roman" w:hAnsi="Times New Roman" w:cs="Times New Roman"/>
                <w:b/>
                <w:bCs/>
                <w:lang w:eastAsia="en-ID"/>
              </w:rPr>
              <w:pPrChange w:id="3428" w:author="nadira firinda" w:date="2022-10-29T23:37:00Z">
                <w:pPr>
                  <w:spacing w:after="0" w:line="240" w:lineRule="auto"/>
                </w:pPr>
              </w:pPrChange>
            </w:pPr>
          </w:p>
        </w:tc>
        <w:tc>
          <w:tcPr>
            <w:tcW w:w="2410" w:type="dxa"/>
            <w:tcBorders>
              <w:top w:val="nil"/>
              <w:left w:val="nil"/>
              <w:bottom w:val="single" w:sz="4" w:space="0" w:color="auto"/>
              <w:right w:val="single" w:sz="4" w:space="0" w:color="auto"/>
            </w:tcBorders>
            <w:shd w:val="clear" w:color="auto" w:fill="auto"/>
            <w:vAlign w:val="bottom"/>
            <w:hideMark/>
            <w:tcPrChange w:id="3429" w:author="Prasasti Karunia Farista Ananto" w:date="2021-10-12T14:27:00Z">
              <w:tcPr>
                <w:tcW w:w="2200" w:type="dxa"/>
                <w:tcBorders>
                  <w:top w:val="nil"/>
                  <w:left w:val="nil"/>
                  <w:bottom w:val="single" w:sz="4" w:space="0" w:color="auto"/>
                  <w:right w:val="single" w:sz="4" w:space="0" w:color="auto"/>
                </w:tcBorders>
                <w:shd w:val="clear" w:color="auto" w:fill="auto"/>
                <w:vAlign w:val="bottom"/>
                <w:hideMark/>
              </w:tcPr>
            </w:tcPrChange>
          </w:tcPr>
          <w:p w14:paraId="4B6F37DF" w14:textId="010C6ADB" w:rsidR="00C92993" w:rsidRPr="00006ABF" w:rsidDel="009711D7" w:rsidRDefault="00C92993" w:rsidP="00CC4C47">
            <w:pPr>
              <w:spacing w:after="0" w:line="360" w:lineRule="auto"/>
              <w:rPr>
                <w:del w:id="3430" w:author="nadira firinda" w:date="2022-10-29T23:12:00Z"/>
                <w:rFonts w:ascii="Times New Roman" w:eastAsia="Times New Roman" w:hAnsi="Times New Roman" w:cs="Times New Roman"/>
                <w:color w:val="000000"/>
                <w:lang w:eastAsia="en-ID"/>
              </w:rPr>
              <w:pPrChange w:id="3431" w:author="nadira firinda" w:date="2022-10-29T23:37:00Z">
                <w:pPr>
                  <w:spacing w:after="0" w:line="240" w:lineRule="auto"/>
                </w:pPr>
              </w:pPrChange>
            </w:pPr>
            <w:del w:id="3432" w:author="nadira firinda" w:date="2022-10-29T23:12:00Z">
              <w:r w:rsidRPr="00006ABF" w:rsidDel="009711D7">
                <w:rPr>
                  <w:rFonts w:ascii="Times New Roman" w:eastAsia="Times New Roman" w:hAnsi="Times New Roman" w:cs="Times New Roman"/>
                  <w:color w:val="000000"/>
                  <w:lang w:eastAsia="en-ID"/>
                </w:rPr>
                <w:delText> </w:delText>
              </w:r>
            </w:del>
          </w:p>
        </w:tc>
        <w:tc>
          <w:tcPr>
            <w:tcW w:w="3258" w:type="dxa"/>
            <w:tcBorders>
              <w:top w:val="nil"/>
              <w:left w:val="nil"/>
              <w:bottom w:val="single" w:sz="4" w:space="0" w:color="auto"/>
              <w:right w:val="single" w:sz="8" w:space="0" w:color="auto"/>
            </w:tcBorders>
            <w:shd w:val="clear" w:color="auto" w:fill="auto"/>
            <w:vAlign w:val="bottom"/>
            <w:hideMark/>
            <w:tcPrChange w:id="3433" w:author="Prasasti Karunia Farista Ananto" w:date="2021-10-12T14:27:00Z">
              <w:tcPr>
                <w:tcW w:w="2740" w:type="dxa"/>
                <w:tcBorders>
                  <w:top w:val="nil"/>
                  <w:left w:val="nil"/>
                  <w:bottom w:val="single" w:sz="4" w:space="0" w:color="auto"/>
                  <w:right w:val="single" w:sz="8" w:space="0" w:color="auto"/>
                </w:tcBorders>
                <w:shd w:val="clear" w:color="auto" w:fill="auto"/>
                <w:vAlign w:val="bottom"/>
                <w:hideMark/>
              </w:tcPr>
            </w:tcPrChange>
          </w:tcPr>
          <w:p w14:paraId="04BF5343" w14:textId="50D224DF" w:rsidR="00C92993" w:rsidRPr="00006ABF" w:rsidDel="009711D7" w:rsidRDefault="00C92993" w:rsidP="00CC4C47">
            <w:pPr>
              <w:spacing w:after="0" w:line="360" w:lineRule="auto"/>
              <w:rPr>
                <w:del w:id="3434" w:author="nadira firinda" w:date="2022-10-29T23:12:00Z"/>
                <w:rFonts w:ascii="Times New Roman" w:eastAsia="Times New Roman" w:hAnsi="Times New Roman" w:cs="Times New Roman"/>
                <w:color w:val="000000"/>
                <w:lang w:eastAsia="en-ID"/>
              </w:rPr>
              <w:pPrChange w:id="3435" w:author="nadira firinda" w:date="2022-10-29T23:37:00Z">
                <w:pPr>
                  <w:spacing w:after="0" w:line="240" w:lineRule="auto"/>
                </w:pPr>
              </w:pPrChange>
            </w:pPr>
            <w:del w:id="3436" w:author="nadira firinda" w:date="2022-10-29T23:12:00Z">
              <w:r w:rsidRPr="00006ABF" w:rsidDel="009711D7">
                <w:rPr>
                  <w:rFonts w:ascii="Times New Roman" w:eastAsia="Times New Roman" w:hAnsi="Times New Roman" w:cs="Times New Roman"/>
                  <w:color w:val="000000"/>
                  <w:lang w:eastAsia="en-ID"/>
                </w:rPr>
                <w:delText>Ekspor</w:delText>
              </w:r>
            </w:del>
          </w:p>
        </w:tc>
      </w:tr>
      <w:tr w:rsidR="00C92993" w:rsidRPr="00006ABF" w:rsidDel="009711D7" w14:paraId="434408D1" w14:textId="79E4C3ED" w:rsidTr="00046663">
        <w:trPr>
          <w:trHeight w:val="276"/>
          <w:del w:id="3437" w:author="nadira firinda" w:date="2022-10-29T23:12:00Z"/>
          <w:trPrChange w:id="3438" w:author="Prasasti Karunia Farista Ananto" w:date="2021-10-12T14:27:00Z">
            <w:trPr>
              <w:trHeight w:val="276"/>
            </w:trPr>
          </w:trPrChange>
        </w:trPr>
        <w:tc>
          <w:tcPr>
            <w:tcW w:w="567" w:type="dxa"/>
            <w:vMerge/>
            <w:tcBorders>
              <w:top w:val="nil"/>
              <w:left w:val="single" w:sz="8" w:space="0" w:color="auto"/>
              <w:bottom w:val="single" w:sz="8" w:space="0" w:color="000000"/>
              <w:right w:val="single" w:sz="4" w:space="0" w:color="auto"/>
            </w:tcBorders>
            <w:vAlign w:val="center"/>
            <w:hideMark/>
            <w:tcPrChange w:id="3439" w:author="Prasasti Karunia Farista Ananto" w:date="2021-10-12T14:27:00Z">
              <w:tcPr>
                <w:tcW w:w="485" w:type="dxa"/>
                <w:vMerge/>
                <w:tcBorders>
                  <w:top w:val="nil"/>
                  <w:left w:val="single" w:sz="8" w:space="0" w:color="auto"/>
                  <w:bottom w:val="single" w:sz="8" w:space="0" w:color="000000"/>
                  <w:right w:val="single" w:sz="4" w:space="0" w:color="auto"/>
                </w:tcBorders>
                <w:vAlign w:val="center"/>
                <w:hideMark/>
              </w:tcPr>
            </w:tcPrChange>
          </w:tcPr>
          <w:p w14:paraId="3C773B04" w14:textId="4F448DC1" w:rsidR="00C92993" w:rsidRPr="00006ABF" w:rsidDel="009711D7" w:rsidRDefault="00C92993" w:rsidP="00CC4C47">
            <w:pPr>
              <w:spacing w:after="0" w:line="360" w:lineRule="auto"/>
              <w:rPr>
                <w:del w:id="3440" w:author="nadira firinda" w:date="2022-10-29T23:12:00Z"/>
                <w:rFonts w:ascii="Times New Roman" w:eastAsia="Times New Roman" w:hAnsi="Times New Roman" w:cs="Times New Roman"/>
                <w:b/>
                <w:bCs/>
                <w:color w:val="000000"/>
                <w:lang w:eastAsia="en-ID"/>
              </w:rPr>
              <w:pPrChange w:id="3441" w:author="nadira firinda" w:date="2022-10-29T23:37:00Z">
                <w:pPr>
                  <w:spacing w:after="0" w:line="240" w:lineRule="auto"/>
                </w:pPr>
              </w:pPrChange>
            </w:pPr>
          </w:p>
        </w:tc>
        <w:tc>
          <w:tcPr>
            <w:tcW w:w="2835" w:type="dxa"/>
            <w:vMerge/>
            <w:tcBorders>
              <w:top w:val="nil"/>
              <w:left w:val="single" w:sz="4" w:space="0" w:color="auto"/>
              <w:bottom w:val="single" w:sz="8" w:space="0" w:color="000000"/>
              <w:right w:val="single" w:sz="4" w:space="0" w:color="auto"/>
            </w:tcBorders>
            <w:vAlign w:val="center"/>
            <w:hideMark/>
            <w:tcPrChange w:id="3442" w:author="Prasasti Karunia Farista Ananto" w:date="2021-10-12T14:27:00Z">
              <w:tcPr>
                <w:tcW w:w="2835" w:type="dxa"/>
                <w:vMerge/>
                <w:tcBorders>
                  <w:top w:val="nil"/>
                  <w:left w:val="single" w:sz="4" w:space="0" w:color="auto"/>
                  <w:bottom w:val="single" w:sz="8" w:space="0" w:color="000000"/>
                  <w:right w:val="single" w:sz="4" w:space="0" w:color="auto"/>
                </w:tcBorders>
                <w:vAlign w:val="center"/>
                <w:hideMark/>
              </w:tcPr>
            </w:tcPrChange>
          </w:tcPr>
          <w:p w14:paraId="451FEBCF" w14:textId="13FF0207" w:rsidR="00C92993" w:rsidRPr="00006ABF" w:rsidDel="009711D7" w:rsidRDefault="00C92993" w:rsidP="00CC4C47">
            <w:pPr>
              <w:spacing w:after="0" w:line="360" w:lineRule="auto"/>
              <w:rPr>
                <w:del w:id="3443" w:author="nadira firinda" w:date="2022-10-29T23:12:00Z"/>
                <w:rFonts w:ascii="Times New Roman" w:eastAsia="Times New Roman" w:hAnsi="Times New Roman" w:cs="Times New Roman"/>
                <w:b/>
                <w:bCs/>
                <w:lang w:eastAsia="en-ID"/>
              </w:rPr>
              <w:pPrChange w:id="3444" w:author="nadira firinda" w:date="2022-10-29T23:37:00Z">
                <w:pPr>
                  <w:spacing w:after="0" w:line="240" w:lineRule="auto"/>
                </w:pPr>
              </w:pPrChange>
            </w:pPr>
          </w:p>
        </w:tc>
        <w:tc>
          <w:tcPr>
            <w:tcW w:w="2410" w:type="dxa"/>
            <w:tcBorders>
              <w:top w:val="nil"/>
              <w:left w:val="nil"/>
              <w:bottom w:val="single" w:sz="8" w:space="0" w:color="auto"/>
              <w:right w:val="single" w:sz="4" w:space="0" w:color="auto"/>
            </w:tcBorders>
            <w:shd w:val="clear" w:color="auto" w:fill="auto"/>
            <w:vAlign w:val="bottom"/>
            <w:hideMark/>
            <w:tcPrChange w:id="3445" w:author="Prasasti Karunia Farista Ananto" w:date="2021-10-12T14:27:00Z">
              <w:tcPr>
                <w:tcW w:w="2200" w:type="dxa"/>
                <w:tcBorders>
                  <w:top w:val="nil"/>
                  <w:left w:val="nil"/>
                  <w:bottom w:val="single" w:sz="8" w:space="0" w:color="auto"/>
                  <w:right w:val="single" w:sz="4" w:space="0" w:color="auto"/>
                </w:tcBorders>
                <w:shd w:val="clear" w:color="auto" w:fill="auto"/>
                <w:vAlign w:val="bottom"/>
                <w:hideMark/>
              </w:tcPr>
            </w:tcPrChange>
          </w:tcPr>
          <w:p w14:paraId="74A6387E" w14:textId="7097D3F7" w:rsidR="00C92993" w:rsidRPr="00006ABF" w:rsidDel="009711D7" w:rsidRDefault="00C92993" w:rsidP="00CC4C47">
            <w:pPr>
              <w:spacing w:after="0" w:line="360" w:lineRule="auto"/>
              <w:rPr>
                <w:del w:id="3446" w:author="nadira firinda" w:date="2022-10-29T23:12:00Z"/>
                <w:rFonts w:ascii="Times New Roman" w:eastAsia="Times New Roman" w:hAnsi="Times New Roman" w:cs="Times New Roman"/>
                <w:color w:val="000000"/>
                <w:lang w:eastAsia="en-ID"/>
              </w:rPr>
              <w:pPrChange w:id="3447" w:author="nadira firinda" w:date="2022-10-29T23:37:00Z">
                <w:pPr>
                  <w:spacing w:after="0" w:line="240" w:lineRule="auto"/>
                </w:pPr>
              </w:pPrChange>
            </w:pPr>
            <w:del w:id="3448" w:author="nadira firinda" w:date="2022-10-29T23:12:00Z">
              <w:r w:rsidRPr="00006ABF" w:rsidDel="009711D7">
                <w:rPr>
                  <w:rFonts w:ascii="Times New Roman" w:eastAsia="Times New Roman" w:hAnsi="Times New Roman" w:cs="Times New Roman"/>
                  <w:color w:val="000000"/>
                  <w:lang w:eastAsia="en-ID"/>
                </w:rPr>
                <w:delText> </w:delText>
              </w:r>
            </w:del>
          </w:p>
        </w:tc>
        <w:tc>
          <w:tcPr>
            <w:tcW w:w="3258" w:type="dxa"/>
            <w:tcBorders>
              <w:top w:val="single" w:sz="4" w:space="0" w:color="auto"/>
              <w:left w:val="single" w:sz="4" w:space="0" w:color="auto"/>
              <w:bottom w:val="single" w:sz="8" w:space="0" w:color="auto"/>
              <w:right w:val="single" w:sz="8" w:space="0" w:color="auto"/>
            </w:tcBorders>
            <w:shd w:val="clear" w:color="auto" w:fill="auto"/>
            <w:vAlign w:val="bottom"/>
            <w:hideMark/>
            <w:tcPrChange w:id="3449" w:author="Prasasti Karunia Farista Ananto" w:date="2021-10-12T14:27:00Z">
              <w:tcPr>
                <w:tcW w:w="2740" w:type="dxa"/>
                <w:tcBorders>
                  <w:top w:val="single" w:sz="4" w:space="0" w:color="auto"/>
                  <w:left w:val="single" w:sz="4" w:space="0" w:color="auto"/>
                  <w:bottom w:val="single" w:sz="8" w:space="0" w:color="auto"/>
                  <w:right w:val="single" w:sz="8" w:space="0" w:color="auto"/>
                </w:tcBorders>
                <w:shd w:val="clear" w:color="auto" w:fill="auto"/>
                <w:vAlign w:val="bottom"/>
                <w:hideMark/>
              </w:tcPr>
            </w:tcPrChange>
          </w:tcPr>
          <w:p w14:paraId="27D220E0" w14:textId="54591E1B" w:rsidR="00C92993" w:rsidRPr="00006ABF" w:rsidDel="009711D7" w:rsidRDefault="00C92993" w:rsidP="00CC4C47">
            <w:pPr>
              <w:spacing w:after="0" w:line="360" w:lineRule="auto"/>
              <w:rPr>
                <w:del w:id="3450" w:author="nadira firinda" w:date="2022-10-29T23:12:00Z"/>
                <w:rFonts w:ascii="Times New Roman" w:eastAsia="Times New Roman" w:hAnsi="Times New Roman" w:cs="Times New Roman"/>
                <w:color w:val="000000"/>
                <w:lang w:eastAsia="en-ID"/>
              </w:rPr>
              <w:pPrChange w:id="3451" w:author="nadira firinda" w:date="2022-10-29T23:37:00Z">
                <w:pPr>
                  <w:spacing w:after="0" w:line="240" w:lineRule="auto"/>
                </w:pPr>
              </w:pPrChange>
            </w:pPr>
            <w:del w:id="3452" w:author="nadira firinda" w:date="2022-10-29T23:12:00Z">
              <w:r w:rsidRPr="00006ABF" w:rsidDel="009711D7">
                <w:rPr>
                  <w:rFonts w:ascii="Times New Roman" w:eastAsia="Times New Roman" w:hAnsi="Times New Roman" w:cs="Times New Roman"/>
                  <w:color w:val="000000"/>
                  <w:lang w:eastAsia="en-ID"/>
                </w:rPr>
                <w:delText>Impor</w:delText>
              </w:r>
            </w:del>
          </w:p>
        </w:tc>
      </w:tr>
      <w:tr w:rsidR="00C92993" w:rsidRPr="00006ABF" w:rsidDel="009711D7" w14:paraId="25305DEB" w14:textId="5C02BCC3" w:rsidTr="00046663">
        <w:trPr>
          <w:trHeight w:val="528"/>
          <w:del w:id="3453" w:author="nadira firinda" w:date="2022-10-29T23:12:00Z"/>
          <w:trPrChange w:id="3454" w:author="Prasasti Karunia Farista Ananto" w:date="2021-10-12T14:27:00Z">
            <w:trPr>
              <w:trHeight w:val="528"/>
            </w:trPr>
          </w:trPrChange>
        </w:trPr>
        <w:tc>
          <w:tcPr>
            <w:tcW w:w="567" w:type="dxa"/>
            <w:vMerge w:val="restart"/>
            <w:tcBorders>
              <w:top w:val="nil"/>
              <w:left w:val="single" w:sz="8" w:space="0" w:color="auto"/>
              <w:bottom w:val="single" w:sz="8" w:space="0" w:color="000000"/>
              <w:right w:val="single" w:sz="4" w:space="0" w:color="auto"/>
            </w:tcBorders>
            <w:shd w:val="clear" w:color="auto" w:fill="auto"/>
            <w:noWrap/>
            <w:hideMark/>
            <w:tcPrChange w:id="3455" w:author="Prasasti Karunia Farista Ananto" w:date="2021-10-12T14:27:00Z">
              <w:tcPr>
                <w:tcW w:w="485" w:type="dxa"/>
                <w:vMerge w:val="restart"/>
                <w:tcBorders>
                  <w:top w:val="nil"/>
                  <w:left w:val="single" w:sz="8" w:space="0" w:color="auto"/>
                  <w:bottom w:val="single" w:sz="8" w:space="0" w:color="000000"/>
                  <w:right w:val="single" w:sz="4" w:space="0" w:color="auto"/>
                </w:tcBorders>
                <w:shd w:val="clear" w:color="auto" w:fill="auto"/>
                <w:noWrap/>
                <w:hideMark/>
              </w:tcPr>
            </w:tcPrChange>
          </w:tcPr>
          <w:p w14:paraId="241312CB" w14:textId="4557658C" w:rsidR="00C92993" w:rsidRPr="00006ABF" w:rsidDel="009711D7" w:rsidRDefault="00C92993" w:rsidP="00CC4C47">
            <w:pPr>
              <w:spacing w:after="0" w:line="360" w:lineRule="auto"/>
              <w:rPr>
                <w:del w:id="3456" w:author="nadira firinda" w:date="2022-10-29T23:12:00Z"/>
                <w:rFonts w:ascii="Times New Roman" w:eastAsia="Times New Roman" w:hAnsi="Times New Roman" w:cs="Times New Roman"/>
                <w:b/>
                <w:bCs/>
                <w:color w:val="000000"/>
                <w:lang w:eastAsia="en-ID"/>
              </w:rPr>
              <w:pPrChange w:id="3457" w:author="nadira firinda" w:date="2022-10-29T23:37:00Z">
                <w:pPr>
                  <w:spacing w:after="0" w:line="240" w:lineRule="auto"/>
                </w:pPr>
              </w:pPrChange>
            </w:pPr>
            <w:del w:id="3458" w:author="nadira firinda" w:date="2022-10-29T23:12:00Z">
              <w:r w:rsidRPr="00006ABF" w:rsidDel="009711D7">
                <w:rPr>
                  <w:rFonts w:ascii="Times New Roman" w:eastAsia="Times New Roman" w:hAnsi="Times New Roman" w:cs="Times New Roman"/>
                  <w:b/>
                  <w:bCs/>
                  <w:color w:val="000000"/>
                  <w:lang w:eastAsia="en-ID"/>
                </w:rPr>
                <w:delText>5</w:delText>
              </w:r>
            </w:del>
          </w:p>
        </w:tc>
        <w:tc>
          <w:tcPr>
            <w:tcW w:w="2835" w:type="dxa"/>
            <w:vMerge w:val="restart"/>
            <w:tcBorders>
              <w:top w:val="nil"/>
              <w:left w:val="single" w:sz="4" w:space="0" w:color="auto"/>
              <w:bottom w:val="single" w:sz="8" w:space="0" w:color="000000"/>
              <w:right w:val="single" w:sz="4" w:space="0" w:color="auto"/>
            </w:tcBorders>
            <w:shd w:val="clear" w:color="auto" w:fill="auto"/>
            <w:noWrap/>
            <w:hideMark/>
            <w:tcPrChange w:id="3459" w:author="Prasasti Karunia Farista Ananto" w:date="2021-10-12T14:27:00Z">
              <w:tcPr>
                <w:tcW w:w="2835" w:type="dxa"/>
                <w:vMerge w:val="restart"/>
                <w:tcBorders>
                  <w:top w:val="nil"/>
                  <w:left w:val="single" w:sz="4" w:space="0" w:color="auto"/>
                  <w:bottom w:val="single" w:sz="8" w:space="0" w:color="000000"/>
                  <w:right w:val="single" w:sz="4" w:space="0" w:color="auto"/>
                </w:tcBorders>
                <w:shd w:val="clear" w:color="auto" w:fill="auto"/>
                <w:noWrap/>
                <w:hideMark/>
              </w:tcPr>
            </w:tcPrChange>
          </w:tcPr>
          <w:p w14:paraId="0AC4B98F" w14:textId="4D5E1E1B" w:rsidR="00C92993" w:rsidRPr="00006ABF" w:rsidDel="009711D7" w:rsidRDefault="00C92993" w:rsidP="00CC4C47">
            <w:pPr>
              <w:spacing w:after="0" w:line="360" w:lineRule="auto"/>
              <w:rPr>
                <w:del w:id="3460" w:author="nadira firinda" w:date="2022-10-29T23:12:00Z"/>
                <w:rFonts w:ascii="Times New Roman" w:eastAsia="Times New Roman" w:hAnsi="Times New Roman" w:cs="Times New Roman"/>
                <w:b/>
                <w:bCs/>
                <w:color w:val="000000"/>
                <w:lang w:eastAsia="en-ID"/>
              </w:rPr>
              <w:pPrChange w:id="3461" w:author="nadira firinda" w:date="2022-10-29T23:37:00Z">
                <w:pPr>
                  <w:spacing w:after="0" w:line="240" w:lineRule="auto"/>
                </w:pPr>
              </w:pPrChange>
            </w:pPr>
            <w:del w:id="3462" w:author="nadira firinda" w:date="2022-10-29T23:12:00Z">
              <w:r w:rsidRPr="00006ABF" w:rsidDel="009711D7">
                <w:rPr>
                  <w:rFonts w:ascii="Times New Roman" w:eastAsia="Times New Roman" w:hAnsi="Times New Roman" w:cs="Times New Roman"/>
                  <w:b/>
                  <w:bCs/>
                  <w:color w:val="000000"/>
                  <w:lang w:eastAsia="en-ID"/>
                </w:rPr>
                <w:delText>Real Estat</w:delText>
              </w:r>
            </w:del>
          </w:p>
        </w:tc>
        <w:tc>
          <w:tcPr>
            <w:tcW w:w="2410" w:type="dxa"/>
            <w:tcBorders>
              <w:top w:val="nil"/>
              <w:left w:val="nil"/>
              <w:bottom w:val="single" w:sz="4" w:space="0" w:color="auto"/>
              <w:right w:val="single" w:sz="4" w:space="0" w:color="auto"/>
            </w:tcBorders>
            <w:shd w:val="clear" w:color="auto" w:fill="auto"/>
            <w:vAlign w:val="bottom"/>
            <w:hideMark/>
            <w:tcPrChange w:id="3463" w:author="Prasasti Karunia Farista Ananto" w:date="2021-10-12T14:27:00Z">
              <w:tcPr>
                <w:tcW w:w="2200" w:type="dxa"/>
                <w:tcBorders>
                  <w:top w:val="nil"/>
                  <w:left w:val="nil"/>
                  <w:bottom w:val="single" w:sz="4" w:space="0" w:color="auto"/>
                  <w:right w:val="single" w:sz="4" w:space="0" w:color="auto"/>
                </w:tcBorders>
                <w:shd w:val="clear" w:color="auto" w:fill="auto"/>
                <w:vAlign w:val="bottom"/>
                <w:hideMark/>
              </w:tcPr>
            </w:tcPrChange>
          </w:tcPr>
          <w:p w14:paraId="380F6530" w14:textId="0F2752EB" w:rsidR="00C92993" w:rsidRPr="00006ABF" w:rsidDel="009711D7" w:rsidRDefault="00C92993" w:rsidP="00CC4C47">
            <w:pPr>
              <w:spacing w:after="0" w:line="360" w:lineRule="auto"/>
              <w:rPr>
                <w:del w:id="3464" w:author="nadira firinda" w:date="2022-10-29T23:12:00Z"/>
                <w:rFonts w:ascii="Times New Roman" w:eastAsia="Times New Roman" w:hAnsi="Times New Roman" w:cs="Times New Roman"/>
                <w:color w:val="000000"/>
                <w:lang w:eastAsia="en-ID"/>
              </w:rPr>
              <w:pPrChange w:id="3465" w:author="nadira firinda" w:date="2022-10-29T23:37:00Z">
                <w:pPr>
                  <w:spacing w:after="0" w:line="240" w:lineRule="auto"/>
                </w:pPr>
              </w:pPrChange>
            </w:pPr>
            <w:del w:id="3466" w:author="nadira firinda" w:date="2022-10-29T23:12:00Z">
              <w:r w:rsidRPr="00006ABF" w:rsidDel="009711D7">
                <w:rPr>
                  <w:rFonts w:ascii="Times New Roman" w:eastAsia="Times New Roman" w:hAnsi="Times New Roman" w:cs="Times New Roman"/>
                  <w:color w:val="000000"/>
                  <w:lang w:eastAsia="en-ID"/>
                </w:rPr>
                <w:delText>Informasi dan komunikasi</w:delText>
              </w:r>
            </w:del>
          </w:p>
        </w:tc>
        <w:tc>
          <w:tcPr>
            <w:tcW w:w="3258" w:type="dxa"/>
            <w:tcBorders>
              <w:top w:val="single" w:sz="8" w:space="0" w:color="auto"/>
              <w:left w:val="nil"/>
              <w:bottom w:val="single" w:sz="4" w:space="0" w:color="auto"/>
              <w:right w:val="single" w:sz="8" w:space="0" w:color="auto"/>
            </w:tcBorders>
            <w:shd w:val="clear" w:color="auto" w:fill="auto"/>
            <w:vAlign w:val="bottom"/>
            <w:hideMark/>
            <w:tcPrChange w:id="3467" w:author="Prasasti Karunia Farista Ananto" w:date="2021-10-12T14:27:00Z">
              <w:tcPr>
                <w:tcW w:w="2740" w:type="dxa"/>
                <w:tcBorders>
                  <w:top w:val="single" w:sz="8" w:space="0" w:color="auto"/>
                  <w:left w:val="nil"/>
                  <w:bottom w:val="single" w:sz="4" w:space="0" w:color="auto"/>
                  <w:right w:val="single" w:sz="8" w:space="0" w:color="auto"/>
                </w:tcBorders>
                <w:shd w:val="clear" w:color="auto" w:fill="auto"/>
                <w:vAlign w:val="bottom"/>
                <w:hideMark/>
              </w:tcPr>
            </w:tcPrChange>
          </w:tcPr>
          <w:p w14:paraId="41A9ABCB" w14:textId="372D32CD" w:rsidR="00C92993" w:rsidRPr="00006ABF" w:rsidDel="009711D7" w:rsidRDefault="00C92993" w:rsidP="00CC4C47">
            <w:pPr>
              <w:spacing w:after="0" w:line="360" w:lineRule="auto"/>
              <w:rPr>
                <w:del w:id="3468" w:author="nadira firinda" w:date="2022-10-29T23:12:00Z"/>
                <w:rFonts w:ascii="Times New Roman" w:eastAsia="Times New Roman" w:hAnsi="Times New Roman" w:cs="Times New Roman"/>
                <w:color w:val="000000"/>
                <w:lang w:eastAsia="en-ID"/>
              </w:rPr>
              <w:pPrChange w:id="3469" w:author="nadira firinda" w:date="2022-10-29T23:37:00Z">
                <w:pPr>
                  <w:spacing w:after="0" w:line="240" w:lineRule="auto"/>
                </w:pPr>
              </w:pPrChange>
            </w:pPr>
            <w:del w:id="3470" w:author="nadira firinda" w:date="2022-10-29T23:12:00Z">
              <w:r w:rsidRPr="00006ABF" w:rsidDel="009711D7">
                <w:rPr>
                  <w:rFonts w:ascii="Times New Roman" w:eastAsia="Times New Roman" w:hAnsi="Times New Roman" w:cs="Times New Roman"/>
                  <w:color w:val="000000"/>
                  <w:lang w:eastAsia="en-ID"/>
                </w:rPr>
                <w:delText>Perdagangan besar dan eceran</w:delText>
              </w:r>
            </w:del>
          </w:p>
        </w:tc>
      </w:tr>
      <w:tr w:rsidR="00C92993" w:rsidRPr="00006ABF" w:rsidDel="009711D7" w14:paraId="1D6DF933" w14:textId="7F4534DF" w:rsidTr="00046663">
        <w:trPr>
          <w:trHeight w:val="264"/>
          <w:del w:id="3471" w:author="nadira firinda" w:date="2022-10-29T23:12:00Z"/>
          <w:trPrChange w:id="3472" w:author="Prasasti Karunia Farista Ananto" w:date="2021-10-12T14:27:00Z">
            <w:trPr>
              <w:trHeight w:val="264"/>
            </w:trPr>
          </w:trPrChange>
        </w:trPr>
        <w:tc>
          <w:tcPr>
            <w:tcW w:w="567" w:type="dxa"/>
            <w:vMerge/>
            <w:tcBorders>
              <w:top w:val="nil"/>
              <w:left w:val="single" w:sz="8" w:space="0" w:color="auto"/>
              <w:bottom w:val="single" w:sz="8" w:space="0" w:color="000000"/>
              <w:right w:val="single" w:sz="4" w:space="0" w:color="auto"/>
            </w:tcBorders>
            <w:vAlign w:val="center"/>
            <w:hideMark/>
            <w:tcPrChange w:id="3473" w:author="Prasasti Karunia Farista Ananto" w:date="2021-10-12T14:27:00Z">
              <w:tcPr>
                <w:tcW w:w="485" w:type="dxa"/>
                <w:vMerge/>
                <w:tcBorders>
                  <w:top w:val="nil"/>
                  <w:left w:val="single" w:sz="8" w:space="0" w:color="auto"/>
                  <w:bottom w:val="single" w:sz="8" w:space="0" w:color="000000"/>
                  <w:right w:val="single" w:sz="4" w:space="0" w:color="auto"/>
                </w:tcBorders>
                <w:vAlign w:val="center"/>
                <w:hideMark/>
              </w:tcPr>
            </w:tcPrChange>
          </w:tcPr>
          <w:p w14:paraId="4B8FCBAC" w14:textId="701059F5" w:rsidR="00C92993" w:rsidRPr="00006ABF" w:rsidDel="009711D7" w:rsidRDefault="00C92993" w:rsidP="00CC4C47">
            <w:pPr>
              <w:spacing w:after="0" w:line="360" w:lineRule="auto"/>
              <w:rPr>
                <w:del w:id="3474" w:author="nadira firinda" w:date="2022-10-29T23:12:00Z"/>
                <w:rFonts w:ascii="Times New Roman" w:eastAsia="Times New Roman" w:hAnsi="Times New Roman" w:cs="Times New Roman"/>
                <w:b/>
                <w:bCs/>
                <w:color w:val="000000"/>
                <w:lang w:eastAsia="en-ID"/>
              </w:rPr>
              <w:pPrChange w:id="3475" w:author="nadira firinda" w:date="2022-10-29T23:37:00Z">
                <w:pPr>
                  <w:spacing w:after="0" w:line="240" w:lineRule="auto"/>
                </w:pPr>
              </w:pPrChange>
            </w:pPr>
          </w:p>
        </w:tc>
        <w:tc>
          <w:tcPr>
            <w:tcW w:w="2835" w:type="dxa"/>
            <w:vMerge/>
            <w:tcBorders>
              <w:top w:val="nil"/>
              <w:left w:val="single" w:sz="4" w:space="0" w:color="auto"/>
              <w:bottom w:val="single" w:sz="8" w:space="0" w:color="000000"/>
              <w:right w:val="single" w:sz="4" w:space="0" w:color="auto"/>
            </w:tcBorders>
            <w:vAlign w:val="center"/>
            <w:hideMark/>
            <w:tcPrChange w:id="3476" w:author="Prasasti Karunia Farista Ananto" w:date="2021-10-12T14:27:00Z">
              <w:tcPr>
                <w:tcW w:w="2835" w:type="dxa"/>
                <w:vMerge/>
                <w:tcBorders>
                  <w:top w:val="nil"/>
                  <w:left w:val="single" w:sz="4" w:space="0" w:color="auto"/>
                  <w:bottom w:val="single" w:sz="8" w:space="0" w:color="000000"/>
                  <w:right w:val="single" w:sz="4" w:space="0" w:color="auto"/>
                </w:tcBorders>
                <w:vAlign w:val="center"/>
                <w:hideMark/>
              </w:tcPr>
            </w:tcPrChange>
          </w:tcPr>
          <w:p w14:paraId="66857460" w14:textId="3E57F308" w:rsidR="00C92993" w:rsidRPr="00006ABF" w:rsidDel="009711D7" w:rsidRDefault="00C92993" w:rsidP="00CC4C47">
            <w:pPr>
              <w:spacing w:after="0" w:line="360" w:lineRule="auto"/>
              <w:rPr>
                <w:del w:id="3477" w:author="nadira firinda" w:date="2022-10-29T23:12:00Z"/>
                <w:rFonts w:ascii="Times New Roman" w:eastAsia="Times New Roman" w:hAnsi="Times New Roman" w:cs="Times New Roman"/>
                <w:b/>
                <w:bCs/>
                <w:color w:val="000000"/>
                <w:lang w:eastAsia="en-ID"/>
              </w:rPr>
              <w:pPrChange w:id="3478" w:author="nadira firinda" w:date="2022-10-29T23:37:00Z">
                <w:pPr>
                  <w:spacing w:after="0" w:line="240" w:lineRule="auto"/>
                </w:pPr>
              </w:pPrChange>
            </w:pPr>
          </w:p>
        </w:tc>
        <w:tc>
          <w:tcPr>
            <w:tcW w:w="2410" w:type="dxa"/>
            <w:tcBorders>
              <w:top w:val="nil"/>
              <w:left w:val="nil"/>
              <w:bottom w:val="single" w:sz="4" w:space="0" w:color="auto"/>
              <w:right w:val="single" w:sz="4" w:space="0" w:color="auto"/>
            </w:tcBorders>
            <w:shd w:val="clear" w:color="auto" w:fill="auto"/>
            <w:vAlign w:val="bottom"/>
            <w:hideMark/>
            <w:tcPrChange w:id="3479" w:author="Prasasti Karunia Farista Ananto" w:date="2021-10-12T14:27:00Z">
              <w:tcPr>
                <w:tcW w:w="2200" w:type="dxa"/>
                <w:tcBorders>
                  <w:top w:val="nil"/>
                  <w:left w:val="nil"/>
                  <w:bottom w:val="single" w:sz="4" w:space="0" w:color="auto"/>
                  <w:right w:val="single" w:sz="4" w:space="0" w:color="auto"/>
                </w:tcBorders>
                <w:shd w:val="clear" w:color="auto" w:fill="auto"/>
                <w:vAlign w:val="bottom"/>
                <w:hideMark/>
              </w:tcPr>
            </w:tcPrChange>
          </w:tcPr>
          <w:p w14:paraId="28CE807C" w14:textId="321C2819" w:rsidR="00C92993" w:rsidRPr="00006ABF" w:rsidDel="009711D7" w:rsidRDefault="00C92993" w:rsidP="00CC4C47">
            <w:pPr>
              <w:spacing w:after="0" w:line="360" w:lineRule="auto"/>
              <w:rPr>
                <w:del w:id="3480" w:author="nadira firinda" w:date="2022-10-29T23:12:00Z"/>
                <w:rFonts w:ascii="Times New Roman" w:eastAsia="Times New Roman" w:hAnsi="Times New Roman" w:cs="Times New Roman"/>
                <w:color w:val="000000"/>
                <w:lang w:eastAsia="en-ID"/>
              </w:rPr>
              <w:pPrChange w:id="3481" w:author="nadira firinda" w:date="2022-10-29T23:37:00Z">
                <w:pPr>
                  <w:spacing w:after="0" w:line="240" w:lineRule="auto"/>
                </w:pPr>
              </w:pPrChange>
            </w:pPr>
            <w:del w:id="3482" w:author="nadira firinda" w:date="2022-10-29T23:12:00Z">
              <w:r w:rsidRPr="00006ABF" w:rsidDel="009711D7">
                <w:rPr>
                  <w:rFonts w:ascii="Times New Roman" w:eastAsia="Times New Roman" w:hAnsi="Times New Roman" w:cs="Times New Roman"/>
                  <w:color w:val="000000"/>
                  <w:lang w:eastAsia="en-ID"/>
                </w:rPr>
                <w:delText>Jasa pendidikan</w:delText>
              </w:r>
            </w:del>
          </w:p>
        </w:tc>
        <w:tc>
          <w:tcPr>
            <w:tcW w:w="3258" w:type="dxa"/>
            <w:tcBorders>
              <w:top w:val="nil"/>
              <w:left w:val="nil"/>
              <w:bottom w:val="single" w:sz="4" w:space="0" w:color="auto"/>
              <w:right w:val="single" w:sz="8" w:space="0" w:color="auto"/>
            </w:tcBorders>
            <w:shd w:val="clear" w:color="auto" w:fill="auto"/>
            <w:vAlign w:val="bottom"/>
            <w:hideMark/>
            <w:tcPrChange w:id="3483" w:author="Prasasti Karunia Farista Ananto" w:date="2021-10-12T14:27:00Z">
              <w:tcPr>
                <w:tcW w:w="2740" w:type="dxa"/>
                <w:tcBorders>
                  <w:top w:val="nil"/>
                  <w:left w:val="nil"/>
                  <w:bottom w:val="single" w:sz="4" w:space="0" w:color="auto"/>
                  <w:right w:val="single" w:sz="8" w:space="0" w:color="auto"/>
                </w:tcBorders>
                <w:shd w:val="clear" w:color="auto" w:fill="auto"/>
                <w:vAlign w:val="bottom"/>
                <w:hideMark/>
              </w:tcPr>
            </w:tcPrChange>
          </w:tcPr>
          <w:p w14:paraId="1523E752" w14:textId="5C713D30" w:rsidR="00C92993" w:rsidRPr="00006ABF" w:rsidDel="009711D7" w:rsidRDefault="00C92993" w:rsidP="00CC4C47">
            <w:pPr>
              <w:spacing w:after="0" w:line="360" w:lineRule="auto"/>
              <w:rPr>
                <w:del w:id="3484" w:author="nadira firinda" w:date="2022-10-29T23:12:00Z"/>
                <w:rFonts w:ascii="Times New Roman" w:eastAsia="Times New Roman" w:hAnsi="Times New Roman" w:cs="Times New Roman"/>
                <w:color w:val="000000"/>
                <w:lang w:eastAsia="en-ID"/>
              </w:rPr>
              <w:pPrChange w:id="3485" w:author="nadira firinda" w:date="2022-10-29T23:37:00Z">
                <w:pPr>
                  <w:spacing w:after="0" w:line="240" w:lineRule="auto"/>
                </w:pPr>
              </w:pPrChange>
            </w:pPr>
            <w:del w:id="3486" w:author="nadira firinda" w:date="2022-10-29T23:12:00Z">
              <w:r w:rsidRPr="00006ABF" w:rsidDel="009711D7">
                <w:rPr>
                  <w:rFonts w:ascii="Times New Roman" w:eastAsia="Times New Roman" w:hAnsi="Times New Roman" w:cs="Times New Roman"/>
                  <w:color w:val="000000"/>
                  <w:lang w:eastAsia="en-ID"/>
                </w:rPr>
                <w:delText>Konstruksi</w:delText>
              </w:r>
            </w:del>
          </w:p>
        </w:tc>
      </w:tr>
      <w:tr w:rsidR="00C92993" w:rsidRPr="00006ABF" w:rsidDel="009711D7" w14:paraId="5F2CFCD0" w14:textId="11894D6E" w:rsidTr="00046663">
        <w:trPr>
          <w:trHeight w:val="264"/>
          <w:del w:id="3487" w:author="nadira firinda" w:date="2022-10-29T23:12:00Z"/>
          <w:trPrChange w:id="3488" w:author="Prasasti Karunia Farista Ananto" w:date="2021-10-12T14:27:00Z">
            <w:trPr>
              <w:trHeight w:val="264"/>
            </w:trPr>
          </w:trPrChange>
        </w:trPr>
        <w:tc>
          <w:tcPr>
            <w:tcW w:w="567" w:type="dxa"/>
            <w:vMerge/>
            <w:tcBorders>
              <w:top w:val="nil"/>
              <w:left w:val="single" w:sz="8" w:space="0" w:color="auto"/>
              <w:bottom w:val="single" w:sz="8" w:space="0" w:color="000000"/>
              <w:right w:val="single" w:sz="4" w:space="0" w:color="auto"/>
            </w:tcBorders>
            <w:vAlign w:val="center"/>
            <w:hideMark/>
            <w:tcPrChange w:id="3489" w:author="Prasasti Karunia Farista Ananto" w:date="2021-10-12T14:27:00Z">
              <w:tcPr>
                <w:tcW w:w="485" w:type="dxa"/>
                <w:vMerge/>
                <w:tcBorders>
                  <w:top w:val="nil"/>
                  <w:left w:val="single" w:sz="8" w:space="0" w:color="auto"/>
                  <w:bottom w:val="single" w:sz="8" w:space="0" w:color="000000"/>
                  <w:right w:val="single" w:sz="4" w:space="0" w:color="auto"/>
                </w:tcBorders>
                <w:vAlign w:val="center"/>
                <w:hideMark/>
              </w:tcPr>
            </w:tcPrChange>
          </w:tcPr>
          <w:p w14:paraId="1EFDED26" w14:textId="1D0A586F" w:rsidR="00C92993" w:rsidRPr="00006ABF" w:rsidDel="009711D7" w:rsidRDefault="00C92993" w:rsidP="00CC4C47">
            <w:pPr>
              <w:spacing w:after="0" w:line="360" w:lineRule="auto"/>
              <w:rPr>
                <w:del w:id="3490" w:author="nadira firinda" w:date="2022-10-29T23:12:00Z"/>
                <w:rFonts w:ascii="Times New Roman" w:eastAsia="Times New Roman" w:hAnsi="Times New Roman" w:cs="Times New Roman"/>
                <w:b/>
                <w:bCs/>
                <w:color w:val="000000"/>
                <w:lang w:eastAsia="en-ID"/>
              </w:rPr>
              <w:pPrChange w:id="3491" w:author="nadira firinda" w:date="2022-10-29T23:37:00Z">
                <w:pPr>
                  <w:spacing w:after="0" w:line="240" w:lineRule="auto"/>
                </w:pPr>
              </w:pPrChange>
            </w:pPr>
          </w:p>
        </w:tc>
        <w:tc>
          <w:tcPr>
            <w:tcW w:w="2835" w:type="dxa"/>
            <w:vMerge/>
            <w:tcBorders>
              <w:top w:val="nil"/>
              <w:left w:val="single" w:sz="4" w:space="0" w:color="auto"/>
              <w:bottom w:val="single" w:sz="8" w:space="0" w:color="000000"/>
              <w:right w:val="single" w:sz="4" w:space="0" w:color="auto"/>
            </w:tcBorders>
            <w:vAlign w:val="center"/>
            <w:hideMark/>
            <w:tcPrChange w:id="3492" w:author="Prasasti Karunia Farista Ananto" w:date="2021-10-12T14:27:00Z">
              <w:tcPr>
                <w:tcW w:w="2835" w:type="dxa"/>
                <w:vMerge/>
                <w:tcBorders>
                  <w:top w:val="nil"/>
                  <w:left w:val="single" w:sz="4" w:space="0" w:color="auto"/>
                  <w:bottom w:val="single" w:sz="8" w:space="0" w:color="000000"/>
                  <w:right w:val="single" w:sz="4" w:space="0" w:color="auto"/>
                </w:tcBorders>
                <w:vAlign w:val="center"/>
                <w:hideMark/>
              </w:tcPr>
            </w:tcPrChange>
          </w:tcPr>
          <w:p w14:paraId="0E7F998F" w14:textId="30EF52E5" w:rsidR="00C92993" w:rsidRPr="00006ABF" w:rsidDel="009711D7" w:rsidRDefault="00C92993" w:rsidP="00CC4C47">
            <w:pPr>
              <w:spacing w:after="0" w:line="360" w:lineRule="auto"/>
              <w:rPr>
                <w:del w:id="3493" w:author="nadira firinda" w:date="2022-10-29T23:12:00Z"/>
                <w:rFonts w:ascii="Times New Roman" w:eastAsia="Times New Roman" w:hAnsi="Times New Roman" w:cs="Times New Roman"/>
                <w:b/>
                <w:bCs/>
                <w:color w:val="000000"/>
                <w:lang w:eastAsia="en-ID"/>
              </w:rPr>
              <w:pPrChange w:id="3494" w:author="nadira firinda" w:date="2022-10-29T23:37:00Z">
                <w:pPr>
                  <w:spacing w:after="0" w:line="240" w:lineRule="auto"/>
                </w:pPr>
              </w:pPrChange>
            </w:pPr>
          </w:p>
        </w:tc>
        <w:tc>
          <w:tcPr>
            <w:tcW w:w="2410" w:type="dxa"/>
            <w:tcBorders>
              <w:top w:val="nil"/>
              <w:left w:val="nil"/>
              <w:bottom w:val="single" w:sz="4" w:space="0" w:color="auto"/>
              <w:right w:val="single" w:sz="4" w:space="0" w:color="auto"/>
            </w:tcBorders>
            <w:shd w:val="clear" w:color="auto" w:fill="auto"/>
            <w:vAlign w:val="bottom"/>
            <w:hideMark/>
            <w:tcPrChange w:id="3495" w:author="Prasasti Karunia Farista Ananto" w:date="2021-10-12T14:27:00Z">
              <w:tcPr>
                <w:tcW w:w="2200" w:type="dxa"/>
                <w:tcBorders>
                  <w:top w:val="nil"/>
                  <w:left w:val="nil"/>
                  <w:bottom w:val="single" w:sz="4" w:space="0" w:color="auto"/>
                  <w:right w:val="single" w:sz="4" w:space="0" w:color="auto"/>
                </w:tcBorders>
                <w:shd w:val="clear" w:color="auto" w:fill="auto"/>
                <w:vAlign w:val="bottom"/>
                <w:hideMark/>
              </w:tcPr>
            </w:tcPrChange>
          </w:tcPr>
          <w:p w14:paraId="5032B2C1" w14:textId="45D01C65" w:rsidR="00C92993" w:rsidRPr="00006ABF" w:rsidDel="009711D7" w:rsidRDefault="00C92993" w:rsidP="00CC4C47">
            <w:pPr>
              <w:spacing w:after="0" w:line="360" w:lineRule="auto"/>
              <w:rPr>
                <w:del w:id="3496" w:author="nadira firinda" w:date="2022-10-29T23:12:00Z"/>
                <w:rFonts w:ascii="Times New Roman" w:eastAsia="Times New Roman" w:hAnsi="Times New Roman" w:cs="Times New Roman"/>
                <w:color w:val="000000"/>
                <w:lang w:eastAsia="en-ID"/>
              </w:rPr>
              <w:pPrChange w:id="3497" w:author="nadira firinda" w:date="2022-10-29T23:37:00Z">
                <w:pPr>
                  <w:spacing w:after="0" w:line="240" w:lineRule="auto"/>
                </w:pPr>
              </w:pPrChange>
            </w:pPr>
            <w:del w:id="3498" w:author="nadira firinda" w:date="2022-10-29T23:12:00Z">
              <w:r w:rsidRPr="00006ABF" w:rsidDel="009711D7">
                <w:rPr>
                  <w:rFonts w:ascii="Times New Roman" w:eastAsia="Times New Roman" w:hAnsi="Times New Roman" w:cs="Times New Roman"/>
                  <w:color w:val="000000"/>
                  <w:lang w:eastAsia="en-ID"/>
                </w:rPr>
                <w:delText>Investasi bangunan</w:delText>
              </w:r>
            </w:del>
          </w:p>
        </w:tc>
        <w:tc>
          <w:tcPr>
            <w:tcW w:w="3258" w:type="dxa"/>
            <w:tcBorders>
              <w:top w:val="nil"/>
              <w:left w:val="nil"/>
              <w:bottom w:val="single" w:sz="4" w:space="0" w:color="auto"/>
              <w:right w:val="single" w:sz="8" w:space="0" w:color="auto"/>
            </w:tcBorders>
            <w:shd w:val="clear" w:color="auto" w:fill="auto"/>
            <w:vAlign w:val="bottom"/>
            <w:hideMark/>
            <w:tcPrChange w:id="3499" w:author="Prasasti Karunia Farista Ananto" w:date="2021-10-12T14:27:00Z">
              <w:tcPr>
                <w:tcW w:w="2740" w:type="dxa"/>
                <w:tcBorders>
                  <w:top w:val="nil"/>
                  <w:left w:val="nil"/>
                  <w:bottom w:val="single" w:sz="4" w:space="0" w:color="auto"/>
                  <w:right w:val="single" w:sz="8" w:space="0" w:color="auto"/>
                </w:tcBorders>
                <w:shd w:val="clear" w:color="auto" w:fill="auto"/>
                <w:vAlign w:val="bottom"/>
                <w:hideMark/>
              </w:tcPr>
            </w:tcPrChange>
          </w:tcPr>
          <w:p w14:paraId="44006B9B" w14:textId="76D98326" w:rsidR="00C92993" w:rsidRPr="00006ABF" w:rsidDel="009711D7" w:rsidRDefault="00C92993" w:rsidP="00CC4C47">
            <w:pPr>
              <w:spacing w:after="0" w:line="360" w:lineRule="auto"/>
              <w:rPr>
                <w:del w:id="3500" w:author="nadira firinda" w:date="2022-10-29T23:12:00Z"/>
                <w:rFonts w:ascii="Times New Roman" w:eastAsia="Times New Roman" w:hAnsi="Times New Roman" w:cs="Times New Roman"/>
                <w:color w:val="000000"/>
                <w:lang w:eastAsia="en-ID"/>
              </w:rPr>
              <w:pPrChange w:id="3501" w:author="nadira firinda" w:date="2022-10-29T23:37:00Z">
                <w:pPr>
                  <w:spacing w:after="0" w:line="240" w:lineRule="auto"/>
                </w:pPr>
              </w:pPrChange>
            </w:pPr>
            <w:del w:id="3502" w:author="nadira firinda" w:date="2022-10-29T23:12:00Z">
              <w:r w:rsidRPr="00006ABF" w:rsidDel="009711D7">
                <w:rPr>
                  <w:rFonts w:ascii="Times New Roman" w:eastAsia="Times New Roman" w:hAnsi="Times New Roman" w:cs="Times New Roman"/>
                  <w:color w:val="000000"/>
                  <w:lang w:eastAsia="en-ID"/>
                </w:rPr>
                <w:delText>Konsumsi swasta</w:delText>
              </w:r>
            </w:del>
          </w:p>
        </w:tc>
      </w:tr>
      <w:tr w:rsidR="00C92993" w:rsidRPr="00006ABF" w:rsidDel="009711D7" w14:paraId="61E78DFC" w14:textId="3D812358" w:rsidTr="00046663">
        <w:trPr>
          <w:trHeight w:val="264"/>
          <w:del w:id="3503" w:author="nadira firinda" w:date="2022-10-29T23:12:00Z"/>
          <w:trPrChange w:id="3504" w:author="Prasasti Karunia Farista Ananto" w:date="2021-10-12T14:27:00Z">
            <w:trPr>
              <w:trHeight w:val="264"/>
            </w:trPr>
          </w:trPrChange>
        </w:trPr>
        <w:tc>
          <w:tcPr>
            <w:tcW w:w="567" w:type="dxa"/>
            <w:vMerge/>
            <w:tcBorders>
              <w:top w:val="nil"/>
              <w:left w:val="single" w:sz="8" w:space="0" w:color="auto"/>
              <w:bottom w:val="single" w:sz="8" w:space="0" w:color="000000"/>
              <w:right w:val="single" w:sz="4" w:space="0" w:color="auto"/>
            </w:tcBorders>
            <w:vAlign w:val="center"/>
            <w:hideMark/>
            <w:tcPrChange w:id="3505" w:author="Prasasti Karunia Farista Ananto" w:date="2021-10-12T14:27:00Z">
              <w:tcPr>
                <w:tcW w:w="485" w:type="dxa"/>
                <w:vMerge/>
                <w:tcBorders>
                  <w:top w:val="nil"/>
                  <w:left w:val="single" w:sz="8" w:space="0" w:color="auto"/>
                  <w:bottom w:val="single" w:sz="8" w:space="0" w:color="000000"/>
                  <w:right w:val="single" w:sz="4" w:space="0" w:color="auto"/>
                </w:tcBorders>
                <w:vAlign w:val="center"/>
                <w:hideMark/>
              </w:tcPr>
            </w:tcPrChange>
          </w:tcPr>
          <w:p w14:paraId="5BEB99CB" w14:textId="5B6C3BEB" w:rsidR="00C92993" w:rsidRPr="00006ABF" w:rsidDel="009711D7" w:rsidRDefault="00C92993" w:rsidP="00CC4C47">
            <w:pPr>
              <w:spacing w:after="0" w:line="360" w:lineRule="auto"/>
              <w:rPr>
                <w:del w:id="3506" w:author="nadira firinda" w:date="2022-10-29T23:12:00Z"/>
                <w:rFonts w:ascii="Times New Roman" w:eastAsia="Times New Roman" w:hAnsi="Times New Roman" w:cs="Times New Roman"/>
                <w:b/>
                <w:bCs/>
                <w:color w:val="000000"/>
                <w:lang w:eastAsia="en-ID"/>
              </w:rPr>
              <w:pPrChange w:id="3507" w:author="nadira firinda" w:date="2022-10-29T23:37:00Z">
                <w:pPr>
                  <w:spacing w:after="0" w:line="240" w:lineRule="auto"/>
                </w:pPr>
              </w:pPrChange>
            </w:pPr>
          </w:p>
        </w:tc>
        <w:tc>
          <w:tcPr>
            <w:tcW w:w="2835" w:type="dxa"/>
            <w:vMerge/>
            <w:tcBorders>
              <w:top w:val="nil"/>
              <w:left w:val="single" w:sz="4" w:space="0" w:color="auto"/>
              <w:bottom w:val="single" w:sz="8" w:space="0" w:color="000000"/>
              <w:right w:val="single" w:sz="4" w:space="0" w:color="auto"/>
            </w:tcBorders>
            <w:vAlign w:val="center"/>
            <w:hideMark/>
            <w:tcPrChange w:id="3508" w:author="Prasasti Karunia Farista Ananto" w:date="2021-10-12T14:27:00Z">
              <w:tcPr>
                <w:tcW w:w="2835" w:type="dxa"/>
                <w:vMerge/>
                <w:tcBorders>
                  <w:top w:val="nil"/>
                  <w:left w:val="single" w:sz="4" w:space="0" w:color="auto"/>
                  <w:bottom w:val="single" w:sz="8" w:space="0" w:color="000000"/>
                  <w:right w:val="single" w:sz="4" w:space="0" w:color="auto"/>
                </w:tcBorders>
                <w:vAlign w:val="center"/>
                <w:hideMark/>
              </w:tcPr>
            </w:tcPrChange>
          </w:tcPr>
          <w:p w14:paraId="7877DF9A" w14:textId="624380BC" w:rsidR="00C92993" w:rsidRPr="00006ABF" w:rsidDel="009711D7" w:rsidRDefault="00C92993" w:rsidP="00CC4C47">
            <w:pPr>
              <w:spacing w:after="0" w:line="360" w:lineRule="auto"/>
              <w:rPr>
                <w:del w:id="3509" w:author="nadira firinda" w:date="2022-10-29T23:12:00Z"/>
                <w:rFonts w:ascii="Times New Roman" w:eastAsia="Times New Roman" w:hAnsi="Times New Roman" w:cs="Times New Roman"/>
                <w:b/>
                <w:bCs/>
                <w:color w:val="000000"/>
                <w:lang w:eastAsia="en-ID"/>
              </w:rPr>
              <w:pPrChange w:id="3510" w:author="nadira firinda" w:date="2022-10-29T23:37:00Z">
                <w:pPr>
                  <w:spacing w:after="0" w:line="240" w:lineRule="auto"/>
                </w:pPr>
              </w:pPrChange>
            </w:pPr>
          </w:p>
        </w:tc>
        <w:tc>
          <w:tcPr>
            <w:tcW w:w="2410" w:type="dxa"/>
            <w:tcBorders>
              <w:top w:val="nil"/>
              <w:left w:val="nil"/>
              <w:bottom w:val="single" w:sz="4" w:space="0" w:color="auto"/>
              <w:right w:val="single" w:sz="4" w:space="0" w:color="auto"/>
            </w:tcBorders>
            <w:shd w:val="clear" w:color="auto" w:fill="auto"/>
            <w:vAlign w:val="bottom"/>
            <w:hideMark/>
            <w:tcPrChange w:id="3511" w:author="Prasasti Karunia Farista Ananto" w:date="2021-10-12T14:27:00Z">
              <w:tcPr>
                <w:tcW w:w="2200" w:type="dxa"/>
                <w:tcBorders>
                  <w:top w:val="nil"/>
                  <w:left w:val="nil"/>
                  <w:bottom w:val="single" w:sz="4" w:space="0" w:color="auto"/>
                  <w:right w:val="single" w:sz="4" w:space="0" w:color="auto"/>
                </w:tcBorders>
                <w:shd w:val="clear" w:color="auto" w:fill="auto"/>
                <w:vAlign w:val="bottom"/>
                <w:hideMark/>
              </w:tcPr>
            </w:tcPrChange>
          </w:tcPr>
          <w:p w14:paraId="29CA1580" w14:textId="0CB2FA83" w:rsidR="00C92993" w:rsidRPr="00006ABF" w:rsidDel="009711D7" w:rsidRDefault="00C92993" w:rsidP="00CC4C47">
            <w:pPr>
              <w:spacing w:after="0" w:line="360" w:lineRule="auto"/>
              <w:rPr>
                <w:del w:id="3512" w:author="nadira firinda" w:date="2022-10-29T23:12:00Z"/>
                <w:rFonts w:ascii="Times New Roman" w:eastAsia="Times New Roman" w:hAnsi="Times New Roman" w:cs="Times New Roman"/>
                <w:color w:val="000000"/>
                <w:lang w:eastAsia="en-ID"/>
              </w:rPr>
              <w:pPrChange w:id="3513" w:author="nadira firinda" w:date="2022-10-29T23:37:00Z">
                <w:pPr>
                  <w:spacing w:after="0" w:line="240" w:lineRule="auto"/>
                </w:pPr>
              </w:pPrChange>
            </w:pPr>
            <w:del w:id="3514" w:author="nadira firinda" w:date="2022-10-29T23:12:00Z">
              <w:r w:rsidRPr="00006ABF" w:rsidDel="009711D7">
                <w:rPr>
                  <w:rFonts w:ascii="Times New Roman" w:eastAsia="Times New Roman" w:hAnsi="Times New Roman" w:cs="Times New Roman"/>
                  <w:color w:val="000000"/>
                  <w:lang w:eastAsia="en-ID"/>
                </w:rPr>
                <w:delText> </w:delText>
              </w:r>
            </w:del>
          </w:p>
        </w:tc>
        <w:tc>
          <w:tcPr>
            <w:tcW w:w="3258" w:type="dxa"/>
            <w:tcBorders>
              <w:top w:val="nil"/>
              <w:left w:val="nil"/>
              <w:bottom w:val="single" w:sz="4" w:space="0" w:color="auto"/>
              <w:right w:val="single" w:sz="8" w:space="0" w:color="auto"/>
            </w:tcBorders>
            <w:shd w:val="clear" w:color="auto" w:fill="auto"/>
            <w:vAlign w:val="bottom"/>
            <w:hideMark/>
            <w:tcPrChange w:id="3515" w:author="Prasasti Karunia Farista Ananto" w:date="2021-10-12T14:27:00Z">
              <w:tcPr>
                <w:tcW w:w="2740" w:type="dxa"/>
                <w:tcBorders>
                  <w:top w:val="nil"/>
                  <w:left w:val="nil"/>
                  <w:bottom w:val="single" w:sz="4" w:space="0" w:color="auto"/>
                  <w:right w:val="single" w:sz="8" w:space="0" w:color="auto"/>
                </w:tcBorders>
                <w:shd w:val="clear" w:color="auto" w:fill="auto"/>
                <w:vAlign w:val="bottom"/>
                <w:hideMark/>
              </w:tcPr>
            </w:tcPrChange>
          </w:tcPr>
          <w:p w14:paraId="48A7A165" w14:textId="622B985D" w:rsidR="00C92993" w:rsidRPr="00006ABF" w:rsidDel="009711D7" w:rsidRDefault="00C92993" w:rsidP="00CC4C47">
            <w:pPr>
              <w:spacing w:after="0" w:line="360" w:lineRule="auto"/>
              <w:rPr>
                <w:del w:id="3516" w:author="nadira firinda" w:date="2022-10-29T23:12:00Z"/>
                <w:rFonts w:ascii="Times New Roman" w:eastAsia="Times New Roman" w:hAnsi="Times New Roman" w:cs="Times New Roman"/>
                <w:color w:val="000000"/>
                <w:lang w:eastAsia="en-ID"/>
              </w:rPr>
              <w:pPrChange w:id="3517" w:author="nadira firinda" w:date="2022-10-29T23:37:00Z">
                <w:pPr>
                  <w:spacing w:after="0" w:line="240" w:lineRule="auto"/>
                </w:pPr>
              </w:pPrChange>
            </w:pPr>
            <w:del w:id="3518" w:author="nadira firinda" w:date="2022-10-29T23:12:00Z">
              <w:r w:rsidRPr="00006ABF" w:rsidDel="009711D7">
                <w:rPr>
                  <w:rFonts w:ascii="Times New Roman" w:eastAsia="Times New Roman" w:hAnsi="Times New Roman" w:cs="Times New Roman"/>
                  <w:color w:val="000000"/>
                  <w:lang w:eastAsia="en-ID"/>
                </w:rPr>
                <w:delText>Jasa keuangan dan asuransi</w:delText>
              </w:r>
            </w:del>
          </w:p>
        </w:tc>
      </w:tr>
      <w:tr w:rsidR="00C92993" w:rsidRPr="00006ABF" w:rsidDel="009711D7" w14:paraId="5564B15E" w14:textId="04DA10D2" w:rsidTr="00046663">
        <w:trPr>
          <w:trHeight w:val="264"/>
          <w:del w:id="3519" w:author="nadira firinda" w:date="2022-10-29T23:12:00Z"/>
          <w:trPrChange w:id="3520" w:author="Prasasti Karunia Farista Ananto" w:date="2021-10-12T14:27:00Z">
            <w:trPr>
              <w:trHeight w:val="264"/>
            </w:trPr>
          </w:trPrChange>
        </w:trPr>
        <w:tc>
          <w:tcPr>
            <w:tcW w:w="567" w:type="dxa"/>
            <w:vMerge/>
            <w:tcBorders>
              <w:top w:val="nil"/>
              <w:left w:val="single" w:sz="8" w:space="0" w:color="auto"/>
              <w:bottom w:val="single" w:sz="8" w:space="0" w:color="000000"/>
              <w:right w:val="single" w:sz="4" w:space="0" w:color="auto"/>
            </w:tcBorders>
            <w:vAlign w:val="center"/>
            <w:hideMark/>
            <w:tcPrChange w:id="3521" w:author="Prasasti Karunia Farista Ananto" w:date="2021-10-12T14:27:00Z">
              <w:tcPr>
                <w:tcW w:w="485" w:type="dxa"/>
                <w:vMerge/>
                <w:tcBorders>
                  <w:top w:val="nil"/>
                  <w:left w:val="single" w:sz="8" w:space="0" w:color="auto"/>
                  <w:bottom w:val="single" w:sz="8" w:space="0" w:color="000000"/>
                  <w:right w:val="single" w:sz="4" w:space="0" w:color="auto"/>
                </w:tcBorders>
                <w:vAlign w:val="center"/>
                <w:hideMark/>
              </w:tcPr>
            </w:tcPrChange>
          </w:tcPr>
          <w:p w14:paraId="0B3EE4C7" w14:textId="1E35AE9A" w:rsidR="00C92993" w:rsidRPr="00006ABF" w:rsidDel="009711D7" w:rsidRDefault="00C92993" w:rsidP="00CC4C47">
            <w:pPr>
              <w:spacing w:after="0" w:line="360" w:lineRule="auto"/>
              <w:rPr>
                <w:del w:id="3522" w:author="nadira firinda" w:date="2022-10-29T23:12:00Z"/>
                <w:rFonts w:ascii="Times New Roman" w:eastAsia="Times New Roman" w:hAnsi="Times New Roman" w:cs="Times New Roman"/>
                <w:b/>
                <w:bCs/>
                <w:color w:val="000000"/>
                <w:lang w:eastAsia="en-ID"/>
              </w:rPr>
              <w:pPrChange w:id="3523" w:author="nadira firinda" w:date="2022-10-29T23:37:00Z">
                <w:pPr>
                  <w:spacing w:after="0" w:line="240" w:lineRule="auto"/>
                </w:pPr>
              </w:pPrChange>
            </w:pPr>
          </w:p>
        </w:tc>
        <w:tc>
          <w:tcPr>
            <w:tcW w:w="2835" w:type="dxa"/>
            <w:vMerge/>
            <w:tcBorders>
              <w:top w:val="nil"/>
              <w:left w:val="single" w:sz="4" w:space="0" w:color="auto"/>
              <w:bottom w:val="single" w:sz="8" w:space="0" w:color="000000"/>
              <w:right w:val="single" w:sz="4" w:space="0" w:color="auto"/>
            </w:tcBorders>
            <w:vAlign w:val="center"/>
            <w:hideMark/>
            <w:tcPrChange w:id="3524" w:author="Prasasti Karunia Farista Ananto" w:date="2021-10-12T14:27:00Z">
              <w:tcPr>
                <w:tcW w:w="2835" w:type="dxa"/>
                <w:vMerge/>
                <w:tcBorders>
                  <w:top w:val="nil"/>
                  <w:left w:val="single" w:sz="4" w:space="0" w:color="auto"/>
                  <w:bottom w:val="single" w:sz="8" w:space="0" w:color="000000"/>
                  <w:right w:val="single" w:sz="4" w:space="0" w:color="auto"/>
                </w:tcBorders>
                <w:vAlign w:val="center"/>
                <w:hideMark/>
              </w:tcPr>
            </w:tcPrChange>
          </w:tcPr>
          <w:p w14:paraId="06DB4CCF" w14:textId="0C78164D" w:rsidR="00C92993" w:rsidRPr="00006ABF" w:rsidDel="009711D7" w:rsidRDefault="00C92993" w:rsidP="00CC4C47">
            <w:pPr>
              <w:spacing w:after="0" w:line="360" w:lineRule="auto"/>
              <w:rPr>
                <w:del w:id="3525" w:author="nadira firinda" w:date="2022-10-29T23:12:00Z"/>
                <w:rFonts w:ascii="Times New Roman" w:eastAsia="Times New Roman" w:hAnsi="Times New Roman" w:cs="Times New Roman"/>
                <w:b/>
                <w:bCs/>
                <w:color w:val="000000"/>
                <w:lang w:eastAsia="en-ID"/>
              </w:rPr>
              <w:pPrChange w:id="3526" w:author="nadira firinda" w:date="2022-10-29T23:37:00Z">
                <w:pPr>
                  <w:spacing w:after="0" w:line="240" w:lineRule="auto"/>
                </w:pPr>
              </w:pPrChange>
            </w:pPr>
          </w:p>
        </w:tc>
        <w:tc>
          <w:tcPr>
            <w:tcW w:w="2410" w:type="dxa"/>
            <w:tcBorders>
              <w:top w:val="nil"/>
              <w:left w:val="nil"/>
              <w:bottom w:val="single" w:sz="4" w:space="0" w:color="auto"/>
              <w:right w:val="single" w:sz="4" w:space="0" w:color="auto"/>
            </w:tcBorders>
            <w:shd w:val="clear" w:color="auto" w:fill="auto"/>
            <w:vAlign w:val="bottom"/>
            <w:hideMark/>
            <w:tcPrChange w:id="3527" w:author="Prasasti Karunia Farista Ananto" w:date="2021-10-12T14:27:00Z">
              <w:tcPr>
                <w:tcW w:w="2200" w:type="dxa"/>
                <w:tcBorders>
                  <w:top w:val="nil"/>
                  <w:left w:val="nil"/>
                  <w:bottom w:val="single" w:sz="4" w:space="0" w:color="auto"/>
                  <w:right w:val="single" w:sz="4" w:space="0" w:color="auto"/>
                </w:tcBorders>
                <w:shd w:val="clear" w:color="auto" w:fill="auto"/>
                <w:vAlign w:val="bottom"/>
                <w:hideMark/>
              </w:tcPr>
            </w:tcPrChange>
          </w:tcPr>
          <w:p w14:paraId="261E629D" w14:textId="6908965E" w:rsidR="00C92993" w:rsidRPr="00006ABF" w:rsidDel="009711D7" w:rsidRDefault="00C92993" w:rsidP="00CC4C47">
            <w:pPr>
              <w:spacing w:after="0" w:line="360" w:lineRule="auto"/>
              <w:rPr>
                <w:del w:id="3528" w:author="nadira firinda" w:date="2022-10-29T23:12:00Z"/>
                <w:rFonts w:ascii="Times New Roman" w:eastAsia="Times New Roman" w:hAnsi="Times New Roman" w:cs="Times New Roman"/>
                <w:color w:val="000000"/>
                <w:lang w:eastAsia="en-ID"/>
              </w:rPr>
              <w:pPrChange w:id="3529" w:author="nadira firinda" w:date="2022-10-29T23:37:00Z">
                <w:pPr>
                  <w:spacing w:after="0" w:line="240" w:lineRule="auto"/>
                </w:pPr>
              </w:pPrChange>
            </w:pPr>
            <w:del w:id="3530" w:author="nadira firinda" w:date="2022-10-29T23:12:00Z">
              <w:r w:rsidRPr="00006ABF" w:rsidDel="009711D7">
                <w:rPr>
                  <w:rFonts w:ascii="Times New Roman" w:eastAsia="Times New Roman" w:hAnsi="Times New Roman" w:cs="Times New Roman"/>
                  <w:color w:val="000000"/>
                  <w:lang w:eastAsia="en-ID"/>
                </w:rPr>
                <w:delText> </w:delText>
              </w:r>
            </w:del>
          </w:p>
        </w:tc>
        <w:tc>
          <w:tcPr>
            <w:tcW w:w="3258" w:type="dxa"/>
            <w:tcBorders>
              <w:top w:val="nil"/>
              <w:left w:val="nil"/>
              <w:bottom w:val="single" w:sz="4" w:space="0" w:color="auto"/>
              <w:right w:val="single" w:sz="8" w:space="0" w:color="auto"/>
            </w:tcBorders>
            <w:shd w:val="clear" w:color="auto" w:fill="auto"/>
            <w:vAlign w:val="bottom"/>
            <w:hideMark/>
            <w:tcPrChange w:id="3531" w:author="Prasasti Karunia Farista Ananto" w:date="2021-10-12T14:27:00Z">
              <w:tcPr>
                <w:tcW w:w="2740" w:type="dxa"/>
                <w:tcBorders>
                  <w:top w:val="nil"/>
                  <w:left w:val="nil"/>
                  <w:bottom w:val="single" w:sz="4" w:space="0" w:color="auto"/>
                  <w:right w:val="single" w:sz="8" w:space="0" w:color="auto"/>
                </w:tcBorders>
                <w:shd w:val="clear" w:color="auto" w:fill="auto"/>
                <w:vAlign w:val="bottom"/>
                <w:hideMark/>
              </w:tcPr>
            </w:tcPrChange>
          </w:tcPr>
          <w:p w14:paraId="76B9EA76" w14:textId="315AD640" w:rsidR="00C92993" w:rsidRPr="00006ABF" w:rsidDel="009711D7" w:rsidRDefault="00C92993" w:rsidP="00CC4C47">
            <w:pPr>
              <w:spacing w:after="0" w:line="360" w:lineRule="auto"/>
              <w:rPr>
                <w:del w:id="3532" w:author="nadira firinda" w:date="2022-10-29T23:12:00Z"/>
                <w:rFonts w:ascii="Times New Roman" w:eastAsia="Times New Roman" w:hAnsi="Times New Roman" w:cs="Times New Roman"/>
                <w:color w:val="000000"/>
                <w:lang w:eastAsia="en-ID"/>
              </w:rPr>
              <w:pPrChange w:id="3533" w:author="nadira firinda" w:date="2022-10-29T23:37:00Z">
                <w:pPr>
                  <w:spacing w:after="0" w:line="240" w:lineRule="auto"/>
                </w:pPr>
              </w:pPrChange>
            </w:pPr>
            <w:del w:id="3534" w:author="nadira firinda" w:date="2022-10-29T23:12:00Z">
              <w:r w:rsidRPr="00006ABF" w:rsidDel="009711D7">
                <w:rPr>
                  <w:rFonts w:ascii="Times New Roman" w:eastAsia="Times New Roman" w:hAnsi="Times New Roman" w:cs="Times New Roman"/>
                  <w:color w:val="000000"/>
                  <w:lang w:eastAsia="en-ID"/>
                </w:rPr>
                <w:delText>Nilai tukar</w:delText>
              </w:r>
            </w:del>
          </w:p>
        </w:tc>
      </w:tr>
      <w:tr w:rsidR="00C92993" w:rsidRPr="00006ABF" w:rsidDel="009711D7" w14:paraId="7212FDA9" w14:textId="5A26FE19" w:rsidTr="00046663">
        <w:trPr>
          <w:trHeight w:val="264"/>
          <w:del w:id="3535" w:author="nadira firinda" w:date="2022-10-29T23:12:00Z"/>
          <w:trPrChange w:id="3536" w:author="Prasasti Karunia Farista Ananto" w:date="2021-10-12T14:27:00Z">
            <w:trPr>
              <w:trHeight w:val="264"/>
            </w:trPr>
          </w:trPrChange>
        </w:trPr>
        <w:tc>
          <w:tcPr>
            <w:tcW w:w="567" w:type="dxa"/>
            <w:vMerge/>
            <w:tcBorders>
              <w:top w:val="nil"/>
              <w:left w:val="single" w:sz="8" w:space="0" w:color="auto"/>
              <w:bottom w:val="single" w:sz="8" w:space="0" w:color="000000"/>
              <w:right w:val="single" w:sz="4" w:space="0" w:color="auto"/>
            </w:tcBorders>
            <w:vAlign w:val="center"/>
            <w:hideMark/>
            <w:tcPrChange w:id="3537" w:author="Prasasti Karunia Farista Ananto" w:date="2021-10-12T14:27:00Z">
              <w:tcPr>
                <w:tcW w:w="485" w:type="dxa"/>
                <w:vMerge/>
                <w:tcBorders>
                  <w:top w:val="nil"/>
                  <w:left w:val="single" w:sz="8" w:space="0" w:color="auto"/>
                  <w:bottom w:val="single" w:sz="8" w:space="0" w:color="000000"/>
                  <w:right w:val="single" w:sz="4" w:space="0" w:color="auto"/>
                </w:tcBorders>
                <w:vAlign w:val="center"/>
                <w:hideMark/>
              </w:tcPr>
            </w:tcPrChange>
          </w:tcPr>
          <w:p w14:paraId="12F550C6" w14:textId="3CC40B47" w:rsidR="00C92993" w:rsidRPr="00006ABF" w:rsidDel="009711D7" w:rsidRDefault="00C92993" w:rsidP="00CC4C47">
            <w:pPr>
              <w:spacing w:after="0" w:line="360" w:lineRule="auto"/>
              <w:rPr>
                <w:del w:id="3538" w:author="nadira firinda" w:date="2022-10-29T23:12:00Z"/>
                <w:rFonts w:ascii="Times New Roman" w:eastAsia="Times New Roman" w:hAnsi="Times New Roman" w:cs="Times New Roman"/>
                <w:b/>
                <w:bCs/>
                <w:color w:val="000000"/>
                <w:lang w:eastAsia="en-ID"/>
              </w:rPr>
              <w:pPrChange w:id="3539" w:author="nadira firinda" w:date="2022-10-29T23:37:00Z">
                <w:pPr>
                  <w:spacing w:after="0" w:line="240" w:lineRule="auto"/>
                </w:pPr>
              </w:pPrChange>
            </w:pPr>
          </w:p>
        </w:tc>
        <w:tc>
          <w:tcPr>
            <w:tcW w:w="2835" w:type="dxa"/>
            <w:vMerge/>
            <w:tcBorders>
              <w:top w:val="nil"/>
              <w:left w:val="single" w:sz="4" w:space="0" w:color="auto"/>
              <w:bottom w:val="single" w:sz="8" w:space="0" w:color="000000"/>
              <w:right w:val="single" w:sz="4" w:space="0" w:color="auto"/>
            </w:tcBorders>
            <w:vAlign w:val="center"/>
            <w:hideMark/>
            <w:tcPrChange w:id="3540" w:author="Prasasti Karunia Farista Ananto" w:date="2021-10-12T14:27:00Z">
              <w:tcPr>
                <w:tcW w:w="2835" w:type="dxa"/>
                <w:vMerge/>
                <w:tcBorders>
                  <w:top w:val="nil"/>
                  <w:left w:val="single" w:sz="4" w:space="0" w:color="auto"/>
                  <w:bottom w:val="single" w:sz="8" w:space="0" w:color="000000"/>
                  <w:right w:val="single" w:sz="4" w:space="0" w:color="auto"/>
                </w:tcBorders>
                <w:vAlign w:val="center"/>
                <w:hideMark/>
              </w:tcPr>
            </w:tcPrChange>
          </w:tcPr>
          <w:p w14:paraId="68286570" w14:textId="47F1651B" w:rsidR="00C92993" w:rsidRPr="00006ABF" w:rsidDel="009711D7" w:rsidRDefault="00C92993" w:rsidP="00CC4C47">
            <w:pPr>
              <w:spacing w:after="0" w:line="360" w:lineRule="auto"/>
              <w:rPr>
                <w:del w:id="3541" w:author="nadira firinda" w:date="2022-10-29T23:12:00Z"/>
                <w:rFonts w:ascii="Times New Roman" w:eastAsia="Times New Roman" w:hAnsi="Times New Roman" w:cs="Times New Roman"/>
                <w:b/>
                <w:bCs/>
                <w:color w:val="000000"/>
                <w:lang w:eastAsia="en-ID"/>
              </w:rPr>
              <w:pPrChange w:id="3542" w:author="nadira firinda" w:date="2022-10-29T23:37:00Z">
                <w:pPr>
                  <w:spacing w:after="0" w:line="240" w:lineRule="auto"/>
                </w:pPr>
              </w:pPrChange>
            </w:pPr>
          </w:p>
        </w:tc>
        <w:tc>
          <w:tcPr>
            <w:tcW w:w="2410" w:type="dxa"/>
            <w:tcBorders>
              <w:top w:val="nil"/>
              <w:left w:val="nil"/>
              <w:bottom w:val="single" w:sz="4" w:space="0" w:color="auto"/>
              <w:right w:val="single" w:sz="4" w:space="0" w:color="auto"/>
            </w:tcBorders>
            <w:shd w:val="clear" w:color="auto" w:fill="auto"/>
            <w:vAlign w:val="bottom"/>
            <w:hideMark/>
            <w:tcPrChange w:id="3543" w:author="Prasasti Karunia Farista Ananto" w:date="2021-10-12T14:27:00Z">
              <w:tcPr>
                <w:tcW w:w="2200" w:type="dxa"/>
                <w:tcBorders>
                  <w:top w:val="nil"/>
                  <w:left w:val="nil"/>
                  <w:bottom w:val="single" w:sz="4" w:space="0" w:color="auto"/>
                  <w:right w:val="single" w:sz="4" w:space="0" w:color="auto"/>
                </w:tcBorders>
                <w:shd w:val="clear" w:color="auto" w:fill="auto"/>
                <w:vAlign w:val="bottom"/>
                <w:hideMark/>
              </w:tcPr>
            </w:tcPrChange>
          </w:tcPr>
          <w:p w14:paraId="70C86BA7" w14:textId="7FF32066" w:rsidR="00C92993" w:rsidRPr="00006ABF" w:rsidDel="009711D7" w:rsidRDefault="00C92993" w:rsidP="00CC4C47">
            <w:pPr>
              <w:spacing w:after="0" w:line="360" w:lineRule="auto"/>
              <w:rPr>
                <w:del w:id="3544" w:author="nadira firinda" w:date="2022-10-29T23:12:00Z"/>
                <w:rFonts w:ascii="Times New Roman" w:eastAsia="Times New Roman" w:hAnsi="Times New Roman" w:cs="Times New Roman"/>
                <w:color w:val="000000"/>
                <w:lang w:eastAsia="en-ID"/>
              </w:rPr>
              <w:pPrChange w:id="3545" w:author="nadira firinda" w:date="2022-10-29T23:37:00Z">
                <w:pPr>
                  <w:spacing w:after="0" w:line="240" w:lineRule="auto"/>
                </w:pPr>
              </w:pPrChange>
            </w:pPr>
            <w:del w:id="3546" w:author="nadira firinda" w:date="2022-10-29T23:12:00Z">
              <w:r w:rsidRPr="00006ABF" w:rsidDel="009711D7">
                <w:rPr>
                  <w:rFonts w:ascii="Times New Roman" w:eastAsia="Times New Roman" w:hAnsi="Times New Roman" w:cs="Times New Roman"/>
                  <w:color w:val="000000"/>
                  <w:lang w:eastAsia="en-ID"/>
                </w:rPr>
                <w:delText> </w:delText>
              </w:r>
            </w:del>
          </w:p>
        </w:tc>
        <w:tc>
          <w:tcPr>
            <w:tcW w:w="3258" w:type="dxa"/>
            <w:tcBorders>
              <w:top w:val="nil"/>
              <w:left w:val="nil"/>
              <w:bottom w:val="single" w:sz="4" w:space="0" w:color="auto"/>
              <w:right w:val="single" w:sz="8" w:space="0" w:color="auto"/>
            </w:tcBorders>
            <w:shd w:val="clear" w:color="auto" w:fill="auto"/>
            <w:vAlign w:val="bottom"/>
            <w:hideMark/>
            <w:tcPrChange w:id="3547" w:author="Prasasti Karunia Farista Ananto" w:date="2021-10-12T14:27:00Z">
              <w:tcPr>
                <w:tcW w:w="2740" w:type="dxa"/>
                <w:tcBorders>
                  <w:top w:val="nil"/>
                  <w:left w:val="nil"/>
                  <w:bottom w:val="single" w:sz="4" w:space="0" w:color="auto"/>
                  <w:right w:val="single" w:sz="8" w:space="0" w:color="auto"/>
                </w:tcBorders>
                <w:shd w:val="clear" w:color="auto" w:fill="auto"/>
                <w:vAlign w:val="bottom"/>
                <w:hideMark/>
              </w:tcPr>
            </w:tcPrChange>
          </w:tcPr>
          <w:p w14:paraId="53D6CA12" w14:textId="7998133D" w:rsidR="00C92993" w:rsidRPr="00006ABF" w:rsidDel="009711D7" w:rsidRDefault="00C92993" w:rsidP="00CC4C47">
            <w:pPr>
              <w:spacing w:after="0" w:line="360" w:lineRule="auto"/>
              <w:rPr>
                <w:del w:id="3548" w:author="nadira firinda" w:date="2022-10-29T23:12:00Z"/>
                <w:rFonts w:ascii="Times New Roman" w:eastAsia="Times New Roman" w:hAnsi="Times New Roman" w:cs="Times New Roman"/>
                <w:color w:val="000000"/>
                <w:lang w:eastAsia="en-ID"/>
              </w:rPr>
              <w:pPrChange w:id="3549" w:author="nadira firinda" w:date="2022-10-29T23:37:00Z">
                <w:pPr>
                  <w:spacing w:after="0" w:line="240" w:lineRule="auto"/>
                </w:pPr>
              </w:pPrChange>
            </w:pPr>
            <w:del w:id="3550" w:author="nadira firinda" w:date="2022-10-29T23:12:00Z">
              <w:r w:rsidRPr="00006ABF" w:rsidDel="009711D7">
                <w:rPr>
                  <w:rFonts w:ascii="Times New Roman" w:eastAsia="Times New Roman" w:hAnsi="Times New Roman" w:cs="Times New Roman"/>
                  <w:color w:val="000000"/>
                  <w:lang w:eastAsia="en-ID"/>
                </w:rPr>
                <w:delText>Ekspor</w:delText>
              </w:r>
            </w:del>
          </w:p>
        </w:tc>
      </w:tr>
      <w:tr w:rsidR="00C92993" w:rsidRPr="00006ABF" w:rsidDel="009711D7" w14:paraId="3EF5E080" w14:textId="72C51028" w:rsidTr="00046663">
        <w:trPr>
          <w:trHeight w:val="264"/>
          <w:del w:id="3551" w:author="nadira firinda" w:date="2022-10-29T23:12:00Z"/>
          <w:trPrChange w:id="3552" w:author="Prasasti Karunia Farista Ananto" w:date="2021-10-12T14:27:00Z">
            <w:trPr>
              <w:trHeight w:val="264"/>
            </w:trPr>
          </w:trPrChange>
        </w:trPr>
        <w:tc>
          <w:tcPr>
            <w:tcW w:w="567" w:type="dxa"/>
            <w:vMerge/>
            <w:tcBorders>
              <w:top w:val="nil"/>
              <w:left w:val="single" w:sz="8" w:space="0" w:color="auto"/>
              <w:bottom w:val="single" w:sz="8" w:space="0" w:color="000000"/>
              <w:right w:val="single" w:sz="4" w:space="0" w:color="auto"/>
            </w:tcBorders>
            <w:vAlign w:val="center"/>
            <w:hideMark/>
            <w:tcPrChange w:id="3553" w:author="Prasasti Karunia Farista Ananto" w:date="2021-10-12T14:27:00Z">
              <w:tcPr>
                <w:tcW w:w="485" w:type="dxa"/>
                <w:vMerge/>
                <w:tcBorders>
                  <w:top w:val="nil"/>
                  <w:left w:val="single" w:sz="8" w:space="0" w:color="auto"/>
                  <w:bottom w:val="single" w:sz="8" w:space="0" w:color="000000"/>
                  <w:right w:val="single" w:sz="4" w:space="0" w:color="auto"/>
                </w:tcBorders>
                <w:vAlign w:val="center"/>
                <w:hideMark/>
              </w:tcPr>
            </w:tcPrChange>
          </w:tcPr>
          <w:p w14:paraId="5D9A3687" w14:textId="24EEF780" w:rsidR="00C92993" w:rsidRPr="00006ABF" w:rsidDel="009711D7" w:rsidRDefault="00C92993" w:rsidP="00CC4C47">
            <w:pPr>
              <w:spacing w:after="0" w:line="360" w:lineRule="auto"/>
              <w:rPr>
                <w:del w:id="3554" w:author="nadira firinda" w:date="2022-10-29T23:12:00Z"/>
                <w:rFonts w:ascii="Times New Roman" w:eastAsia="Times New Roman" w:hAnsi="Times New Roman" w:cs="Times New Roman"/>
                <w:b/>
                <w:bCs/>
                <w:color w:val="000000"/>
                <w:lang w:eastAsia="en-ID"/>
              </w:rPr>
              <w:pPrChange w:id="3555" w:author="nadira firinda" w:date="2022-10-29T23:37:00Z">
                <w:pPr>
                  <w:spacing w:after="0" w:line="240" w:lineRule="auto"/>
                </w:pPr>
              </w:pPrChange>
            </w:pPr>
          </w:p>
        </w:tc>
        <w:tc>
          <w:tcPr>
            <w:tcW w:w="2835" w:type="dxa"/>
            <w:vMerge/>
            <w:tcBorders>
              <w:top w:val="nil"/>
              <w:left w:val="single" w:sz="4" w:space="0" w:color="auto"/>
              <w:bottom w:val="single" w:sz="8" w:space="0" w:color="000000"/>
              <w:right w:val="single" w:sz="4" w:space="0" w:color="auto"/>
            </w:tcBorders>
            <w:vAlign w:val="center"/>
            <w:hideMark/>
            <w:tcPrChange w:id="3556" w:author="Prasasti Karunia Farista Ananto" w:date="2021-10-12T14:27:00Z">
              <w:tcPr>
                <w:tcW w:w="2835" w:type="dxa"/>
                <w:vMerge/>
                <w:tcBorders>
                  <w:top w:val="nil"/>
                  <w:left w:val="single" w:sz="4" w:space="0" w:color="auto"/>
                  <w:bottom w:val="single" w:sz="8" w:space="0" w:color="000000"/>
                  <w:right w:val="single" w:sz="4" w:space="0" w:color="auto"/>
                </w:tcBorders>
                <w:vAlign w:val="center"/>
                <w:hideMark/>
              </w:tcPr>
            </w:tcPrChange>
          </w:tcPr>
          <w:p w14:paraId="002AB5E2" w14:textId="7E99AAFC" w:rsidR="00C92993" w:rsidRPr="00006ABF" w:rsidDel="009711D7" w:rsidRDefault="00C92993" w:rsidP="00CC4C47">
            <w:pPr>
              <w:spacing w:after="0" w:line="360" w:lineRule="auto"/>
              <w:rPr>
                <w:del w:id="3557" w:author="nadira firinda" w:date="2022-10-29T23:12:00Z"/>
                <w:rFonts w:ascii="Times New Roman" w:eastAsia="Times New Roman" w:hAnsi="Times New Roman" w:cs="Times New Roman"/>
                <w:b/>
                <w:bCs/>
                <w:color w:val="000000"/>
                <w:lang w:eastAsia="en-ID"/>
              </w:rPr>
              <w:pPrChange w:id="3558" w:author="nadira firinda" w:date="2022-10-29T23:37:00Z">
                <w:pPr>
                  <w:spacing w:after="0" w:line="240" w:lineRule="auto"/>
                </w:pPr>
              </w:pPrChange>
            </w:pPr>
          </w:p>
        </w:tc>
        <w:tc>
          <w:tcPr>
            <w:tcW w:w="2410" w:type="dxa"/>
            <w:tcBorders>
              <w:top w:val="nil"/>
              <w:left w:val="nil"/>
              <w:bottom w:val="single" w:sz="4" w:space="0" w:color="auto"/>
              <w:right w:val="single" w:sz="4" w:space="0" w:color="auto"/>
            </w:tcBorders>
            <w:shd w:val="clear" w:color="auto" w:fill="auto"/>
            <w:vAlign w:val="bottom"/>
            <w:hideMark/>
            <w:tcPrChange w:id="3559" w:author="Prasasti Karunia Farista Ananto" w:date="2021-10-12T14:27:00Z">
              <w:tcPr>
                <w:tcW w:w="2200" w:type="dxa"/>
                <w:tcBorders>
                  <w:top w:val="nil"/>
                  <w:left w:val="nil"/>
                  <w:bottom w:val="single" w:sz="4" w:space="0" w:color="auto"/>
                  <w:right w:val="single" w:sz="4" w:space="0" w:color="auto"/>
                </w:tcBorders>
                <w:shd w:val="clear" w:color="auto" w:fill="auto"/>
                <w:vAlign w:val="bottom"/>
                <w:hideMark/>
              </w:tcPr>
            </w:tcPrChange>
          </w:tcPr>
          <w:p w14:paraId="0190549B" w14:textId="334AB8CB" w:rsidR="00C92993" w:rsidRPr="00006ABF" w:rsidDel="009711D7" w:rsidRDefault="00C92993" w:rsidP="00CC4C47">
            <w:pPr>
              <w:spacing w:after="0" w:line="360" w:lineRule="auto"/>
              <w:rPr>
                <w:del w:id="3560" w:author="nadira firinda" w:date="2022-10-29T23:12:00Z"/>
                <w:rFonts w:ascii="Times New Roman" w:eastAsia="Times New Roman" w:hAnsi="Times New Roman" w:cs="Times New Roman"/>
                <w:color w:val="000000"/>
                <w:lang w:eastAsia="en-ID"/>
              </w:rPr>
              <w:pPrChange w:id="3561" w:author="nadira firinda" w:date="2022-10-29T23:37:00Z">
                <w:pPr>
                  <w:spacing w:after="0" w:line="240" w:lineRule="auto"/>
                </w:pPr>
              </w:pPrChange>
            </w:pPr>
            <w:del w:id="3562" w:author="nadira firinda" w:date="2022-10-29T23:12:00Z">
              <w:r w:rsidRPr="00006ABF" w:rsidDel="009711D7">
                <w:rPr>
                  <w:rFonts w:ascii="Times New Roman" w:eastAsia="Times New Roman" w:hAnsi="Times New Roman" w:cs="Times New Roman"/>
                  <w:color w:val="000000"/>
                  <w:lang w:eastAsia="en-ID"/>
                </w:rPr>
                <w:delText> </w:delText>
              </w:r>
            </w:del>
          </w:p>
        </w:tc>
        <w:tc>
          <w:tcPr>
            <w:tcW w:w="3258" w:type="dxa"/>
            <w:tcBorders>
              <w:top w:val="nil"/>
              <w:left w:val="nil"/>
              <w:bottom w:val="single" w:sz="4" w:space="0" w:color="auto"/>
              <w:right w:val="single" w:sz="8" w:space="0" w:color="auto"/>
            </w:tcBorders>
            <w:shd w:val="clear" w:color="auto" w:fill="auto"/>
            <w:vAlign w:val="bottom"/>
            <w:hideMark/>
            <w:tcPrChange w:id="3563" w:author="Prasasti Karunia Farista Ananto" w:date="2021-10-12T14:27:00Z">
              <w:tcPr>
                <w:tcW w:w="2740" w:type="dxa"/>
                <w:tcBorders>
                  <w:top w:val="nil"/>
                  <w:left w:val="nil"/>
                  <w:bottom w:val="single" w:sz="4" w:space="0" w:color="auto"/>
                  <w:right w:val="single" w:sz="8" w:space="0" w:color="auto"/>
                </w:tcBorders>
                <w:shd w:val="clear" w:color="auto" w:fill="auto"/>
                <w:vAlign w:val="bottom"/>
                <w:hideMark/>
              </w:tcPr>
            </w:tcPrChange>
          </w:tcPr>
          <w:p w14:paraId="190A65F3" w14:textId="1BE9C8B2" w:rsidR="00C92993" w:rsidRPr="00006ABF" w:rsidDel="009711D7" w:rsidRDefault="00C92993" w:rsidP="00CC4C47">
            <w:pPr>
              <w:spacing w:after="0" w:line="360" w:lineRule="auto"/>
              <w:rPr>
                <w:del w:id="3564" w:author="nadira firinda" w:date="2022-10-29T23:12:00Z"/>
                <w:rFonts w:ascii="Times New Roman" w:eastAsia="Times New Roman" w:hAnsi="Times New Roman" w:cs="Times New Roman"/>
                <w:color w:val="000000"/>
                <w:lang w:eastAsia="en-ID"/>
              </w:rPr>
              <w:pPrChange w:id="3565" w:author="nadira firinda" w:date="2022-10-29T23:37:00Z">
                <w:pPr>
                  <w:spacing w:after="0" w:line="240" w:lineRule="auto"/>
                </w:pPr>
              </w:pPrChange>
            </w:pPr>
            <w:del w:id="3566" w:author="nadira firinda" w:date="2022-10-29T23:12:00Z">
              <w:r w:rsidRPr="00006ABF" w:rsidDel="009711D7">
                <w:rPr>
                  <w:rFonts w:ascii="Times New Roman" w:eastAsia="Times New Roman" w:hAnsi="Times New Roman" w:cs="Times New Roman"/>
                  <w:color w:val="000000"/>
                  <w:lang w:eastAsia="en-ID"/>
                </w:rPr>
                <w:delText>Jasa perusahaan</w:delText>
              </w:r>
            </w:del>
          </w:p>
        </w:tc>
      </w:tr>
      <w:tr w:rsidR="00C92993" w:rsidRPr="00006ABF" w:rsidDel="009711D7" w14:paraId="619CC792" w14:textId="0F907E0A" w:rsidTr="00046663">
        <w:trPr>
          <w:trHeight w:val="264"/>
          <w:del w:id="3567" w:author="nadira firinda" w:date="2022-10-29T23:12:00Z"/>
          <w:trPrChange w:id="3568" w:author="Prasasti Karunia Farista Ananto" w:date="2021-10-12T14:27:00Z">
            <w:trPr>
              <w:trHeight w:val="264"/>
            </w:trPr>
          </w:trPrChange>
        </w:trPr>
        <w:tc>
          <w:tcPr>
            <w:tcW w:w="567" w:type="dxa"/>
            <w:vMerge/>
            <w:tcBorders>
              <w:top w:val="nil"/>
              <w:left w:val="single" w:sz="8" w:space="0" w:color="auto"/>
              <w:bottom w:val="single" w:sz="8" w:space="0" w:color="000000"/>
              <w:right w:val="single" w:sz="4" w:space="0" w:color="auto"/>
            </w:tcBorders>
            <w:vAlign w:val="center"/>
            <w:hideMark/>
            <w:tcPrChange w:id="3569" w:author="Prasasti Karunia Farista Ananto" w:date="2021-10-12T14:27:00Z">
              <w:tcPr>
                <w:tcW w:w="485" w:type="dxa"/>
                <w:vMerge/>
                <w:tcBorders>
                  <w:top w:val="nil"/>
                  <w:left w:val="single" w:sz="8" w:space="0" w:color="auto"/>
                  <w:bottom w:val="single" w:sz="8" w:space="0" w:color="000000"/>
                  <w:right w:val="single" w:sz="4" w:space="0" w:color="auto"/>
                </w:tcBorders>
                <w:vAlign w:val="center"/>
                <w:hideMark/>
              </w:tcPr>
            </w:tcPrChange>
          </w:tcPr>
          <w:p w14:paraId="79B256A7" w14:textId="0D09B0EA" w:rsidR="00C92993" w:rsidRPr="00006ABF" w:rsidDel="009711D7" w:rsidRDefault="00C92993" w:rsidP="00CC4C47">
            <w:pPr>
              <w:spacing w:after="0" w:line="360" w:lineRule="auto"/>
              <w:rPr>
                <w:del w:id="3570" w:author="nadira firinda" w:date="2022-10-29T23:12:00Z"/>
                <w:rFonts w:ascii="Times New Roman" w:eastAsia="Times New Roman" w:hAnsi="Times New Roman" w:cs="Times New Roman"/>
                <w:b/>
                <w:bCs/>
                <w:color w:val="000000"/>
                <w:lang w:eastAsia="en-ID"/>
              </w:rPr>
              <w:pPrChange w:id="3571" w:author="nadira firinda" w:date="2022-10-29T23:37:00Z">
                <w:pPr>
                  <w:spacing w:after="0" w:line="240" w:lineRule="auto"/>
                </w:pPr>
              </w:pPrChange>
            </w:pPr>
          </w:p>
        </w:tc>
        <w:tc>
          <w:tcPr>
            <w:tcW w:w="2835" w:type="dxa"/>
            <w:vMerge/>
            <w:tcBorders>
              <w:top w:val="nil"/>
              <w:left w:val="single" w:sz="4" w:space="0" w:color="auto"/>
              <w:bottom w:val="single" w:sz="8" w:space="0" w:color="000000"/>
              <w:right w:val="single" w:sz="4" w:space="0" w:color="auto"/>
            </w:tcBorders>
            <w:vAlign w:val="center"/>
            <w:hideMark/>
            <w:tcPrChange w:id="3572" w:author="Prasasti Karunia Farista Ananto" w:date="2021-10-12T14:27:00Z">
              <w:tcPr>
                <w:tcW w:w="2835" w:type="dxa"/>
                <w:vMerge/>
                <w:tcBorders>
                  <w:top w:val="nil"/>
                  <w:left w:val="single" w:sz="4" w:space="0" w:color="auto"/>
                  <w:bottom w:val="single" w:sz="8" w:space="0" w:color="000000"/>
                  <w:right w:val="single" w:sz="4" w:space="0" w:color="auto"/>
                </w:tcBorders>
                <w:vAlign w:val="center"/>
                <w:hideMark/>
              </w:tcPr>
            </w:tcPrChange>
          </w:tcPr>
          <w:p w14:paraId="49B341CC" w14:textId="47D4C784" w:rsidR="00C92993" w:rsidRPr="00006ABF" w:rsidDel="009711D7" w:rsidRDefault="00C92993" w:rsidP="00CC4C47">
            <w:pPr>
              <w:spacing w:after="0" w:line="360" w:lineRule="auto"/>
              <w:rPr>
                <w:del w:id="3573" w:author="nadira firinda" w:date="2022-10-29T23:12:00Z"/>
                <w:rFonts w:ascii="Times New Roman" w:eastAsia="Times New Roman" w:hAnsi="Times New Roman" w:cs="Times New Roman"/>
                <w:b/>
                <w:bCs/>
                <w:color w:val="000000"/>
                <w:lang w:eastAsia="en-ID"/>
              </w:rPr>
              <w:pPrChange w:id="3574" w:author="nadira firinda" w:date="2022-10-29T23:37:00Z">
                <w:pPr>
                  <w:spacing w:after="0" w:line="240" w:lineRule="auto"/>
                </w:pPr>
              </w:pPrChange>
            </w:pPr>
          </w:p>
        </w:tc>
        <w:tc>
          <w:tcPr>
            <w:tcW w:w="2410" w:type="dxa"/>
            <w:tcBorders>
              <w:top w:val="nil"/>
              <w:left w:val="nil"/>
              <w:bottom w:val="nil"/>
              <w:right w:val="single" w:sz="4" w:space="0" w:color="auto"/>
            </w:tcBorders>
            <w:shd w:val="clear" w:color="auto" w:fill="auto"/>
            <w:vAlign w:val="bottom"/>
            <w:hideMark/>
            <w:tcPrChange w:id="3575" w:author="Prasasti Karunia Farista Ananto" w:date="2021-10-12T14:27:00Z">
              <w:tcPr>
                <w:tcW w:w="2200" w:type="dxa"/>
                <w:tcBorders>
                  <w:top w:val="nil"/>
                  <w:left w:val="nil"/>
                  <w:bottom w:val="nil"/>
                  <w:right w:val="single" w:sz="4" w:space="0" w:color="auto"/>
                </w:tcBorders>
                <w:shd w:val="clear" w:color="auto" w:fill="auto"/>
                <w:vAlign w:val="bottom"/>
                <w:hideMark/>
              </w:tcPr>
            </w:tcPrChange>
          </w:tcPr>
          <w:p w14:paraId="7CF01622" w14:textId="4376DE76" w:rsidR="00C92993" w:rsidRPr="00006ABF" w:rsidDel="009711D7" w:rsidRDefault="00C92993" w:rsidP="00CC4C47">
            <w:pPr>
              <w:spacing w:after="0" w:line="360" w:lineRule="auto"/>
              <w:rPr>
                <w:del w:id="3576" w:author="nadira firinda" w:date="2022-10-29T23:12:00Z"/>
                <w:rFonts w:ascii="Times New Roman" w:eastAsia="Times New Roman" w:hAnsi="Times New Roman" w:cs="Times New Roman"/>
                <w:color w:val="000000"/>
                <w:lang w:eastAsia="en-ID"/>
              </w:rPr>
              <w:pPrChange w:id="3577" w:author="nadira firinda" w:date="2022-10-29T23:37:00Z">
                <w:pPr>
                  <w:spacing w:after="0" w:line="240" w:lineRule="auto"/>
                </w:pPr>
              </w:pPrChange>
            </w:pPr>
            <w:del w:id="3578" w:author="nadira firinda" w:date="2022-10-29T23:12:00Z">
              <w:r w:rsidRPr="00006ABF" w:rsidDel="009711D7">
                <w:rPr>
                  <w:rFonts w:ascii="Times New Roman" w:eastAsia="Times New Roman" w:hAnsi="Times New Roman" w:cs="Times New Roman"/>
                  <w:color w:val="000000"/>
                  <w:lang w:eastAsia="en-ID"/>
                </w:rPr>
                <w:delText> </w:delText>
              </w:r>
            </w:del>
          </w:p>
        </w:tc>
        <w:tc>
          <w:tcPr>
            <w:tcW w:w="3258" w:type="dxa"/>
            <w:tcBorders>
              <w:top w:val="nil"/>
              <w:left w:val="nil"/>
              <w:bottom w:val="nil"/>
              <w:right w:val="single" w:sz="8" w:space="0" w:color="auto"/>
            </w:tcBorders>
            <w:shd w:val="clear" w:color="auto" w:fill="auto"/>
            <w:vAlign w:val="bottom"/>
            <w:hideMark/>
            <w:tcPrChange w:id="3579" w:author="Prasasti Karunia Farista Ananto" w:date="2021-10-12T14:27:00Z">
              <w:tcPr>
                <w:tcW w:w="2740" w:type="dxa"/>
                <w:tcBorders>
                  <w:top w:val="nil"/>
                  <w:left w:val="nil"/>
                  <w:bottom w:val="nil"/>
                  <w:right w:val="single" w:sz="8" w:space="0" w:color="auto"/>
                </w:tcBorders>
                <w:shd w:val="clear" w:color="auto" w:fill="auto"/>
                <w:vAlign w:val="bottom"/>
                <w:hideMark/>
              </w:tcPr>
            </w:tcPrChange>
          </w:tcPr>
          <w:p w14:paraId="218E0D31" w14:textId="5AAF3BA8" w:rsidR="00C92993" w:rsidRPr="00006ABF" w:rsidDel="009711D7" w:rsidRDefault="00C92993" w:rsidP="00CC4C47">
            <w:pPr>
              <w:spacing w:after="0" w:line="360" w:lineRule="auto"/>
              <w:rPr>
                <w:del w:id="3580" w:author="nadira firinda" w:date="2022-10-29T23:12:00Z"/>
                <w:rFonts w:ascii="Times New Roman" w:eastAsia="Times New Roman" w:hAnsi="Times New Roman" w:cs="Times New Roman"/>
                <w:color w:val="000000"/>
                <w:lang w:eastAsia="en-ID"/>
              </w:rPr>
              <w:pPrChange w:id="3581" w:author="nadira firinda" w:date="2022-10-29T23:37:00Z">
                <w:pPr>
                  <w:spacing w:after="0" w:line="240" w:lineRule="auto"/>
                </w:pPr>
              </w:pPrChange>
            </w:pPr>
            <w:del w:id="3582" w:author="nadira firinda" w:date="2022-10-29T23:12:00Z">
              <w:r w:rsidRPr="00006ABF" w:rsidDel="009711D7">
                <w:rPr>
                  <w:rFonts w:ascii="Times New Roman" w:eastAsia="Times New Roman" w:hAnsi="Times New Roman" w:cs="Times New Roman"/>
                  <w:color w:val="000000"/>
                  <w:lang w:eastAsia="en-ID"/>
                </w:rPr>
                <w:delText>Impor</w:delText>
              </w:r>
            </w:del>
          </w:p>
        </w:tc>
      </w:tr>
      <w:tr w:rsidR="00C92993" w:rsidRPr="00006ABF" w:rsidDel="009711D7" w14:paraId="3C774E9E" w14:textId="581512F7" w:rsidTr="00046663">
        <w:trPr>
          <w:trHeight w:val="264"/>
          <w:del w:id="3583" w:author="nadira firinda" w:date="2022-10-29T23:12:00Z"/>
          <w:trPrChange w:id="3584" w:author="Prasasti Karunia Farista Ananto" w:date="2021-10-12T14:27:00Z">
            <w:trPr>
              <w:trHeight w:val="264"/>
            </w:trPr>
          </w:trPrChange>
        </w:trPr>
        <w:tc>
          <w:tcPr>
            <w:tcW w:w="567" w:type="dxa"/>
            <w:vMerge/>
            <w:tcBorders>
              <w:top w:val="nil"/>
              <w:left w:val="single" w:sz="8" w:space="0" w:color="auto"/>
              <w:bottom w:val="single" w:sz="8" w:space="0" w:color="000000"/>
              <w:right w:val="single" w:sz="4" w:space="0" w:color="auto"/>
            </w:tcBorders>
            <w:vAlign w:val="center"/>
            <w:hideMark/>
            <w:tcPrChange w:id="3585" w:author="Prasasti Karunia Farista Ananto" w:date="2021-10-12T14:27:00Z">
              <w:tcPr>
                <w:tcW w:w="485" w:type="dxa"/>
                <w:vMerge/>
                <w:tcBorders>
                  <w:top w:val="nil"/>
                  <w:left w:val="single" w:sz="8" w:space="0" w:color="auto"/>
                  <w:bottom w:val="single" w:sz="8" w:space="0" w:color="000000"/>
                  <w:right w:val="single" w:sz="4" w:space="0" w:color="auto"/>
                </w:tcBorders>
                <w:vAlign w:val="center"/>
                <w:hideMark/>
              </w:tcPr>
            </w:tcPrChange>
          </w:tcPr>
          <w:p w14:paraId="56A123C6" w14:textId="35400F97" w:rsidR="00C92993" w:rsidRPr="00006ABF" w:rsidDel="009711D7" w:rsidRDefault="00C92993" w:rsidP="00CC4C47">
            <w:pPr>
              <w:spacing w:after="0" w:line="360" w:lineRule="auto"/>
              <w:rPr>
                <w:del w:id="3586" w:author="nadira firinda" w:date="2022-10-29T23:12:00Z"/>
                <w:rFonts w:ascii="Times New Roman" w:eastAsia="Times New Roman" w:hAnsi="Times New Roman" w:cs="Times New Roman"/>
                <w:b/>
                <w:bCs/>
                <w:color w:val="000000"/>
                <w:lang w:eastAsia="en-ID"/>
              </w:rPr>
              <w:pPrChange w:id="3587" w:author="nadira firinda" w:date="2022-10-29T23:37:00Z">
                <w:pPr>
                  <w:spacing w:after="0" w:line="240" w:lineRule="auto"/>
                </w:pPr>
              </w:pPrChange>
            </w:pPr>
          </w:p>
        </w:tc>
        <w:tc>
          <w:tcPr>
            <w:tcW w:w="2835" w:type="dxa"/>
            <w:vMerge/>
            <w:tcBorders>
              <w:top w:val="nil"/>
              <w:left w:val="single" w:sz="4" w:space="0" w:color="auto"/>
              <w:bottom w:val="single" w:sz="8" w:space="0" w:color="000000"/>
              <w:right w:val="single" w:sz="4" w:space="0" w:color="auto"/>
            </w:tcBorders>
            <w:vAlign w:val="center"/>
            <w:hideMark/>
            <w:tcPrChange w:id="3588" w:author="Prasasti Karunia Farista Ananto" w:date="2021-10-12T14:27:00Z">
              <w:tcPr>
                <w:tcW w:w="2835" w:type="dxa"/>
                <w:vMerge/>
                <w:tcBorders>
                  <w:top w:val="nil"/>
                  <w:left w:val="single" w:sz="4" w:space="0" w:color="auto"/>
                  <w:bottom w:val="single" w:sz="8" w:space="0" w:color="000000"/>
                  <w:right w:val="single" w:sz="4" w:space="0" w:color="auto"/>
                </w:tcBorders>
                <w:vAlign w:val="center"/>
                <w:hideMark/>
              </w:tcPr>
            </w:tcPrChange>
          </w:tcPr>
          <w:p w14:paraId="7EE646CE" w14:textId="75A2D20B" w:rsidR="00C92993" w:rsidRPr="00006ABF" w:rsidDel="009711D7" w:rsidRDefault="00C92993" w:rsidP="00CC4C47">
            <w:pPr>
              <w:spacing w:after="0" w:line="360" w:lineRule="auto"/>
              <w:rPr>
                <w:del w:id="3589" w:author="nadira firinda" w:date="2022-10-29T23:12:00Z"/>
                <w:rFonts w:ascii="Times New Roman" w:eastAsia="Times New Roman" w:hAnsi="Times New Roman" w:cs="Times New Roman"/>
                <w:b/>
                <w:bCs/>
                <w:color w:val="000000"/>
                <w:lang w:eastAsia="en-ID"/>
              </w:rPr>
              <w:pPrChange w:id="3590" w:author="nadira firinda" w:date="2022-10-29T23:37:00Z">
                <w:pPr>
                  <w:spacing w:after="0" w:line="240" w:lineRule="auto"/>
                </w:pPr>
              </w:pPrChange>
            </w:pPr>
          </w:p>
        </w:tc>
        <w:tc>
          <w:tcPr>
            <w:tcW w:w="2410" w:type="dxa"/>
            <w:tcBorders>
              <w:top w:val="single" w:sz="4" w:space="0" w:color="auto"/>
              <w:left w:val="nil"/>
              <w:bottom w:val="nil"/>
              <w:right w:val="single" w:sz="4" w:space="0" w:color="auto"/>
            </w:tcBorders>
            <w:shd w:val="clear" w:color="auto" w:fill="auto"/>
            <w:vAlign w:val="bottom"/>
            <w:hideMark/>
            <w:tcPrChange w:id="3591" w:author="Prasasti Karunia Farista Ananto" w:date="2021-10-12T14:27:00Z">
              <w:tcPr>
                <w:tcW w:w="2200" w:type="dxa"/>
                <w:tcBorders>
                  <w:top w:val="single" w:sz="4" w:space="0" w:color="auto"/>
                  <w:left w:val="nil"/>
                  <w:bottom w:val="nil"/>
                  <w:right w:val="single" w:sz="4" w:space="0" w:color="auto"/>
                </w:tcBorders>
                <w:shd w:val="clear" w:color="auto" w:fill="auto"/>
                <w:vAlign w:val="bottom"/>
                <w:hideMark/>
              </w:tcPr>
            </w:tcPrChange>
          </w:tcPr>
          <w:p w14:paraId="633751E8" w14:textId="5A8CF60D" w:rsidR="00C92993" w:rsidRPr="00006ABF" w:rsidDel="009711D7" w:rsidRDefault="00C92993" w:rsidP="00CC4C47">
            <w:pPr>
              <w:spacing w:after="0" w:line="360" w:lineRule="auto"/>
              <w:rPr>
                <w:del w:id="3592" w:author="nadira firinda" w:date="2022-10-29T23:12:00Z"/>
                <w:rFonts w:ascii="Times New Roman" w:eastAsia="Times New Roman" w:hAnsi="Times New Roman" w:cs="Times New Roman"/>
                <w:color w:val="000000"/>
                <w:lang w:eastAsia="en-ID"/>
              </w:rPr>
              <w:pPrChange w:id="3593" w:author="nadira firinda" w:date="2022-10-29T23:37:00Z">
                <w:pPr>
                  <w:spacing w:after="0" w:line="240" w:lineRule="auto"/>
                </w:pPr>
              </w:pPrChange>
            </w:pPr>
            <w:del w:id="3594" w:author="nadira firinda" w:date="2022-10-29T23:12:00Z">
              <w:r w:rsidRPr="00006ABF" w:rsidDel="009711D7">
                <w:rPr>
                  <w:rFonts w:ascii="Times New Roman" w:eastAsia="Times New Roman" w:hAnsi="Times New Roman" w:cs="Times New Roman"/>
                  <w:color w:val="000000"/>
                  <w:lang w:eastAsia="en-ID"/>
                </w:rPr>
                <w:delText> </w:delText>
              </w:r>
            </w:del>
          </w:p>
        </w:tc>
        <w:tc>
          <w:tcPr>
            <w:tcW w:w="3258" w:type="dxa"/>
            <w:tcBorders>
              <w:top w:val="single" w:sz="4" w:space="0" w:color="auto"/>
              <w:left w:val="nil"/>
              <w:bottom w:val="nil"/>
              <w:right w:val="single" w:sz="8" w:space="0" w:color="auto"/>
            </w:tcBorders>
            <w:shd w:val="clear" w:color="auto" w:fill="auto"/>
            <w:vAlign w:val="bottom"/>
            <w:hideMark/>
            <w:tcPrChange w:id="3595" w:author="Prasasti Karunia Farista Ananto" w:date="2021-10-12T14:27:00Z">
              <w:tcPr>
                <w:tcW w:w="2740" w:type="dxa"/>
                <w:tcBorders>
                  <w:top w:val="single" w:sz="4" w:space="0" w:color="auto"/>
                  <w:left w:val="nil"/>
                  <w:bottom w:val="nil"/>
                  <w:right w:val="single" w:sz="8" w:space="0" w:color="auto"/>
                </w:tcBorders>
                <w:shd w:val="clear" w:color="auto" w:fill="auto"/>
                <w:vAlign w:val="bottom"/>
                <w:hideMark/>
              </w:tcPr>
            </w:tcPrChange>
          </w:tcPr>
          <w:p w14:paraId="5C4E21E6" w14:textId="57AB0CC0" w:rsidR="00C92993" w:rsidRPr="00006ABF" w:rsidDel="009711D7" w:rsidRDefault="00C92993" w:rsidP="00CC4C47">
            <w:pPr>
              <w:spacing w:after="0" w:line="360" w:lineRule="auto"/>
              <w:rPr>
                <w:del w:id="3596" w:author="nadira firinda" w:date="2022-10-29T23:12:00Z"/>
                <w:rFonts w:ascii="Times New Roman" w:eastAsia="Times New Roman" w:hAnsi="Times New Roman" w:cs="Times New Roman"/>
                <w:color w:val="000000"/>
                <w:lang w:eastAsia="en-ID"/>
              </w:rPr>
              <w:pPrChange w:id="3597" w:author="nadira firinda" w:date="2022-10-29T23:37:00Z">
                <w:pPr>
                  <w:spacing w:after="0" w:line="240" w:lineRule="auto"/>
                </w:pPr>
              </w:pPrChange>
            </w:pPr>
            <w:del w:id="3598" w:author="nadira firinda" w:date="2022-10-29T23:12:00Z">
              <w:r w:rsidRPr="00006ABF" w:rsidDel="009711D7">
                <w:rPr>
                  <w:rFonts w:ascii="Times New Roman" w:eastAsia="Times New Roman" w:hAnsi="Times New Roman" w:cs="Times New Roman"/>
                  <w:color w:val="000000"/>
                  <w:lang w:eastAsia="en-ID"/>
                </w:rPr>
                <w:delText>GDP</w:delText>
              </w:r>
            </w:del>
          </w:p>
        </w:tc>
      </w:tr>
      <w:tr w:rsidR="00C92993" w:rsidRPr="00006ABF" w:rsidDel="009711D7" w14:paraId="3C3A7D3A" w14:textId="55C84B18" w:rsidTr="00046663">
        <w:trPr>
          <w:trHeight w:val="264"/>
          <w:del w:id="3599" w:author="nadira firinda" w:date="2022-10-29T23:12:00Z"/>
          <w:trPrChange w:id="3600" w:author="Prasasti Karunia Farista Ananto" w:date="2021-10-12T14:27:00Z">
            <w:trPr>
              <w:trHeight w:val="264"/>
            </w:trPr>
          </w:trPrChange>
        </w:trPr>
        <w:tc>
          <w:tcPr>
            <w:tcW w:w="567" w:type="dxa"/>
            <w:vMerge/>
            <w:tcBorders>
              <w:top w:val="nil"/>
              <w:left w:val="single" w:sz="8" w:space="0" w:color="auto"/>
              <w:bottom w:val="single" w:sz="8" w:space="0" w:color="000000"/>
              <w:right w:val="single" w:sz="4" w:space="0" w:color="auto"/>
            </w:tcBorders>
            <w:vAlign w:val="center"/>
            <w:hideMark/>
            <w:tcPrChange w:id="3601" w:author="Prasasti Karunia Farista Ananto" w:date="2021-10-12T14:27:00Z">
              <w:tcPr>
                <w:tcW w:w="485" w:type="dxa"/>
                <w:vMerge/>
                <w:tcBorders>
                  <w:top w:val="nil"/>
                  <w:left w:val="single" w:sz="8" w:space="0" w:color="auto"/>
                  <w:bottom w:val="single" w:sz="8" w:space="0" w:color="000000"/>
                  <w:right w:val="single" w:sz="4" w:space="0" w:color="auto"/>
                </w:tcBorders>
                <w:vAlign w:val="center"/>
                <w:hideMark/>
              </w:tcPr>
            </w:tcPrChange>
          </w:tcPr>
          <w:p w14:paraId="480FE9FA" w14:textId="3B85792E" w:rsidR="00C92993" w:rsidRPr="00006ABF" w:rsidDel="009711D7" w:rsidRDefault="00C92993" w:rsidP="00CC4C47">
            <w:pPr>
              <w:spacing w:after="0" w:line="360" w:lineRule="auto"/>
              <w:rPr>
                <w:del w:id="3602" w:author="nadira firinda" w:date="2022-10-29T23:12:00Z"/>
                <w:rFonts w:ascii="Times New Roman" w:eastAsia="Times New Roman" w:hAnsi="Times New Roman" w:cs="Times New Roman"/>
                <w:b/>
                <w:bCs/>
                <w:color w:val="000000"/>
                <w:lang w:eastAsia="en-ID"/>
              </w:rPr>
              <w:pPrChange w:id="3603" w:author="nadira firinda" w:date="2022-10-29T23:37:00Z">
                <w:pPr>
                  <w:spacing w:after="0" w:line="240" w:lineRule="auto"/>
                </w:pPr>
              </w:pPrChange>
            </w:pPr>
          </w:p>
        </w:tc>
        <w:tc>
          <w:tcPr>
            <w:tcW w:w="2835" w:type="dxa"/>
            <w:vMerge/>
            <w:tcBorders>
              <w:top w:val="nil"/>
              <w:left w:val="single" w:sz="4" w:space="0" w:color="auto"/>
              <w:bottom w:val="single" w:sz="8" w:space="0" w:color="000000"/>
              <w:right w:val="single" w:sz="4" w:space="0" w:color="auto"/>
            </w:tcBorders>
            <w:vAlign w:val="center"/>
            <w:hideMark/>
            <w:tcPrChange w:id="3604" w:author="Prasasti Karunia Farista Ananto" w:date="2021-10-12T14:27:00Z">
              <w:tcPr>
                <w:tcW w:w="2835" w:type="dxa"/>
                <w:vMerge/>
                <w:tcBorders>
                  <w:top w:val="nil"/>
                  <w:left w:val="single" w:sz="4" w:space="0" w:color="auto"/>
                  <w:bottom w:val="single" w:sz="8" w:space="0" w:color="000000"/>
                  <w:right w:val="single" w:sz="4" w:space="0" w:color="auto"/>
                </w:tcBorders>
                <w:vAlign w:val="center"/>
                <w:hideMark/>
              </w:tcPr>
            </w:tcPrChange>
          </w:tcPr>
          <w:p w14:paraId="258FE8D9" w14:textId="0A869F53" w:rsidR="00C92993" w:rsidRPr="00006ABF" w:rsidDel="009711D7" w:rsidRDefault="00C92993" w:rsidP="00CC4C47">
            <w:pPr>
              <w:spacing w:after="0" w:line="360" w:lineRule="auto"/>
              <w:rPr>
                <w:del w:id="3605" w:author="nadira firinda" w:date="2022-10-29T23:12:00Z"/>
                <w:rFonts w:ascii="Times New Roman" w:eastAsia="Times New Roman" w:hAnsi="Times New Roman" w:cs="Times New Roman"/>
                <w:b/>
                <w:bCs/>
                <w:color w:val="000000"/>
                <w:lang w:eastAsia="en-ID"/>
              </w:rPr>
              <w:pPrChange w:id="3606" w:author="nadira firinda" w:date="2022-10-29T23:37:00Z">
                <w:pPr>
                  <w:spacing w:after="0" w:line="240" w:lineRule="auto"/>
                </w:pPr>
              </w:pPrChange>
            </w:pPr>
          </w:p>
        </w:tc>
        <w:tc>
          <w:tcPr>
            <w:tcW w:w="2410" w:type="dxa"/>
            <w:tcBorders>
              <w:top w:val="single" w:sz="4" w:space="0" w:color="auto"/>
              <w:left w:val="nil"/>
              <w:bottom w:val="nil"/>
              <w:right w:val="single" w:sz="4" w:space="0" w:color="auto"/>
            </w:tcBorders>
            <w:shd w:val="clear" w:color="auto" w:fill="auto"/>
            <w:vAlign w:val="bottom"/>
            <w:hideMark/>
            <w:tcPrChange w:id="3607" w:author="Prasasti Karunia Farista Ananto" w:date="2021-10-12T14:27:00Z">
              <w:tcPr>
                <w:tcW w:w="2200" w:type="dxa"/>
                <w:tcBorders>
                  <w:top w:val="single" w:sz="4" w:space="0" w:color="auto"/>
                  <w:left w:val="nil"/>
                  <w:bottom w:val="nil"/>
                  <w:right w:val="single" w:sz="4" w:space="0" w:color="auto"/>
                </w:tcBorders>
                <w:shd w:val="clear" w:color="auto" w:fill="auto"/>
                <w:vAlign w:val="bottom"/>
                <w:hideMark/>
              </w:tcPr>
            </w:tcPrChange>
          </w:tcPr>
          <w:p w14:paraId="1CE49C2F" w14:textId="7515F119" w:rsidR="00C92993" w:rsidRPr="00006ABF" w:rsidDel="009711D7" w:rsidRDefault="00C92993" w:rsidP="00CC4C47">
            <w:pPr>
              <w:spacing w:after="0" w:line="360" w:lineRule="auto"/>
              <w:rPr>
                <w:del w:id="3608" w:author="nadira firinda" w:date="2022-10-29T23:12:00Z"/>
                <w:rFonts w:ascii="Times New Roman" w:eastAsia="Times New Roman" w:hAnsi="Times New Roman" w:cs="Times New Roman"/>
                <w:color w:val="000000"/>
                <w:lang w:eastAsia="en-ID"/>
              </w:rPr>
              <w:pPrChange w:id="3609" w:author="nadira firinda" w:date="2022-10-29T23:37:00Z">
                <w:pPr>
                  <w:spacing w:after="0" w:line="240" w:lineRule="auto"/>
                </w:pPr>
              </w:pPrChange>
            </w:pPr>
            <w:del w:id="3610" w:author="nadira firinda" w:date="2022-10-29T23:12:00Z">
              <w:r w:rsidRPr="00006ABF" w:rsidDel="009711D7">
                <w:rPr>
                  <w:rFonts w:ascii="Times New Roman" w:eastAsia="Times New Roman" w:hAnsi="Times New Roman" w:cs="Times New Roman"/>
                  <w:color w:val="000000"/>
                  <w:lang w:eastAsia="en-ID"/>
                </w:rPr>
                <w:delText> </w:delText>
              </w:r>
            </w:del>
          </w:p>
        </w:tc>
        <w:tc>
          <w:tcPr>
            <w:tcW w:w="3258" w:type="dxa"/>
            <w:tcBorders>
              <w:top w:val="single" w:sz="4" w:space="0" w:color="auto"/>
              <w:left w:val="nil"/>
              <w:bottom w:val="nil"/>
              <w:right w:val="single" w:sz="8" w:space="0" w:color="auto"/>
            </w:tcBorders>
            <w:shd w:val="clear" w:color="auto" w:fill="auto"/>
            <w:vAlign w:val="bottom"/>
            <w:hideMark/>
            <w:tcPrChange w:id="3611" w:author="Prasasti Karunia Farista Ananto" w:date="2021-10-12T14:27:00Z">
              <w:tcPr>
                <w:tcW w:w="2740" w:type="dxa"/>
                <w:tcBorders>
                  <w:top w:val="single" w:sz="4" w:space="0" w:color="auto"/>
                  <w:left w:val="nil"/>
                  <w:bottom w:val="nil"/>
                  <w:right w:val="single" w:sz="8" w:space="0" w:color="auto"/>
                </w:tcBorders>
                <w:shd w:val="clear" w:color="auto" w:fill="auto"/>
                <w:vAlign w:val="bottom"/>
                <w:hideMark/>
              </w:tcPr>
            </w:tcPrChange>
          </w:tcPr>
          <w:p w14:paraId="09487844" w14:textId="02ECE98C" w:rsidR="00C92993" w:rsidRPr="00006ABF" w:rsidDel="009711D7" w:rsidRDefault="00C92993" w:rsidP="00CC4C47">
            <w:pPr>
              <w:spacing w:after="0" w:line="360" w:lineRule="auto"/>
              <w:rPr>
                <w:del w:id="3612" w:author="nadira firinda" w:date="2022-10-29T23:12:00Z"/>
                <w:rFonts w:ascii="Times New Roman" w:eastAsia="Times New Roman" w:hAnsi="Times New Roman" w:cs="Times New Roman"/>
                <w:color w:val="000000"/>
                <w:lang w:eastAsia="en-ID"/>
              </w:rPr>
              <w:pPrChange w:id="3613" w:author="nadira firinda" w:date="2022-10-29T23:37:00Z">
                <w:pPr>
                  <w:spacing w:after="0" w:line="240" w:lineRule="auto"/>
                </w:pPr>
              </w:pPrChange>
            </w:pPr>
            <w:del w:id="3614" w:author="nadira firinda" w:date="2022-10-29T23:12:00Z">
              <w:r w:rsidRPr="00006ABF" w:rsidDel="009711D7">
                <w:rPr>
                  <w:rFonts w:ascii="Times New Roman" w:eastAsia="Times New Roman" w:hAnsi="Times New Roman" w:cs="Times New Roman"/>
                  <w:color w:val="000000"/>
                  <w:lang w:eastAsia="en-ID"/>
                </w:rPr>
                <w:delText>Investasi non-bangunan</w:delText>
              </w:r>
            </w:del>
          </w:p>
        </w:tc>
      </w:tr>
      <w:tr w:rsidR="00C92993" w:rsidRPr="00006ABF" w:rsidDel="009711D7" w14:paraId="1D8E5C48" w14:textId="453E2AEF" w:rsidTr="00046663">
        <w:trPr>
          <w:trHeight w:val="276"/>
          <w:del w:id="3615" w:author="nadira firinda" w:date="2022-10-29T23:12:00Z"/>
          <w:trPrChange w:id="3616" w:author="Prasasti Karunia Farista Ananto" w:date="2021-10-12T14:27:00Z">
            <w:trPr>
              <w:trHeight w:val="276"/>
            </w:trPr>
          </w:trPrChange>
        </w:trPr>
        <w:tc>
          <w:tcPr>
            <w:tcW w:w="567" w:type="dxa"/>
            <w:vMerge/>
            <w:tcBorders>
              <w:top w:val="nil"/>
              <w:left w:val="single" w:sz="8" w:space="0" w:color="auto"/>
              <w:bottom w:val="single" w:sz="8" w:space="0" w:color="000000"/>
              <w:right w:val="single" w:sz="4" w:space="0" w:color="auto"/>
            </w:tcBorders>
            <w:vAlign w:val="center"/>
            <w:hideMark/>
            <w:tcPrChange w:id="3617" w:author="Prasasti Karunia Farista Ananto" w:date="2021-10-12T14:27:00Z">
              <w:tcPr>
                <w:tcW w:w="485" w:type="dxa"/>
                <w:vMerge/>
                <w:tcBorders>
                  <w:top w:val="nil"/>
                  <w:left w:val="single" w:sz="8" w:space="0" w:color="auto"/>
                  <w:bottom w:val="single" w:sz="8" w:space="0" w:color="000000"/>
                  <w:right w:val="single" w:sz="4" w:space="0" w:color="auto"/>
                </w:tcBorders>
                <w:vAlign w:val="center"/>
                <w:hideMark/>
              </w:tcPr>
            </w:tcPrChange>
          </w:tcPr>
          <w:p w14:paraId="2AE30093" w14:textId="7FF5AA23" w:rsidR="00C92993" w:rsidRPr="00006ABF" w:rsidDel="009711D7" w:rsidRDefault="00C92993" w:rsidP="00CC4C47">
            <w:pPr>
              <w:spacing w:after="0" w:line="360" w:lineRule="auto"/>
              <w:rPr>
                <w:del w:id="3618" w:author="nadira firinda" w:date="2022-10-29T23:12:00Z"/>
                <w:rFonts w:ascii="Times New Roman" w:eastAsia="Times New Roman" w:hAnsi="Times New Roman" w:cs="Times New Roman"/>
                <w:b/>
                <w:bCs/>
                <w:color w:val="000000"/>
                <w:lang w:eastAsia="en-ID"/>
              </w:rPr>
              <w:pPrChange w:id="3619" w:author="nadira firinda" w:date="2022-10-29T23:37:00Z">
                <w:pPr>
                  <w:spacing w:after="0" w:line="240" w:lineRule="auto"/>
                </w:pPr>
              </w:pPrChange>
            </w:pPr>
          </w:p>
        </w:tc>
        <w:tc>
          <w:tcPr>
            <w:tcW w:w="2835" w:type="dxa"/>
            <w:vMerge/>
            <w:tcBorders>
              <w:top w:val="nil"/>
              <w:left w:val="single" w:sz="4" w:space="0" w:color="auto"/>
              <w:bottom w:val="single" w:sz="8" w:space="0" w:color="000000"/>
              <w:right w:val="single" w:sz="4" w:space="0" w:color="auto"/>
            </w:tcBorders>
            <w:vAlign w:val="center"/>
            <w:hideMark/>
            <w:tcPrChange w:id="3620" w:author="Prasasti Karunia Farista Ananto" w:date="2021-10-12T14:27:00Z">
              <w:tcPr>
                <w:tcW w:w="2835" w:type="dxa"/>
                <w:vMerge/>
                <w:tcBorders>
                  <w:top w:val="nil"/>
                  <w:left w:val="single" w:sz="4" w:space="0" w:color="auto"/>
                  <w:bottom w:val="single" w:sz="8" w:space="0" w:color="000000"/>
                  <w:right w:val="single" w:sz="4" w:space="0" w:color="auto"/>
                </w:tcBorders>
                <w:vAlign w:val="center"/>
                <w:hideMark/>
              </w:tcPr>
            </w:tcPrChange>
          </w:tcPr>
          <w:p w14:paraId="6199CD75" w14:textId="0E8D106E" w:rsidR="00C92993" w:rsidRPr="00006ABF" w:rsidDel="009711D7" w:rsidRDefault="00C92993" w:rsidP="00CC4C47">
            <w:pPr>
              <w:spacing w:after="0" w:line="360" w:lineRule="auto"/>
              <w:rPr>
                <w:del w:id="3621" w:author="nadira firinda" w:date="2022-10-29T23:12:00Z"/>
                <w:rFonts w:ascii="Times New Roman" w:eastAsia="Times New Roman" w:hAnsi="Times New Roman" w:cs="Times New Roman"/>
                <w:b/>
                <w:bCs/>
                <w:color w:val="000000"/>
                <w:lang w:eastAsia="en-ID"/>
              </w:rPr>
              <w:pPrChange w:id="3622" w:author="nadira firinda" w:date="2022-10-29T23:37:00Z">
                <w:pPr>
                  <w:spacing w:after="0" w:line="240" w:lineRule="auto"/>
                </w:pPr>
              </w:pPrChange>
            </w:pPr>
          </w:p>
        </w:tc>
        <w:tc>
          <w:tcPr>
            <w:tcW w:w="2410" w:type="dxa"/>
            <w:tcBorders>
              <w:top w:val="single" w:sz="4" w:space="0" w:color="auto"/>
              <w:left w:val="nil"/>
              <w:bottom w:val="single" w:sz="8" w:space="0" w:color="auto"/>
              <w:right w:val="single" w:sz="4" w:space="0" w:color="auto"/>
            </w:tcBorders>
            <w:shd w:val="clear" w:color="auto" w:fill="auto"/>
            <w:vAlign w:val="bottom"/>
            <w:hideMark/>
            <w:tcPrChange w:id="3623" w:author="Prasasti Karunia Farista Ananto" w:date="2021-10-12T14:27:00Z">
              <w:tcPr>
                <w:tcW w:w="2200" w:type="dxa"/>
                <w:tcBorders>
                  <w:top w:val="single" w:sz="4" w:space="0" w:color="auto"/>
                  <w:left w:val="nil"/>
                  <w:bottom w:val="single" w:sz="8" w:space="0" w:color="auto"/>
                  <w:right w:val="single" w:sz="4" w:space="0" w:color="auto"/>
                </w:tcBorders>
                <w:shd w:val="clear" w:color="auto" w:fill="auto"/>
                <w:vAlign w:val="bottom"/>
                <w:hideMark/>
              </w:tcPr>
            </w:tcPrChange>
          </w:tcPr>
          <w:p w14:paraId="646BFB56" w14:textId="4D82237E" w:rsidR="00C92993" w:rsidRPr="00006ABF" w:rsidDel="009711D7" w:rsidRDefault="00C92993" w:rsidP="00CC4C47">
            <w:pPr>
              <w:spacing w:after="0" w:line="360" w:lineRule="auto"/>
              <w:rPr>
                <w:del w:id="3624" w:author="nadira firinda" w:date="2022-10-29T23:12:00Z"/>
                <w:rFonts w:ascii="Times New Roman" w:eastAsia="Times New Roman" w:hAnsi="Times New Roman" w:cs="Times New Roman"/>
                <w:color w:val="000000"/>
                <w:lang w:eastAsia="en-ID"/>
              </w:rPr>
              <w:pPrChange w:id="3625" w:author="nadira firinda" w:date="2022-10-29T23:37:00Z">
                <w:pPr>
                  <w:spacing w:after="0" w:line="240" w:lineRule="auto"/>
                </w:pPr>
              </w:pPrChange>
            </w:pPr>
            <w:del w:id="3626" w:author="nadira firinda" w:date="2022-10-29T23:12:00Z">
              <w:r w:rsidRPr="00006ABF" w:rsidDel="009711D7">
                <w:rPr>
                  <w:rFonts w:ascii="Times New Roman" w:eastAsia="Times New Roman" w:hAnsi="Times New Roman" w:cs="Times New Roman"/>
                  <w:color w:val="000000"/>
                  <w:lang w:eastAsia="en-ID"/>
                </w:rPr>
                <w:delText> </w:delText>
              </w:r>
            </w:del>
          </w:p>
        </w:tc>
        <w:tc>
          <w:tcPr>
            <w:tcW w:w="3258" w:type="dxa"/>
            <w:tcBorders>
              <w:top w:val="single" w:sz="4" w:space="0" w:color="auto"/>
              <w:left w:val="single" w:sz="4" w:space="0" w:color="auto"/>
              <w:bottom w:val="single" w:sz="8" w:space="0" w:color="auto"/>
              <w:right w:val="single" w:sz="8" w:space="0" w:color="auto"/>
            </w:tcBorders>
            <w:shd w:val="clear" w:color="auto" w:fill="auto"/>
            <w:vAlign w:val="bottom"/>
            <w:hideMark/>
            <w:tcPrChange w:id="3627" w:author="Prasasti Karunia Farista Ananto" w:date="2021-10-12T14:27:00Z">
              <w:tcPr>
                <w:tcW w:w="2740" w:type="dxa"/>
                <w:tcBorders>
                  <w:top w:val="single" w:sz="4" w:space="0" w:color="auto"/>
                  <w:left w:val="single" w:sz="4" w:space="0" w:color="auto"/>
                  <w:bottom w:val="single" w:sz="8" w:space="0" w:color="auto"/>
                  <w:right w:val="single" w:sz="8" w:space="0" w:color="auto"/>
                </w:tcBorders>
                <w:shd w:val="clear" w:color="auto" w:fill="auto"/>
                <w:vAlign w:val="bottom"/>
                <w:hideMark/>
              </w:tcPr>
            </w:tcPrChange>
          </w:tcPr>
          <w:p w14:paraId="1D95F96C" w14:textId="3A576157" w:rsidR="00C92993" w:rsidRPr="00006ABF" w:rsidDel="009711D7" w:rsidRDefault="00C92993" w:rsidP="00CC4C47">
            <w:pPr>
              <w:spacing w:after="0" w:line="360" w:lineRule="auto"/>
              <w:rPr>
                <w:del w:id="3628" w:author="nadira firinda" w:date="2022-10-29T23:12:00Z"/>
                <w:rFonts w:ascii="Times New Roman" w:eastAsia="Times New Roman" w:hAnsi="Times New Roman" w:cs="Times New Roman"/>
                <w:color w:val="000000"/>
                <w:lang w:eastAsia="en-ID"/>
              </w:rPr>
              <w:pPrChange w:id="3629" w:author="nadira firinda" w:date="2022-10-29T23:37:00Z">
                <w:pPr>
                  <w:spacing w:after="0" w:line="240" w:lineRule="auto"/>
                </w:pPr>
              </w:pPrChange>
            </w:pPr>
            <w:del w:id="3630" w:author="nadira firinda" w:date="2022-10-29T23:12:00Z">
              <w:r w:rsidRPr="00006ABF" w:rsidDel="009711D7">
                <w:rPr>
                  <w:rFonts w:ascii="Times New Roman" w:eastAsia="Times New Roman" w:hAnsi="Times New Roman" w:cs="Times New Roman"/>
                  <w:color w:val="000000"/>
                  <w:lang w:eastAsia="en-ID"/>
                </w:rPr>
                <w:delText> </w:delText>
              </w:r>
            </w:del>
          </w:p>
        </w:tc>
      </w:tr>
      <w:tr w:rsidR="00C92993" w:rsidRPr="00006ABF" w:rsidDel="009711D7" w14:paraId="332B9592" w14:textId="14694EED" w:rsidTr="00046663">
        <w:trPr>
          <w:trHeight w:val="528"/>
          <w:del w:id="3631" w:author="nadira firinda" w:date="2022-10-29T23:12:00Z"/>
          <w:trPrChange w:id="3632" w:author="Prasasti Karunia Farista Ananto" w:date="2021-10-12T14:27:00Z">
            <w:trPr>
              <w:trHeight w:val="528"/>
            </w:trPr>
          </w:trPrChange>
        </w:trPr>
        <w:tc>
          <w:tcPr>
            <w:tcW w:w="567" w:type="dxa"/>
            <w:vMerge w:val="restart"/>
            <w:tcBorders>
              <w:top w:val="nil"/>
              <w:left w:val="single" w:sz="8" w:space="0" w:color="auto"/>
              <w:bottom w:val="single" w:sz="8" w:space="0" w:color="000000"/>
              <w:right w:val="single" w:sz="4" w:space="0" w:color="auto"/>
            </w:tcBorders>
            <w:shd w:val="clear" w:color="auto" w:fill="auto"/>
            <w:noWrap/>
            <w:hideMark/>
            <w:tcPrChange w:id="3633" w:author="Prasasti Karunia Farista Ananto" w:date="2021-10-12T14:27:00Z">
              <w:tcPr>
                <w:tcW w:w="485" w:type="dxa"/>
                <w:vMerge w:val="restart"/>
                <w:tcBorders>
                  <w:top w:val="nil"/>
                  <w:left w:val="single" w:sz="8" w:space="0" w:color="auto"/>
                  <w:bottom w:val="single" w:sz="8" w:space="0" w:color="000000"/>
                  <w:right w:val="single" w:sz="4" w:space="0" w:color="auto"/>
                </w:tcBorders>
                <w:shd w:val="clear" w:color="auto" w:fill="auto"/>
                <w:noWrap/>
                <w:hideMark/>
              </w:tcPr>
            </w:tcPrChange>
          </w:tcPr>
          <w:p w14:paraId="79770AE6" w14:textId="4F201913" w:rsidR="00C92993" w:rsidRPr="00006ABF" w:rsidDel="009711D7" w:rsidRDefault="00C92993" w:rsidP="00CC4C47">
            <w:pPr>
              <w:spacing w:after="0" w:line="360" w:lineRule="auto"/>
              <w:rPr>
                <w:del w:id="3634" w:author="nadira firinda" w:date="2022-10-29T23:12:00Z"/>
                <w:rFonts w:ascii="Times New Roman" w:eastAsia="Times New Roman" w:hAnsi="Times New Roman" w:cs="Times New Roman"/>
                <w:b/>
                <w:bCs/>
                <w:color w:val="000000"/>
                <w:lang w:eastAsia="en-ID"/>
              </w:rPr>
              <w:pPrChange w:id="3635" w:author="nadira firinda" w:date="2022-10-29T23:37:00Z">
                <w:pPr>
                  <w:spacing w:after="0" w:line="240" w:lineRule="auto"/>
                </w:pPr>
              </w:pPrChange>
            </w:pPr>
            <w:del w:id="3636" w:author="nadira firinda" w:date="2022-10-29T23:12:00Z">
              <w:r w:rsidRPr="00006ABF" w:rsidDel="009711D7">
                <w:rPr>
                  <w:rFonts w:ascii="Times New Roman" w:eastAsia="Times New Roman" w:hAnsi="Times New Roman" w:cs="Times New Roman"/>
                  <w:b/>
                  <w:bCs/>
                  <w:color w:val="000000"/>
                  <w:lang w:eastAsia="en-ID"/>
                </w:rPr>
                <w:delText>6</w:delText>
              </w:r>
            </w:del>
          </w:p>
        </w:tc>
        <w:tc>
          <w:tcPr>
            <w:tcW w:w="2835" w:type="dxa"/>
            <w:vMerge w:val="restart"/>
            <w:tcBorders>
              <w:top w:val="nil"/>
              <w:left w:val="single" w:sz="4" w:space="0" w:color="auto"/>
              <w:bottom w:val="single" w:sz="8" w:space="0" w:color="000000"/>
              <w:right w:val="single" w:sz="4" w:space="0" w:color="auto"/>
            </w:tcBorders>
            <w:shd w:val="clear" w:color="auto" w:fill="auto"/>
            <w:noWrap/>
            <w:hideMark/>
            <w:tcPrChange w:id="3637" w:author="Prasasti Karunia Farista Ananto" w:date="2021-10-12T14:27:00Z">
              <w:tcPr>
                <w:tcW w:w="2835" w:type="dxa"/>
                <w:vMerge w:val="restart"/>
                <w:tcBorders>
                  <w:top w:val="nil"/>
                  <w:left w:val="single" w:sz="4" w:space="0" w:color="auto"/>
                  <w:bottom w:val="single" w:sz="8" w:space="0" w:color="000000"/>
                  <w:right w:val="single" w:sz="4" w:space="0" w:color="auto"/>
                </w:tcBorders>
                <w:shd w:val="clear" w:color="auto" w:fill="auto"/>
                <w:noWrap/>
                <w:hideMark/>
              </w:tcPr>
            </w:tcPrChange>
          </w:tcPr>
          <w:p w14:paraId="66EA041A" w14:textId="3E53514C" w:rsidR="00C92993" w:rsidRPr="00006ABF" w:rsidDel="009711D7" w:rsidRDefault="00C92993" w:rsidP="00CC4C47">
            <w:pPr>
              <w:spacing w:after="0" w:line="360" w:lineRule="auto"/>
              <w:rPr>
                <w:del w:id="3638" w:author="nadira firinda" w:date="2022-10-29T23:12:00Z"/>
                <w:rFonts w:ascii="Times New Roman" w:eastAsia="Times New Roman" w:hAnsi="Times New Roman" w:cs="Times New Roman"/>
                <w:b/>
                <w:bCs/>
                <w:lang w:eastAsia="en-ID"/>
              </w:rPr>
              <w:pPrChange w:id="3639" w:author="nadira firinda" w:date="2022-10-29T23:37:00Z">
                <w:pPr>
                  <w:spacing w:after="0" w:line="240" w:lineRule="auto"/>
                </w:pPr>
              </w:pPrChange>
            </w:pPr>
            <w:del w:id="3640" w:author="nadira firinda" w:date="2022-10-29T23:12:00Z">
              <w:r w:rsidRPr="00006ABF" w:rsidDel="009711D7">
                <w:rPr>
                  <w:rFonts w:ascii="Times New Roman" w:eastAsia="Times New Roman" w:hAnsi="Times New Roman" w:cs="Times New Roman"/>
                  <w:b/>
                  <w:bCs/>
                  <w:lang w:eastAsia="en-ID"/>
                </w:rPr>
                <w:delText>Jasa Kesehatan dan Kegiatan Sosial</w:delText>
              </w:r>
            </w:del>
          </w:p>
        </w:tc>
        <w:tc>
          <w:tcPr>
            <w:tcW w:w="2410" w:type="dxa"/>
            <w:tcBorders>
              <w:top w:val="nil"/>
              <w:left w:val="nil"/>
              <w:bottom w:val="single" w:sz="4" w:space="0" w:color="auto"/>
              <w:right w:val="single" w:sz="4" w:space="0" w:color="auto"/>
            </w:tcBorders>
            <w:shd w:val="clear" w:color="auto" w:fill="auto"/>
            <w:hideMark/>
            <w:tcPrChange w:id="3641" w:author="Prasasti Karunia Farista Ananto" w:date="2021-10-12T14:27:00Z">
              <w:tcPr>
                <w:tcW w:w="2200" w:type="dxa"/>
                <w:tcBorders>
                  <w:top w:val="nil"/>
                  <w:left w:val="nil"/>
                  <w:bottom w:val="single" w:sz="4" w:space="0" w:color="auto"/>
                  <w:right w:val="single" w:sz="4" w:space="0" w:color="auto"/>
                </w:tcBorders>
                <w:shd w:val="clear" w:color="auto" w:fill="auto"/>
                <w:hideMark/>
              </w:tcPr>
            </w:tcPrChange>
          </w:tcPr>
          <w:p w14:paraId="3AAC3EAD" w14:textId="6F203934" w:rsidR="00C92993" w:rsidRPr="00006ABF" w:rsidDel="009711D7" w:rsidRDefault="00C92993" w:rsidP="00CC4C47">
            <w:pPr>
              <w:spacing w:after="0" w:line="360" w:lineRule="auto"/>
              <w:rPr>
                <w:del w:id="3642" w:author="nadira firinda" w:date="2022-10-29T23:12:00Z"/>
                <w:rFonts w:ascii="Times New Roman" w:eastAsia="Times New Roman" w:hAnsi="Times New Roman" w:cs="Times New Roman"/>
                <w:color w:val="000000"/>
                <w:lang w:eastAsia="en-ID"/>
              </w:rPr>
              <w:pPrChange w:id="3643" w:author="nadira firinda" w:date="2022-10-29T23:37:00Z">
                <w:pPr>
                  <w:spacing w:after="0" w:line="240" w:lineRule="auto"/>
                </w:pPr>
              </w:pPrChange>
            </w:pPr>
            <w:del w:id="3644" w:author="nadira firinda" w:date="2022-10-29T23:12:00Z">
              <w:r w:rsidRPr="00006ABF" w:rsidDel="009711D7">
                <w:rPr>
                  <w:rFonts w:ascii="Times New Roman" w:eastAsia="Times New Roman" w:hAnsi="Times New Roman" w:cs="Times New Roman"/>
                  <w:color w:val="000000"/>
                  <w:lang w:eastAsia="en-ID"/>
                </w:rPr>
                <w:delText>Informasi dan komunikasi</w:delText>
              </w:r>
            </w:del>
          </w:p>
        </w:tc>
        <w:tc>
          <w:tcPr>
            <w:tcW w:w="3258" w:type="dxa"/>
            <w:tcBorders>
              <w:top w:val="single" w:sz="8" w:space="0" w:color="auto"/>
              <w:left w:val="nil"/>
              <w:bottom w:val="single" w:sz="4" w:space="0" w:color="auto"/>
              <w:right w:val="single" w:sz="8" w:space="0" w:color="auto"/>
            </w:tcBorders>
            <w:shd w:val="clear" w:color="auto" w:fill="auto"/>
            <w:vAlign w:val="bottom"/>
            <w:hideMark/>
            <w:tcPrChange w:id="3645" w:author="Prasasti Karunia Farista Ananto" w:date="2021-10-12T14:27:00Z">
              <w:tcPr>
                <w:tcW w:w="2740" w:type="dxa"/>
                <w:tcBorders>
                  <w:top w:val="single" w:sz="8" w:space="0" w:color="auto"/>
                  <w:left w:val="nil"/>
                  <w:bottom w:val="single" w:sz="4" w:space="0" w:color="auto"/>
                  <w:right w:val="single" w:sz="8" w:space="0" w:color="auto"/>
                </w:tcBorders>
                <w:shd w:val="clear" w:color="auto" w:fill="auto"/>
                <w:vAlign w:val="bottom"/>
                <w:hideMark/>
              </w:tcPr>
            </w:tcPrChange>
          </w:tcPr>
          <w:p w14:paraId="7CED3588" w14:textId="16534ACD" w:rsidR="00C92993" w:rsidRPr="00006ABF" w:rsidDel="009711D7" w:rsidRDefault="00C92993" w:rsidP="00CC4C47">
            <w:pPr>
              <w:spacing w:after="0" w:line="360" w:lineRule="auto"/>
              <w:rPr>
                <w:del w:id="3646" w:author="nadira firinda" w:date="2022-10-29T23:12:00Z"/>
                <w:rFonts w:ascii="Times New Roman" w:eastAsia="Times New Roman" w:hAnsi="Times New Roman" w:cs="Times New Roman"/>
                <w:color w:val="000000"/>
                <w:lang w:eastAsia="en-ID"/>
              </w:rPr>
              <w:pPrChange w:id="3647" w:author="nadira firinda" w:date="2022-10-29T23:37:00Z">
                <w:pPr>
                  <w:spacing w:after="0" w:line="240" w:lineRule="auto"/>
                </w:pPr>
              </w:pPrChange>
            </w:pPr>
            <w:del w:id="3648" w:author="nadira firinda" w:date="2022-10-29T23:12:00Z">
              <w:r w:rsidRPr="00006ABF" w:rsidDel="009711D7">
                <w:rPr>
                  <w:rFonts w:ascii="Times New Roman" w:eastAsia="Times New Roman" w:hAnsi="Times New Roman" w:cs="Times New Roman"/>
                  <w:color w:val="000000"/>
                  <w:lang w:eastAsia="en-ID"/>
                </w:rPr>
                <w:delText>Ekspor</w:delText>
              </w:r>
            </w:del>
          </w:p>
        </w:tc>
      </w:tr>
      <w:tr w:rsidR="00C92993" w:rsidRPr="00006ABF" w:rsidDel="009711D7" w14:paraId="3B536D3A" w14:textId="39F03749" w:rsidTr="00046663">
        <w:trPr>
          <w:trHeight w:val="528"/>
          <w:del w:id="3649" w:author="nadira firinda" w:date="2022-10-29T23:12:00Z"/>
          <w:trPrChange w:id="3650" w:author="Prasasti Karunia Farista Ananto" w:date="2021-10-12T14:27:00Z">
            <w:trPr>
              <w:trHeight w:val="528"/>
            </w:trPr>
          </w:trPrChange>
        </w:trPr>
        <w:tc>
          <w:tcPr>
            <w:tcW w:w="567" w:type="dxa"/>
            <w:vMerge/>
            <w:tcBorders>
              <w:top w:val="nil"/>
              <w:left w:val="single" w:sz="8" w:space="0" w:color="auto"/>
              <w:bottom w:val="single" w:sz="8" w:space="0" w:color="000000"/>
              <w:right w:val="single" w:sz="4" w:space="0" w:color="auto"/>
            </w:tcBorders>
            <w:vAlign w:val="center"/>
            <w:hideMark/>
            <w:tcPrChange w:id="3651" w:author="Prasasti Karunia Farista Ananto" w:date="2021-10-12T14:27:00Z">
              <w:tcPr>
                <w:tcW w:w="485" w:type="dxa"/>
                <w:vMerge/>
                <w:tcBorders>
                  <w:top w:val="nil"/>
                  <w:left w:val="single" w:sz="8" w:space="0" w:color="auto"/>
                  <w:bottom w:val="single" w:sz="8" w:space="0" w:color="000000"/>
                  <w:right w:val="single" w:sz="4" w:space="0" w:color="auto"/>
                </w:tcBorders>
                <w:vAlign w:val="center"/>
                <w:hideMark/>
              </w:tcPr>
            </w:tcPrChange>
          </w:tcPr>
          <w:p w14:paraId="2A15E2EC" w14:textId="27059345" w:rsidR="00C92993" w:rsidRPr="00006ABF" w:rsidDel="009711D7" w:rsidRDefault="00C92993" w:rsidP="00CC4C47">
            <w:pPr>
              <w:spacing w:after="0" w:line="360" w:lineRule="auto"/>
              <w:rPr>
                <w:del w:id="3652" w:author="nadira firinda" w:date="2022-10-29T23:12:00Z"/>
                <w:rFonts w:ascii="Times New Roman" w:eastAsia="Times New Roman" w:hAnsi="Times New Roman" w:cs="Times New Roman"/>
                <w:b/>
                <w:bCs/>
                <w:color w:val="000000"/>
                <w:lang w:eastAsia="en-ID"/>
              </w:rPr>
              <w:pPrChange w:id="3653" w:author="nadira firinda" w:date="2022-10-29T23:37:00Z">
                <w:pPr>
                  <w:spacing w:after="0" w:line="240" w:lineRule="auto"/>
                </w:pPr>
              </w:pPrChange>
            </w:pPr>
          </w:p>
        </w:tc>
        <w:tc>
          <w:tcPr>
            <w:tcW w:w="2835" w:type="dxa"/>
            <w:vMerge/>
            <w:tcBorders>
              <w:top w:val="nil"/>
              <w:left w:val="single" w:sz="4" w:space="0" w:color="auto"/>
              <w:bottom w:val="single" w:sz="8" w:space="0" w:color="000000"/>
              <w:right w:val="single" w:sz="4" w:space="0" w:color="auto"/>
            </w:tcBorders>
            <w:vAlign w:val="center"/>
            <w:hideMark/>
            <w:tcPrChange w:id="3654" w:author="Prasasti Karunia Farista Ananto" w:date="2021-10-12T14:27:00Z">
              <w:tcPr>
                <w:tcW w:w="2835" w:type="dxa"/>
                <w:vMerge/>
                <w:tcBorders>
                  <w:top w:val="nil"/>
                  <w:left w:val="single" w:sz="4" w:space="0" w:color="auto"/>
                  <w:bottom w:val="single" w:sz="8" w:space="0" w:color="000000"/>
                  <w:right w:val="single" w:sz="4" w:space="0" w:color="auto"/>
                </w:tcBorders>
                <w:vAlign w:val="center"/>
                <w:hideMark/>
              </w:tcPr>
            </w:tcPrChange>
          </w:tcPr>
          <w:p w14:paraId="24AF4C41" w14:textId="1BEF883F" w:rsidR="00C92993" w:rsidRPr="00006ABF" w:rsidDel="009711D7" w:rsidRDefault="00C92993" w:rsidP="00CC4C47">
            <w:pPr>
              <w:spacing w:after="0" w:line="360" w:lineRule="auto"/>
              <w:rPr>
                <w:del w:id="3655" w:author="nadira firinda" w:date="2022-10-29T23:12:00Z"/>
                <w:rFonts w:ascii="Times New Roman" w:eastAsia="Times New Roman" w:hAnsi="Times New Roman" w:cs="Times New Roman"/>
                <w:b/>
                <w:bCs/>
                <w:lang w:eastAsia="en-ID"/>
              </w:rPr>
              <w:pPrChange w:id="3656" w:author="nadira firinda" w:date="2022-10-29T23:37:00Z">
                <w:pPr>
                  <w:spacing w:after="0" w:line="240" w:lineRule="auto"/>
                </w:pPr>
              </w:pPrChange>
            </w:pPr>
          </w:p>
        </w:tc>
        <w:tc>
          <w:tcPr>
            <w:tcW w:w="2410" w:type="dxa"/>
            <w:tcBorders>
              <w:top w:val="nil"/>
              <w:left w:val="nil"/>
              <w:bottom w:val="nil"/>
              <w:right w:val="single" w:sz="4" w:space="0" w:color="auto"/>
            </w:tcBorders>
            <w:shd w:val="clear" w:color="auto" w:fill="auto"/>
            <w:hideMark/>
            <w:tcPrChange w:id="3657" w:author="Prasasti Karunia Farista Ananto" w:date="2021-10-12T14:27:00Z">
              <w:tcPr>
                <w:tcW w:w="2200" w:type="dxa"/>
                <w:tcBorders>
                  <w:top w:val="nil"/>
                  <w:left w:val="nil"/>
                  <w:bottom w:val="nil"/>
                  <w:right w:val="single" w:sz="4" w:space="0" w:color="auto"/>
                </w:tcBorders>
                <w:shd w:val="clear" w:color="auto" w:fill="auto"/>
                <w:hideMark/>
              </w:tcPr>
            </w:tcPrChange>
          </w:tcPr>
          <w:p w14:paraId="740D2F41" w14:textId="7EB4A6E1" w:rsidR="00C92993" w:rsidRPr="00006ABF" w:rsidDel="009711D7" w:rsidRDefault="00C92993" w:rsidP="00CC4C47">
            <w:pPr>
              <w:spacing w:after="0" w:line="360" w:lineRule="auto"/>
              <w:rPr>
                <w:del w:id="3658" w:author="nadira firinda" w:date="2022-10-29T23:12:00Z"/>
                <w:rFonts w:ascii="Times New Roman" w:eastAsia="Times New Roman" w:hAnsi="Times New Roman" w:cs="Times New Roman"/>
                <w:color w:val="000000"/>
                <w:lang w:eastAsia="en-ID"/>
              </w:rPr>
              <w:pPrChange w:id="3659" w:author="nadira firinda" w:date="2022-10-29T23:37:00Z">
                <w:pPr>
                  <w:spacing w:after="0" w:line="240" w:lineRule="auto"/>
                </w:pPr>
              </w:pPrChange>
            </w:pPr>
            <w:del w:id="3660" w:author="nadira firinda" w:date="2022-10-29T23:12:00Z">
              <w:r w:rsidRPr="00006ABF" w:rsidDel="009711D7">
                <w:rPr>
                  <w:rFonts w:ascii="Times New Roman" w:eastAsia="Times New Roman" w:hAnsi="Times New Roman" w:cs="Times New Roman"/>
                  <w:color w:val="000000"/>
                  <w:lang w:eastAsia="en-ID"/>
                </w:rPr>
                <w:delText>Pengadaan listrik dan gas</w:delText>
              </w:r>
            </w:del>
          </w:p>
        </w:tc>
        <w:tc>
          <w:tcPr>
            <w:tcW w:w="3258" w:type="dxa"/>
            <w:tcBorders>
              <w:top w:val="nil"/>
              <w:left w:val="single" w:sz="4" w:space="0" w:color="auto"/>
              <w:bottom w:val="nil"/>
              <w:right w:val="single" w:sz="8" w:space="0" w:color="auto"/>
            </w:tcBorders>
            <w:shd w:val="clear" w:color="auto" w:fill="auto"/>
            <w:vAlign w:val="bottom"/>
            <w:hideMark/>
            <w:tcPrChange w:id="3661" w:author="Prasasti Karunia Farista Ananto" w:date="2021-10-12T14:27:00Z">
              <w:tcPr>
                <w:tcW w:w="2740" w:type="dxa"/>
                <w:tcBorders>
                  <w:top w:val="nil"/>
                  <w:left w:val="single" w:sz="4" w:space="0" w:color="auto"/>
                  <w:bottom w:val="nil"/>
                  <w:right w:val="single" w:sz="8" w:space="0" w:color="auto"/>
                </w:tcBorders>
                <w:shd w:val="clear" w:color="auto" w:fill="auto"/>
                <w:vAlign w:val="bottom"/>
                <w:hideMark/>
              </w:tcPr>
            </w:tcPrChange>
          </w:tcPr>
          <w:p w14:paraId="38DAC20E" w14:textId="1CBDD710" w:rsidR="00C92993" w:rsidRPr="00006ABF" w:rsidDel="009711D7" w:rsidRDefault="00C92993" w:rsidP="00CC4C47">
            <w:pPr>
              <w:spacing w:after="0" w:line="360" w:lineRule="auto"/>
              <w:rPr>
                <w:del w:id="3662" w:author="nadira firinda" w:date="2022-10-29T23:12:00Z"/>
                <w:rFonts w:ascii="Times New Roman" w:eastAsia="Times New Roman" w:hAnsi="Times New Roman" w:cs="Times New Roman"/>
                <w:color w:val="000000"/>
                <w:lang w:eastAsia="en-ID"/>
              </w:rPr>
              <w:pPrChange w:id="3663" w:author="nadira firinda" w:date="2022-10-29T23:37:00Z">
                <w:pPr>
                  <w:spacing w:after="0" w:line="240" w:lineRule="auto"/>
                </w:pPr>
              </w:pPrChange>
            </w:pPr>
            <w:del w:id="3664" w:author="nadira firinda" w:date="2022-10-29T23:12:00Z">
              <w:r w:rsidRPr="00006ABF" w:rsidDel="009711D7">
                <w:rPr>
                  <w:rFonts w:ascii="Times New Roman" w:eastAsia="Times New Roman" w:hAnsi="Times New Roman" w:cs="Times New Roman"/>
                  <w:color w:val="000000"/>
                  <w:lang w:eastAsia="en-ID"/>
                </w:rPr>
                <w:delText>Jasa keuangan dan asuransi</w:delText>
              </w:r>
            </w:del>
          </w:p>
        </w:tc>
      </w:tr>
      <w:tr w:rsidR="00C92993" w:rsidRPr="00006ABF" w:rsidDel="009711D7" w14:paraId="6544E40A" w14:textId="743A5266" w:rsidTr="00046663">
        <w:trPr>
          <w:trHeight w:val="1056"/>
          <w:del w:id="3665" w:author="nadira firinda" w:date="2022-10-29T23:12:00Z"/>
          <w:trPrChange w:id="3666" w:author="Prasasti Karunia Farista Ananto" w:date="2021-10-12T14:27:00Z">
            <w:trPr>
              <w:trHeight w:val="1056"/>
            </w:trPr>
          </w:trPrChange>
        </w:trPr>
        <w:tc>
          <w:tcPr>
            <w:tcW w:w="567" w:type="dxa"/>
            <w:vMerge/>
            <w:tcBorders>
              <w:top w:val="nil"/>
              <w:left w:val="single" w:sz="8" w:space="0" w:color="auto"/>
              <w:bottom w:val="single" w:sz="8" w:space="0" w:color="000000"/>
              <w:right w:val="single" w:sz="4" w:space="0" w:color="auto"/>
            </w:tcBorders>
            <w:vAlign w:val="center"/>
            <w:hideMark/>
            <w:tcPrChange w:id="3667" w:author="Prasasti Karunia Farista Ananto" w:date="2021-10-12T14:27:00Z">
              <w:tcPr>
                <w:tcW w:w="485" w:type="dxa"/>
                <w:vMerge/>
                <w:tcBorders>
                  <w:top w:val="nil"/>
                  <w:left w:val="single" w:sz="8" w:space="0" w:color="auto"/>
                  <w:bottom w:val="single" w:sz="8" w:space="0" w:color="000000"/>
                  <w:right w:val="single" w:sz="4" w:space="0" w:color="auto"/>
                </w:tcBorders>
                <w:vAlign w:val="center"/>
                <w:hideMark/>
              </w:tcPr>
            </w:tcPrChange>
          </w:tcPr>
          <w:p w14:paraId="0A921141" w14:textId="4F85C762" w:rsidR="00C92993" w:rsidRPr="00006ABF" w:rsidDel="009711D7" w:rsidRDefault="00C92993" w:rsidP="00CC4C47">
            <w:pPr>
              <w:spacing w:after="0" w:line="360" w:lineRule="auto"/>
              <w:rPr>
                <w:del w:id="3668" w:author="nadira firinda" w:date="2022-10-29T23:12:00Z"/>
                <w:rFonts w:ascii="Times New Roman" w:eastAsia="Times New Roman" w:hAnsi="Times New Roman" w:cs="Times New Roman"/>
                <w:b/>
                <w:bCs/>
                <w:color w:val="000000"/>
                <w:lang w:eastAsia="en-ID"/>
              </w:rPr>
              <w:pPrChange w:id="3669" w:author="nadira firinda" w:date="2022-10-29T23:37:00Z">
                <w:pPr>
                  <w:spacing w:after="0" w:line="240" w:lineRule="auto"/>
                </w:pPr>
              </w:pPrChange>
            </w:pPr>
          </w:p>
        </w:tc>
        <w:tc>
          <w:tcPr>
            <w:tcW w:w="2835" w:type="dxa"/>
            <w:vMerge/>
            <w:tcBorders>
              <w:top w:val="nil"/>
              <w:left w:val="single" w:sz="4" w:space="0" w:color="auto"/>
              <w:bottom w:val="single" w:sz="8" w:space="0" w:color="000000"/>
              <w:right w:val="single" w:sz="4" w:space="0" w:color="auto"/>
            </w:tcBorders>
            <w:vAlign w:val="center"/>
            <w:hideMark/>
            <w:tcPrChange w:id="3670" w:author="Prasasti Karunia Farista Ananto" w:date="2021-10-12T14:27:00Z">
              <w:tcPr>
                <w:tcW w:w="2835" w:type="dxa"/>
                <w:vMerge/>
                <w:tcBorders>
                  <w:top w:val="nil"/>
                  <w:left w:val="single" w:sz="4" w:space="0" w:color="auto"/>
                  <w:bottom w:val="single" w:sz="8" w:space="0" w:color="000000"/>
                  <w:right w:val="single" w:sz="4" w:space="0" w:color="auto"/>
                </w:tcBorders>
                <w:vAlign w:val="center"/>
                <w:hideMark/>
              </w:tcPr>
            </w:tcPrChange>
          </w:tcPr>
          <w:p w14:paraId="20ACB385" w14:textId="5A3EC89A" w:rsidR="00C92993" w:rsidRPr="00006ABF" w:rsidDel="009711D7" w:rsidRDefault="00C92993" w:rsidP="00CC4C47">
            <w:pPr>
              <w:spacing w:after="0" w:line="360" w:lineRule="auto"/>
              <w:rPr>
                <w:del w:id="3671" w:author="nadira firinda" w:date="2022-10-29T23:12:00Z"/>
                <w:rFonts w:ascii="Times New Roman" w:eastAsia="Times New Roman" w:hAnsi="Times New Roman" w:cs="Times New Roman"/>
                <w:b/>
                <w:bCs/>
                <w:lang w:eastAsia="en-ID"/>
              </w:rPr>
              <w:pPrChange w:id="3672" w:author="nadira firinda" w:date="2022-10-29T23:37:00Z">
                <w:pPr>
                  <w:spacing w:after="0" w:line="240" w:lineRule="auto"/>
                </w:pPr>
              </w:pPrChange>
            </w:pPr>
          </w:p>
        </w:tc>
        <w:tc>
          <w:tcPr>
            <w:tcW w:w="2410" w:type="dxa"/>
            <w:tcBorders>
              <w:top w:val="single" w:sz="4" w:space="0" w:color="auto"/>
              <w:left w:val="nil"/>
              <w:bottom w:val="single" w:sz="4" w:space="0" w:color="auto"/>
              <w:right w:val="single" w:sz="4" w:space="0" w:color="auto"/>
            </w:tcBorders>
            <w:shd w:val="clear" w:color="auto" w:fill="auto"/>
            <w:hideMark/>
            <w:tcPrChange w:id="3673" w:author="Prasasti Karunia Farista Ananto" w:date="2021-10-12T14:27:00Z">
              <w:tcPr>
                <w:tcW w:w="2200" w:type="dxa"/>
                <w:tcBorders>
                  <w:top w:val="single" w:sz="4" w:space="0" w:color="auto"/>
                  <w:left w:val="nil"/>
                  <w:bottom w:val="single" w:sz="4" w:space="0" w:color="auto"/>
                  <w:right w:val="single" w:sz="4" w:space="0" w:color="auto"/>
                </w:tcBorders>
                <w:shd w:val="clear" w:color="auto" w:fill="auto"/>
                <w:hideMark/>
              </w:tcPr>
            </w:tcPrChange>
          </w:tcPr>
          <w:p w14:paraId="1C6FC50B" w14:textId="39DA6BDF" w:rsidR="00C92993" w:rsidRPr="00006ABF" w:rsidDel="009711D7" w:rsidRDefault="00C92993" w:rsidP="00CC4C47">
            <w:pPr>
              <w:spacing w:after="0" w:line="360" w:lineRule="auto"/>
              <w:rPr>
                <w:del w:id="3674" w:author="nadira firinda" w:date="2022-10-29T23:12:00Z"/>
                <w:rFonts w:ascii="Times New Roman" w:eastAsia="Times New Roman" w:hAnsi="Times New Roman" w:cs="Times New Roman"/>
                <w:color w:val="000000"/>
                <w:lang w:eastAsia="en-ID"/>
              </w:rPr>
              <w:pPrChange w:id="3675" w:author="nadira firinda" w:date="2022-10-29T23:37:00Z">
                <w:pPr>
                  <w:spacing w:after="0" w:line="240" w:lineRule="auto"/>
                </w:pPr>
              </w:pPrChange>
            </w:pPr>
            <w:del w:id="3676" w:author="nadira firinda" w:date="2022-10-29T23:12:00Z">
              <w:r w:rsidRPr="00006ABF" w:rsidDel="009711D7">
                <w:rPr>
                  <w:rFonts w:ascii="Times New Roman" w:eastAsia="Times New Roman" w:hAnsi="Times New Roman" w:cs="Times New Roman"/>
                  <w:color w:val="000000"/>
                  <w:lang w:eastAsia="en-ID"/>
                </w:rPr>
                <w:delText>Administrasi pemerintahan, pertahanan, dan jaminan sosial wajib</w:delText>
              </w:r>
            </w:del>
          </w:p>
        </w:tc>
        <w:tc>
          <w:tcPr>
            <w:tcW w:w="3258" w:type="dxa"/>
            <w:tcBorders>
              <w:top w:val="single" w:sz="4" w:space="0" w:color="auto"/>
              <w:left w:val="nil"/>
              <w:bottom w:val="single" w:sz="4" w:space="0" w:color="auto"/>
              <w:right w:val="single" w:sz="8" w:space="0" w:color="auto"/>
            </w:tcBorders>
            <w:shd w:val="clear" w:color="auto" w:fill="auto"/>
            <w:vAlign w:val="bottom"/>
            <w:hideMark/>
            <w:tcPrChange w:id="3677" w:author="Prasasti Karunia Farista Ananto" w:date="2021-10-12T14:27:00Z">
              <w:tcPr>
                <w:tcW w:w="2740" w:type="dxa"/>
                <w:tcBorders>
                  <w:top w:val="single" w:sz="4" w:space="0" w:color="auto"/>
                  <w:left w:val="nil"/>
                  <w:bottom w:val="single" w:sz="4" w:space="0" w:color="auto"/>
                  <w:right w:val="single" w:sz="8" w:space="0" w:color="auto"/>
                </w:tcBorders>
                <w:shd w:val="clear" w:color="auto" w:fill="auto"/>
                <w:vAlign w:val="bottom"/>
                <w:hideMark/>
              </w:tcPr>
            </w:tcPrChange>
          </w:tcPr>
          <w:p w14:paraId="06E6F4AA" w14:textId="5C7449A6" w:rsidR="00C92993" w:rsidRPr="00006ABF" w:rsidDel="009711D7" w:rsidRDefault="00C92993" w:rsidP="00CC4C47">
            <w:pPr>
              <w:spacing w:after="0" w:line="360" w:lineRule="auto"/>
              <w:rPr>
                <w:del w:id="3678" w:author="nadira firinda" w:date="2022-10-29T23:12:00Z"/>
                <w:rFonts w:ascii="Times New Roman" w:eastAsia="Times New Roman" w:hAnsi="Times New Roman" w:cs="Times New Roman"/>
                <w:color w:val="000000"/>
                <w:lang w:eastAsia="en-ID"/>
              </w:rPr>
              <w:pPrChange w:id="3679" w:author="nadira firinda" w:date="2022-10-29T23:37:00Z">
                <w:pPr>
                  <w:spacing w:after="0" w:line="240" w:lineRule="auto"/>
                </w:pPr>
              </w:pPrChange>
            </w:pPr>
            <w:del w:id="3680" w:author="nadira firinda" w:date="2022-10-29T23:12:00Z">
              <w:r w:rsidRPr="00006ABF" w:rsidDel="009711D7">
                <w:rPr>
                  <w:rFonts w:ascii="Times New Roman" w:eastAsia="Times New Roman" w:hAnsi="Times New Roman" w:cs="Times New Roman"/>
                  <w:color w:val="000000"/>
                  <w:lang w:eastAsia="en-ID"/>
                </w:rPr>
                <w:delText>Konsumsi swasta</w:delText>
              </w:r>
            </w:del>
          </w:p>
        </w:tc>
      </w:tr>
      <w:tr w:rsidR="00C92993" w:rsidRPr="00006ABF" w:rsidDel="009711D7" w14:paraId="16C55312" w14:textId="41D4D1B0" w:rsidTr="00046663">
        <w:trPr>
          <w:trHeight w:val="264"/>
          <w:del w:id="3681" w:author="nadira firinda" w:date="2022-10-29T23:12:00Z"/>
          <w:trPrChange w:id="3682" w:author="Prasasti Karunia Farista Ananto" w:date="2021-10-12T14:27:00Z">
            <w:trPr>
              <w:trHeight w:val="264"/>
            </w:trPr>
          </w:trPrChange>
        </w:trPr>
        <w:tc>
          <w:tcPr>
            <w:tcW w:w="567" w:type="dxa"/>
            <w:vMerge/>
            <w:tcBorders>
              <w:top w:val="nil"/>
              <w:left w:val="single" w:sz="8" w:space="0" w:color="auto"/>
              <w:bottom w:val="single" w:sz="8" w:space="0" w:color="000000"/>
              <w:right w:val="single" w:sz="4" w:space="0" w:color="auto"/>
            </w:tcBorders>
            <w:vAlign w:val="center"/>
            <w:hideMark/>
            <w:tcPrChange w:id="3683" w:author="Prasasti Karunia Farista Ananto" w:date="2021-10-12T14:27:00Z">
              <w:tcPr>
                <w:tcW w:w="485" w:type="dxa"/>
                <w:vMerge/>
                <w:tcBorders>
                  <w:top w:val="nil"/>
                  <w:left w:val="single" w:sz="8" w:space="0" w:color="auto"/>
                  <w:bottom w:val="single" w:sz="8" w:space="0" w:color="000000"/>
                  <w:right w:val="single" w:sz="4" w:space="0" w:color="auto"/>
                </w:tcBorders>
                <w:vAlign w:val="center"/>
                <w:hideMark/>
              </w:tcPr>
            </w:tcPrChange>
          </w:tcPr>
          <w:p w14:paraId="1EED3C03" w14:textId="7C77FEE0" w:rsidR="00C92993" w:rsidRPr="00006ABF" w:rsidDel="009711D7" w:rsidRDefault="00C92993" w:rsidP="00CC4C47">
            <w:pPr>
              <w:spacing w:after="0" w:line="360" w:lineRule="auto"/>
              <w:rPr>
                <w:del w:id="3684" w:author="nadira firinda" w:date="2022-10-29T23:12:00Z"/>
                <w:rFonts w:ascii="Times New Roman" w:eastAsia="Times New Roman" w:hAnsi="Times New Roman" w:cs="Times New Roman"/>
                <w:b/>
                <w:bCs/>
                <w:color w:val="000000"/>
                <w:lang w:eastAsia="en-ID"/>
              </w:rPr>
              <w:pPrChange w:id="3685" w:author="nadira firinda" w:date="2022-10-29T23:37:00Z">
                <w:pPr>
                  <w:spacing w:after="0" w:line="240" w:lineRule="auto"/>
                </w:pPr>
              </w:pPrChange>
            </w:pPr>
          </w:p>
        </w:tc>
        <w:tc>
          <w:tcPr>
            <w:tcW w:w="2835" w:type="dxa"/>
            <w:vMerge/>
            <w:tcBorders>
              <w:top w:val="nil"/>
              <w:left w:val="single" w:sz="4" w:space="0" w:color="auto"/>
              <w:bottom w:val="single" w:sz="8" w:space="0" w:color="000000"/>
              <w:right w:val="single" w:sz="4" w:space="0" w:color="auto"/>
            </w:tcBorders>
            <w:vAlign w:val="center"/>
            <w:hideMark/>
            <w:tcPrChange w:id="3686" w:author="Prasasti Karunia Farista Ananto" w:date="2021-10-12T14:27:00Z">
              <w:tcPr>
                <w:tcW w:w="2835" w:type="dxa"/>
                <w:vMerge/>
                <w:tcBorders>
                  <w:top w:val="nil"/>
                  <w:left w:val="single" w:sz="4" w:space="0" w:color="auto"/>
                  <w:bottom w:val="single" w:sz="8" w:space="0" w:color="000000"/>
                  <w:right w:val="single" w:sz="4" w:space="0" w:color="auto"/>
                </w:tcBorders>
                <w:vAlign w:val="center"/>
                <w:hideMark/>
              </w:tcPr>
            </w:tcPrChange>
          </w:tcPr>
          <w:p w14:paraId="0E23F38B" w14:textId="2279BFE7" w:rsidR="00C92993" w:rsidRPr="00006ABF" w:rsidDel="009711D7" w:rsidRDefault="00C92993" w:rsidP="00CC4C47">
            <w:pPr>
              <w:spacing w:after="0" w:line="360" w:lineRule="auto"/>
              <w:rPr>
                <w:del w:id="3687" w:author="nadira firinda" w:date="2022-10-29T23:12:00Z"/>
                <w:rFonts w:ascii="Times New Roman" w:eastAsia="Times New Roman" w:hAnsi="Times New Roman" w:cs="Times New Roman"/>
                <w:b/>
                <w:bCs/>
                <w:lang w:eastAsia="en-ID"/>
              </w:rPr>
              <w:pPrChange w:id="3688" w:author="nadira firinda" w:date="2022-10-29T23:37:00Z">
                <w:pPr>
                  <w:spacing w:after="0" w:line="240" w:lineRule="auto"/>
                </w:pPr>
              </w:pPrChange>
            </w:pPr>
          </w:p>
        </w:tc>
        <w:tc>
          <w:tcPr>
            <w:tcW w:w="2410" w:type="dxa"/>
            <w:tcBorders>
              <w:top w:val="nil"/>
              <w:left w:val="nil"/>
              <w:bottom w:val="nil"/>
              <w:right w:val="single" w:sz="4" w:space="0" w:color="auto"/>
            </w:tcBorders>
            <w:shd w:val="clear" w:color="auto" w:fill="auto"/>
            <w:hideMark/>
            <w:tcPrChange w:id="3689" w:author="Prasasti Karunia Farista Ananto" w:date="2021-10-12T14:27:00Z">
              <w:tcPr>
                <w:tcW w:w="2200" w:type="dxa"/>
                <w:tcBorders>
                  <w:top w:val="nil"/>
                  <w:left w:val="nil"/>
                  <w:bottom w:val="nil"/>
                  <w:right w:val="single" w:sz="4" w:space="0" w:color="auto"/>
                </w:tcBorders>
                <w:shd w:val="clear" w:color="auto" w:fill="auto"/>
                <w:hideMark/>
              </w:tcPr>
            </w:tcPrChange>
          </w:tcPr>
          <w:p w14:paraId="1442D4AB" w14:textId="2E097B4F" w:rsidR="00C92993" w:rsidRPr="00006ABF" w:rsidDel="009711D7" w:rsidRDefault="00C92993" w:rsidP="00CC4C47">
            <w:pPr>
              <w:spacing w:after="0" w:line="360" w:lineRule="auto"/>
              <w:rPr>
                <w:del w:id="3690" w:author="nadira firinda" w:date="2022-10-29T23:12:00Z"/>
                <w:rFonts w:ascii="Times New Roman" w:eastAsia="Times New Roman" w:hAnsi="Times New Roman" w:cs="Times New Roman"/>
                <w:color w:val="000000"/>
                <w:lang w:eastAsia="en-ID"/>
              </w:rPr>
              <w:pPrChange w:id="3691" w:author="nadira firinda" w:date="2022-10-29T23:37:00Z">
                <w:pPr>
                  <w:spacing w:after="0" w:line="240" w:lineRule="auto"/>
                </w:pPr>
              </w:pPrChange>
            </w:pPr>
            <w:del w:id="3692" w:author="nadira firinda" w:date="2022-10-29T23:12:00Z">
              <w:r w:rsidRPr="00006ABF" w:rsidDel="009711D7">
                <w:rPr>
                  <w:rFonts w:ascii="Times New Roman" w:eastAsia="Times New Roman" w:hAnsi="Times New Roman" w:cs="Times New Roman"/>
                  <w:color w:val="000000"/>
                  <w:lang w:eastAsia="en-ID"/>
                </w:rPr>
                <w:delText>Jasa pendidikan</w:delText>
              </w:r>
            </w:del>
          </w:p>
        </w:tc>
        <w:tc>
          <w:tcPr>
            <w:tcW w:w="3258" w:type="dxa"/>
            <w:tcBorders>
              <w:top w:val="nil"/>
              <w:left w:val="nil"/>
              <w:bottom w:val="nil"/>
              <w:right w:val="single" w:sz="8" w:space="0" w:color="auto"/>
            </w:tcBorders>
            <w:shd w:val="clear" w:color="auto" w:fill="auto"/>
            <w:vAlign w:val="bottom"/>
            <w:hideMark/>
            <w:tcPrChange w:id="3693" w:author="Prasasti Karunia Farista Ananto" w:date="2021-10-12T14:27:00Z">
              <w:tcPr>
                <w:tcW w:w="2740" w:type="dxa"/>
                <w:tcBorders>
                  <w:top w:val="nil"/>
                  <w:left w:val="nil"/>
                  <w:bottom w:val="nil"/>
                  <w:right w:val="single" w:sz="8" w:space="0" w:color="auto"/>
                </w:tcBorders>
                <w:shd w:val="clear" w:color="auto" w:fill="auto"/>
                <w:vAlign w:val="bottom"/>
                <w:hideMark/>
              </w:tcPr>
            </w:tcPrChange>
          </w:tcPr>
          <w:p w14:paraId="62E56E4C" w14:textId="057A59D4" w:rsidR="00C92993" w:rsidRPr="00006ABF" w:rsidDel="009711D7" w:rsidRDefault="00C92993" w:rsidP="00CC4C47">
            <w:pPr>
              <w:spacing w:after="0" w:line="360" w:lineRule="auto"/>
              <w:rPr>
                <w:del w:id="3694" w:author="nadira firinda" w:date="2022-10-29T23:12:00Z"/>
                <w:rFonts w:ascii="Times New Roman" w:eastAsia="Times New Roman" w:hAnsi="Times New Roman" w:cs="Times New Roman"/>
                <w:color w:val="000000"/>
                <w:lang w:eastAsia="en-ID"/>
              </w:rPr>
              <w:pPrChange w:id="3695" w:author="nadira firinda" w:date="2022-10-29T23:37:00Z">
                <w:pPr>
                  <w:spacing w:after="0" w:line="240" w:lineRule="auto"/>
                </w:pPr>
              </w:pPrChange>
            </w:pPr>
            <w:del w:id="3696" w:author="nadira firinda" w:date="2022-10-29T23:12:00Z">
              <w:r w:rsidRPr="00006ABF" w:rsidDel="009711D7">
                <w:rPr>
                  <w:rFonts w:ascii="Times New Roman" w:eastAsia="Times New Roman" w:hAnsi="Times New Roman" w:cs="Times New Roman"/>
                  <w:color w:val="000000"/>
                  <w:lang w:eastAsia="en-ID"/>
                </w:rPr>
                <w:delText>Pengadaan air</w:delText>
              </w:r>
            </w:del>
          </w:p>
        </w:tc>
      </w:tr>
      <w:tr w:rsidR="00C92993" w:rsidRPr="00006ABF" w:rsidDel="009711D7" w14:paraId="477154FD" w14:textId="443CBE70" w:rsidTr="00046663">
        <w:trPr>
          <w:trHeight w:val="528"/>
          <w:del w:id="3697" w:author="nadira firinda" w:date="2022-10-29T23:12:00Z"/>
          <w:trPrChange w:id="3698" w:author="Prasasti Karunia Farista Ananto" w:date="2021-10-12T14:27:00Z">
            <w:trPr>
              <w:trHeight w:val="528"/>
            </w:trPr>
          </w:trPrChange>
        </w:trPr>
        <w:tc>
          <w:tcPr>
            <w:tcW w:w="567" w:type="dxa"/>
            <w:vMerge/>
            <w:tcBorders>
              <w:top w:val="nil"/>
              <w:left w:val="single" w:sz="8" w:space="0" w:color="auto"/>
              <w:bottom w:val="single" w:sz="8" w:space="0" w:color="000000"/>
              <w:right w:val="single" w:sz="4" w:space="0" w:color="auto"/>
            </w:tcBorders>
            <w:vAlign w:val="center"/>
            <w:hideMark/>
            <w:tcPrChange w:id="3699" w:author="Prasasti Karunia Farista Ananto" w:date="2021-10-12T14:27:00Z">
              <w:tcPr>
                <w:tcW w:w="485" w:type="dxa"/>
                <w:vMerge/>
                <w:tcBorders>
                  <w:top w:val="nil"/>
                  <w:left w:val="single" w:sz="8" w:space="0" w:color="auto"/>
                  <w:bottom w:val="single" w:sz="8" w:space="0" w:color="000000"/>
                  <w:right w:val="single" w:sz="4" w:space="0" w:color="auto"/>
                </w:tcBorders>
                <w:vAlign w:val="center"/>
                <w:hideMark/>
              </w:tcPr>
            </w:tcPrChange>
          </w:tcPr>
          <w:p w14:paraId="2B109DE0" w14:textId="1C7D2535" w:rsidR="00C92993" w:rsidRPr="00006ABF" w:rsidDel="009711D7" w:rsidRDefault="00C92993" w:rsidP="00CC4C47">
            <w:pPr>
              <w:spacing w:after="0" w:line="360" w:lineRule="auto"/>
              <w:rPr>
                <w:del w:id="3700" w:author="nadira firinda" w:date="2022-10-29T23:12:00Z"/>
                <w:rFonts w:ascii="Times New Roman" w:eastAsia="Times New Roman" w:hAnsi="Times New Roman" w:cs="Times New Roman"/>
                <w:b/>
                <w:bCs/>
                <w:color w:val="000000"/>
                <w:lang w:eastAsia="en-ID"/>
              </w:rPr>
              <w:pPrChange w:id="3701" w:author="nadira firinda" w:date="2022-10-29T23:37:00Z">
                <w:pPr>
                  <w:spacing w:after="0" w:line="240" w:lineRule="auto"/>
                </w:pPr>
              </w:pPrChange>
            </w:pPr>
          </w:p>
        </w:tc>
        <w:tc>
          <w:tcPr>
            <w:tcW w:w="2835" w:type="dxa"/>
            <w:vMerge/>
            <w:tcBorders>
              <w:top w:val="nil"/>
              <w:left w:val="single" w:sz="4" w:space="0" w:color="auto"/>
              <w:bottom w:val="single" w:sz="8" w:space="0" w:color="000000"/>
              <w:right w:val="single" w:sz="4" w:space="0" w:color="auto"/>
            </w:tcBorders>
            <w:vAlign w:val="center"/>
            <w:hideMark/>
            <w:tcPrChange w:id="3702" w:author="Prasasti Karunia Farista Ananto" w:date="2021-10-12T14:27:00Z">
              <w:tcPr>
                <w:tcW w:w="2835" w:type="dxa"/>
                <w:vMerge/>
                <w:tcBorders>
                  <w:top w:val="nil"/>
                  <w:left w:val="single" w:sz="4" w:space="0" w:color="auto"/>
                  <w:bottom w:val="single" w:sz="8" w:space="0" w:color="000000"/>
                  <w:right w:val="single" w:sz="4" w:space="0" w:color="auto"/>
                </w:tcBorders>
                <w:vAlign w:val="center"/>
                <w:hideMark/>
              </w:tcPr>
            </w:tcPrChange>
          </w:tcPr>
          <w:p w14:paraId="37856707" w14:textId="080914AF" w:rsidR="00C92993" w:rsidRPr="00006ABF" w:rsidDel="009711D7" w:rsidRDefault="00C92993" w:rsidP="00CC4C47">
            <w:pPr>
              <w:spacing w:after="0" w:line="360" w:lineRule="auto"/>
              <w:rPr>
                <w:del w:id="3703" w:author="nadira firinda" w:date="2022-10-29T23:12:00Z"/>
                <w:rFonts w:ascii="Times New Roman" w:eastAsia="Times New Roman" w:hAnsi="Times New Roman" w:cs="Times New Roman"/>
                <w:b/>
                <w:bCs/>
                <w:lang w:eastAsia="en-ID"/>
              </w:rPr>
              <w:pPrChange w:id="3704" w:author="nadira firinda" w:date="2022-10-29T23:37:00Z">
                <w:pPr>
                  <w:spacing w:after="0" w:line="240" w:lineRule="auto"/>
                </w:pPr>
              </w:pPrChange>
            </w:pPr>
          </w:p>
        </w:tc>
        <w:tc>
          <w:tcPr>
            <w:tcW w:w="2410" w:type="dxa"/>
            <w:tcBorders>
              <w:top w:val="single" w:sz="4" w:space="0" w:color="auto"/>
              <w:left w:val="nil"/>
              <w:bottom w:val="nil"/>
              <w:right w:val="single" w:sz="4" w:space="0" w:color="auto"/>
            </w:tcBorders>
            <w:shd w:val="clear" w:color="auto" w:fill="auto"/>
            <w:hideMark/>
            <w:tcPrChange w:id="3705" w:author="Prasasti Karunia Farista Ananto" w:date="2021-10-12T14:27:00Z">
              <w:tcPr>
                <w:tcW w:w="2200" w:type="dxa"/>
                <w:tcBorders>
                  <w:top w:val="single" w:sz="4" w:space="0" w:color="auto"/>
                  <w:left w:val="nil"/>
                  <w:bottom w:val="nil"/>
                  <w:right w:val="single" w:sz="4" w:space="0" w:color="auto"/>
                </w:tcBorders>
                <w:shd w:val="clear" w:color="auto" w:fill="auto"/>
                <w:hideMark/>
              </w:tcPr>
            </w:tcPrChange>
          </w:tcPr>
          <w:p w14:paraId="13CE4A6B" w14:textId="2FACE13B" w:rsidR="00C92993" w:rsidRPr="00006ABF" w:rsidDel="009711D7" w:rsidRDefault="00C92993" w:rsidP="00CC4C47">
            <w:pPr>
              <w:spacing w:after="0" w:line="360" w:lineRule="auto"/>
              <w:rPr>
                <w:del w:id="3706" w:author="nadira firinda" w:date="2022-10-29T23:12:00Z"/>
                <w:rFonts w:ascii="Times New Roman" w:eastAsia="Times New Roman" w:hAnsi="Times New Roman" w:cs="Times New Roman"/>
                <w:color w:val="000000"/>
                <w:lang w:eastAsia="en-ID"/>
              </w:rPr>
              <w:pPrChange w:id="3707" w:author="nadira firinda" w:date="2022-10-29T23:37:00Z">
                <w:pPr>
                  <w:spacing w:after="0" w:line="240" w:lineRule="auto"/>
                </w:pPr>
              </w:pPrChange>
            </w:pPr>
            <w:del w:id="3708" w:author="nadira firinda" w:date="2022-10-29T23:12:00Z">
              <w:r w:rsidRPr="00006ABF" w:rsidDel="009711D7">
                <w:rPr>
                  <w:rFonts w:ascii="Times New Roman" w:eastAsia="Times New Roman" w:hAnsi="Times New Roman" w:cs="Times New Roman"/>
                  <w:color w:val="000000"/>
                  <w:lang w:eastAsia="en-ID"/>
                </w:rPr>
                <w:delText> </w:delText>
              </w:r>
            </w:del>
          </w:p>
        </w:tc>
        <w:tc>
          <w:tcPr>
            <w:tcW w:w="3258" w:type="dxa"/>
            <w:tcBorders>
              <w:top w:val="single" w:sz="4" w:space="0" w:color="auto"/>
              <w:left w:val="nil"/>
              <w:bottom w:val="nil"/>
              <w:right w:val="single" w:sz="8" w:space="0" w:color="auto"/>
            </w:tcBorders>
            <w:shd w:val="clear" w:color="auto" w:fill="auto"/>
            <w:vAlign w:val="bottom"/>
            <w:hideMark/>
            <w:tcPrChange w:id="3709" w:author="Prasasti Karunia Farista Ananto" w:date="2021-10-12T14:27:00Z">
              <w:tcPr>
                <w:tcW w:w="2740" w:type="dxa"/>
                <w:tcBorders>
                  <w:top w:val="single" w:sz="4" w:space="0" w:color="auto"/>
                  <w:left w:val="nil"/>
                  <w:bottom w:val="nil"/>
                  <w:right w:val="single" w:sz="8" w:space="0" w:color="auto"/>
                </w:tcBorders>
                <w:shd w:val="clear" w:color="auto" w:fill="auto"/>
                <w:vAlign w:val="bottom"/>
                <w:hideMark/>
              </w:tcPr>
            </w:tcPrChange>
          </w:tcPr>
          <w:p w14:paraId="6C099A4C" w14:textId="17918234" w:rsidR="00C92993" w:rsidRPr="00006ABF" w:rsidDel="009711D7" w:rsidRDefault="00C92993" w:rsidP="00CC4C47">
            <w:pPr>
              <w:spacing w:after="0" w:line="360" w:lineRule="auto"/>
              <w:rPr>
                <w:del w:id="3710" w:author="nadira firinda" w:date="2022-10-29T23:12:00Z"/>
                <w:rFonts w:ascii="Times New Roman" w:eastAsia="Times New Roman" w:hAnsi="Times New Roman" w:cs="Times New Roman"/>
                <w:color w:val="000000"/>
                <w:lang w:eastAsia="en-ID"/>
              </w:rPr>
              <w:pPrChange w:id="3711" w:author="nadira firinda" w:date="2022-10-29T23:37:00Z">
                <w:pPr>
                  <w:spacing w:after="0" w:line="240" w:lineRule="auto"/>
                </w:pPr>
              </w:pPrChange>
            </w:pPr>
            <w:del w:id="3712" w:author="nadira firinda" w:date="2022-10-29T23:12:00Z">
              <w:r w:rsidRPr="00006ABF" w:rsidDel="009711D7">
                <w:rPr>
                  <w:rFonts w:ascii="Times New Roman" w:eastAsia="Times New Roman" w:hAnsi="Times New Roman" w:cs="Times New Roman"/>
                  <w:color w:val="000000"/>
                  <w:lang w:eastAsia="en-ID"/>
                </w:rPr>
                <w:delText>Jasa penyediaan akomodasi dan makan minum</w:delText>
              </w:r>
            </w:del>
          </w:p>
        </w:tc>
      </w:tr>
      <w:tr w:rsidR="00C92993" w:rsidRPr="00006ABF" w:rsidDel="009711D7" w14:paraId="434B2678" w14:textId="2CC605E4" w:rsidTr="00046663">
        <w:trPr>
          <w:trHeight w:val="264"/>
          <w:del w:id="3713" w:author="nadira firinda" w:date="2022-10-29T23:12:00Z"/>
          <w:trPrChange w:id="3714" w:author="Prasasti Karunia Farista Ananto" w:date="2021-10-12T14:27:00Z">
            <w:trPr>
              <w:trHeight w:val="264"/>
            </w:trPr>
          </w:trPrChange>
        </w:trPr>
        <w:tc>
          <w:tcPr>
            <w:tcW w:w="567" w:type="dxa"/>
            <w:vMerge/>
            <w:tcBorders>
              <w:top w:val="nil"/>
              <w:left w:val="single" w:sz="8" w:space="0" w:color="auto"/>
              <w:bottom w:val="single" w:sz="8" w:space="0" w:color="000000"/>
              <w:right w:val="single" w:sz="4" w:space="0" w:color="auto"/>
            </w:tcBorders>
            <w:vAlign w:val="center"/>
            <w:hideMark/>
            <w:tcPrChange w:id="3715" w:author="Prasasti Karunia Farista Ananto" w:date="2021-10-12T14:27:00Z">
              <w:tcPr>
                <w:tcW w:w="485" w:type="dxa"/>
                <w:vMerge/>
                <w:tcBorders>
                  <w:top w:val="nil"/>
                  <w:left w:val="single" w:sz="8" w:space="0" w:color="auto"/>
                  <w:bottom w:val="single" w:sz="8" w:space="0" w:color="000000"/>
                  <w:right w:val="single" w:sz="4" w:space="0" w:color="auto"/>
                </w:tcBorders>
                <w:vAlign w:val="center"/>
                <w:hideMark/>
              </w:tcPr>
            </w:tcPrChange>
          </w:tcPr>
          <w:p w14:paraId="61D63FA8" w14:textId="69629558" w:rsidR="00C92993" w:rsidRPr="00006ABF" w:rsidDel="009711D7" w:rsidRDefault="00C92993" w:rsidP="00CC4C47">
            <w:pPr>
              <w:spacing w:after="0" w:line="360" w:lineRule="auto"/>
              <w:rPr>
                <w:del w:id="3716" w:author="nadira firinda" w:date="2022-10-29T23:12:00Z"/>
                <w:rFonts w:ascii="Times New Roman" w:eastAsia="Times New Roman" w:hAnsi="Times New Roman" w:cs="Times New Roman"/>
                <w:b/>
                <w:bCs/>
                <w:color w:val="000000"/>
                <w:lang w:eastAsia="en-ID"/>
              </w:rPr>
              <w:pPrChange w:id="3717" w:author="nadira firinda" w:date="2022-10-29T23:37:00Z">
                <w:pPr>
                  <w:spacing w:after="0" w:line="240" w:lineRule="auto"/>
                </w:pPr>
              </w:pPrChange>
            </w:pPr>
          </w:p>
        </w:tc>
        <w:tc>
          <w:tcPr>
            <w:tcW w:w="2835" w:type="dxa"/>
            <w:vMerge/>
            <w:tcBorders>
              <w:top w:val="nil"/>
              <w:left w:val="single" w:sz="4" w:space="0" w:color="auto"/>
              <w:bottom w:val="single" w:sz="8" w:space="0" w:color="000000"/>
              <w:right w:val="single" w:sz="4" w:space="0" w:color="auto"/>
            </w:tcBorders>
            <w:vAlign w:val="center"/>
            <w:hideMark/>
            <w:tcPrChange w:id="3718" w:author="Prasasti Karunia Farista Ananto" w:date="2021-10-12T14:27:00Z">
              <w:tcPr>
                <w:tcW w:w="2835" w:type="dxa"/>
                <w:vMerge/>
                <w:tcBorders>
                  <w:top w:val="nil"/>
                  <w:left w:val="single" w:sz="4" w:space="0" w:color="auto"/>
                  <w:bottom w:val="single" w:sz="8" w:space="0" w:color="000000"/>
                  <w:right w:val="single" w:sz="4" w:space="0" w:color="auto"/>
                </w:tcBorders>
                <w:vAlign w:val="center"/>
                <w:hideMark/>
              </w:tcPr>
            </w:tcPrChange>
          </w:tcPr>
          <w:p w14:paraId="7354F063" w14:textId="060835D3" w:rsidR="00C92993" w:rsidRPr="00006ABF" w:rsidDel="009711D7" w:rsidRDefault="00C92993" w:rsidP="00CC4C47">
            <w:pPr>
              <w:spacing w:after="0" w:line="360" w:lineRule="auto"/>
              <w:rPr>
                <w:del w:id="3719" w:author="nadira firinda" w:date="2022-10-29T23:12:00Z"/>
                <w:rFonts w:ascii="Times New Roman" w:eastAsia="Times New Roman" w:hAnsi="Times New Roman" w:cs="Times New Roman"/>
                <w:b/>
                <w:bCs/>
                <w:lang w:eastAsia="en-ID"/>
              </w:rPr>
              <w:pPrChange w:id="3720" w:author="nadira firinda" w:date="2022-10-29T23:37:00Z">
                <w:pPr>
                  <w:spacing w:after="0" w:line="240" w:lineRule="auto"/>
                </w:pPr>
              </w:pPrChange>
            </w:pPr>
          </w:p>
        </w:tc>
        <w:tc>
          <w:tcPr>
            <w:tcW w:w="2410" w:type="dxa"/>
            <w:tcBorders>
              <w:top w:val="single" w:sz="4" w:space="0" w:color="auto"/>
              <w:left w:val="nil"/>
              <w:bottom w:val="nil"/>
              <w:right w:val="single" w:sz="4" w:space="0" w:color="auto"/>
            </w:tcBorders>
            <w:shd w:val="clear" w:color="auto" w:fill="auto"/>
            <w:hideMark/>
            <w:tcPrChange w:id="3721" w:author="Prasasti Karunia Farista Ananto" w:date="2021-10-12T14:27:00Z">
              <w:tcPr>
                <w:tcW w:w="2200" w:type="dxa"/>
                <w:tcBorders>
                  <w:top w:val="single" w:sz="4" w:space="0" w:color="auto"/>
                  <w:left w:val="nil"/>
                  <w:bottom w:val="nil"/>
                  <w:right w:val="single" w:sz="4" w:space="0" w:color="auto"/>
                </w:tcBorders>
                <w:shd w:val="clear" w:color="auto" w:fill="auto"/>
                <w:hideMark/>
              </w:tcPr>
            </w:tcPrChange>
          </w:tcPr>
          <w:p w14:paraId="1C96F66F" w14:textId="67B8CA54" w:rsidR="00C92993" w:rsidRPr="00006ABF" w:rsidDel="009711D7" w:rsidRDefault="00C92993" w:rsidP="00CC4C47">
            <w:pPr>
              <w:spacing w:after="0" w:line="360" w:lineRule="auto"/>
              <w:rPr>
                <w:del w:id="3722" w:author="nadira firinda" w:date="2022-10-29T23:12:00Z"/>
                <w:rFonts w:ascii="Times New Roman" w:eastAsia="Times New Roman" w:hAnsi="Times New Roman" w:cs="Times New Roman"/>
                <w:color w:val="000000"/>
                <w:lang w:eastAsia="en-ID"/>
              </w:rPr>
              <w:pPrChange w:id="3723" w:author="nadira firinda" w:date="2022-10-29T23:37:00Z">
                <w:pPr>
                  <w:spacing w:after="0" w:line="240" w:lineRule="auto"/>
                </w:pPr>
              </w:pPrChange>
            </w:pPr>
            <w:del w:id="3724" w:author="nadira firinda" w:date="2022-10-29T23:12:00Z">
              <w:r w:rsidRPr="00006ABF" w:rsidDel="009711D7">
                <w:rPr>
                  <w:rFonts w:ascii="Times New Roman" w:eastAsia="Times New Roman" w:hAnsi="Times New Roman" w:cs="Times New Roman"/>
                  <w:color w:val="000000"/>
                  <w:lang w:eastAsia="en-ID"/>
                </w:rPr>
                <w:delText> </w:delText>
              </w:r>
            </w:del>
          </w:p>
        </w:tc>
        <w:tc>
          <w:tcPr>
            <w:tcW w:w="3258" w:type="dxa"/>
            <w:tcBorders>
              <w:top w:val="single" w:sz="4" w:space="0" w:color="auto"/>
              <w:left w:val="nil"/>
              <w:bottom w:val="nil"/>
              <w:right w:val="single" w:sz="8" w:space="0" w:color="auto"/>
            </w:tcBorders>
            <w:shd w:val="clear" w:color="auto" w:fill="auto"/>
            <w:vAlign w:val="bottom"/>
            <w:hideMark/>
            <w:tcPrChange w:id="3725" w:author="Prasasti Karunia Farista Ananto" w:date="2021-10-12T14:27:00Z">
              <w:tcPr>
                <w:tcW w:w="2740" w:type="dxa"/>
                <w:tcBorders>
                  <w:top w:val="single" w:sz="4" w:space="0" w:color="auto"/>
                  <w:left w:val="nil"/>
                  <w:bottom w:val="nil"/>
                  <w:right w:val="single" w:sz="8" w:space="0" w:color="auto"/>
                </w:tcBorders>
                <w:shd w:val="clear" w:color="auto" w:fill="auto"/>
                <w:vAlign w:val="bottom"/>
                <w:hideMark/>
              </w:tcPr>
            </w:tcPrChange>
          </w:tcPr>
          <w:p w14:paraId="6678CC86" w14:textId="4DF435F0" w:rsidR="00C92993" w:rsidRPr="00006ABF" w:rsidDel="009711D7" w:rsidRDefault="00C92993" w:rsidP="00CC4C47">
            <w:pPr>
              <w:spacing w:after="0" w:line="360" w:lineRule="auto"/>
              <w:rPr>
                <w:del w:id="3726" w:author="nadira firinda" w:date="2022-10-29T23:12:00Z"/>
                <w:rFonts w:ascii="Times New Roman" w:eastAsia="Times New Roman" w:hAnsi="Times New Roman" w:cs="Times New Roman"/>
                <w:color w:val="000000"/>
                <w:lang w:eastAsia="en-ID"/>
              </w:rPr>
              <w:pPrChange w:id="3727" w:author="nadira firinda" w:date="2022-10-29T23:37:00Z">
                <w:pPr>
                  <w:spacing w:after="0" w:line="240" w:lineRule="auto"/>
                </w:pPr>
              </w:pPrChange>
            </w:pPr>
            <w:del w:id="3728" w:author="nadira firinda" w:date="2022-10-29T23:12:00Z">
              <w:r w:rsidRPr="00006ABF" w:rsidDel="009711D7">
                <w:rPr>
                  <w:rFonts w:ascii="Times New Roman" w:eastAsia="Times New Roman" w:hAnsi="Times New Roman" w:cs="Times New Roman"/>
                  <w:color w:val="000000"/>
                  <w:lang w:eastAsia="en-ID"/>
                </w:rPr>
                <w:delText>Industri pengolahan</w:delText>
              </w:r>
            </w:del>
          </w:p>
        </w:tc>
      </w:tr>
      <w:tr w:rsidR="00C92993" w:rsidRPr="00006ABF" w:rsidDel="009711D7" w14:paraId="2DF3DA3D" w14:textId="48546383" w:rsidTr="00046663">
        <w:trPr>
          <w:trHeight w:val="528"/>
          <w:del w:id="3729" w:author="nadira firinda" w:date="2022-10-29T23:12:00Z"/>
          <w:trPrChange w:id="3730" w:author="Prasasti Karunia Farista Ananto" w:date="2021-10-12T14:27:00Z">
            <w:trPr>
              <w:trHeight w:val="528"/>
            </w:trPr>
          </w:trPrChange>
        </w:trPr>
        <w:tc>
          <w:tcPr>
            <w:tcW w:w="567" w:type="dxa"/>
            <w:vMerge/>
            <w:tcBorders>
              <w:top w:val="nil"/>
              <w:left w:val="single" w:sz="8" w:space="0" w:color="auto"/>
              <w:bottom w:val="single" w:sz="8" w:space="0" w:color="000000"/>
              <w:right w:val="single" w:sz="4" w:space="0" w:color="auto"/>
            </w:tcBorders>
            <w:vAlign w:val="center"/>
            <w:hideMark/>
            <w:tcPrChange w:id="3731" w:author="Prasasti Karunia Farista Ananto" w:date="2021-10-12T14:27:00Z">
              <w:tcPr>
                <w:tcW w:w="485" w:type="dxa"/>
                <w:vMerge/>
                <w:tcBorders>
                  <w:top w:val="nil"/>
                  <w:left w:val="single" w:sz="8" w:space="0" w:color="auto"/>
                  <w:bottom w:val="single" w:sz="8" w:space="0" w:color="000000"/>
                  <w:right w:val="single" w:sz="4" w:space="0" w:color="auto"/>
                </w:tcBorders>
                <w:vAlign w:val="center"/>
                <w:hideMark/>
              </w:tcPr>
            </w:tcPrChange>
          </w:tcPr>
          <w:p w14:paraId="350F91C0" w14:textId="43DCBD2A" w:rsidR="00C92993" w:rsidRPr="00006ABF" w:rsidDel="009711D7" w:rsidRDefault="00C92993" w:rsidP="00CC4C47">
            <w:pPr>
              <w:spacing w:after="0" w:line="360" w:lineRule="auto"/>
              <w:rPr>
                <w:del w:id="3732" w:author="nadira firinda" w:date="2022-10-29T23:12:00Z"/>
                <w:rFonts w:ascii="Times New Roman" w:eastAsia="Times New Roman" w:hAnsi="Times New Roman" w:cs="Times New Roman"/>
                <w:b/>
                <w:bCs/>
                <w:color w:val="000000"/>
                <w:lang w:eastAsia="en-ID"/>
              </w:rPr>
              <w:pPrChange w:id="3733" w:author="nadira firinda" w:date="2022-10-29T23:37:00Z">
                <w:pPr>
                  <w:spacing w:after="0" w:line="240" w:lineRule="auto"/>
                </w:pPr>
              </w:pPrChange>
            </w:pPr>
          </w:p>
        </w:tc>
        <w:tc>
          <w:tcPr>
            <w:tcW w:w="2835" w:type="dxa"/>
            <w:vMerge/>
            <w:tcBorders>
              <w:top w:val="nil"/>
              <w:left w:val="single" w:sz="4" w:space="0" w:color="auto"/>
              <w:bottom w:val="single" w:sz="8" w:space="0" w:color="000000"/>
              <w:right w:val="single" w:sz="4" w:space="0" w:color="auto"/>
            </w:tcBorders>
            <w:vAlign w:val="center"/>
            <w:hideMark/>
            <w:tcPrChange w:id="3734" w:author="Prasasti Karunia Farista Ananto" w:date="2021-10-12T14:27:00Z">
              <w:tcPr>
                <w:tcW w:w="2835" w:type="dxa"/>
                <w:vMerge/>
                <w:tcBorders>
                  <w:top w:val="nil"/>
                  <w:left w:val="single" w:sz="4" w:space="0" w:color="auto"/>
                  <w:bottom w:val="single" w:sz="8" w:space="0" w:color="000000"/>
                  <w:right w:val="single" w:sz="4" w:space="0" w:color="auto"/>
                </w:tcBorders>
                <w:vAlign w:val="center"/>
                <w:hideMark/>
              </w:tcPr>
            </w:tcPrChange>
          </w:tcPr>
          <w:p w14:paraId="31574985" w14:textId="0651DD16" w:rsidR="00C92993" w:rsidRPr="00006ABF" w:rsidDel="009711D7" w:rsidRDefault="00C92993" w:rsidP="00CC4C47">
            <w:pPr>
              <w:spacing w:after="0" w:line="360" w:lineRule="auto"/>
              <w:rPr>
                <w:del w:id="3735" w:author="nadira firinda" w:date="2022-10-29T23:12:00Z"/>
                <w:rFonts w:ascii="Times New Roman" w:eastAsia="Times New Roman" w:hAnsi="Times New Roman" w:cs="Times New Roman"/>
                <w:b/>
                <w:bCs/>
                <w:lang w:eastAsia="en-ID"/>
              </w:rPr>
              <w:pPrChange w:id="3736" w:author="nadira firinda" w:date="2022-10-29T23:37:00Z">
                <w:pPr>
                  <w:spacing w:after="0" w:line="240" w:lineRule="auto"/>
                </w:pPr>
              </w:pPrChange>
            </w:pPr>
          </w:p>
        </w:tc>
        <w:tc>
          <w:tcPr>
            <w:tcW w:w="2410" w:type="dxa"/>
            <w:tcBorders>
              <w:top w:val="single" w:sz="4" w:space="0" w:color="auto"/>
              <w:left w:val="nil"/>
              <w:bottom w:val="nil"/>
              <w:right w:val="single" w:sz="4" w:space="0" w:color="auto"/>
            </w:tcBorders>
            <w:shd w:val="clear" w:color="auto" w:fill="auto"/>
            <w:hideMark/>
            <w:tcPrChange w:id="3737" w:author="Prasasti Karunia Farista Ananto" w:date="2021-10-12T14:27:00Z">
              <w:tcPr>
                <w:tcW w:w="2200" w:type="dxa"/>
                <w:tcBorders>
                  <w:top w:val="single" w:sz="4" w:space="0" w:color="auto"/>
                  <w:left w:val="nil"/>
                  <w:bottom w:val="nil"/>
                  <w:right w:val="single" w:sz="4" w:space="0" w:color="auto"/>
                </w:tcBorders>
                <w:shd w:val="clear" w:color="auto" w:fill="auto"/>
                <w:hideMark/>
              </w:tcPr>
            </w:tcPrChange>
          </w:tcPr>
          <w:p w14:paraId="7CAC33D4" w14:textId="19E18DA3" w:rsidR="00C92993" w:rsidRPr="00006ABF" w:rsidDel="009711D7" w:rsidRDefault="00C92993" w:rsidP="00CC4C47">
            <w:pPr>
              <w:spacing w:after="0" w:line="360" w:lineRule="auto"/>
              <w:rPr>
                <w:del w:id="3738" w:author="nadira firinda" w:date="2022-10-29T23:12:00Z"/>
                <w:rFonts w:ascii="Times New Roman" w:eastAsia="Times New Roman" w:hAnsi="Times New Roman" w:cs="Times New Roman"/>
                <w:color w:val="000000"/>
                <w:lang w:eastAsia="en-ID"/>
              </w:rPr>
              <w:pPrChange w:id="3739" w:author="nadira firinda" w:date="2022-10-29T23:37:00Z">
                <w:pPr>
                  <w:spacing w:after="0" w:line="240" w:lineRule="auto"/>
                </w:pPr>
              </w:pPrChange>
            </w:pPr>
            <w:del w:id="3740" w:author="nadira firinda" w:date="2022-10-29T23:12:00Z">
              <w:r w:rsidRPr="00006ABF" w:rsidDel="009711D7">
                <w:rPr>
                  <w:rFonts w:ascii="Times New Roman" w:eastAsia="Times New Roman" w:hAnsi="Times New Roman" w:cs="Times New Roman"/>
                  <w:color w:val="000000"/>
                  <w:lang w:eastAsia="en-ID"/>
                </w:rPr>
                <w:delText> </w:delText>
              </w:r>
            </w:del>
          </w:p>
        </w:tc>
        <w:tc>
          <w:tcPr>
            <w:tcW w:w="3258" w:type="dxa"/>
            <w:tcBorders>
              <w:top w:val="single" w:sz="4" w:space="0" w:color="auto"/>
              <w:left w:val="nil"/>
              <w:bottom w:val="nil"/>
              <w:right w:val="single" w:sz="8" w:space="0" w:color="auto"/>
            </w:tcBorders>
            <w:shd w:val="clear" w:color="auto" w:fill="auto"/>
            <w:vAlign w:val="bottom"/>
            <w:hideMark/>
            <w:tcPrChange w:id="3741" w:author="Prasasti Karunia Farista Ananto" w:date="2021-10-12T14:27:00Z">
              <w:tcPr>
                <w:tcW w:w="2740" w:type="dxa"/>
                <w:tcBorders>
                  <w:top w:val="single" w:sz="4" w:space="0" w:color="auto"/>
                  <w:left w:val="nil"/>
                  <w:bottom w:val="nil"/>
                  <w:right w:val="single" w:sz="8" w:space="0" w:color="auto"/>
                </w:tcBorders>
                <w:shd w:val="clear" w:color="auto" w:fill="auto"/>
                <w:vAlign w:val="bottom"/>
                <w:hideMark/>
              </w:tcPr>
            </w:tcPrChange>
          </w:tcPr>
          <w:p w14:paraId="754D34EA" w14:textId="0851E1E9" w:rsidR="00C92993" w:rsidRPr="00006ABF" w:rsidDel="009711D7" w:rsidRDefault="00C92993" w:rsidP="00CC4C47">
            <w:pPr>
              <w:spacing w:after="0" w:line="360" w:lineRule="auto"/>
              <w:rPr>
                <w:del w:id="3742" w:author="nadira firinda" w:date="2022-10-29T23:12:00Z"/>
                <w:rFonts w:ascii="Times New Roman" w:eastAsia="Times New Roman" w:hAnsi="Times New Roman" w:cs="Times New Roman"/>
                <w:color w:val="000000"/>
                <w:lang w:eastAsia="en-ID"/>
              </w:rPr>
              <w:pPrChange w:id="3743" w:author="nadira firinda" w:date="2022-10-29T23:37:00Z">
                <w:pPr>
                  <w:spacing w:after="0" w:line="240" w:lineRule="auto"/>
                </w:pPr>
              </w:pPrChange>
            </w:pPr>
            <w:del w:id="3744" w:author="nadira firinda" w:date="2022-10-29T23:12:00Z">
              <w:r w:rsidRPr="00006ABF" w:rsidDel="009711D7">
                <w:rPr>
                  <w:rFonts w:ascii="Times New Roman" w:eastAsia="Times New Roman" w:hAnsi="Times New Roman" w:cs="Times New Roman"/>
                  <w:color w:val="000000"/>
                  <w:lang w:eastAsia="en-ID"/>
                </w:rPr>
                <w:delText>Kedatangan wisatawan asing (trafintarr)</w:delText>
              </w:r>
            </w:del>
          </w:p>
        </w:tc>
      </w:tr>
      <w:tr w:rsidR="00C92993" w:rsidRPr="00006ABF" w:rsidDel="009711D7" w14:paraId="046014B4" w14:textId="2E55DF56" w:rsidTr="00046663">
        <w:trPr>
          <w:trHeight w:val="264"/>
          <w:del w:id="3745" w:author="nadira firinda" w:date="2022-10-29T23:12:00Z"/>
          <w:trPrChange w:id="3746" w:author="Prasasti Karunia Farista Ananto" w:date="2021-10-12T14:27:00Z">
            <w:trPr>
              <w:trHeight w:val="264"/>
            </w:trPr>
          </w:trPrChange>
        </w:trPr>
        <w:tc>
          <w:tcPr>
            <w:tcW w:w="567" w:type="dxa"/>
            <w:vMerge/>
            <w:tcBorders>
              <w:top w:val="nil"/>
              <w:left w:val="single" w:sz="8" w:space="0" w:color="auto"/>
              <w:bottom w:val="single" w:sz="8" w:space="0" w:color="000000"/>
              <w:right w:val="single" w:sz="4" w:space="0" w:color="auto"/>
            </w:tcBorders>
            <w:vAlign w:val="center"/>
            <w:hideMark/>
            <w:tcPrChange w:id="3747" w:author="Prasasti Karunia Farista Ananto" w:date="2021-10-12T14:27:00Z">
              <w:tcPr>
                <w:tcW w:w="485" w:type="dxa"/>
                <w:vMerge/>
                <w:tcBorders>
                  <w:top w:val="nil"/>
                  <w:left w:val="single" w:sz="8" w:space="0" w:color="auto"/>
                  <w:bottom w:val="single" w:sz="8" w:space="0" w:color="000000"/>
                  <w:right w:val="single" w:sz="4" w:space="0" w:color="auto"/>
                </w:tcBorders>
                <w:vAlign w:val="center"/>
                <w:hideMark/>
              </w:tcPr>
            </w:tcPrChange>
          </w:tcPr>
          <w:p w14:paraId="7F0818EB" w14:textId="687A7772" w:rsidR="00C92993" w:rsidRPr="00006ABF" w:rsidDel="009711D7" w:rsidRDefault="00C92993" w:rsidP="00CC4C47">
            <w:pPr>
              <w:spacing w:after="0" w:line="360" w:lineRule="auto"/>
              <w:rPr>
                <w:del w:id="3748" w:author="nadira firinda" w:date="2022-10-29T23:12:00Z"/>
                <w:rFonts w:ascii="Times New Roman" w:eastAsia="Times New Roman" w:hAnsi="Times New Roman" w:cs="Times New Roman"/>
                <w:b/>
                <w:bCs/>
                <w:color w:val="000000"/>
                <w:lang w:eastAsia="en-ID"/>
              </w:rPr>
              <w:pPrChange w:id="3749" w:author="nadira firinda" w:date="2022-10-29T23:37:00Z">
                <w:pPr>
                  <w:spacing w:after="0" w:line="240" w:lineRule="auto"/>
                </w:pPr>
              </w:pPrChange>
            </w:pPr>
          </w:p>
        </w:tc>
        <w:tc>
          <w:tcPr>
            <w:tcW w:w="2835" w:type="dxa"/>
            <w:vMerge/>
            <w:tcBorders>
              <w:top w:val="nil"/>
              <w:left w:val="single" w:sz="4" w:space="0" w:color="auto"/>
              <w:bottom w:val="single" w:sz="8" w:space="0" w:color="000000"/>
              <w:right w:val="single" w:sz="4" w:space="0" w:color="auto"/>
            </w:tcBorders>
            <w:vAlign w:val="center"/>
            <w:hideMark/>
            <w:tcPrChange w:id="3750" w:author="Prasasti Karunia Farista Ananto" w:date="2021-10-12T14:27:00Z">
              <w:tcPr>
                <w:tcW w:w="2835" w:type="dxa"/>
                <w:vMerge/>
                <w:tcBorders>
                  <w:top w:val="nil"/>
                  <w:left w:val="single" w:sz="4" w:space="0" w:color="auto"/>
                  <w:bottom w:val="single" w:sz="8" w:space="0" w:color="000000"/>
                  <w:right w:val="single" w:sz="4" w:space="0" w:color="auto"/>
                </w:tcBorders>
                <w:vAlign w:val="center"/>
                <w:hideMark/>
              </w:tcPr>
            </w:tcPrChange>
          </w:tcPr>
          <w:p w14:paraId="74B0E980" w14:textId="3D454EF8" w:rsidR="00C92993" w:rsidRPr="00006ABF" w:rsidDel="009711D7" w:rsidRDefault="00C92993" w:rsidP="00CC4C47">
            <w:pPr>
              <w:spacing w:after="0" w:line="360" w:lineRule="auto"/>
              <w:rPr>
                <w:del w:id="3751" w:author="nadira firinda" w:date="2022-10-29T23:12:00Z"/>
                <w:rFonts w:ascii="Times New Roman" w:eastAsia="Times New Roman" w:hAnsi="Times New Roman" w:cs="Times New Roman"/>
                <w:b/>
                <w:bCs/>
                <w:lang w:eastAsia="en-ID"/>
              </w:rPr>
              <w:pPrChange w:id="3752" w:author="nadira firinda" w:date="2022-10-29T23:37:00Z">
                <w:pPr>
                  <w:spacing w:after="0" w:line="240" w:lineRule="auto"/>
                </w:pPr>
              </w:pPrChange>
            </w:pPr>
          </w:p>
        </w:tc>
        <w:tc>
          <w:tcPr>
            <w:tcW w:w="2410" w:type="dxa"/>
            <w:tcBorders>
              <w:top w:val="single" w:sz="4" w:space="0" w:color="auto"/>
              <w:left w:val="nil"/>
              <w:bottom w:val="nil"/>
              <w:right w:val="single" w:sz="4" w:space="0" w:color="auto"/>
            </w:tcBorders>
            <w:shd w:val="clear" w:color="auto" w:fill="auto"/>
            <w:hideMark/>
            <w:tcPrChange w:id="3753" w:author="Prasasti Karunia Farista Ananto" w:date="2021-10-12T14:27:00Z">
              <w:tcPr>
                <w:tcW w:w="2200" w:type="dxa"/>
                <w:tcBorders>
                  <w:top w:val="single" w:sz="4" w:space="0" w:color="auto"/>
                  <w:left w:val="nil"/>
                  <w:bottom w:val="nil"/>
                  <w:right w:val="single" w:sz="4" w:space="0" w:color="auto"/>
                </w:tcBorders>
                <w:shd w:val="clear" w:color="auto" w:fill="auto"/>
                <w:hideMark/>
              </w:tcPr>
            </w:tcPrChange>
          </w:tcPr>
          <w:p w14:paraId="41FAD6B3" w14:textId="5F9A6555" w:rsidR="00C92993" w:rsidRPr="00006ABF" w:rsidDel="009711D7" w:rsidRDefault="00C92993" w:rsidP="00CC4C47">
            <w:pPr>
              <w:spacing w:after="0" w:line="360" w:lineRule="auto"/>
              <w:rPr>
                <w:del w:id="3754" w:author="nadira firinda" w:date="2022-10-29T23:12:00Z"/>
                <w:rFonts w:ascii="Times New Roman" w:eastAsia="Times New Roman" w:hAnsi="Times New Roman" w:cs="Times New Roman"/>
                <w:color w:val="000000"/>
                <w:lang w:eastAsia="en-ID"/>
              </w:rPr>
              <w:pPrChange w:id="3755" w:author="nadira firinda" w:date="2022-10-29T23:37:00Z">
                <w:pPr>
                  <w:spacing w:after="0" w:line="240" w:lineRule="auto"/>
                </w:pPr>
              </w:pPrChange>
            </w:pPr>
            <w:del w:id="3756" w:author="nadira firinda" w:date="2022-10-29T23:12:00Z">
              <w:r w:rsidRPr="00006ABF" w:rsidDel="009711D7">
                <w:rPr>
                  <w:rFonts w:ascii="Times New Roman" w:eastAsia="Times New Roman" w:hAnsi="Times New Roman" w:cs="Times New Roman"/>
                  <w:color w:val="000000"/>
                  <w:lang w:eastAsia="en-ID"/>
                </w:rPr>
                <w:delText> </w:delText>
              </w:r>
            </w:del>
          </w:p>
        </w:tc>
        <w:tc>
          <w:tcPr>
            <w:tcW w:w="3258" w:type="dxa"/>
            <w:tcBorders>
              <w:top w:val="single" w:sz="4" w:space="0" w:color="auto"/>
              <w:left w:val="nil"/>
              <w:bottom w:val="nil"/>
              <w:right w:val="single" w:sz="8" w:space="0" w:color="auto"/>
            </w:tcBorders>
            <w:shd w:val="clear" w:color="auto" w:fill="auto"/>
            <w:vAlign w:val="bottom"/>
            <w:hideMark/>
            <w:tcPrChange w:id="3757" w:author="Prasasti Karunia Farista Ananto" w:date="2021-10-12T14:27:00Z">
              <w:tcPr>
                <w:tcW w:w="2740" w:type="dxa"/>
                <w:tcBorders>
                  <w:top w:val="single" w:sz="4" w:space="0" w:color="auto"/>
                  <w:left w:val="nil"/>
                  <w:bottom w:val="nil"/>
                  <w:right w:val="single" w:sz="8" w:space="0" w:color="auto"/>
                </w:tcBorders>
                <w:shd w:val="clear" w:color="auto" w:fill="auto"/>
                <w:vAlign w:val="bottom"/>
                <w:hideMark/>
              </w:tcPr>
            </w:tcPrChange>
          </w:tcPr>
          <w:p w14:paraId="4F0B6CF7" w14:textId="2A482F93" w:rsidR="00C92993" w:rsidRPr="00006ABF" w:rsidDel="009711D7" w:rsidRDefault="00C92993" w:rsidP="00CC4C47">
            <w:pPr>
              <w:spacing w:after="0" w:line="360" w:lineRule="auto"/>
              <w:rPr>
                <w:del w:id="3758" w:author="nadira firinda" w:date="2022-10-29T23:12:00Z"/>
                <w:rFonts w:ascii="Times New Roman" w:eastAsia="Times New Roman" w:hAnsi="Times New Roman" w:cs="Times New Roman"/>
                <w:color w:val="000000"/>
                <w:lang w:eastAsia="en-ID"/>
              </w:rPr>
              <w:pPrChange w:id="3759" w:author="nadira firinda" w:date="2022-10-29T23:37:00Z">
                <w:pPr>
                  <w:spacing w:after="0" w:line="240" w:lineRule="auto"/>
                </w:pPr>
              </w:pPrChange>
            </w:pPr>
            <w:del w:id="3760" w:author="nadira firinda" w:date="2022-10-29T23:12:00Z">
              <w:r w:rsidRPr="00006ABF" w:rsidDel="009711D7">
                <w:rPr>
                  <w:rFonts w:ascii="Times New Roman" w:eastAsia="Times New Roman" w:hAnsi="Times New Roman" w:cs="Times New Roman"/>
                  <w:color w:val="000000"/>
                  <w:lang w:eastAsia="en-ID"/>
                </w:rPr>
                <w:delText>GDP</w:delText>
              </w:r>
            </w:del>
          </w:p>
        </w:tc>
      </w:tr>
      <w:tr w:rsidR="00C92993" w:rsidRPr="00006ABF" w:rsidDel="009711D7" w14:paraId="0E5FDC41" w14:textId="6F933325" w:rsidTr="00046663">
        <w:trPr>
          <w:trHeight w:val="276"/>
          <w:del w:id="3761" w:author="nadira firinda" w:date="2022-10-29T23:12:00Z"/>
          <w:trPrChange w:id="3762" w:author="Prasasti Karunia Farista Ananto" w:date="2021-10-12T14:27:00Z">
            <w:trPr>
              <w:trHeight w:val="276"/>
            </w:trPr>
          </w:trPrChange>
        </w:trPr>
        <w:tc>
          <w:tcPr>
            <w:tcW w:w="567" w:type="dxa"/>
            <w:vMerge/>
            <w:tcBorders>
              <w:top w:val="nil"/>
              <w:left w:val="single" w:sz="8" w:space="0" w:color="auto"/>
              <w:bottom w:val="single" w:sz="8" w:space="0" w:color="000000"/>
              <w:right w:val="single" w:sz="4" w:space="0" w:color="auto"/>
            </w:tcBorders>
            <w:vAlign w:val="center"/>
            <w:hideMark/>
            <w:tcPrChange w:id="3763" w:author="Prasasti Karunia Farista Ananto" w:date="2021-10-12T14:27:00Z">
              <w:tcPr>
                <w:tcW w:w="485" w:type="dxa"/>
                <w:vMerge/>
                <w:tcBorders>
                  <w:top w:val="nil"/>
                  <w:left w:val="single" w:sz="8" w:space="0" w:color="auto"/>
                  <w:bottom w:val="single" w:sz="8" w:space="0" w:color="000000"/>
                  <w:right w:val="single" w:sz="4" w:space="0" w:color="auto"/>
                </w:tcBorders>
                <w:vAlign w:val="center"/>
                <w:hideMark/>
              </w:tcPr>
            </w:tcPrChange>
          </w:tcPr>
          <w:p w14:paraId="7506F01D" w14:textId="2F65C447" w:rsidR="00C92993" w:rsidRPr="00006ABF" w:rsidDel="009711D7" w:rsidRDefault="00C92993" w:rsidP="00CC4C47">
            <w:pPr>
              <w:spacing w:after="0" w:line="360" w:lineRule="auto"/>
              <w:rPr>
                <w:del w:id="3764" w:author="nadira firinda" w:date="2022-10-29T23:12:00Z"/>
                <w:rFonts w:ascii="Times New Roman" w:eastAsia="Times New Roman" w:hAnsi="Times New Roman" w:cs="Times New Roman"/>
                <w:b/>
                <w:bCs/>
                <w:color w:val="000000"/>
                <w:lang w:eastAsia="en-ID"/>
              </w:rPr>
              <w:pPrChange w:id="3765" w:author="nadira firinda" w:date="2022-10-29T23:37:00Z">
                <w:pPr>
                  <w:spacing w:after="0" w:line="240" w:lineRule="auto"/>
                </w:pPr>
              </w:pPrChange>
            </w:pPr>
          </w:p>
        </w:tc>
        <w:tc>
          <w:tcPr>
            <w:tcW w:w="2835" w:type="dxa"/>
            <w:vMerge/>
            <w:tcBorders>
              <w:top w:val="nil"/>
              <w:left w:val="single" w:sz="4" w:space="0" w:color="auto"/>
              <w:bottom w:val="single" w:sz="8" w:space="0" w:color="000000"/>
              <w:right w:val="single" w:sz="4" w:space="0" w:color="auto"/>
            </w:tcBorders>
            <w:vAlign w:val="center"/>
            <w:hideMark/>
            <w:tcPrChange w:id="3766" w:author="Prasasti Karunia Farista Ananto" w:date="2021-10-12T14:27:00Z">
              <w:tcPr>
                <w:tcW w:w="2835" w:type="dxa"/>
                <w:vMerge/>
                <w:tcBorders>
                  <w:top w:val="nil"/>
                  <w:left w:val="single" w:sz="4" w:space="0" w:color="auto"/>
                  <w:bottom w:val="single" w:sz="8" w:space="0" w:color="000000"/>
                  <w:right w:val="single" w:sz="4" w:space="0" w:color="auto"/>
                </w:tcBorders>
                <w:vAlign w:val="center"/>
                <w:hideMark/>
              </w:tcPr>
            </w:tcPrChange>
          </w:tcPr>
          <w:p w14:paraId="2636879E" w14:textId="6E27B00E" w:rsidR="00C92993" w:rsidRPr="00006ABF" w:rsidDel="009711D7" w:rsidRDefault="00C92993" w:rsidP="00CC4C47">
            <w:pPr>
              <w:spacing w:after="0" w:line="360" w:lineRule="auto"/>
              <w:rPr>
                <w:del w:id="3767" w:author="nadira firinda" w:date="2022-10-29T23:12:00Z"/>
                <w:rFonts w:ascii="Times New Roman" w:eastAsia="Times New Roman" w:hAnsi="Times New Roman" w:cs="Times New Roman"/>
                <w:b/>
                <w:bCs/>
                <w:lang w:eastAsia="en-ID"/>
              </w:rPr>
              <w:pPrChange w:id="3768" w:author="nadira firinda" w:date="2022-10-29T23:37:00Z">
                <w:pPr>
                  <w:spacing w:after="0" w:line="240" w:lineRule="auto"/>
                </w:pPr>
              </w:pPrChange>
            </w:pPr>
          </w:p>
        </w:tc>
        <w:tc>
          <w:tcPr>
            <w:tcW w:w="2410" w:type="dxa"/>
            <w:tcBorders>
              <w:top w:val="single" w:sz="4" w:space="0" w:color="auto"/>
              <w:left w:val="nil"/>
              <w:bottom w:val="single" w:sz="8" w:space="0" w:color="auto"/>
              <w:right w:val="single" w:sz="4" w:space="0" w:color="auto"/>
            </w:tcBorders>
            <w:shd w:val="clear" w:color="auto" w:fill="auto"/>
            <w:vAlign w:val="bottom"/>
            <w:hideMark/>
            <w:tcPrChange w:id="3769" w:author="Prasasti Karunia Farista Ananto" w:date="2021-10-12T14:27:00Z">
              <w:tcPr>
                <w:tcW w:w="2200" w:type="dxa"/>
                <w:tcBorders>
                  <w:top w:val="single" w:sz="4" w:space="0" w:color="auto"/>
                  <w:left w:val="nil"/>
                  <w:bottom w:val="single" w:sz="8" w:space="0" w:color="auto"/>
                  <w:right w:val="single" w:sz="4" w:space="0" w:color="auto"/>
                </w:tcBorders>
                <w:shd w:val="clear" w:color="auto" w:fill="auto"/>
                <w:vAlign w:val="bottom"/>
                <w:hideMark/>
              </w:tcPr>
            </w:tcPrChange>
          </w:tcPr>
          <w:p w14:paraId="14FD6E46" w14:textId="473AEF71" w:rsidR="00C92993" w:rsidRPr="00006ABF" w:rsidDel="009711D7" w:rsidRDefault="00C92993" w:rsidP="00CC4C47">
            <w:pPr>
              <w:spacing w:after="0" w:line="360" w:lineRule="auto"/>
              <w:rPr>
                <w:del w:id="3770" w:author="nadira firinda" w:date="2022-10-29T23:12:00Z"/>
                <w:rFonts w:ascii="Times New Roman" w:eastAsia="Times New Roman" w:hAnsi="Times New Roman" w:cs="Times New Roman"/>
                <w:color w:val="000000"/>
                <w:lang w:eastAsia="en-ID"/>
              </w:rPr>
              <w:pPrChange w:id="3771" w:author="nadira firinda" w:date="2022-10-29T23:37:00Z">
                <w:pPr>
                  <w:spacing w:after="0" w:line="240" w:lineRule="auto"/>
                </w:pPr>
              </w:pPrChange>
            </w:pPr>
            <w:del w:id="3772" w:author="nadira firinda" w:date="2022-10-29T23:12:00Z">
              <w:r w:rsidRPr="00006ABF" w:rsidDel="009711D7">
                <w:rPr>
                  <w:rFonts w:ascii="Times New Roman" w:eastAsia="Times New Roman" w:hAnsi="Times New Roman" w:cs="Times New Roman"/>
                  <w:color w:val="000000"/>
                  <w:lang w:eastAsia="en-ID"/>
                </w:rPr>
                <w:delText> </w:delText>
              </w:r>
            </w:del>
          </w:p>
        </w:tc>
        <w:tc>
          <w:tcPr>
            <w:tcW w:w="3258" w:type="dxa"/>
            <w:tcBorders>
              <w:top w:val="single" w:sz="4" w:space="0" w:color="auto"/>
              <w:left w:val="nil"/>
              <w:bottom w:val="single" w:sz="8" w:space="0" w:color="auto"/>
              <w:right w:val="single" w:sz="8" w:space="0" w:color="auto"/>
            </w:tcBorders>
            <w:shd w:val="clear" w:color="auto" w:fill="auto"/>
            <w:vAlign w:val="bottom"/>
            <w:hideMark/>
            <w:tcPrChange w:id="3773" w:author="Prasasti Karunia Farista Ananto" w:date="2021-10-12T14:27:00Z">
              <w:tcPr>
                <w:tcW w:w="2740" w:type="dxa"/>
                <w:tcBorders>
                  <w:top w:val="single" w:sz="4" w:space="0" w:color="auto"/>
                  <w:left w:val="nil"/>
                  <w:bottom w:val="single" w:sz="8" w:space="0" w:color="auto"/>
                  <w:right w:val="single" w:sz="8" w:space="0" w:color="auto"/>
                </w:tcBorders>
                <w:shd w:val="clear" w:color="auto" w:fill="auto"/>
                <w:vAlign w:val="bottom"/>
                <w:hideMark/>
              </w:tcPr>
            </w:tcPrChange>
          </w:tcPr>
          <w:p w14:paraId="597C3DE8" w14:textId="1F89411A" w:rsidR="00C92993" w:rsidRPr="00006ABF" w:rsidDel="009711D7" w:rsidRDefault="00C92993" w:rsidP="00CC4C47">
            <w:pPr>
              <w:spacing w:after="0" w:line="360" w:lineRule="auto"/>
              <w:rPr>
                <w:del w:id="3774" w:author="nadira firinda" w:date="2022-10-29T23:12:00Z"/>
                <w:rFonts w:ascii="Times New Roman" w:eastAsia="Times New Roman" w:hAnsi="Times New Roman" w:cs="Times New Roman"/>
                <w:color w:val="000000"/>
                <w:lang w:eastAsia="en-ID"/>
              </w:rPr>
              <w:pPrChange w:id="3775" w:author="nadira firinda" w:date="2022-10-29T23:37:00Z">
                <w:pPr>
                  <w:spacing w:after="0" w:line="240" w:lineRule="auto"/>
                </w:pPr>
              </w:pPrChange>
            </w:pPr>
            <w:del w:id="3776" w:author="nadira firinda" w:date="2022-10-29T23:12:00Z">
              <w:r w:rsidRPr="00006ABF" w:rsidDel="009711D7">
                <w:rPr>
                  <w:rFonts w:ascii="Times New Roman" w:eastAsia="Times New Roman" w:hAnsi="Times New Roman" w:cs="Times New Roman"/>
                  <w:color w:val="000000"/>
                  <w:lang w:eastAsia="en-ID"/>
                </w:rPr>
                <w:delText>Jasa perusahaan</w:delText>
              </w:r>
            </w:del>
          </w:p>
        </w:tc>
      </w:tr>
    </w:tbl>
    <w:p w14:paraId="087EB186" w14:textId="4F0D5E50" w:rsidR="00FB3CE2" w:rsidRPr="00006ABF" w:rsidDel="009711D7" w:rsidRDefault="00046663" w:rsidP="00CC4C47">
      <w:pPr>
        <w:spacing w:before="240" w:line="360" w:lineRule="auto"/>
        <w:ind w:firstLine="709"/>
        <w:jc w:val="both"/>
        <w:rPr>
          <w:del w:id="3777" w:author="nadira firinda" w:date="2022-10-29T23:12:00Z"/>
          <w:rFonts w:ascii="Times New Roman" w:hAnsi="Times New Roman" w:cs="Times New Roman"/>
        </w:rPr>
        <w:pPrChange w:id="3778" w:author="nadira firinda" w:date="2022-10-29T23:37:00Z">
          <w:pPr>
            <w:spacing w:before="240" w:line="360" w:lineRule="auto"/>
            <w:ind w:left="720" w:hanging="360"/>
            <w:jc w:val="both"/>
          </w:pPr>
        </w:pPrChange>
      </w:pPr>
      <w:ins w:id="3779" w:author="Prasasti Karunia Farista Ananto" w:date="2021-10-12T14:28:00Z">
        <w:del w:id="3780" w:author="nadira firinda" w:date="2022-10-29T23:12:00Z">
          <w:r w:rsidRPr="00006ABF" w:rsidDel="009711D7">
            <w:rPr>
              <w:rFonts w:ascii="Times New Roman" w:hAnsi="Times New Roman" w:cs="Times New Roman"/>
              <w:rPrChange w:id="3781" w:author="Prasasti Karunia Farista Ananto" w:date="2021-10-14T16:56:00Z">
                <w:rPr/>
              </w:rPrChange>
            </w:rPr>
            <w:tab/>
          </w:r>
        </w:del>
      </w:ins>
      <w:del w:id="3782" w:author="nadira firinda" w:date="2022-10-29T23:12:00Z">
        <w:r w:rsidR="00C92993" w:rsidRPr="00006ABF" w:rsidDel="009711D7">
          <w:rPr>
            <w:rFonts w:ascii="Times New Roman" w:hAnsi="Times New Roman" w:cs="Times New Roman"/>
            <w:rPrChange w:id="3783" w:author="Prasasti Karunia Farista Ananto" w:date="2021-10-14T16:56:00Z">
              <w:rPr/>
            </w:rPrChange>
          </w:rPr>
          <w:tab/>
        </w:r>
        <w:r w:rsidR="001C1D58" w:rsidRPr="00006ABF" w:rsidDel="009711D7">
          <w:rPr>
            <w:rFonts w:ascii="Times New Roman" w:hAnsi="Times New Roman" w:cs="Times New Roman"/>
            <w:rPrChange w:id="3784" w:author="Prasasti Karunia Farista Ananto" w:date="2021-10-14T16:56:00Z">
              <w:rPr/>
            </w:rPrChange>
          </w:rPr>
          <w:tab/>
        </w:r>
        <w:r w:rsidR="00C92993" w:rsidRPr="00006ABF" w:rsidDel="009711D7">
          <w:rPr>
            <w:rFonts w:ascii="Times New Roman" w:hAnsi="Times New Roman" w:cs="Times New Roman"/>
          </w:rPr>
          <w:delText>Percobaan menggunakan hasil tabel IO 2010 dilakukan dengan menambahkan beberapa variabel lain dari sisi penawaran (</w:delText>
        </w:r>
        <w:r w:rsidR="00B648E8" w:rsidRPr="00006ABF" w:rsidDel="009711D7">
          <w:rPr>
            <w:rFonts w:ascii="Times New Roman" w:hAnsi="Times New Roman" w:cs="Times New Roman"/>
            <w:i/>
            <w:iCs/>
          </w:rPr>
          <w:delText>supply</w:delText>
        </w:r>
        <w:r w:rsidR="00C92993" w:rsidRPr="00006ABF" w:rsidDel="009711D7">
          <w:rPr>
            <w:rFonts w:ascii="Times New Roman" w:hAnsi="Times New Roman" w:cs="Times New Roman"/>
          </w:rPr>
          <w:delText xml:space="preserve">) yang dianalisa mampu mempengaruhi sektor – sektor tersebut seperti; upah buruh tani dan indeks cuaca pada sektor Pertanian, Kehutanan, dan Perikanan, sampai dengan variabel NPL terhadap sektor Jasa Keuangan dan Asuransi. </w:delText>
        </w:r>
        <w:r w:rsidR="00880FE2" w:rsidRPr="00006ABF" w:rsidDel="009711D7">
          <w:rPr>
            <w:rFonts w:ascii="Times New Roman" w:hAnsi="Times New Roman" w:cs="Times New Roman"/>
          </w:rPr>
          <w:delText>Data sampel yang digunakan pada percobaan ini meliputi 2010 Q1 sampai dengan 2020 Q4.</w:delText>
        </w:r>
      </w:del>
    </w:p>
    <w:p w14:paraId="2AF42E50" w14:textId="145E7167" w:rsidR="003F04B5" w:rsidRPr="00006ABF" w:rsidDel="009711D7" w:rsidRDefault="003F04B5" w:rsidP="00CC4C47">
      <w:pPr>
        <w:pStyle w:val="Caption"/>
        <w:keepNext/>
        <w:spacing w:line="360" w:lineRule="auto"/>
        <w:rPr>
          <w:del w:id="3785" w:author="nadira firinda" w:date="2022-10-29T23:12:00Z"/>
        </w:rPr>
        <w:pPrChange w:id="3786" w:author="nadira firinda" w:date="2022-10-29T23:37:00Z">
          <w:pPr>
            <w:pStyle w:val="Caption"/>
            <w:keepNext/>
          </w:pPr>
        </w:pPrChange>
      </w:pPr>
      <w:bookmarkStart w:id="3787" w:name="_Toc84944892"/>
      <w:del w:id="3788" w:author="nadira firinda" w:date="2022-10-29T23:12:00Z">
        <w:r w:rsidRPr="00006ABF" w:rsidDel="009711D7">
          <w:delText xml:space="preserve">Tabel </w:delText>
        </w:r>
      </w:del>
      <w:ins w:id="3789" w:author="Prasasti Karunia Farista Ananto" w:date="2021-10-18T13:53:00Z">
        <w:del w:id="3790" w:author="nadira firinda" w:date="2022-10-29T23:12:00Z">
          <w:r w:rsidR="00895415" w:rsidDel="009711D7">
            <w:fldChar w:fldCharType="begin"/>
          </w:r>
          <w:r w:rsidR="00895415" w:rsidDel="009711D7">
            <w:delInstrText xml:space="preserve"> STYLEREF 1 \s </w:delInstrText>
          </w:r>
        </w:del>
      </w:ins>
      <w:del w:id="3791" w:author="nadira firinda" w:date="2022-10-29T23:12:00Z">
        <w:r w:rsidR="00895415" w:rsidDel="009711D7">
          <w:fldChar w:fldCharType="separate"/>
        </w:r>
        <w:r w:rsidR="00895415" w:rsidDel="009711D7">
          <w:rPr>
            <w:noProof/>
          </w:rPr>
          <w:delText>III</w:delText>
        </w:r>
      </w:del>
      <w:ins w:id="3792" w:author="Prasasti Karunia Farista Ananto" w:date="2021-10-18T13:53:00Z">
        <w:del w:id="3793" w:author="nadira firinda" w:date="2022-10-29T23:12:00Z">
          <w:r w:rsidR="00895415" w:rsidDel="009711D7">
            <w:fldChar w:fldCharType="end"/>
          </w:r>
          <w:r w:rsidR="00895415" w:rsidDel="009711D7">
            <w:noBreakHyphen/>
          </w:r>
          <w:r w:rsidR="00895415" w:rsidDel="009711D7">
            <w:fldChar w:fldCharType="begin"/>
          </w:r>
          <w:r w:rsidR="00895415" w:rsidDel="009711D7">
            <w:delInstrText xml:space="preserve"> SEQ Tabel \* ARABIC \s 1 </w:delInstrText>
          </w:r>
        </w:del>
      </w:ins>
      <w:del w:id="3794" w:author="nadira firinda" w:date="2022-10-29T23:12:00Z">
        <w:r w:rsidR="00895415" w:rsidDel="009711D7">
          <w:fldChar w:fldCharType="separate"/>
        </w:r>
      </w:del>
      <w:ins w:id="3795" w:author="Prasasti Karunia Farista Ananto" w:date="2021-10-18T13:53:00Z">
        <w:del w:id="3796" w:author="nadira firinda" w:date="2022-10-29T23:12:00Z">
          <w:r w:rsidR="00895415" w:rsidDel="009711D7">
            <w:rPr>
              <w:noProof/>
            </w:rPr>
            <w:delText>2</w:delText>
          </w:r>
          <w:r w:rsidR="00895415" w:rsidDel="009711D7">
            <w:fldChar w:fldCharType="end"/>
          </w:r>
        </w:del>
      </w:ins>
      <w:del w:id="3797" w:author="nadira firinda" w:date="2022-10-29T23:12:00Z">
        <w:r w:rsidR="00FB741C" w:rsidRPr="00B30630" w:rsidDel="009711D7">
          <w:fldChar w:fldCharType="begin"/>
        </w:r>
        <w:r w:rsidR="00FB741C" w:rsidRPr="00006ABF" w:rsidDel="009711D7">
          <w:delInstrText xml:space="preserve"> STYLEREF 1 \s </w:delInstrText>
        </w:r>
        <w:r w:rsidR="00FB741C" w:rsidRPr="008B62E9" w:rsidDel="009711D7">
          <w:fldChar w:fldCharType="separate"/>
        </w:r>
        <w:r w:rsidR="00015ADF" w:rsidRPr="00006ABF" w:rsidDel="009711D7">
          <w:rPr>
            <w:noProof/>
          </w:rPr>
          <w:delText>III</w:delText>
        </w:r>
        <w:r w:rsidR="00FB741C" w:rsidRPr="00B30630" w:rsidDel="009711D7">
          <w:fldChar w:fldCharType="end"/>
        </w:r>
        <w:r w:rsidR="00FB741C" w:rsidRPr="00006ABF" w:rsidDel="009711D7">
          <w:noBreakHyphen/>
        </w:r>
        <w:r w:rsidR="00FB741C" w:rsidRPr="00B30630" w:rsidDel="009711D7">
          <w:fldChar w:fldCharType="begin"/>
        </w:r>
        <w:r w:rsidR="00FB741C" w:rsidRPr="00006ABF" w:rsidDel="009711D7">
          <w:delInstrText xml:space="preserve"> SEQ Tabel \* ARABIC \s 1 </w:delInstrText>
        </w:r>
        <w:r w:rsidR="00FB741C" w:rsidRPr="00B30630" w:rsidDel="009711D7">
          <w:fldChar w:fldCharType="separate"/>
        </w:r>
        <w:r w:rsidR="00015ADF" w:rsidRPr="00006ABF" w:rsidDel="009711D7">
          <w:rPr>
            <w:noProof/>
          </w:rPr>
          <w:delText>2</w:delText>
        </w:r>
        <w:r w:rsidR="00FB741C" w:rsidRPr="00B30630" w:rsidDel="009711D7">
          <w:fldChar w:fldCharType="end"/>
        </w:r>
        <w:r w:rsidRPr="00006ABF" w:rsidDel="009711D7">
          <w:rPr>
            <w:noProof/>
          </w:rPr>
          <w:delText>. Data Sample Tahun 2010 - 2020</w:delText>
        </w:r>
        <w:bookmarkEnd w:id="3787"/>
      </w:del>
    </w:p>
    <w:tbl>
      <w:tblPr>
        <w:tblW w:w="9092" w:type="dxa"/>
        <w:tblInd w:w="-10" w:type="dxa"/>
        <w:tblLook w:val="04A0" w:firstRow="1" w:lastRow="0" w:firstColumn="1" w:lastColumn="0" w:noHBand="0" w:noVBand="1"/>
        <w:tblPrChange w:id="3798" w:author="Prasasti Karunia Farista Ananto" w:date="2021-10-12T14:28:00Z">
          <w:tblPr>
            <w:tblW w:w="8282" w:type="dxa"/>
            <w:tblInd w:w="800" w:type="dxa"/>
            <w:tblLook w:val="04A0" w:firstRow="1" w:lastRow="0" w:firstColumn="1" w:lastColumn="0" w:noHBand="0" w:noVBand="1"/>
          </w:tblPr>
        </w:tblPrChange>
      </w:tblPr>
      <w:tblGrid>
        <w:gridCol w:w="567"/>
        <w:gridCol w:w="2835"/>
        <w:gridCol w:w="2410"/>
        <w:gridCol w:w="3280"/>
        <w:tblGridChange w:id="3799">
          <w:tblGrid>
            <w:gridCol w:w="485"/>
            <w:gridCol w:w="3377"/>
            <w:gridCol w:w="1800"/>
            <w:gridCol w:w="2620"/>
          </w:tblGrid>
        </w:tblGridChange>
      </w:tblGrid>
      <w:tr w:rsidR="00880FE2" w:rsidRPr="00006ABF" w:rsidDel="009711D7" w14:paraId="46D785D4" w14:textId="2A86D4BA" w:rsidTr="00046663">
        <w:trPr>
          <w:trHeight w:val="276"/>
          <w:tblHeader/>
          <w:del w:id="3800" w:author="nadira firinda" w:date="2022-10-29T23:12:00Z"/>
          <w:trPrChange w:id="3801" w:author="Prasasti Karunia Farista Ananto" w:date="2021-10-12T14:28:00Z">
            <w:trPr>
              <w:trHeight w:val="276"/>
              <w:tblHeader/>
            </w:trPr>
          </w:trPrChange>
        </w:trPr>
        <w:tc>
          <w:tcPr>
            <w:tcW w:w="567" w:type="dxa"/>
            <w:tcBorders>
              <w:top w:val="single" w:sz="8" w:space="0" w:color="auto"/>
              <w:left w:val="single" w:sz="8" w:space="0" w:color="auto"/>
              <w:bottom w:val="single" w:sz="8" w:space="0" w:color="auto"/>
              <w:right w:val="single" w:sz="4" w:space="0" w:color="auto"/>
            </w:tcBorders>
            <w:shd w:val="clear" w:color="000000" w:fill="FFD966"/>
            <w:noWrap/>
            <w:vAlign w:val="center"/>
            <w:hideMark/>
            <w:tcPrChange w:id="3802" w:author="Prasasti Karunia Farista Ananto" w:date="2021-10-12T14:28:00Z">
              <w:tcPr>
                <w:tcW w:w="485" w:type="dxa"/>
                <w:tcBorders>
                  <w:top w:val="single" w:sz="8" w:space="0" w:color="auto"/>
                  <w:left w:val="single" w:sz="8" w:space="0" w:color="auto"/>
                  <w:bottom w:val="single" w:sz="8" w:space="0" w:color="auto"/>
                  <w:right w:val="single" w:sz="4" w:space="0" w:color="auto"/>
                </w:tcBorders>
                <w:shd w:val="clear" w:color="000000" w:fill="FFD966"/>
                <w:noWrap/>
                <w:vAlign w:val="center"/>
                <w:hideMark/>
              </w:tcPr>
            </w:tcPrChange>
          </w:tcPr>
          <w:p w14:paraId="1F709CF6" w14:textId="26F62227" w:rsidR="00880FE2" w:rsidRPr="00006ABF" w:rsidDel="009711D7" w:rsidRDefault="00880FE2" w:rsidP="00CC4C47">
            <w:pPr>
              <w:spacing w:after="0" w:line="360" w:lineRule="auto"/>
              <w:jc w:val="center"/>
              <w:rPr>
                <w:del w:id="3803" w:author="nadira firinda" w:date="2022-10-29T23:12:00Z"/>
                <w:rFonts w:ascii="Times New Roman" w:eastAsia="Times New Roman" w:hAnsi="Times New Roman" w:cs="Times New Roman"/>
                <w:b/>
                <w:bCs/>
                <w:color w:val="000000"/>
                <w:lang w:eastAsia="en-ID"/>
              </w:rPr>
              <w:pPrChange w:id="3804" w:author="nadira firinda" w:date="2022-10-29T23:37:00Z">
                <w:pPr>
                  <w:spacing w:after="0" w:line="240" w:lineRule="auto"/>
                  <w:jc w:val="center"/>
                </w:pPr>
              </w:pPrChange>
            </w:pPr>
            <w:del w:id="3805" w:author="nadira firinda" w:date="2022-10-29T23:12:00Z">
              <w:r w:rsidRPr="00006ABF" w:rsidDel="009711D7">
                <w:rPr>
                  <w:rFonts w:ascii="Times New Roman" w:eastAsia="Times New Roman" w:hAnsi="Times New Roman" w:cs="Times New Roman"/>
                  <w:b/>
                  <w:bCs/>
                  <w:color w:val="000000"/>
                  <w:lang w:eastAsia="en-ID"/>
                </w:rPr>
                <w:delText>No</w:delText>
              </w:r>
            </w:del>
          </w:p>
        </w:tc>
        <w:tc>
          <w:tcPr>
            <w:tcW w:w="2835" w:type="dxa"/>
            <w:tcBorders>
              <w:top w:val="single" w:sz="8" w:space="0" w:color="auto"/>
              <w:left w:val="single" w:sz="4" w:space="0" w:color="auto"/>
              <w:bottom w:val="single" w:sz="8" w:space="0" w:color="auto"/>
              <w:right w:val="single" w:sz="4" w:space="0" w:color="auto"/>
            </w:tcBorders>
            <w:shd w:val="clear" w:color="000000" w:fill="FFD966"/>
            <w:noWrap/>
            <w:vAlign w:val="center"/>
            <w:hideMark/>
            <w:tcPrChange w:id="3806" w:author="Prasasti Karunia Farista Ananto" w:date="2021-10-12T14:28:00Z">
              <w:tcPr>
                <w:tcW w:w="3377" w:type="dxa"/>
                <w:tcBorders>
                  <w:top w:val="single" w:sz="8" w:space="0" w:color="auto"/>
                  <w:left w:val="single" w:sz="4" w:space="0" w:color="auto"/>
                  <w:bottom w:val="single" w:sz="8" w:space="0" w:color="auto"/>
                  <w:right w:val="single" w:sz="4" w:space="0" w:color="auto"/>
                </w:tcBorders>
                <w:shd w:val="clear" w:color="000000" w:fill="FFD966"/>
                <w:noWrap/>
                <w:vAlign w:val="center"/>
                <w:hideMark/>
              </w:tcPr>
            </w:tcPrChange>
          </w:tcPr>
          <w:p w14:paraId="3E425831" w14:textId="5EFB4FCF" w:rsidR="00880FE2" w:rsidRPr="00006ABF" w:rsidDel="009711D7" w:rsidRDefault="00880FE2" w:rsidP="00CC4C47">
            <w:pPr>
              <w:spacing w:after="0" w:line="360" w:lineRule="auto"/>
              <w:jc w:val="center"/>
              <w:rPr>
                <w:del w:id="3807" w:author="nadira firinda" w:date="2022-10-29T23:12:00Z"/>
                <w:rFonts w:ascii="Times New Roman" w:eastAsia="Times New Roman" w:hAnsi="Times New Roman" w:cs="Times New Roman"/>
                <w:b/>
                <w:bCs/>
                <w:color w:val="000000"/>
                <w:lang w:eastAsia="en-ID"/>
              </w:rPr>
              <w:pPrChange w:id="3808" w:author="nadira firinda" w:date="2022-10-29T23:37:00Z">
                <w:pPr>
                  <w:spacing w:after="0" w:line="240" w:lineRule="auto"/>
                  <w:jc w:val="center"/>
                </w:pPr>
              </w:pPrChange>
            </w:pPr>
            <w:del w:id="3809" w:author="nadira firinda" w:date="2022-10-29T23:12:00Z">
              <w:r w:rsidRPr="00006ABF" w:rsidDel="009711D7">
                <w:rPr>
                  <w:rFonts w:ascii="Times New Roman" w:eastAsia="Times New Roman" w:hAnsi="Times New Roman" w:cs="Times New Roman"/>
                  <w:b/>
                  <w:bCs/>
                  <w:color w:val="000000"/>
                  <w:lang w:eastAsia="en-ID"/>
                </w:rPr>
                <w:delText>Nama Sektor</w:delText>
              </w:r>
            </w:del>
          </w:p>
        </w:tc>
        <w:tc>
          <w:tcPr>
            <w:tcW w:w="2410" w:type="dxa"/>
            <w:tcBorders>
              <w:top w:val="single" w:sz="8" w:space="0" w:color="auto"/>
              <w:left w:val="nil"/>
              <w:bottom w:val="nil"/>
              <w:right w:val="single" w:sz="4" w:space="0" w:color="auto"/>
            </w:tcBorders>
            <w:shd w:val="clear" w:color="000000" w:fill="FFD966"/>
            <w:noWrap/>
            <w:vAlign w:val="center"/>
            <w:hideMark/>
            <w:tcPrChange w:id="3810" w:author="Prasasti Karunia Farista Ananto" w:date="2021-10-12T14:28:00Z">
              <w:tcPr>
                <w:tcW w:w="1800" w:type="dxa"/>
                <w:tcBorders>
                  <w:top w:val="single" w:sz="8" w:space="0" w:color="auto"/>
                  <w:left w:val="nil"/>
                  <w:bottom w:val="nil"/>
                  <w:right w:val="single" w:sz="4" w:space="0" w:color="auto"/>
                </w:tcBorders>
                <w:shd w:val="clear" w:color="000000" w:fill="FFD966"/>
                <w:noWrap/>
                <w:vAlign w:val="center"/>
                <w:hideMark/>
              </w:tcPr>
            </w:tcPrChange>
          </w:tcPr>
          <w:p w14:paraId="123E2CF1" w14:textId="0CC4A3E6" w:rsidR="00880FE2" w:rsidRPr="00006ABF" w:rsidDel="009711D7" w:rsidRDefault="00880FE2" w:rsidP="00CC4C47">
            <w:pPr>
              <w:spacing w:after="0" w:line="360" w:lineRule="auto"/>
              <w:jc w:val="center"/>
              <w:rPr>
                <w:del w:id="3811" w:author="nadira firinda" w:date="2022-10-29T23:12:00Z"/>
                <w:rFonts w:ascii="Times New Roman" w:eastAsia="Times New Roman" w:hAnsi="Times New Roman" w:cs="Times New Roman"/>
                <w:b/>
                <w:bCs/>
                <w:color w:val="000000"/>
                <w:lang w:eastAsia="en-ID"/>
              </w:rPr>
              <w:pPrChange w:id="3812" w:author="nadira firinda" w:date="2022-10-29T23:37:00Z">
                <w:pPr>
                  <w:spacing w:after="0" w:line="240" w:lineRule="auto"/>
                  <w:jc w:val="center"/>
                </w:pPr>
              </w:pPrChange>
            </w:pPr>
            <w:del w:id="3813" w:author="nadira firinda" w:date="2022-10-29T23:12:00Z">
              <w:r w:rsidRPr="00006ABF" w:rsidDel="009711D7">
                <w:rPr>
                  <w:rFonts w:ascii="Times New Roman" w:eastAsia="Times New Roman" w:hAnsi="Times New Roman" w:cs="Times New Roman"/>
                  <w:b/>
                  <w:bCs/>
                  <w:color w:val="000000"/>
                  <w:lang w:eastAsia="en-ID"/>
                </w:rPr>
                <w:delText>Variabel yang Sesuai</w:delText>
              </w:r>
            </w:del>
          </w:p>
        </w:tc>
        <w:tc>
          <w:tcPr>
            <w:tcW w:w="3280" w:type="dxa"/>
            <w:tcBorders>
              <w:top w:val="single" w:sz="8" w:space="0" w:color="auto"/>
              <w:left w:val="nil"/>
              <w:bottom w:val="nil"/>
              <w:right w:val="single" w:sz="8" w:space="0" w:color="auto"/>
            </w:tcBorders>
            <w:shd w:val="clear" w:color="000000" w:fill="FFD966"/>
            <w:noWrap/>
            <w:vAlign w:val="center"/>
            <w:hideMark/>
            <w:tcPrChange w:id="3814" w:author="Prasasti Karunia Farista Ananto" w:date="2021-10-12T14:28:00Z">
              <w:tcPr>
                <w:tcW w:w="2620" w:type="dxa"/>
                <w:tcBorders>
                  <w:top w:val="single" w:sz="8" w:space="0" w:color="auto"/>
                  <w:left w:val="nil"/>
                  <w:bottom w:val="nil"/>
                  <w:right w:val="single" w:sz="8" w:space="0" w:color="auto"/>
                </w:tcBorders>
                <w:shd w:val="clear" w:color="000000" w:fill="FFD966"/>
                <w:noWrap/>
                <w:vAlign w:val="center"/>
                <w:hideMark/>
              </w:tcPr>
            </w:tcPrChange>
          </w:tcPr>
          <w:p w14:paraId="764EC48E" w14:textId="4E6F9A7F" w:rsidR="00880FE2" w:rsidRPr="00006ABF" w:rsidDel="009711D7" w:rsidRDefault="00880FE2" w:rsidP="00CC4C47">
            <w:pPr>
              <w:spacing w:after="0" w:line="360" w:lineRule="auto"/>
              <w:jc w:val="center"/>
              <w:rPr>
                <w:del w:id="3815" w:author="nadira firinda" w:date="2022-10-29T23:12:00Z"/>
                <w:rFonts w:ascii="Times New Roman" w:eastAsia="Times New Roman" w:hAnsi="Times New Roman" w:cs="Times New Roman"/>
                <w:b/>
                <w:bCs/>
                <w:color w:val="000000"/>
                <w:lang w:eastAsia="en-ID"/>
              </w:rPr>
              <w:pPrChange w:id="3816" w:author="nadira firinda" w:date="2022-10-29T23:37:00Z">
                <w:pPr>
                  <w:spacing w:after="0" w:line="240" w:lineRule="auto"/>
                  <w:jc w:val="center"/>
                </w:pPr>
              </w:pPrChange>
            </w:pPr>
            <w:del w:id="3817" w:author="nadira firinda" w:date="2022-10-29T23:12:00Z">
              <w:r w:rsidRPr="00006ABF" w:rsidDel="009711D7">
                <w:rPr>
                  <w:rFonts w:ascii="Times New Roman" w:eastAsia="Times New Roman" w:hAnsi="Times New Roman" w:cs="Times New Roman"/>
                  <w:b/>
                  <w:bCs/>
                  <w:color w:val="000000"/>
                  <w:lang w:eastAsia="en-ID"/>
                </w:rPr>
                <w:delText>Variabel yang Tidak Sesuai</w:delText>
              </w:r>
            </w:del>
          </w:p>
        </w:tc>
      </w:tr>
      <w:tr w:rsidR="009809F4" w:rsidRPr="00006ABF" w:rsidDel="009711D7" w14:paraId="0B35C3D9" w14:textId="3E5DE122" w:rsidTr="00046663">
        <w:trPr>
          <w:trHeight w:val="288"/>
          <w:del w:id="3818" w:author="nadira firinda" w:date="2022-10-29T23:12:00Z"/>
          <w:trPrChange w:id="3819" w:author="Prasasti Karunia Farista Ananto" w:date="2021-10-12T14:28:00Z">
            <w:trPr>
              <w:trHeight w:val="288"/>
            </w:trPr>
          </w:trPrChange>
        </w:trPr>
        <w:tc>
          <w:tcPr>
            <w:tcW w:w="567" w:type="dxa"/>
            <w:vMerge w:val="restart"/>
            <w:tcBorders>
              <w:top w:val="nil"/>
              <w:left w:val="single" w:sz="8" w:space="0" w:color="auto"/>
              <w:right w:val="single" w:sz="4" w:space="0" w:color="auto"/>
            </w:tcBorders>
            <w:shd w:val="clear" w:color="auto" w:fill="auto"/>
            <w:noWrap/>
            <w:vAlign w:val="center"/>
            <w:hideMark/>
            <w:tcPrChange w:id="3820" w:author="Prasasti Karunia Farista Ananto" w:date="2021-10-12T14:28:00Z">
              <w:tcPr>
                <w:tcW w:w="485" w:type="dxa"/>
                <w:vMerge w:val="restart"/>
                <w:tcBorders>
                  <w:top w:val="nil"/>
                  <w:left w:val="single" w:sz="8" w:space="0" w:color="auto"/>
                  <w:right w:val="single" w:sz="4" w:space="0" w:color="auto"/>
                </w:tcBorders>
                <w:shd w:val="clear" w:color="auto" w:fill="auto"/>
                <w:noWrap/>
                <w:vAlign w:val="center"/>
                <w:hideMark/>
              </w:tcPr>
            </w:tcPrChange>
          </w:tcPr>
          <w:p w14:paraId="0CB4D06F" w14:textId="1C76B112" w:rsidR="009809F4" w:rsidRPr="00006ABF" w:rsidDel="009711D7" w:rsidRDefault="009809F4" w:rsidP="00CC4C47">
            <w:pPr>
              <w:spacing w:after="0" w:line="360" w:lineRule="auto"/>
              <w:jc w:val="center"/>
              <w:rPr>
                <w:del w:id="3821" w:author="nadira firinda" w:date="2022-10-29T23:12:00Z"/>
                <w:rFonts w:ascii="Times New Roman" w:eastAsia="Times New Roman" w:hAnsi="Times New Roman" w:cs="Times New Roman"/>
                <w:b/>
                <w:bCs/>
                <w:color w:val="000000"/>
                <w:lang w:eastAsia="en-ID"/>
              </w:rPr>
              <w:pPrChange w:id="3822" w:author="nadira firinda" w:date="2022-10-29T23:37:00Z">
                <w:pPr>
                  <w:spacing w:after="0" w:line="240" w:lineRule="auto"/>
                  <w:jc w:val="center"/>
                </w:pPr>
              </w:pPrChange>
            </w:pPr>
            <w:del w:id="3823" w:author="nadira firinda" w:date="2022-10-29T23:12:00Z">
              <w:r w:rsidRPr="00006ABF" w:rsidDel="009711D7">
                <w:rPr>
                  <w:rFonts w:ascii="Times New Roman" w:eastAsia="Times New Roman" w:hAnsi="Times New Roman" w:cs="Times New Roman"/>
                  <w:b/>
                  <w:bCs/>
                  <w:color w:val="000000"/>
                  <w:lang w:eastAsia="en-ID"/>
                </w:rPr>
                <w:delText>1</w:delText>
              </w:r>
            </w:del>
          </w:p>
          <w:p w14:paraId="0FACE906" w14:textId="46395D7D" w:rsidR="009809F4" w:rsidRPr="00006ABF" w:rsidDel="009711D7" w:rsidRDefault="009809F4" w:rsidP="00CC4C47">
            <w:pPr>
              <w:spacing w:after="0" w:line="360" w:lineRule="auto"/>
              <w:jc w:val="center"/>
              <w:rPr>
                <w:del w:id="3824" w:author="nadira firinda" w:date="2022-10-29T23:12:00Z"/>
                <w:rFonts w:ascii="Times New Roman" w:eastAsia="Times New Roman" w:hAnsi="Times New Roman" w:cs="Times New Roman"/>
                <w:b/>
                <w:bCs/>
                <w:color w:val="000000"/>
                <w:lang w:eastAsia="en-ID"/>
              </w:rPr>
              <w:pPrChange w:id="3825" w:author="nadira firinda" w:date="2022-10-29T23:37:00Z">
                <w:pPr>
                  <w:spacing w:after="0" w:line="240" w:lineRule="auto"/>
                  <w:jc w:val="center"/>
                </w:pPr>
              </w:pPrChange>
            </w:pPr>
            <w:del w:id="3826" w:author="nadira firinda" w:date="2022-10-29T23:12:00Z">
              <w:r w:rsidRPr="00006ABF" w:rsidDel="009711D7">
                <w:rPr>
                  <w:rFonts w:ascii="Times New Roman" w:eastAsia="Times New Roman" w:hAnsi="Times New Roman" w:cs="Times New Roman"/>
                  <w:b/>
                  <w:bCs/>
                  <w:color w:val="000000"/>
                  <w:lang w:eastAsia="en-ID"/>
                </w:rPr>
                <w:delText> </w:delText>
              </w:r>
            </w:del>
          </w:p>
          <w:p w14:paraId="5535F4CD" w14:textId="06EA5D35" w:rsidR="009809F4" w:rsidRPr="00006ABF" w:rsidDel="009711D7" w:rsidRDefault="009809F4" w:rsidP="00CC4C47">
            <w:pPr>
              <w:spacing w:after="0" w:line="360" w:lineRule="auto"/>
              <w:jc w:val="center"/>
              <w:rPr>
                <w:del w:id="3827" w:author="nadira firinda" w:date="2022-10-29T23:12:00Z"/>
                <w:rFonts w:ascii="Times New Roman" w:eastAsia="Times New Roman" w:hAnsi="Times New Roman" w:cs="Times New Roman"/>
                <w:b/>
                <w:bCs/>
                <w:color w:val="000000"/>
                <w:lang w:eastAsia="en-ID"/>
              </w:rPr>
              <w:pPrChange w:id="3828" w:author="nadira firinda" w:date="2022-10-29T23:37:00Z">
                <w:pPr>
                  <w:spacing w:after="0" w:line="240" w:lineRule="auto"/>
                  <w:jc w:val="center"/>
                </w:pPr>
              </w:pPrChange>
            </w:pPr>
            <w:del w:id="3829" w:author="nadira firinda" w:date="2022-10-29T23:12:00Z">
              <w:r w:rsidRPr="00006ABF" w:rsidDel="009711D7">
                <w:rPr>
                  <w:rFonts w:ascii="Times New Roman" w:eastAsia="Times New Roman" w:hAnsi="Times New Roman" w:cs="Times New Roman"/>
                  <w:b/>
                  <w:bCs/>
                  <w:color w:val="000000"/>
                  <w:lang w:eastAsia="en-ID"/>
                </w:rPr>
                <w:delText> </w:delText>
              </w:r>
            </w:del>
          </w:p>
        </w:tc>
        <w:tc>
          <w:tcPr>
            <w:tcW w:w="2835" w:type="dxa"/>
            <w:vMerge w:val="restart"/>
            <w:tcBorders>
              <w:top w:val="nil"/>
              <w:left w:val="nil"/>
              <w:right w:val="nil"/>
            </w:tcBorders>
            <w:shd w:val="clear" w:color="auto" w:fill="auto"/>
            <w:noWrap/>
            <w:vAlign w:val="center"/>
            <w:hideMark/>
            <w:tcPrChange w:id="3830" w:author="Prasasti Karunia Farista Ananto" w:date="2021-10-12T14:28:00Z">
              <w:tcPr>
                <w:tcW w:w="3377" w:type="dxa"/>
                <w:vMerge w:val="restart"/>
                <w:tcBorders>
                  <w:top w:val="nil"/>
                  <w:left w:val="nil"/>
                  <w:right w:val="nil"/>
                </w:tcBorders>
                <w:shd w:val="clear" w:color="auto" w:fill="auto"/>
                <w:noWrap/>
                <w:vAlign w:val="center"/>
                <w:hideMark/>
              </w:tcPr>
            </w:tcPrChange>
          </w:tcPr>
          <w:p w14:paraId="59CFAEAC" w14:textId="5B3BFEA1" w:rsidR="009809F4" w:rsidRPr="00006ABF" w:rsidDel="009711D7" w:rsidRDefault="009809F4" w:rsidP="00CC4C47">
            <w:pPr>
              <w:spacing w:after="0" w:line="360" w:lineRule="auto"/>
              <w:rPr>
                <w:del w:id="3831" w:author="nadira firinda" w:date="2022-10-29T23:12:00Z"/>
                <w:rFonts w:ascii="Times New Roman" w:eastAsia="Times New Roman" w:hAnsi="Times New Roman" w:cs="Times New Roman"/>
                <w:b/>
                <w:bCs/>
                <w:color w:val="000000"/>
                <w:lang w:eastAsia="en-ID"/>
              </w:rPr>
              <w:pPrChange w:id="3832" w:author="nadira firinda" w:date="2022-10-29T23:37:00Z">
                <w:pPr>
                  <w:spacing w:after="0" w:line="240" w:lineRule="auto"/>
                </w:pPr>
              </w:pPrChange>
            </w:pPr>
            <w:del w:id="3833" w:author="nadira firinda" w:date="2022-10-29T23:12:00Z">
              <w:r w:rsidRPr="00006ABF" w:rsidDel="009711D7">
                <w:rPr>
                  <w:rFonts w:ascii="Times New Roman" w:eastAsia="Times New Roman" w:hAnsi="Times New Roman" w:cs="Times New Roman"/>
                  <w:b/>
                  <w:bCs/>
                  <w:color w:val="000000"/>
                  <w:lang w:eastAsia="en-ID"/>
                </w:rPr>
                <w:delText>Pertanian, Kehutanan, dan Perikanan</w:delText>
              </w:r>
            </w:del>
          </w:p>
          <w:p w14:paraId="0F6CE75F" w14:textId="6398046F" w:rsidR="009809F4" w:rsidRPr="00006ABF" w:rsidDel="009711D7" w:rsidRDefault="009809F4" w:rsidP="00CC4C47">
            <w:pPr>
              <w:spacing w:after="0" w:line="360" w:lineRule="auto"/>
              <w:rPr>
                <w:del w:id="3834" w:author="nadira firinda" w:date="2022-10-29T23:12:00Z"/>
                <w:rFonts w:ascii="Times New Roman" w:eastAsia="Times New Roman" w:hAnsi="Times New Roman" w:cs="Times New Roman"/>
                <w:b/>
                <w:bCs/>
                <w:color w:val="000000"/>
                <w:lang w:eastAsia="en-ID"/>
              </w:rPr>
              <w:pPrChange w:id="3835" w:author="nadira firinda" w:date="2022-10-29T23:37:00Z">
                <w:pPr>
                  <w:spacing w:after="0" w:line="240" w:lineRule="auto"/>
                </w:pPr>
              </w:pPrChange>
            </w:pPr>
            <w:del w:id="3836" w:author="nadira firinda" w:date="2022-10-29T23:12:00Z">
              <w:r w:rsidRPr="00006ABF" w:rsidDel="009711D7">
                <w:rPr>
                  <w:rFonts w:ascii="Times New Roman" w:eastAsia="Times New Roman" w:hAnsi="Times New Roman" w:cs="Times New Roman"/>
                  <w:b/>
                  <w:bCs/>
                  <w:color w:val="000000"/>
                  <w:lang w:eastAsia="en-ID"/>
                </w:rPr>
                <w:delText> </w:delText>
              </w:r>
            </w:del>
          </w:p>
          <w:p w14:paraId="11FD2DB3" w14:textId="4385331F" w:rsidR="009809F4" w:rsidRPr="00006ABF" w:rsidDel="009711D7" w:rsidRDefault="009809F4" w:rsidP="00CC4C47">
            <w:pPr>
              <w:spacing w:after="0" w:line="360" w:lineRule="auto"/>
              <w:rPr>
                <w:del w:id="3837" w:author="nadira firinda" w:date="2022-10-29T23:12:00Z"/>
                <w:rFonts w:ascii="Times New Roman" w:eastAsia="Times New Roman" w:hAnsi="Times New Roman" w:cs="Times New Roman"/>
                <w:b/>
                <w:bCs/>
                <w:color w:val="000000"/>
                <w:lang w:eastAsia="en-ID"/>
              </w:rPr>
              <w:pPrChange w:id="3838" w:author="nadira firinda" w:date="2022-10-29T23:37:00Z">
                <w:pPr>
                  <w:spacing w:after="0" w:line="240" w:lineRule="auto"/>
                </w:pPr>
              </w:pPrChange>
            </w:pPr>
            <w:del w:id="3839" w:author="nadira firinda" w:date="2022-10-29T23:12:00Z">
              <w:r w:rsidRPr="00006ABF" w:rsidDel="009711D7">
                <w:rPr>
                  <w:rFonts w:ascii="Times New Roman" w:eastAsia="Times New Roman" w:hAnsi="Times New Roman" w:cs="Times New Roman"/>
                  <w:b/>
                  <w:bCs/>
                  <w:color w:val="000000"/>
                  <w:lang w:eastAsia="en-ID"/>
                </w:rPr>
                <w:delText> </w:delText>
              </w:r>
            </w:del>
          </w:p>
        </w:tc>
        <w:tc>
          <w:tcPr>
            <w:tcW w:w="2410" w:type="dxa"/>
            <w:tcBorders>
              <w:top w:val="single" w:sz="8" w:space="0" w:color="auto"/>
              <w:left w:val="single" w:sz="8" w:space="0" w:color="auto"/>
              <w:bottom w:val="single" w:sz="4" w:space="0" w:color="auto"/>
              <w:right w:val="single" w:sz="4" w:space="0" w:color="auto"/>
            </w:tcBorders>
            <w:shd w:val="clear" w:color="auto" w:fill="auto"/>
            <w:vAlign w:val="center"/>
            <w:hideMark/>
            <w:tcPrChange w:id="3840" w:author="Prasasti Karunia Farista Ananto" w:date="2021-10-12T14:28:00Z">
              <w:tcPr>
                <w:tcW w:w="1800" w:type="dxa"/>
                <w:tcBorders>
                  <w:top w:val="single" w:sz="8" w:space="0" w:color="auto"/>
                  <w:left w:val="single" w:sz="8" w:space="0" w:color="auto"/>
                  <w:bottom w:val="single" w:sz="4" w:space="0" w:color="auto"/>
                  <w:right w:val="single" w:sz="4" w:space="0" w:color="auto"/>
                </w:tcBorders>
                <w:shd w:val="clear" w:color="auto" w:fill="auto"/>
                <w:vAlign w:val="center"/>
                <w:hideMark/>
              </w:tcPr>
            </w:tcPrChange>
          </w:tcPr>
          <w:p w14:paraId="38CEDB9C" w14:textId="7056C70E" w:rsidR="009809F4" w:rsidRPr="00006ABF" w:rsidDel="009711D7" w:rsidRDefault="009809F4" w:rsidP="00CC4C47">
            <w:pPr>
              <w:spacing w:after="0" w:line="360" w:lineRule="auto"/>
              <w:rPr>
                <w:del w:id="3841" w:author="nadira firinda" w:date="2022-10-29T23:12:00Z"/>
                <w:rFonts w:ascii="Times New Roman" w:eastAsia="Times New Roman" w:hAnsi="Times New Roman" w:cs="Times New Roman"/>
                <w:color w:val="000000"/>
                <w:lang w:eastAsia="en-ID"/>
              </w:rPr>
              <w:pPrChange w:id="3842" w:author="nadira firinda" w:date="2022-10-29T23:37:00Z">
                <w:pPr>
                  <w:spacing w:after="0" w:line="240" w:lineRule="auto"/>
                </w:pPr>
              </w:pPrChange>
            </w:pPr>
            <w:del w:id="3843" w:author="nadira firinda" w:date="2022-10-29T23:12:00Z">
              <w:r w:rsidRPr="00006ABF" w:rsidDel="009711D7">
                <w:rPr>
                  <w:rFonts w:ascii="Times New Roman" w:eastAsia="Times New Roman" w:hAnsi="Times New Roman" w:cs="Times New Roman"/>
                  <w:color w:val="000000"/>
                  <w:lang w:eastAsia="en-ID"/>
                </w:rPr>
                <w:delText>Industri Pengolahan</w:delText>
              </w:r>
            </w:del>
          </w:p>
        </w:tc>
        <w:tc>
          <w:tcPr>
            <w:tcW w:w="3280" w:type="dxa"/>
            <w:tcBorders>
              <w:top w:val="single" w:sz="8" w:space="0" w:color="auto"/>
              <w:left w:val="nil"/>
              <w:bottom w:val="single" w:sz="4" w:space="0" w:color="auto"/>
              <w:right w:val="single" w:sz="8" w:space="0" w:color="auto"/>
            </w:tcBorders>
            <w:shd w:val="clear" w:color="auto" w:fill="auto"/>
            <w:vAlign w:val="center"/>
            <w:hideMark/>
            <w:tcPrChange w:id="3844" w:author="Prasasti Karunia Farista Ananto" w:date="2021-10-12T14:28:00Z">
              <w:tcPr>
                <w:tcW w:w="2620" w:type="dxa"/>
                <w:tcBorders>
                  <w:top w:val="single" w:sz="8" w:space="0" w:color="auto"/>
                  <w:left w:val="nil"/>
                  <w:bottom w:val="single" w:sz="4" w:space="0" w:color="auto"/>
                  <w:right w:val="single" w:sz="8" w:space="0" w:color="auto"/>
                </w:tcBorders>
                <w:shd w:val="clear" w:color="auto" w:fill="auto"/>
                <w:vAlign w:val="center"/>
                <w:hideMark/>
              </w:tcPr>
            </w:tcPrChange>
          </w:tcPr>
          <w:p w14:paraId="72CBB042" w14:textId="6909F737" w:rsidR="009809F4" w:rsidRPr="00006ABF" w:rsidDel="009711D7" w:rsidRDefault="009809F4" w:rsidP="00CC4C47">
            <w:pPr>
              <w:spacing w:after="0" w:line="360" w:lineRule="auto"/>
              <w:rPr>
                <w:del w:id="3845" w:author="nadira firinda" w:date="2022-10-29T23:12:00Z"/>
                <w:rFonts w:ascii="Times New Roman" w:eastAsia="Times New Roman" w:hAnsi="Times New Roman" w:cs="Times New Roman"/>
                <w:color w:val="000000"/>
                <w:lang w:eastAsia="en-ID"/>
              </w:rPr>
              <w:pPrChange w:id="3846" w:author="nadira firinda" w:date="2022-10-29T23:37:00Z">
                <w:pPr>
                  <w:spacing w:after="0" w:line="240" w:lineRule="auto"/>
                </w:pPr>
              </w:pPrChange>
            </w:pPr>
            <w:del w:id="3847" w:author="nadira firinda" w:date="2022-10-29T23:12:00Z">
              <w:r w:rsidRPr="00006ABF" w:rsidDel="009711D7">
                <w:rPr>
                  <w:rFonts w:ascii="Times New Roman" w:eastAsia="Times New Roman" w:hAnsi="Times New Roman" w:cs="Times New Roman"/>
                  <w:color w:val="000000"/>
                  <w:lang w:eastAsia="en-ID"/>
                </w:rPr>
                <w:delText> </w:delText>
              </w:r>
            </w:del>
          </w:p>
        </w:tc>
      </w:tr>
      <w:tr w:rsidR="009809F4" w:rsidRPr="00006ABF" w:rsidDel="009711D7" w14:paraId="0AD3095C" w14:textId="53F01EBA" w:rsidTr="00046663">
        <w:trPr>
          <w:trHeight w:val="792"/>
          <w:del w:id="3848" w:author="nadira firinda" w:date="2022-10-29T23:12:00Z"/>
          <w:trPrChange w:id="3849" w:author="Prasasti Karunia Farista Ananto" w:date="2021-10-12T14:28:00Z">
            <w:trPr>
              <w:trHeight w:val="792"/>
            </w:trPr>
          </w:trPrChange>
        </w:trPr>
        <w:tc>
          <w:tcPr>
            <w:tcW w:w="567" w:type="dxa"/>
            <w:vMerge/>
            <w:tcBorders>
              <w:left w:val="single" w:sz="8" w:space="0" w:color="auto"/>
              <w:right w:val="single" w:sz="4" w:space="0" w:color="auto"/>
            </w:tcBorders>
            <w:shd w:val="clear" w:color="auto" w:fill="auto"/>
            <w:noWrap/>
            <w:vAlign w:val="center"/>
            <w:hideMark/>
            <w:tcPrChange w:id="3850" w:author="Prasasti Karunia Farista Ananto" w:date="2021-10-12T14:28:00Z">
              <w:tcPr>
                <w:tcW w:w="485" w:type="dxa"/>
                <w:vMerge/>
                <w:tcBorders>
                  <w:left w:val="single" w:sz="8" w:space="0" w:color="auto"/>
                  <w:right w:val="single" w:sz="4" w:space="0" w:color="auto"/>
                </w:tcBorders>
                <w:shd w:val="clear" w:color="auto" w:fill="auto"/>
                <w:noWrap/>
                <w:vAlign w:val="center"/>
                <w:hideMark/>
              </w:tcPr>
            </w:tcPrChange>
          </w:tcPr>
          <w:p w14:paraId="28A716A7" w14:textId="32929B43" w:rsidR="009809F4" w:rsidRPr="00006ABF" w:rsidDel="009711D7" w:rsidRDefault="009809F4" w:rsidP="00CC4C47">
            <w:pPr>
              <w:spacing w:after="0" w:line="360" w:lineRule="auto"/>
              <w:jc w:val="center"/>
              <w:rPr>
                <w:del w:id="3851" w:author="nadira firinda" w:date="2022-10-29T23:12:00Z"/>
                <w:rFonts w:ascii="Times New Roman" w:eastAsia="Times New Roman" w:hAnsi="Times New Roman" w:cs="Times New Roman"/>
                <w:b/>
                <w:bCs/>
                <w:color w:val="000000"/>
                <w:lang w:eastAsia="en-ID"/>
              </w:rPr>
              <w:pPrChange w:id="3852" w:author="nadira firinda" w:date="2022-10-29T23:37:00Z">
                <w:pPr>
                  <w:spacing w:after="0" w:line="240" w:lineRule="auto"/>
                  <w:jc w:val="center"/>
                </w:pPr>
              </w:pPrChange>
            </w:pPr>
          </w:p>
        </w:tc>
        <w:tc>
          <w:tcPr>
            <w:tcW w:w="2835" w:type="dxa"/>
            <w:vMerge/>
            <w:tcBorders>
              <w:left w:val="nil"/>
              <w:right w:val="nil"/>
            </w:tcBorders>
            <w:shd w:val="clear" w:color="auto" w:fill="auto"/>
            <w:noWrap/>
            <w:vAlign w:val="center"/>
            <w:hideMark/>
            <w:tcPrChange w:id="3853" w:author="Prasasti Karunia Farista Ananto" w:date="2021-10-12T14:28:00Z">
              <w:tcPr>
                <w:tcW w:w="3377" w:type="dxa"/>
                <w:vMerge/>
                <w:tcBorders>
                  <w:left w:val="nil"/>
                  <w:right w:val="nil"/>
                </w:tcBorders>
                <w:shd w:val="clear" w:color="auto" w:fill="auto"/>
                <w:noWrap/>
                <w:vAlign w:val="center"/>
                <w:hideMark/>
              </w:tcPr>
            </w:tcPrChange>
          </w:tcPr>
          <w:p w14:paraId="2D1CCEB3" w14:textId="3D5B1EE0" w:rsidR="009809F4" w:rsidRPr="00006ABF" w:rsidDel="009711D7" w:rsidRDefault="009809F4" w:rsidP="00CC4C47">
            <w:pPr>
              <w:spacing w:after="0" w:line="360" w:lineRule="auto"/>
              <w:rPr>
                <w:del w:id="3854" w:author="nadira firinda" w:date="2022-10-29T23:12:00Z"/>
                <w:rFonts w:ascii="Times New Roman" w:eastAsia="Times New Roman" w:hAnsi="Times New Roman" w:cs="Times New Roman"/>
                <w:b/>
                <w:bCs/>
                <w:color w:val="000000"/>
                <w:lang w:eastAsia="en-ID"/>
              </w:rPr>
              <w:pPrChange w:id="3855" w:author="nadira firinda" w:date="2022-10-29T23:37:00Z">
                <w:pPr>
                  <w:spacing w:after="0" w:line="240" w:lineRule="auto"/>
                </w:pPr>
              </w:pPrChange>
            </w:pPr>
          </w:p>
        </w:tc>
        <w:tc>
          <w:tcPr>
            <w:tcW w:w="2410" w:type="dxa"/>
            <w:tcBorders>
              <w:top w:val="nil"/>
              <w:left w:val="single" w:sz="8" w:space="0" w:color="auto"/>
              <w:bottom w:val="single" w:sz="4" w:space="0" w:color="auto"/>
              <w:right w:val="single" w:sz="4" w:space="0" w:color="auto"/>
            </w:tcBorders>
            <w:shd w:val="clear" w:color="auto" w:fill="auto"/>
            <w:vAlign w:val="center"/>
            <w:hideMark/>
            <w:tcPrChange w:id="3856" w:author="Prasasti Karunia Farista Ananto" w:date="2021-10-12T14:28:00Z">
              <w:tcPr>
                <w:tcW w:w="1800" w:type="dxa"/>
                <w:tcBorders>
                  <w:top w:val="nil"/>
                  <w:left w:val="single" w:sz="8" w:space="0" w:color="auto"/>
                  <w:bottom w:val="single" w:sz="4" w:space="0" w:color="auto"/>
                  <w:right w:val="single" w:sz="4" w:space="0" w:color="auto"/>
                </w:tcBorders>
                <w:shd w:val="clear" w:color="auto" w:fill="auto"/>
                <w:vAlign w:val="center"/>
                <w:hideMark/>
              </w:tcPr>
            </w:tcPrChange>
          </w:tcPr>
          <w:p w14:paraId="45326E30" w14:textId="3000999F" w:rsidR="009809F4" w:rsidRPr="00006ABF" w:rsidDel="009711D7" w:rsidRDefault="009809F4" w:rsidP="00CC4C47">
            <w:pPr>
              <w:spacing w:after="0" w:line="360" w:lineRule="auto"/>
              <w:rPr>
                <w:del w:id="3857" w:author="nadira firinda" w:date="2022-10-29T23:12:00Z"/>
                <w:rFonts w:ascii="Times New Roman" w:eastAsia="Times New Roman" w:hAnsi="Times New Roman" w:cs="Times New Roman"/>
                <w:color w:val="000000"/>
                <w:lang w:eastAsia="en-ID"/>
              </w:rPr>
              <w:pPrChange w:id="3858" w:author="nadira firinda" w:date="2022-10-29T23:37:00Z">
                <w:pPr>
                  <w:spacing w:after="0" w:line="240" w:lineRule="auto"/>
                </w:pPr>
              </w:pPrChange>
            </w:pPr>
            <w:del w:id="3859" w:author="nadira firinda" w:date="2022-10-29T23:12:00Z">
              <w:r w:rsidRPr="00006ABF" w:rsidDel="009711D7">
                <w:rPr>
                  <w:rFonts w:ascii="Times New Roman" w:eastAsia="Times New Roman" w:hAnsi="Times New Roman" w:cs="Times New Roman"/>
                  <w:color w:val="000000"/>
                  <w:lang w:eastAsia="en-ID"/>
                </w:rPr>
                <w:delText> </w:delText>
              </w:r>
            </w:del>
          </w:p>
        </w:tc>
        <w:tc>
          <w:tcPr>
            <w:tcW w:w="3280" w:type="dxa"/>
            <w:tcBorders>
              <w:top w:val="nil"/>
              <w:left w:val="nil"/>
              <w:bottom w:val="single" w:sz="4" w:space="0" w:color="auto"/>
              <w:right w:val="single" w:sz="8" w:space="0" w:color="auto"/>
            </w:tcBorders>
            <w:shd w:val="clear" w:color="auto" w:fill="auto"/>
            <w:vAlign w:val="center"/>
            <w:hideMark/>
            <w:tcPrChange w:id="3860" w:author="Prasasti Karunia Farista Ananto" w:date="2021-10-12T14:28:00Z">
              <w:tcPr>
                <w:tcW w:w="2620" w:type="dxa"/>
                <w:tcBorders>
                  <w:top w:val="nil"/>
                  <w:left w:val="nil"/>
                  <w:bottom w:val="single" w:sz="4" w:space="0" w:color="auto"/>
                  <w:right w:val="single" w:sz="8" w:space="0" w:color="auto"/>
                </w:tcBorders>
                <w:shd w:val="clear" w:color="auto" w:fill="auto"/>
                <w:vAlign w:val="center"/>
                <w:hideMark/>
              </w:tcPr>
            </w:tcPrChange>
          </w:tcPr>
          <w:p w14:paraId="3AB9F404" w14:textId="31E25BFF" w:rsidR="009809F4" w:rsidRPr="00006ABF" w:rsidDel="009711D7" w:rsidRDefault="009809F4" w:rsidP="00CC4C47">
            <w:pPr>
              <w:spacing w:after="0" w:line="360" w:lineRule="auto"/>
              <w:rPr>
                <w:del w:id="3861" w:author="nadira firinda" w:date="2022-10-29T23:12:00Z"/>
                <w:rFonts w:ascii="Times New Roman" w:eastAsia="Times New Roman" w:hAnsi="Times New Roman" w:cs="Times New Roman"/>
                <w:color w:val="000000"/>
                <w:lang w:eastAsia="en-ID"/>
              </w:rPr>
              <w:pPrChange w:id="3862" w:author="nadira firinda" w:date="2022-10-29T23:37:00Z">
                <w:pPr>
                  <w:spacing w:after="0" w:line="240" w:lineRule="auto"/>
                </w:pPr>
              </w:pPrChange>
            </w:pPr>
            <w:del w:id="3863" w:author="nadira firinda" w:date="2022-10-29T23:12:00Z">
              <w:r w:rsidRPr="00006ABF" w:rsidDel="009711D7">
                <w:rPr>
                  <w:rFonts w:ascii="Times New Roman" w:eastAsia="Times New Roman" w:hAnsi="Times New Roman" w:cs="Times New Roman"/>
                  <w:color w:val="000000"/>
                  <w:lang w:eastAsia="en-ID"/>
                </w:rPr>
                <w:delText>Perdagangan Besar dan Eceran, Reparasi Mobil dan Sepeda Motor</w:delText>
              </w:r>
            </w:del>
          </w:p>
        </w:tc>
      </w:tr>
      <w:tr w:rsidR="009809F4" w:rsidRPr="00006ABF" w:rsidDel="009711D7" w14:paraId="2D90FCD7" w14:textId="2EBCA742" w:rsidTr="00046663">
        <w:trPr>
          <w:trHeight w:val="288"/>
          <w:del w:id="3864" w:author="nadira firinda" w:date="2022-10-29T23:12:00Z"/>
          <w:trPrChange w:id="3865" w:author="Prasasti Karunia Farista Ananto" w:date="2021-10-12T14:28:00Z">
            <w:trPr>
              <w:trHeight w:val="288"/>
            </w:trPr>
          </w:trPrChange>
        </w:trPr>
        <w:tc>
          <w:tcPr>
            <w:tcW w:w="567" w:type="dxa"/>
            <w:vMerge/>
            <w:tcBorders>
              <w:left w:val="single" w:sz="8" w:space="0" w:color="auto"/>
              <w:bottom w:val="single" w:sz="8" w:space="0" w:color="auto"/>
              <w:right w:val="single" w:sz="4" w:space="0" w:color="auto"/>
            </w:tcBorders>
            <w:shd w:val="clear" w:color="auto" w:fill="auto"/>
            <w:noWrap/>
            <w:vAlign w:val="center"/>
            <w:hideMark/>
            <w:tcPrChange w:id="3866" w:author="Prasasti Karunia Farista Ananto" w:date="2021-10-12T14:28:00Z">
              <w:tcPr>
                <w:tcW w:w="485" w:type="dxa"/>
                <w:vMerge/>
                <w:tcBorders>
                  <w:left w:val="single" w:sz="8" w:space="0" w:color="auto"/>
                  <w:bottom w:val="single" w:sz="8" w:space="0" w:color="auto"/>
                  <w:right w:val="single" w:sz="4" w:space="0" w:color="auto"/>
                </w:tcBorders>
                <w:shd w:val="clear" w:color="auto" w:fill="auto"/>
                <w:noWrap/>
                <w:vAlign w:val="center"/>
                <w:hideMark/>
              </w:tcPr>
            </w:tcPrChange>
          </w:tcPr>
          <w:p w14:paraId="5D1AC1F9" w14:textId="3DD79E49" w:rsidR="009809F4" w:rsidRPr="00006ABF" w:rsidDel="009711D7" w:rsidRDefault="009809F4" w:rsidP="00CC4C47">
            <w:pPr>
              <w:spacing w:after="0" w:line="360" w:lineRule="auto"/>
              <w:jc w:val="center"/>
              <w:rPr>
                <w:del w:id="3867" w:author="nadira firinda" w:date="2022-10-29T23:12:00Z"/>
                <w:rFonts w:ascii="Times New Roman" w:eastAsia="Times New Roman" w:hAnsi="Times New Roman" w:cs="Times New Roman"/>
                <w:b/>
                <w:bCs/>
                <w:color w:val="000000"/>
                <w:lang w:eastAsia="en-ID"/>
              </w:rPr>
              <w:pPrChange w:id="3868" w:author="nadira firinda" w:date="2022-10-29T23:37:00Z">
                <w:pPr>
                  <w:spacing w:after="0" w:line="240" w:lineRule="auto"/>
                  <w:jc w:val="center"/>
                </w:pPr>
              </w:pPrChange>
            </w:pPr>
          </w:p>
        </w:tc>
        <w:tc>
          <w:tcPr>
            <w:tcW w:w="2835" w:type="dxa"/>
            <w:vMerge/>
            <w:tcBorders>
              <w:left w:val="nil"/>
              <w:bottom w:val="single" w:sz="8" w:space="0" w:color="auto"/>
              <w:right w:val="nil"/>
            </w:tcBorders>
            <w:shd w:val="clear" w:color="auto" w:fill="auto"/>
            <w:noWrap/>
            <w:vAlign w:val="center"/>
            <w:hideMark/>
            <w:tcPrChange w:id="3869" w:author="Prasasti Karunia Farista Ananto" w:date="2021-10-12T14:28:00Z">
              <w:tcPr>
                <w:tcW w:w="3377" w:type="dxa"/>
                <w:vMerge/>
                <w:tcBorders>
                  <w:left w:val="nil"/>
                  <w:bottom w:val="single" w:sz="8" w:space="0" w:color="auto"/>
                  <w:right w:val="nil"/>
                </w:tcBorders>
                <w:shd w:val="clear" w:color="auto" w:fill="auto"/>
                <w:noWrap/>
                <w:vAlign w:val="center"/>
                <w:hideMark/>
              </w:tcPr>
            </w:tcPrChange>
          </w:tcPr>
          <w:p w14:paraId="66904618" w14:textId="13E032C2" w:rsidR="009809F4" w:rsidRPr="00006ABF" w:rsidDel="009711D7" w:rsidRDefault="009809F4" w:rsidP="00CC4C47">
            <w:pPr>
              <w:spacing w:after="0" w:line="360" w:lineRule="auto"/>
              <w:rPr>
                <w:del w:id="3870" w:author="nadira firinda" w:date="2022-10-29T23:12:00Z"/>
                <w:rFonts w:ascii="Times New Roman" w:eastAsia="Times New Roman" w:hAnsi="Times New Roman" w:cs="Times New Roman"/>
                <w:b/>
                <w:bCs/>
                <w:color w:val="000000"/>
                <w:lang w:eastAsia="en-ID"/>
              </w:rPr>
              <w:pPrChange w:id="3871" w:author="nadira firinda" w:date="2022-10-29T23:37:00Z">
                <w:pPr>
                  <w:spacing w:after="0" w:line="240" w:lineRule="auto"/>
                </w:pPr>
              </w:pPrChange>
            </w:pPr>
          </w:p>
        </w:tc>
        <w:tc>
          <w:tcPr>
            <w:tcW w:w="2410" w:type="dxa"/>
            <w:tcBorders>
              <w:top w:val="nil"/>
              <w:left w:val="single" w:sz="8" w:space="0" w:color="auto"/>
              <w:bottom w:val="single" w:sz="8" w:space="0" w:color="auto"/>
              <w:right w:val="single" w:sz="4" w:space="0" w:color="auto"/>
            </w:tcBorders>
            <w:shd w:val="clear" w:color="auto" w:fill="auto"/>
            <w:vAlign w:val="center"/>
            <w:hideMark/>
            <w:tcPrChange w:id="3872" w:author="Prasasti Karunia Farista Ananto" w:date="2021-10-12T14:28:00Z">
              <w:tcPr>
                <w:tcW w:w="1800" w:type="dxa"/>
                <w:tcBorders>
                  <w:top w:val="nil"/>
                  <w:left w:val="single" w:sz="8" w:space="0" w:color="auto"/>
                  <w:bottom w:val="single" w:sz="8" w:space="0" w:color="auto"/>
                  <w:right w:val="single" w:sz="4" w:space="0" w:color="auto"/>
                </w:tcBorders>
                <w:shd w:val="clear" w:color="auto" w:fill="auto"/>
                <w:vAlign w:val="center"/>
                <w:hideMark/>
              </w:tcPr>
            </w:tcPrChange>
          </w:tcPr>
          <w:p w14:paraId="47DE025A" w14:textId="1DFFAD9D" w:rsidR="009809F4" w:rsidRPr="00006ABF" w:rsidDel="009711D7" w:rsidRDefault="009809F4" w:rsidP="00CC4C47">
            <w:pPr>
              <w:spacing w:after="0" w:line="360" w:lineRule="auto"/>
              <w:rPr>
                <w:del w:id="3873" w:author="nadira firinda" w:date="2022-10-29T23:12:00Z"/>
                <w:rFonts w:ascii="Times New Roman" w:eastAsia="Times New Roman" w:hAnsi="Times New Roman" w:cs="Times New Roman"/>
                <w:color w:val="000000"/>
                <w:lang w:eastAsia="en-ID"/>
              </w:rPr>
              <w:pPrChange w:id="3874" w:author="nadira firinda" w:date="2022-10-29T23:37:00Z">
                <w:pPr>
                  <w:spacing w:after="0" w:line="240" w:lineRule="auto"/>
                </w:pPr>
              </w:pPrChange>
            </w:pPr>
            <w:del w:id="3875" w:author="nadira firinda" w:date="2022-10-29T23:12:00Z">
              <w:r w:rsidRPr="00006ABF" w:rsidDel="009711D7">
                <w:rPr>
                  <w:rFonts w:ascii="Times New Roman" w:eastAsia="Times New Roman" w:hAnsi="Times New Roman" w:cs="Times New Roman"/>
                  <w:color w:val="000000"/>
                  <w:lang w:eastAsia="en-ID"/>
                </w:rPr>
                <w:delText> </w:delText>
              </w:r>
            </w:del>
          </w:p>
        </w:tc>
        <w:tc>
          <w:tcPr>
            <w:tcW w:w="3280" w:type="dxa"/>
            <w:tcBorders>
              <w:top w:val="single" w:sz="4" w:space="0" w:color="auto"/>
              <w:left w:val="nil"/>
              <w:bottom w:val="single" w:sz="8" w:space="0" w:color="auto"/>
              <w:right w:val="single" w:sz="8" w:space="0" w:color="auto"/>
            </w:tcBorders>
            <w:shd w:val="clear" w:color="auto" w:fill="auto"/>
            <w:vAlign w:val="center"/>
            <w:hideMark/>
            <w:tcPrChange w:id="3876" w:author="Prasasti Karunia Farista Ananto" w:date="2021-10-12T14:28:00Z">
              <w:tcPr>
                <w:tcW w:w="2620" w:type="dxa"/>
                <w:tcBorders>
                  <w:top w:val="single" w:sz="4" w:space="0" w:color="auto"/>
                  <w:left w:val="nil"/>
                  <w:bottom w:val="single" w:sz="8" w:space="0" w:color="auto"/>
                  <w:right w:val="single" w:sz="8" w:space="0" w:color="auto"/>
                </w:tcBorders>
                <w:shd w:val="clear" w:color="auto" w:fill="auto"/>
                <w:vAlign w:val="center"/>
                <w:hideMark/>
              </w:tcPr>
            </w:tcPrChange>
          </w:tcPr>
          <w:p w14:paraId="2B0D054C" w14:textId="3B6BB99E" w:rsidR="009809F4" w:rsidRPr="00006ABF" w:rsidDel="009711D7" w:rsidRDefault="009809F4" w:rsidP="00CC4C47">
            <w:pPr>
              <w:spacing w:after="0" w:line="360" w:lineRule="auto"/>
              <w:rPr>
                <w:del w:id="3877" w:author="nadira firinda" w:date="2022-10-29T23:12:00Z"/>
                <w:rFonts w:ascii="Times New Roman" w:eastAsia="Times New Roman" w:hAnsi="Times New Roman" w:cs="Times New Roman"/>
                <w:color w:val="000000"/>
                <w:lang w:eastAsia="en-ID"/>
              </w:rPr>
              <w:pPrChange w:id="3878" w:author="nadira firinda" w:date="2022-10-29T23:37:00Z">
                <w:pPr>
                  <w:spacing w:after="0" w:line="240" w:lineRule="auto"/>
                </w:pPr>
              </w:pPrChange>
            </w:pPr>
            <w:del w:id="3879" w:author="nadira firinda" w:date="2022-10-29T23:12:00Z">
              <w:r w:rsidRPr="00006ABF" w:rsidDel="009711D7">
                <w:rPr>
                  <w:rFonts w:ascii="Times New Roman" w:eastAsia="Times New Roman" w:hAnsi="Times New Roman" w:cs="Times New Roman"/>
                  <w:color w:val="000000"/>
                  <w:lang w:eastAsia="en-ID"/>
                </w:rPr>
                <w:delText>Jasa Keuangan dan Asuransi</w:delText>
              </w:r>
            </w:del>
          </w:p>
        </w:tc>
      </w:tr>
      <w:tr w:rsidR="009809F4" w:rsidRPr="00006ABF" w:rsidDel="009711D7" w14:paraId="228D69EC" w14:textId="38D541AE" w:rsidTr="00046663">
        <w:trPr>
          <w:trHeight w:val="276"/>
          <w:del w:id="3880" w:author="nadira firinda" w:date="2022-10-29T23:12:00Z"/>
          <w:trPrChange w:id="3881" w:author="Prasasti Karunia Farista Ananto" w:date="2021-10-12T14:28:00Z">
            <w:trPr>
              <w:trHeight w:val="276"/>
            </w:trPr>
          </w:trPrChange>
        </w:trPr>
        <w:tc>
          <w:tcPr>
            <w:tcW w:w="567" w:type="dxa"/>
            <w:vMerge w:val="restart"/>
            <w:tcBorders>
              <w:top w:val="nil"/>
              <w:left w:val="single" w:sz="8" w:space="0" w:color="auto"/>
              <w:right w:val="single" w:sz="4" w:space="0" w:color="auto"/>
            </w:tcBorders>
            <w:shd w:val="clear" w:color="auto" w:fill="auto"/>
            <w:noWrap/>
            <w:vAlign w:val="center"/>
            <w:hideMark/>
            <w:tcPrChange w:id="3882" w:author="Prasasti Karunia Farista Ananto" w:date="2021-10-12T14:28:00Z">
              <w:tcPr>
                <w:tcW w:w="485" w:type="dxa"/>
                <w:vMerge w:val="restart"/>
                <w:tcBorders>
                  <w:top w:val="nil"/>
                  <w:left w:val="single" w:sz="8" w:space="0" w:color="auto"/>
                  <w:right w:val="single" w:sz="4" w:space="0" w:color="auto"/>
                </w:tcBorders>
                <w:shd w:val="clear" w:color="auto" w:fill="auto"/>
                <w:noWrap/>
                <w:vAlign w:val="center"/>
                <w:hideMark/>
              </w:tcPr>
            </w:tcPrChange>
          </w:tcPr>
          <w:p w14:paraId="75C5114B" w14:textId="647C9061" w:rsidR="009809F4" w:rsidRPr="00006ABF" w:rsidDel="009711D7" w:rsidRDefault="009809F4" w:rsidP="00CC4C47">
            <w:pPr>
              <w:spacing w:after="0" w:line="360" w:lineRule="auto"/>
              <w:jc w:val="center"/>
              <w:rPr>
                <w:del w:id="3883" w:author="nadira firinda" w:date="2022-10-29T23:12:00Z"/>
                <w:rFonts w:ascii="Times New Roman" w:eastAsia="Times New Roman" w:hAnsi="Times New Roman" w:cs="Times New Roman"/>
                <w:b/>
                <w:bCs/>
                <w:color w:val="000000"/>
                <w:lang w:eastAsia="en-ID"/>
              </w:rPr>
              <w:pPrChange w:id="3884" w:author="nadira firinda" w:date="2022-10-29T23:37:00Z">
                <w:pPr>
                  <w:spacing w:after="0" w:line="240" w:lineRule="auto"/>
                  <w:jc w:val="center"/>
                </w:pPr>
              </w:pPrChange>
            </w:pPr>
            <w:del w:id="3885" w:author="nadira firinda" w:date="2022-10-29T23:12:00Z">
              <w:r w:rsidRPr="00006ABF" w:rsidDel="009711D7">
                <w:rPr>
                  <w:rFonts w:ascii="Times New Roman" w:eastAsia="Times New Roman" w:hAnsi="Times New Roman" w:cs="Times New Roman"/>
                  <w:b/>
                  <w:bCs/>
                  <w:color w:val="000000"/>
                  <w:lang w:eastAsia="en-ID"/>
                </w:rPr>
                <w:delText>2</w:delText>
              </w:r>
            </w:del>
          </w:p>
          <w:p w14:paraId="2435632F" w14:textId="565AF82E" w:rsidR="009809F4" w:rsidRPr="00006ABF" w:rsidDel="009711D7" w:rsidRDefault="009809F4" w:rsidP="00CC4C47">
            <w:pPr>
              <w:spacing w:after="0" w:line="360" w:lineRule="auto"/>
              <w:jc w:val="center"/>
              <w:rPr>
                <w:del w:id="3886" w:author="nadira firinda" w:date="2022-10-29T23:12:00Z"/>
                <w:rFonts w:ascii="Times New Roman" w:eastAsia="Times New Roman" w:hAnsi="Times New Roman" w:cs="Times New Roman"/>
                <w:b/>
                <w:bCs/>
                <w:color w:val="000000"/>
                <w:lang w:eastAsia="en-ID"/>
              </w:rPr>
              <w:pPrChange w:id="3887" w:author="nadira firinda" w:date="2022-10-29T23:37:00Z">
                <w:pPr>
                  <w:spacing w:after="0" w:line="240" w:lineRule="auto"/>
                  <w:jc w:val="center"/>
                </w:pPr>
              </w:pPrChange>
            </w:pPr>
            <w:del w:id="3888" w:author="nadira firinda" w:date="2022-10-29T23:12:00Z">
              <w:r w:rsidRPr="00006ABF" w:rsidDel="009711D7">
                <w:rPr>
                  <w:rFonts w:ascii="Times New Roman" w:eastAsia="Times New Roman" w:hAnsi="Times New Roman" w:cs="Times New Roman"/>
                  <w:b/>
                  <w:bCs/>
                  <w:color w:val="000000"/>
                  <w:lang w:eastAsia="en-ID"/>
                </w:rPr>
                <w:delText> </w:delText>
              </w:r>
            </w:del>
          </w:p>
          <w:p w14:paraId="2E40A1D8" w14:textId="5E31CEF4" w:rsidR="009809F4" w:rsidRPr="00006ABF" w:rsidDel="009711D7" w:rsidRDefault="009809F4" w:rsidP="00CC4C47">
            <w:pPr>
              <w:spacing w:after="0" w:line="360" w:lineRule="auto"/>
              <w:jc w:val="center"/>
              <w:rPr>
                <w:del w:id="3889" w:author="nadira firinda" w:date="2022-10-29T23:12:00Z"/>
                <w:rFonts w:ascii="Times New Roman" w:eastAsia="Times New Roman" w:hAnsi="Times New Roman" w:cs="Times New Roman"/>
                <w:b/>
                <w:bCs/>
                <w:color w:val="000000"/>
                <w:lang w:eastAsia="en-ID"/>
              </w:rPr>
              <w:pPrChange w:id="3890" w:author="nadira firinda" w:date="2022-10-29T23:37:00Z">
                <w:pPr>
                  <w:spacing w:after="0" w:line="240" w:lineRule="auto"/>
                  <w:jc w:val="center"/>
                </w:pPr>
              </w:pPrChange>
            </w:pPr>
            <w:del w:id="3891" w:author="nadira firinda" w:date="2022-10-29T23:12:00Z">
              <w:r w:rsidRPr="00006ABF" w:rsidDel="009711D7">
                <w:rPr>
                  <w:rFonts w:ascii="Times New Roman" w:eastAsia="Times New Roman" w:hAnsi="Times New Roman" w:cs="Times New Roman"/>
                  <w:b/>
                  <w:bCs/>
                  <w:color w:val="000000"/>
                  <w:lang w:eastAsia="en-ID"/>
                </w:rPr>
                <w:delText> </w:delText>
              </w:r>
            </w:del>
          </w:p>
        </w:tc>
        <w:tc>
          <w:tcPr>
            <w:tcW w:w="2835" w:type="dxa"/>
            <w:vMerge w:val="restart"/>
            <w:tcBorders>
              <w:top w:val="nil"/>
              <w:left w:val="nil"/>
              <w:right w:val="nil"/>
            </w:tcBorders>
            <w:shd w:val="clear" w:color="auto" w:fill="auto"/>
            <w:noWrap/>
            <w:vAlign w:val="center"/>
            <w:hideMark/>
            <w:tcPrChange w:id="3892" w:author="Prasasti Karunia Farista Ananto" w:date="2021-10-12T14:28:00Z">
              <w:tcPr>
                <w:tcW w:w="3377" w:type="dxa"/>
                <w:vMerge w:val="restart"/>
                <w:tcBorders>
                  <w:top w:val="nil"/>
                  <w:left w:val="nil"/>
                  <w:right w:val="nil"/>
                </w:tcBorders>
                <w:shd w:val="clear" w:color="auto" w:fill="auto"/>
                <w:noWrap/>
                <w:vAlign w:val="center"/>
                <w:hideMark/>
              </w:tcPr>
            </w:tcPrChange>
          </w:tcPr>
          <w:p w14:paraId="213C09EF" w14:textId="402D2744" w:rsidR="009809F4" w:rsidRPr="00006ABF" w:rsidDel="009711D7" w:rsidRDefault="009809F4" w:rsidP="00CC4C47">
            <w:pPr>
              <w:spacing w:after="0" w:line="360" w:lineRule="auto"/>
              <w:rPr>
                <w:del w:id="3893" w:author="nadira firinda" w:date="2022-10-29T23:12:00Z"/>
                <w:rFonts w:ascii="Times New Roman" w:eastAsia="Times New Roman" w:hAnsi="Times New Roman" w:cs="Times New Roman"/>
                <w:b/>
                <w:bCs/>
                <w:color w:val="000000"/>
                <w:lang w:eastAsia="en-ID"/>
              </w:rPr>
              <w:pPrChange w:id="3894" w:author="nadira firinda" w:date="2022-10-29T23:37:00Z">
                <w:pPr>
                  <w:spacing w:after="0" w:line="240" w:lineRule="auto"/>
                </w:pPr>
              </w:pPrChange>
            </w:pPr>
            <w:del w:id="3895" w:author="nadira firinda" w:date="2022-10-29T23:12:00Z">
              <w:r w:rsidRPr="00006ABF" w:rsidDel="009711D7">
                <w:rPr>
                  <w:rFonts w:ascii="Times New Roman" w:eastAsia="Times New Roman" w:hAnsi="Times New Roman" w:cs="Times New Roman"/>
                  <w:b/>
                  <w:bCs/>
                  <w:color w:val="000000"/>
                  <w:lang w:eastAsia="en-ID"/>
                </w:rPr>
                <w:delText xml:space="preserve">Pertambangan dan Penggalian </w:delText>
              </w:r>
            </w:del>
          </w:p>
          <w:p w14:paraId="1755CCC0" w14:textId="31155D57" w:rsidR="009809F4" w:rsidRPr="00006ABF" w:rsidDel="009711D7" w:rsidRDefault="009809F4" w:rsidP="00CC4C47">
            <w:pPr>
              <w:spacing w:after="0" w:line="360" w:lineRule="auto"/>
              <w:rPr>
                <w:del w:id="3896" w:author="nadira firinda" w:date="2022-10-29T23:12:00Z"/>
                <w:rFonts w:ascii="Times New Roman" w:eastAsia="Times New Roman" w:hAnsi="Times New Roman" w:cs="Times New Roman"/>
                <w:b/>
                <w:bCs/>
                <w:color w:val="000000"/>
                <w:lang w:eastAsia="en-ID"/>
              </w:rPr>
              <w:pPrChange w:id="3897" w:author="nadira firinda" w:date="2022-10-29T23:37:00Z">
                <w:pPr>
                  <w:spacing w:after="0" w:line="240" w:lineRule="auto"/>
                </w:pPr>
              </w:pPrChange>
            </w:pPr>
            <w:del w:id="3898" w:author="nadira firinda" w:date="2022-10-29T23:12:00Z">
              <w:r w:rsidRPr="00006ABF" w:rsidDel="009711D7">
                <w:rPr>
                  <w:rFonts w:ascii="Times New Roman" w:eastAsia="Times New Roman" w:hAnsi="Times New Roman" w:cs="Times New Roman"/>
                  <w:b/>
                  <w:bCs/>
                  <w:color w:val="000000"/>
                  <w:lang w:eastAsia="en-ID"/>
                </w:rPr>
                <w:delText> </w:delText>
              </w:r>
            </w:del>
          </w:p>
          <w:p w14:paraId="008D97DD" w14:textId="7CA3AEB9" w:rsidR="009809F4" w:rsidRPr="00006ABF" w:rsidDel="009711D7" w:rsidRDefault="009809F4" w:rsidP="00CC4C47">
            <w:pPr>
              <w:spacing w:after="0" w:line="360" w:lineRule="auto"/>
              <w:rPr>
                <w:del w:id="3899" w:author="nadira firinda" w:date="2022-10-29T23:12:00Z"/>
                <w:rFonts w:ascii="Times New Roman" w:eastAsia="Times New Roman" w:hAnsi="Times New Roman" w:cs="Times New Roman"/>
                <w:b/>
                <w:bCs/>
                <w:color w:val="000000"/>
                <w:lang w:eastAsia="en-ID"/>
              </w:rPr>
              <w:pPrChange w:id="3900" w:author="nadira firinda" w:date="2022-10-29T23:37:00Z">
                <w:pPr>
                  <w:spacing w:after="0" w:line="240" w:lineRule="auto"/>
                </w:pPr>
              </w:pPrChange>
            </w:pPr>
            <w:del w:id="3901" w:author="nadira firinda" w:date="2022-10-29T23:12:00Z">
              <w:r w:rsidRPr="00006ABF" w:rsidDel="009711D7">
                <w:rPr>
                  <w:rFonts w:ascii="Times New Roman" w:eastAsia="Times New Roman" w:hAnsi="Times New Roman" w:cs="Times New Roman"/>
                  <w:b/>
                  <w:bCs/>
                  <w:color w:val="000000"/>
                  <w:lang w:eastAsia="en-ID"/>
                </w:rPr>
                <w:delText> </w:delText>
              </w:r>
            </w:del>
          </w:p>
        </w:tc>
        <w:tc>
          <w:tcPr>
            <w:tcW w:w="2410" w:type="dxa"/>
            <w:tcBorders>
              <w:top w:val="nil"/>
              <w:left w:val="single" w:sz="8" w:space="0" w:color="auto"/>
              <w:bottom w:val="single" w:sz="4" w:space="0" w:color="auto"/>
              <w:right w:val="single" w:sz="4" w:space="0" w:color="auto"/>
            </w:tcBorders>
            <w:shd w:val="clear" w:color="auto" w:fill="auto"/>
            <w:vAlign w:val="center"/>
            <w:hideMark/>
            <w:tcPrChange w:id="3902" w:author="Prasasti Karunia Farista Ananto" w:date="2021-10-12T14:28:00Z">
              <w:tcPr>
                <w:tcW w:w="1800" w:type="dxa"/>
                <w:tcBorders>
                  <w:top w:val="nil"/>
                  <w:left w:val="single" w:sz="8" w:space="0" w:color="auto"/>
                  <w:bottom w:val="single" w:sz="4" w:space="0" w:color="auto"/>
                  <w:right w:val="single" w:sz="4" w:space="0" w:color="auto"/>
                </w:tcBorders>
                <w:shd w:val="clear" w:color="auto" w:fill="auto"/>
                <w:vAlign w:val="center"/>
                <w:hideMark/>
              </w:tcPr>
            </w:tcPrChange>
          </w:tcPr>
          <w:p w14:paraId="5307BC32" w14:textId="085D77A8" w:rsidR="009809F4" w:rsidRPr="00006ABF" w:rsidDel="009711D7" w:rsidRDefault="009809F4" w:rsidP="00CC4C47">
            <w:pPr>
              <w:spacing w:after="0" w:line="360" w:lineRule="auto"/>
              <w:rPr>
                <w:del w:id="3903" w:author="nadira firinda" w:date="2022-10-29T23:12:00Z"/>
                <w:rFonts w:ascii="Times New Roman" w:eastAsia="Times New Roman" w:hAnsi="Times New Roman" w:cs="Times New Roman"/>
                <w:color w:val="000000"/>
                <w:lang w:eastAsia="en-ID"/>
              </w:rPr>
              <w:pPrChange w:id="3904" w:author="nadira firinda" w:date="2022-10-29T23:37:00Z">
                <w:pPr>
                  <w:spacing w:after="0" w:line="240" w:lineRule="auto"/>
                </w:pPr>
              </w:pPrChange>
            </w:pPr>
            <w:del w:id="3905" w:author="nadira firinda" w:date="2022-10-29T23:12:00Z">
              <w:r w:rsidRPr="00006ABF" w:rsidDel="009711D7">
                <w:rPr>
                  <w:rFonts w:ascii="Times New Roman" w:eastAsia="Times New Roman" w:hAnsi="Times New Roman" w:cs="Times New Roman"/>
                  <w:color w:val="000000"/>
                  <w:lang w:eastAsia="en-ID"/>
                </w:rPr>
                <w:delText> </w:delText>
              </w:r>
            </w:del>
          </w:p>
        </w:tc>
        <w:tc>
          <w:tcPr>
            <w:tcW w:w="3280" w:type="dxa"/>
            <w:tcBorders>
              <w:top w:val="nil"/>
              <w:left w:val="nil"/>
              <w:bottom w:val="single" w:sz="4" w:space="0" w:color="auto"/>
              <w:right w:val="single" w:sz="8" w:space="0" w:color="auto"/>
            </w:tcBorders>
            <w:shd w:val="clear" w:color="auto" w:fill="auto"/>
            <w:vAlign w:val="center"/>
            <w:hideMark/>
            <w:tcPrChange w:id="3906" w:author="Prasasti Karunia Farista Ananto" w:date="2021-10-12T14:28:00Z">
              <w:tcPr>
                <w:tcW w:w="2620" w:type="dxa"/>
                <w:tcBorders>
                  <w:top w:val="nil"/>
                  <w:left w:val="nil"/>
                  <w:bottom w:val="single" w:sz="4" w:space="0" w:color="auto"/>
                  <w:right w:val="single" w:sz="8" w:space="0" w:color="auto"/>
                </w:tcBorders>
                <w:shd w:val="clear" w:color="auto" w:fill="auto"/>
                <w:vAlign w:val="center"/>
                <w:hideMark/>
              </w:tcPr>
            </w:tcPrChange>
          </w:tcPr>
          <w:p w14:paraId="6ACBABDF" w14:textId="72D036DA" w:rsidR="009809F4" w:rsidRPr="00006ABF" w:rsidDel="009711D7" w:rsidRDefault="009809F4" w:rsidP="00CC4C47">
            <w:pPr>
              <w:spacing w:after="0" w:line="360" w:lineRule="auto"/>
              <w:rPr>
                <w:del w:id="3907" w:author="nadira firinda" w:date="2022-10-29T23:12:00Z"/>
                <w:rFonts w:ascii="Times New Roman" w:eastAsia="Times New Roman" w:hAnsi="Times New Roman" w:cs="Times New Roman"/>
                <w:color w:val="000000"/>
                <w:lang w:eastAsia="en-ID"/>
              </w:rPr>
              <w:pPrChange w:id="3908" w:author="nadira firinda" w:date="2022-10-29T23:37:00Z">
                <w:pPr>
                  <w:spacing w:after="0" w:line="240" w:lineRule="auto"/>
                </w:pPr>
              </w:pPrChange>
            </w:pPr>
            <w:del w:id="3909" w:author="nadira firinda" w:date="2022-10-29T23:12:00Z">
              <w:r w:rsidRPr="00006ABF" w:rsidDel="009711D7">
                <w:rPr>
                  <w:rFonts w:ascii="Times New Roman" w:eastAsia="Times New Roman" w:hAnsi="Times New Roman" w:cs="Times New Roman"/>
                  <w:color w:val="000000"/>
                  <w:lang w:eastAsia="en-ID"/>
                </w:rPr>
                <w:delText>Industri Pengolahan</w:delText>
              </w:r>
            </w:del>
          </w:p>
        </w:tc>
      </w:tr>
      <w:tr w:rsidR="009809F4" w:rsidRPr="00006ABF" w:rsidDel="009711D7" w14:paraId="501F891E" w14:textId="2AC719B2" w:rsidTr="00046663">
        <w:trPr>
          <w:trHeight w:val="528"/>
          <w:del w:id="3910" w:author="nadira firinda" w:date="2022-10-29T23:12:00Z"/>
          <w:trPrChange w:id="3911" w:author="Prasasti Karunia Farista Ananto" w:date="2021-10-12T14:28:00Z">
            <w:trPr>
              <w:trHeight w:val="528"/>
            </w:trPr>
          </w:trPrChange>
        </w:trPr>
        <w:tc>
          <w:tcPr>
            <w:tcW w:w="567" w:type="dxa"/>
            <w:vMerge/>
            <w:tcBorders>
              <w:left w:val="single" w:sz="8" w:space="0" w:color="auto"/>
              <w:right w:val="single" w:sz="4" w:space="0" w:color="auto"/>
            </w:tcBorders>
            <w:shd w:val="clear" w:color="auto" w:fill="auto"/>
            <w:noWrap/>
            <w:vAlign w:val="center"/>
            <w:hideMark/>
            <w:tcPrChange w:id="3912" w:author="Prasasti Karunia Farista Ananto" w:date="2021-10-12T14:28:00Z">
              <w:tcPr>
                <w:tcW w:w="485" w:type="dxa"/>
                <w:vMerge/>
                <w:tcBorders>
                  <w:left w:val="single" w:sz="8" w:space="0" w:color="auto"/>
                  <w:right w:val="single" w:sz="4" w:space="0" w:color="auto"/>
                </w:tcBorders>
                <w:shd w:val="clear" w:color="auto" w:fill="auto"/>
                <w:noWrap/>
                <w:vAlign w:val="center"/>
                <w:hideMark/>
              </w:tcPr>
            </w:tcPrChange>
          </w:tcPr>
          <w:p w14:paraId="26254965" w14:textId="68458D0C" w:rsidR="009809F4" w:rsidRPr="00006ABF" w:rsidDel="009711D7" w:rsidRDefault="009809F4" w:rsidP="00CC4C47">
            <w:pPr>
              <w:spacing w:after="0" w:line="360" w:lineRule="auto"/>
              <w:jc w:val="center"/>
              <w:rPr>
                <w:del w:id="3913" w:author="nadira firinda" w:date="2022-10-29T23:12:00Z"/>
                <w:rFonts w:ascii="Times New Roman" w:eastAsia="Times New Roman" w:hAnsi="Times New Roman" w:cs="Times New Roman"/>
                <w:b/>
                <w:bCs/>
                <w:color w:val="000000"/>
                <w:lang w:eastAsia="en-ID"/>
              </w:rPr>
              <w:pPrChange w:id="3914" w:author="nadira firinda" w:date="2022-10-29T23:37:00Z">
                <w:pPr>
                  <w:spacing w:after="0" w:line="240" w:lineRule="auto"/>
                  <w:jc w:val="center"/>
                </w:pPr>
              </w:pPrChange>
            </w:pPr>
          </w:p>
        </w:tc>
        <w:tc>
          <w:tcPr>
            <w:tcW w:w="2835" w:type="dxa"/>
            <w:vMerge/>
            <w:tcBorders>
              <w:left w:val="nil"/>
              <w:right w:val="nil"/>
            </w:tcBorders>
            <w:shd w:val="clear" w:color="auto" w:fill="auto"/>
            <w:noWrap/>
            <w:vAlign w:val="center"/>
            <w:hideMark/>
            <w:tcPrChange w:id="3915" w:author="Prasasti Karunia Farista Ananto" w:date="2021-10-12T14:28:00Z">
              <w:tcPr>
                <w:tcW w:w="3377" w:type="dxa"/>
                <w:vMerge/>
                <w:tcBorders>
                  <w:left w:val="nil"/>
                  <w:right w:val="nil"/>
                </w:tcBorders>
                <w:shd w:val="clear" w:color="auto" w:fill="auto"/>
                <w:noWrap/>
                <w:vAlign w:val="center"/>
                <w:hideMark/>
              </w:tcPr>
            </w:tcPrChange>
          </w:tcPr>
          <w:p w14:paraId="7F7D662E" w14:textId="4F40E139" w:rsidR="009809F4" w:rsidRPr="00006ABF" w:rsidDel="009711D7" w:rsidRDefault="009809F4" w:rsidP="00CC4C47">
            <w:pPr>
              <w:spacing w:after="0" w:line="360" w:lineRule="auto"/>
              <w:rPr>
                <w:del w:id="3916" w:author="nadira firinda" w:date="2022-10-29T23:12:00Z"/>
                <w:rFonts w:ascii="Times New Roman" w:eastAsia="Times New Roman" w:hAnsi="Times New Roman" w:cs="Times New Roman"/>
                <w:b/>
                <w:bCs/>
                <w:color w:val="000000"/>
                <w:lang w:eastAsia="en-ID"/>
              </w:rPr>
              <w:pPrChange w:id="3917" w:author="nadira firinda" w:date="2022-10-29T23:37:00Z">
                <w:pPr>
                  <w:spacing w:after="0" w:line="240" w:lineRule="auto"/>
                </w:pPr>
              </w:pPrChange>
            </w:pPr>
          </w:p>
        </w:tc>
        <w:tc>
          <w:tcPr>
            <w:tcW w:w="2410" w:type="dxa"/>
            <w:tcBorders>
              <w:top w:val="nil"/>
              <w:left w:val="single" w:sz="8" w:space="0" w:color="auto"/>
              <w:bottom w:val="single" w:sz="4" w:space="0" w:color="auto"/>
              <w:right w:val="single" w:sz="4" w:space="0" w:color="auto"/>
            </w:tcBorders>
            <w:shd w:val="clear" w:color="auto" w:fill="auto"/>
            <w:vAlign w:val="center"/>
            <w:hideMark/>
            <w:tcPrChange w:id="3918" w:author="Prasasti Karunia Farista Ananto" w:date="2021-10-12T14:28:00Z">
              <w:tcPr>
                <w:tcW w:w="1800" w:type="dxa"/>
                <w:tcBorders>
                  <w:top w:val="nil"/>
                  <w:left w:val="single" w:sz="8" w:space="0" w:color="auto"/>
                  <w:bottom w:val="single" w:sz="4" w:space="0" w:color="auto"/>
                  <w:right w:val="single" w:sz="4" w:space="0" w:color="auto"/>
                </w:tcBorders>
                <w:shd w:val="clear" w:color="auto" w:fill="auto"/>
                <w:vAlign w:val="center"/>
                <w:hideMark/>
              </w:tcPr>
            </w:tcPrChange>
          </w:tcPr>
          <w:p w14:paraId="08C5DF49" w14:textId="1C069DF8" w:rsidR="009809F4" w:rsidRPr="00006ABF" w:rsidDel="009711D7" w:rsidRDefault="009809F4" w:rsidP="00CC4C47">
            <w:pPr>
              <w:spacing w:after="0" w:line="360" w:lineRule="auto"/>
              <w:rPr>
                <w:del w:id="3919" w:author="nadira firinda" w:date="2022-10-29T23:12:00Z"/>
                <w:rFonts w:ascii="Times New Roman" w:eastAsia="Times New Roman" w:hAnsi="Times New Roman" w:cs="Times New Roman"/>
                <w:color w:val="000000"/>
                <w:lang w:eastAsia="en-ID"/>
              </w:rPr>
              <w:pPrChange w:id="3920" w:author="nadira firinda" w:date="2022-10-29T23:37:00Z">
                <w:pPr>
                  <w:spacing w:after="0" w:line="240" w:lineRule="auto"/>
                </w:pPr>
              </w:pPrChange>
            </w:pPr>
            <w:del w:id="3921" w:author="nadira firinda" w:date="2022-10-29T23:12:00Z">
              <w:r w:rsidRPr="00006ABF" w:rsidDel="009711D7">
                <w:rPr>
                  <w:rFonts w:ascii="Times New Roman" w:eastAsia="Times New Roman" w:hAnsi="Times New Roman" w:cs="Times New Roman"/>
                  <w:color w:val="000000"/>
                  <w:lang w:eastAsia="en-ID"/>
                </w:rPr>
                <w:delText> </w:delText>
              </w:r>
            </w:del>
          </w:p>
        </w:tc>
        <w:tc>
          <w:tcPr>
            <w:tcW w:w="3280" w:type="dxa"/>
            <w:tcBorders>
              <w:top w:val="nil"/>
              <w:left w:val="nil"/>
              <w:bottom w:val="single" w:sz="4" w:space="0" w:color="auto"/>
              <w:right w:val="single" w:sz="8" w:space="0" w:color="auto"/>
            </w:tcBorders>
            <w:shd w:val="clear" w:color="auto" w:fill="auto"/>
            <w:vAlign w:val="center"/>
            <w:hideMark/>
            <w:tcPrChange w:id="3922" w:author="Prasasti Karunia Farista Ananto" w:date="2021-10-12T14:28:00Z">
              <w:tcPr>
                <w:tcW w:w="2620" w:type="dxa"/>
                <w:tcBorders>
                  <w:top w:val="nil"/>
                  <w:left w:val="nil"/>
                  <w:bottom w:val="single" w:sz="4" w:space="0" w:color="auto"/>
                  <w:right w:val="single" w:sz="8" w:space="0" w:color="auto"/>
                </w:tcBorders>
                <w:shd w:val="clear" w:color="auto" w:fill="auto"/>
                <w:vAlign w:val="center"/>
                <w:hideMark/>
              </w:tcPr>
            </w:tcPrChange>
          </w:tcPr>
          <w:p w14:paraId="2A13AEA4" w14:textId="68EEC34C" w:rsidR="009809F4" w:rsidRPr="00006ABF" w:rsidDel="009711D7" w:rsidRDefault="009809F4" w:rsidP="00CC4C47">
            <w:pPr>
              <w:spacing w:after="0" w:line="360" w:lineRule="auto"/>
              <w:rPr>
                <w:del w:id="3923" w:author="nadira firinda" w:date="2022-10-29T23:12:00Z"/>
                <w:rFonts w:ascii="Times New Roman" w:eastAsia="Times New Roman" w:hAnsi="Times New Roman" w:cs="Times New Roman"/>
                <w:color w:val="000000"/>
                <w:lang w:eastAsia="en-ID"/>
              </w:rPr>
              <w:pPrChange w:id="3924" w:author="nadira firinda" w:date="2022-10-29T23:37:00Z">
                <w:pPr>
                  <w:spacing w:after="0" w:line="240" w:lineRule="auto"/>
                </w:pPr>
              </w:pPrChange>
            </w:pPr>
            <w:del w:id="3925" w:author="nadira firinda" w:date="2022-10-29T23:12:00Z">
              <w:r w:rsidRPr="00006ABF" w:rsidDel="009711D7">
                <w:rPr>
                  <w:rFonts w:ascii="Times New Roman" w:eastAsia="Times New Roman" w:hAnsi="Times New Roman" w:cs="Times New Roman"/>
                  <w:color w:val="000000"/>
                  <w:lang w:eastAsia="en-ID"/>
                </w:rPr>
                <w:delText xml:space="preserve">Transportasi dan Pergudangan </w:delText>
              </w:r>
            </w:del>
          </w:p>
        </w:tc>
      </w:tr>
      <w:tr w:rsidR="009809F4" w:rsidRPr="00006ABF" w:rsidDel="009711D7" w14:paraId="402FF6C6" w14:textId="765DA074" w:rsidTr="00046663">
        <w:trPr>
          <w:trHeight w:val="288"/>
          <w:del w:id="3926" w:author="nadira firinda" w:date="2022-10-29T23:12:00Z"/>
          <w:trPrChange w:id="3927" w:author="Prasasti Karunia Farista Ananto" w:date="2021-10-12T14:28:00Z">
            <w:trPr>
              <w:trHeight w:val="288"/>
            </w:trPr>
          </w:trPrChange>
        </w:trPr>
        <w:tc>
          <w:tcPr>
            <w:tcW w:w="567" w:type="dxa"/>
            <w:vMerge/>
            <w:tcBorders>
              <w:left w:val="single" w:sz="8" w:space="0" w:color="auto"/>
              <w:bottom w:val="single" w:sz="8" w:space="0" w:color="auto"/>
              <w:right w:val="single" w:sz="4" w:space="0" w:color="auto"/>
            </w:tcBorders>
            <w:shd w:val="clear" w:color="auto" w:fill="auto"/>
            <w:noWrap/>
            <w:vAlign w:val="center"/>
            <w:hideMark/>
            <w:tcPrChange w:id="3928" w:author="Prasasti Karunia Farista Ananto" w:date="2021-10-12T14:28:00Z">
              <w:tcPr>
                <w:tcW w:w="485" w:type="dxa"/>
                <w:vMerge/>
                <w:tcBorders>
                  <w:left w:val="single" w:sz="8" w:space="0" w:color="auto"/>
                  <w:bottom w:val="single" w:sz="8" w:space="0" w:color="auto"/>
                  <w:right w:val="single" w:sz="4" w:space="0" w:color="auto"/>
                </w:tcBorders>
                <w:shd w:val="clear" w:color="auto" w:fill="auto"/>
                <w:noWrap/>
                <w:vAlign w:val="center"/>
                <w:hideMark/>
              </w:tcPr>
            </w:tcPrChange>
          </w:tcPr>
          <w:p w14:paraId="64DC1EEF" w14:textId="33318866" w:rsidR="009809F4" w:rsidRPr="00006ABF" w:rsidDel="009711D7" w:rsidRDefault="009809F4" w:rsidP="00CC4C47">
            <w:pPr>
              <w:spacing w:after="0" w:line="360" w:lineRule="auto"/>
              <w:jc w:val="center"/>
              <w:rPr>
                <w:del w:id="3929" w:author="nadira firinda" w:date="2022-10-29T23:12:00Z"/>
                <w:rFonts w:ascii="Times New Roman" w:eastAsia="Times New Roman" w:hAnsi="Times New Roman" w:cs="Times New Roman"/>
                <w:b/>
                <w:bCs/>
                <w:color w:val="000000"/>
                <w:lang w:eastAsia="en-ID"/>
              </w:rPr>
              <w:pPrChange w:id="3930" w:author="nadira firinda" w:date="2022-10-29T23:37:00Z">
                <w:pPr>
                  <w:spacing w:after="0" w:line="240" w:lineRule="auto"/>
                  <w:jc w:val="center"/>
                </w:pPr>
              </w:pPrChange>
            </w:pPr>
          </w:p>
        </w:tc>
        <w:tc>
          <w:tcPr>
            <w:tcW w:w="2835" w:type="dxa"/>
            <w:vMerge/>
            <w:tcBorders>
              <w:left w:val="nil"/>
              <w:bottom w:val="single" w:sz="8" w:space="0" w:color="auto"/>
              <w:right w:val="nil"/>
            </w:tcBorders>
            <w:shd w:val="clear" w:color="auto" w:fill="auto"/>
            <w:noWrap/>
            <w:vAlign w:val="center"/>
            <w:hideMark/>
            <w:tcPrChange w:id="3931" w:author="Prasasti Karunia Farista Ananto" w:date="2021-10-12T14:28:00Z">
              <w:tcPr>
                <w:tcW w:w="3377" w:type="dxa"/>
                <w:vMerge/>
                <w:tcBorders>
                  <w:left w:val="nil"/>
                  <w:bottom w:val="single" w:sz="8" w:space="0" w:color="auto"/>
                  <w:right w:val="nil"/>
                </w:tcBorders>
                <w:shd w:val="clear" w:color="auto" w:fill="auto"/>
                <w:noWrap/>
                <w:vAlign w:val="center"/>
                <w:hideMark/>
              </w:tcPr>
            </w:tcPrChange>
          </w:tcPr>
          <w:p w14:paraId="6B9BAB43" w14:textId="0E4A7684" w:rsidR="009809F4" w:rsidRPr="00006ABF" w:rsidDel="009711D7" w:rsidRDefault="009809F4" w:rsidP="00CC4C47">
            <w:pPr>
              <w:spacing w:after="0" w:line="360" w:lineRule="auto"/>
              <w:rPr>
                <w:del w:id="3932" w:author="nadira firinda" w:date="2022-10-29T23:12:00Z"/>
                <w:rFonts w:ascii="Times New Roman" w:eastAsia="Times New Roman" w:hAnsi="Times New Roman" w:cs="Times New Roman"/>
                <w:b/>
                <w:bCs/>
                <w:color w:val="000000"/>
                <w:lang w:eastAsia="en-ID"/>
              </w:rPr>
              <w:pPrChange w:id="3933" w:author="nadira firinda" w:date="2022-10-29T23:37:00Z">
                <w:pPr>
                  <w:spacing w:after="0" w:line="240" w:lineRule="auto"/>
                </w:pPr>
              </w:pPrChange>
            </w:pPr>
          </w:p>
        </w:tc>
        <w:tc>
          <w:tcPr>
            <w:tcW w:w="2410" w:type="dxa"/>
            <w:tcBorders>
              <w:top w:val="nil"/>
              <w:left w:val="single" w:sz="8" w:space="0" w:color="auto"/>
              <w:bottom w:val="single" w:sz="8" w:space="0" w:color="auto"/>
              <w:right w:val="single" w:sz="4" w:space="0" w:color="auto"/>
            </w:tcBorders>
            <w:shd w:val="clear" w:color="auto" w:fill="auto"/>
            <w:vAlign w:val="center"/>
            <w:hideMark/>
            <w:tcPrChange w:id="3934" w:author="Prasasti Karunia Farista Ananto" w:date="2021-10-12T14:28:00Z">
              <w:tcPr>
                <w:tcW w:w="1800" w:type="dxa"/>
                <w:tcBorders>
                  <w:top w:val="nil"/>
                  <w:left w:val="single" w:sz="8" w:space="0" w:color="auto"/>
                  <w:bottom w:val="single" w:sz="8" w:space="0" w:color="auto"/>
                  <w:right w:val="single" w:sz="4" w:space="0" w:color="auto"/>
                </w:tcBorders>
                <w:shd w:val="clear" w:color="auto" w:fill="auto"/>
                <w:vAlign w:val="center"/>
                <w:hideMark/>
              </w:tcPr>
            </w:tcPrChange>
          </w:tcPr>
          <w:p w14:paraId="4E060D85" w14:textId="05F1296B" w:rsidR="009809F4" w:rsidRPr="00006ABF" w:rsidDel="009711D7" w:rsidRDefault="009809F4" w:rsidP="00CC4C47">
            <w:pPr>
              <w:spacing w:after="0" w:line="360" w:lineRule="auto"/>
              <w:rPr>
                <w:del w:id="3935" w:author="nadira firinda" w:date="2022-10-29T23:12:00Z"/>
                <w:rFonts w:ascii="Times New Roman" w:eastAsia="Times New Roman" w:hAnsi="Times New Roman" w:cs="Times New Roman"/>
                <w:color w:val="000000"/>
                <w:lang w:eastAsia="en-ID"/>
              </w:rPr>
              <w:pPrChange w:id="3936" w:author="nadira firinda" w:date="2022-10-29T23:37:00Z">
                <w:pPr>
                  <w:spacing w:after="0" w:line="240" w:lineRule="auto"/>
                </w:pPr>
              </w:pPrChange>
            </w:pPr>
            <w:del w:id="3937" w:author="nadira firinda" w:date="2022-10-29T23:12:00Z">
              <w:r w:rsidRPr="00006ABF" w:rsidDel="009711D7">
                <w:rPr>
                  <w:rFonts w:ascii="Times New Roman" w:eastAsia="Times New Roman" w:hAnsi="Times New Roman" w:cs="Times New Roman"/>
                  <w:color w:val="000000"/>
                  <w:lang w:eastAsia="en-ID"/>
                </w:rPr>
                <w:delText> </w:delText>
              </w:r>
            </w:del>
          </w:p>
        </w:tc>
        <w:tc>
          <w:tcPr>
            <w:tcW w:w="3280" w:type="dxa"/>
            <w:tcBorders>
              <w:top w:val="single" w:sz="4" w:space="0" w:color="auto"/>
              <w:left w:val="nil"/>
              <w:bottom w:val="single" w:sz="8" w:space="0" w:color="auto"/>
              <w:right w:val="single" w:sz="8" w:space="0" w:color="auto"/>
            </w:tcBorders>
            <w:shd w:val="clear" w:color="auto" w:fill="auto"/>
            <w:vAlign w:val="center"/>
            <w:hideMark/>
            <w:tcPrChange w:id="3938" w:author="Prasasti Karunia Farista Ananto" w:date="2021-10-12T14:28:00Z">
              <w:tcPr>
                <w:tcW w:w="2620" w:type="dxa"/>
                <w:tcBorders>
                  <w:top w:val="single" w:sz="4" w:space="0" w:color="auto"/>
                  <w:left w:val="nil"/>
                  <w:bottom w:val="single" w:sz="8" w:space="0" w:color="auto"/>
                  <w:right w:val="single" w:sz="8" w:space="0" w:color="auto"/>
                </w:tcBorders>
                <w:shd w:val="clear" w:color="auto" w:fill="auto"/>
                <w:vAlign w:val="center"/>
                <w:hideMark/>
              </w:tcPr>
            </w:tcPrChange>
          </w:tcPr>
          <w:p w14:paraId="59417B9C" w14:textId="054D024B" w:rsidR="009809F4" w:rsidRPr="00006ABF" w:rsidDel="009711D7" w:rsidRDefault="009809F4" w:rsidP="00CC4C47">
            <w:pPr>
              <w:spacing w:after="0" w:line="360" w:lineRule="auto"/>
              <w:rPr>
                <w:del w:id="3939" w:author="nadira firinda" w:date="2022-10-29T23:12:00Z"/>
                <w:rFonts w:ascii="Times New Roman" w:eastAsia="Times New Roman" w:hAnsi="Times New Roman" w:cs="Times New Roman"/>
                <w:color w:val="000000"/>
                <w:lang w:eastAsia="en-ID"/>
              </w:rPr>
              <w:pPrChange w:id="3940" w:author="nadira firinda" w:date="2022-10-29T23:37:00Z">
                <w:pPr>
                  <w:spacing w:after="0" w:line="240" w:lineRule="auto"/>
                </w:pPr>
              </w:pPrChange>
            </w:pPr>
            <w:del w:id="3941" w:author="nadira firinda" w:date="2022-10-29T23:12:00Z">
              <w:r w:rsidRPr="00006ABF" w:rsidDel="009711D7">
                <w:rPr>
                  <w:rFonts w:ascii="Times New Roman" w:eastAsia="Times New Roman" w:hAnsi="Times New Roman" w:cs="Times New Roman"/>
                  <w:color w:val="000000"/>
                  <w:lang w:eastAsia="en-ID"/>
                </w:rPr>
                <w:delText>Jasa Perusahaan</w:delText>
              </w:r>
            </w:del>
          </w:p>
        </w:tc>
      </w:tr>
      <w:tr w:rsidR="009809F4" w:rsidRPr="00006ABF" w:rsidDel="009711D7" w14:paraId="01F199BA" w14:textId="517AF749" w:rsidTr="00046663">
        <w:trPr>
          <w:trHeight w:val="1056"/>
          <w:del w:id="3942" w:author="nadira firinda" w:date="2022-10-29T23:12:00Z"/>
          <w:trPrChange w:id="3943" w:author="Prasasti Karunia Farista Ananto" w:date="2021-10-12T14:28:00Z">
            <w:trPr>
              <w:trHeight w:val="1056"/>
            </w:trPr>
          </w:trPrChange>
        </w:trPr>
        <w:tc>
          <w:tcPr>
            <w:tcW w:w="567" w:type="dxa"/>
            <w:vMerge w:val="restart"/>
            <w:tcBorders>
              <w:top w:val="nil"/>
              <w:left w:val="single" w:sz="8" w:space="0" w:color="auto"/>
              <w:right w:val="single" w:sz="4" w:space="0" w:color="auto"/>
            </w:tcBorders>
            <w:shd w:val="clear" w:color="auto" w:fill="auto"/>
            <w:noWrap/>
            <w:vAlign w:val="center"/>
            <w:hideMark/>
            <w:tcPrChange w:id="3944" w:author="Prasasti Karunia Farista Ananto" w:date="2021-10-12T14:28:00Z">
              <w:tcPr>
                <w:tcW w:w="485" w:type="dxa"/>
                <w:vMerge w:val="restart"/>
                <w:tcBorders>
                  <w:top w:val="nil"/>
                  <w:left w:val="single" w:sz="8" w:space="0" w:color="auto"/>
                  <w:right w:val="single" w:sz="4" w:space="0" w:color="auto"/>
                </w:tcBorders>
                <w:shd w:val="clear" w:color="auto" w:fill="auto"/>
                <w:noWrap/>
                <w:vAlign w:val="center"/>
                <w:hideMark/>
              </w:tcPr>
            </w:tcPrChange>
          </w:tcPr>
          <w:p w14:paraId="19B9BC32" w14:textId="65C2822E" w:rsidR="009809F4" w:rsidRPr="00006ABF" w:rsidDel="009711D7" w:rsidRDefault="009809F4" w:rsidP="00CC4C47">
            <w:pPr>
              <w:spacing w:after="0" w:line="360" w:lineRule="auto"/>
              <w:jc w:val="center"/>
              <w:rPr>
                <w:del w:id="3945" w:author="nadira firinda" w:date="2022-10-29T23:12:00Z"/>
                <w:rFonts w:ascii="Times New Roman" w:eastAsia="Times New Roman" w:hAnsi="Times New Roman" w:cs="Times New Roman"/>
                <w:b/>
                <w:bCs/>
                <w:color w:val="000000"/>
                <w:lang w:eastAsia="en-ID"/>
              </w:rPr>
              <w:pPrChange w:id="3946" w:author="nadira firinda" w:date="2022-10-29T23:37:00Z">
                <w:pPr>
                  <w:spacing w:after="0" w:line="240" w:lineRule="auto"/>
                  <w:jc w:val="center"/>
                </w:pPr>
              </w:pPrChange>
            </w:pPr>
            <w:del w:id="3947" w:author="nadira firinda" w:date="2022-10-29T23:12:00Z">
              <w:r w:rsidRPr="00006ABF" w:rsidDel="009711D7">
                <w:rPr>
                  <w:rFonts w:ascii="Times New Roman" w:eastAsia="Times New Roman" w:hAnsi="Times New Roman" w:cs="Times New Roman"/>
                  <w:b/>
                  <w:bCs/>
                  <w:color w:val="000000"/>
                  <w:lang w:eastAsia="en-ID"/>
                </w:rPr>
                <w:delText>3</w:delText>
              </w:r>
            </w:del>
          </w:p>
          <w:p w14:paraId="057585A9" w14:textId="60505289" w:rsidR="009809F4" w:rsidRPr="00006ABF" w:rsidDel="009711D7" w:rsidRDefault="009809F4" w:rsidP="00CC4C47">
            <w:pPr>
              <w:spacing w:after="0" w:line="360" w:lineRule="auto"/>
              <w:jc w:val="center"/>
              <w:rPr>
                <w:del w:id="3948" w:author="nadira firinda" w:date="2022-10-29T23:12:00Z"/>
                <w:rFonts w:ascii="Times New Roman" w:eastAsia="Times New Roman" w:hAnsi="Times New Roman" w:cs="Times New Roman"/>
                <w:b/>
                <w:bCs/>
                <w:color w:val="000000"/>
                <w:lang w:eastAsia="en-ID"/>
              </w:rPr>
              <w:pPrChange w:id="3949" w:author="nadira firinda" w:date="2022-10-29T23:37:00Z">
                <w:pPr>
                  <w:spacing w:after="0" w:line="240" w:lineRule="auto"/>
                  <w:jc w:val="center"/>
                </w:pPr>
              </w:pPrChange>
            </w:pPr>
            <w:del w:id="3950" w:author="nadira firinda" w:date="2022-10-29T23:12:00Z">
              <w:r w:rsidRPr="00006ABF" w:rsidDel="009711D7">
                <w:rPr>
                  <w:rFonts w:ascii="Times New Roman" w:eastAsia="Times New Roman" w:hAnsi="Times New Roman" w:cs="Times New Roman"/>
                  <w:b/>
                  <w:bCs/>
                  <w:color w:val="000000"/>
                  <w:lang w:eastAsia="en-ID"/>
                </w:rPr>
                <w:delText> </w:delText>
              </w:r>
            </w:del>
          </w:p>
          <w:p w14:paraId="0B1AE160" w14:textId="04674FCC" w:rsidR="009809F4" w:rsidRPr="00006ABF" w:rsidDel="009711D7" w:rsidRDefault="009809F4" w:rsidP="00CC4C47">
            <w:pPr>
              <w:spacing w:after="0" w:line="360" w:lineRule="auto"/>
              <w:jc w:val="center"/>
              <w:rPr>
                <w:del w:id="3951" w:author="nadira firinda" w:date="2022-10-29T23:12:00Z"/>
                <w:rFonts w:ascii="Times New Roman" w:eastAsia="Times New Roman" w:hAnsi="Times New Roman" w:cs="Times New Roman"/>
                <w:b/>
                <w:bCs/>
                <w:color w:val="000000"/>
                <w:lang w:eastAsia="en-ID"/>
              </w:rPr>
              <w:pPrChange w:id="3952" w:author="nadira firinda" w:date="2022-10-29T23:37:00Z">
                <w:pPr>
                  <w:spacing w:after="0" w:line="240" w:lineRule="auto"/>
                  <w:jc w:val="center"/>
                </w:pPr>
              </w:pPrChange>
            </w:pPr>
            <w:del w:id="3953" w:author="nadira firinda" w:date="2022-10-29T23:12:00Z">
              <w:r w:rsidRPr="00006ABF" w:rsidDel="009711D7">
                <w:rPr>
                  <w:rFonts w:ascii="Times New Roman" w:eastAsia="Times New Roman" w:hAnsi="Times New Roman" w:cs="Times New Roman"/>
                  <w:b/>
                  <w:bCs/>
                  <w:color w:val="000000"/>
                  <w:lang w:eastAsia="en-ID"/>
                </w:rPr>
                <w:delText> </w:delText>
              </w:r>
            </w:del>
          </w:p>
        </w:tc>
        <w:tc>
          <w:tcPr>
            <w:tcW w:w="2835" w:type="dxa"/>
            <w:vMerge w:val="restart"/>
            <w:tcBorders>
              <w:top w:val="nil"/>
              <w:left w:val="nil"/>
              <w:right w:val="nil"/>
            </w:tcBorders>
            <w:shd w:val="clear" w:color="auto" w:fill="auto"/>
            <w:noWrap/>
            <w:vAlign w:val="center"/>
            <w:hideMark/>
            <w:tcPrChange w:id="3954" w:author="Prasasti Karunia Farista Ananto" w:date="2021-10-12T14:28:00Z">
              <w:tcPr>
                <w:tcW w:w="3377" w:type="dxa"/>
                <w:vMerge w:val="restart"/>
                <w:tcBorders>
                  <w:top w:val="nil"/>
                  <w:left w:val="nil"/>
                  <w:right w:val="nil"/>
                </w:tcBorders>
                <w:shd w:val="clear" w:color="auto" w:fill="auto"/>
                <w:noWrap/>
                <w:vAlign w:val="center"/>
                <w:hideMark/>
              </w:tcPr>
            </w:tcPrChange>
          </w:tcPr>
          <w:p w14:paraId="3E408226" w14:textId="0FCEB815" w:rsidR="009809F4" w:rsidRPr="00006ABF" w:rsidDel="009711D7" w:rsidRDefault="009809F4" w:rsidP="00CC4C47">
            <w:pPr>
              <w:spacing w:after="0" w:line="360" w:lineRule="auto"/>
              <w:rPr>
                <w:del w:id="3955" w:author="nadira firinda" w:date="2022-10-29T23:12:00Z"/>
                <w:rFonts w:ascii="Times New Roman" w:eastAsia="Times New Roman" w:hAnsi="Times New Roman" w:cs="Times New Roman"/>
                <w:b/>
                <w:bCs/>
                <w:color w:val="000000"/>
                <w:lang w:eastAsia="en-ID"/>
              </w:rPr>
              <w:pPrChange w:id="3956" w:author="nadira firinda" w:date="2022-10-29T23:37:00Z">
                <w:pPr>
                  <w:spacing w:after="0" w:line="240" w:lineRule="auto"/>
                </w:pPr>
              </w:pPrChange>
            </w:pPr>
            <w:del w:id="3957" w:author="nadira firinda" w:date="2022-10-29T23:12:00Z">
              <w:r w:rsidRPr="00006ABF" w:rsidDel="009711D7">
                <w:rPr>
                  <w:rFonts w:ascii="Times New Roman" w:eastAsia="Times New Roman" w:hAnsi="Times New Roman" w:cs="Times New Roman"/>
                  <w:b/>
                  <w:bCs/>
                  <w:color w:val="000000"/>
                  <w:lang w:eastAsia="en-ID"/>
                </w:rPr>
                <w:delText>Industri Pengolahan</w:delText>
              </w:r>
            </w:del>
          </w:p>
          <w:p w14:paraId="4BCDD3BB" w14:textId="1C3D074E" w:rsidR="009809F4" w:rsidRPr="00006ABF" w:rsidDel="009711D7" w:rsidRDefault="009809F4" w:rsidP="00CC4C47">
            <w:pPr>
              <w:spacing w:after="0" w:line="360" w:lineRule="auto"/>
              <w:rPr>
                <w:del w:id="3958" w:author="nadira firinda" w:date="2022-10-29T23:12:00Z"/>
                <w:rFonts w:ascii="Times New Roman" w:eastAsia="Times New Roman" w:hAnsi="Times New Roman" w:cs="Times New Roman"/>
                <w:b/>
                <w:bCs/>
                <w:color w:val="000000"/>
                <w:lang w:eastAsia="en-ID"/>
              </w:rPr>
              <w:pPrChange w:id="3959" w:author="nadira firinda" w:date="2022-10-29T23:37:00Z">
                <w:pPr>
                  <w:spacing w:after="0" w:line="240" w:lineRule="auto"/>
                </w:pPr>
              </w:pPrChange>
            </w:pPr>
            <w:del w:id="3960" w:author="nadira firinda" w:date="2022-10-29T23:12:00Z">
              <w:r w:rsidRPr="00006ABF" w:rsidDel="009711D7">
                <w:rPr>
                  <w:rFonts w:ascii="Times New Roman" w:eastAsia="Times New Roman" w:hAnsi="Times New Roman" w:cs="Times New Roman"/>
                  <w:b/>
                  <w:bCs/>
                  <w:color w:val="000000"/>
                  <w:lang w:eastAsia="en-ID"/>
                </w:rPr>
                <w:delText> </w:delText>
              </w:r>
            </w:del>
          </w:p>
          <w:p w14:paraId="2144D261" w14:textId="093C0049" w:rsidR="009809F4" w:rsidRPr="00006ABF" w:rsidDel="009711D7" w:rsidRDefault="009809F4" w:rsidP="00CC4C47">
            <w:pPr>
              <w:spacing w:after="0" w:line="360" w:lineRule="auto"/>
              <w:rPr>
                <w:del w:id="3961" w:author="nadira firinda" w:date="2022-10-29T23:12:00Z"/>
                <w:rFonts w:ascii="Times New Roman" w:eastAsia="Times New Roman" w:hAnsi="Times New Roman" w:cs="Times New Roman"/>
                <w:b/>
                <w:bCs/>
                <w:color w:val="000000"/>
                <w:lang w:eastAsia="en-ID"/>
              </w:rPr>
              <w:pPrChange w:id="3962" w:author="nadira firinda" w:date="2022-10-29T23:37:00Z">
                <w:pPr>
                  <w:spacing w:after="0" w:line="240" w:lineRule="auto"/>
                </w:pPr>
              </w:pPrChange>
            </w:pPr>
            <w:del w:id="3963" w:author="nadira firinda" w:date="2022-10-29T23:12:00Z">
              <w:r w:rsidRPr="00006ABF" w:rsidDel="009711D7">
                <w:rPr>
                  <w:rFonts w:ascii="Times New Roman" w:eastAsia="Times New Roman" w:hAnsi="Times New Roman" w:cs="Times New Roman"/>
                  <w:b/>
                  <w:bCs/>
                  <w:color w:val="000000"/>
                  <w:lang w:eastAsia="en-ID"/>
                </w:rPr>
                <w:delText> </w:delText>
              </w:r>
            </w:del>
          </w:p>
        </w:tc>
        <w:tc>
          <w:tcPr>
            <w:tcW w:w="2410" w:type="dxa"/>
            <w:tcBorders>
              <w:top w:val="nil"/>
              <w:left w:val="single" w:sz="8" w:space="0" w:color="auto"/>
              <w:bottom w:val="single" w:sz="4" w:space="0" w:color="auto"/>
              <w:right w:val="single" w:sz="4" w:space="0" w:color="auto"/>
            </w:tcBorders>
            <w:shd w:val="clear" w:color="auto" w:fill="auto"/>
            <w:vAlign w:val="center"/>
            <w:hideMark/>
            <w:tcPrChange w:id="3964" w:author="Prasasti Karunia Farista Ananto" w:date="2021-10-12T14:28:00Z">
              <w:tcPr>
                <w:tcW w:w="1800" w:type="dxa"/>
                <w:tcBorders>
                  <w:top w:val="nil"/>
                  <w:left w:val="single" w:sz="8" w:space="0" w:color="auto"/>
                  <w:bottom w:val="single" w:sz="4" w:space="0" w:color="auto"/>
                  <w:right w:val="single" w:sz="4" w:space="0" w:color="auto"/>
                </w:tcBorders>
                <w:shd w:val="clear" w:color="auto" w:fill="auto"/>
                <w:vAlign w:val="center"/>
                <w:hideMark/>
              </w:tcPr>
            </w:tcPrChange>
          </w:tcPr>
          <w:p w14:paraId="6847970C" w14:textId="7F28D58D" w:rsidR="009809F4" w:rsidRPr="00006ABF" w:rsidDel="009711D7" w:rsidRDefault="009809F4" w:rsidP="00CC4C47">
            <w:pPr>
              <w:spacing w:after="0" w:line="360" w:lineRule="auto"/>
              <w:rPr>
                <w:del w:id="3965" w:author="nadira firinda" w:date="2022-10-29T23:12:00Z"/>
                <w:rFonts w:ascii="Times New Roman" w:eastAsia="Times New Roman" w:hAnsi="Times New Roman" w:cs="Times New Roman"/>
                <w:color w:val="000000"/>
                <w:lang w:eastAsia="en-ID"/>
              </w:rPr>
              <w:pPrChange w:id="3966" w:author="nadira firinda" w:date="2022-10-29T23:37:00Z">
                <w:pPr>
                  <w:spacing w:after="0" w:line="240" w:lineRule="auto"/>
                </w:pPr>
              </w:pPrChange>
            </w:pPr>
            <w:del w:id="3967" w:author="nadira firinda" w:date="2022-10-29T23:12:00Z">
              <w:r w:rsidRPr="00006ABF" w:rsidDel="009711D7">
                <w:rPr>
                  <w:rFonts w:ascii="Times New Roman" w:eastAsia="Times New Roman" w:hAnsi="Times New Roman" w:cs="Times New Roman"/>
                  <w:color w:val="000000"/>
                  <w:lang w:eastAsia="en-ID"/>
                </w:rPr>
                <w:delText>Perdagangan Besar dan Eceran, Reparasi Mobil dan Sepeda Motor</w:delText>
              </w:r>
            </w:del>
          </w:p>
        </w:tc>
        <w:tc>
          <w:tcPr>
            <w:tcW w:w="3280" w:type="dxa"/>
            <w:tcBorders>
              <w:top w:val="nil"/>
              <w:left w:val="nil"/>
              <w:bottom w:val="single" w:sz="4" w:space="0" w:color="auto"/>
              <w:right w:val="single" w:sz="8" w:space="0" w:color="auto"/>
            </w:tcBorders>
            <w:shd w:val="clear" w:color="auto" w:fill="auto"/>
            <w:vAlign w:val="center"/>
            <w:hideMark/>
            <w:tcPrChange w:id="3968" w:author="Prasasti Karunia Farista Ananto" w:date="2021-10-12T14:28:00Z">
              <w:tcPr>
                <w:tcW w:w="2620" w:type="dxa"/>
                <w:tcBorders>
                  <w:top w:val="nil"/>
                  <w:left w:val="nil"/>
                  <w:bottom w:val="single" w:sz="4" w:space="0" w:color="auto"/>
                  <w:right w:val="single" w:sz="8" w:space="0" w:color="auto"/>
                </w:tcBorders>
                <w:shd w:val="clear" w:color="auto" w:fill="auto"/>
                <w:vAlign w:val="center"/>
                <w:hideMark/>
              </w:tcPr>
            </w:tcPrChange>
          </w:tcPr>
          <w:p w14:paraId="1D7A8FF6" w14:textId="6BA5C4C7" w:rsidR="009809F4" w:rsidRPr="00006ABF" w:rsidDel="009711D7" w:rsidRDefault="009809F4" w:rsidP="00CC4C47">
            <w:pPr>
              <w:spacing w:after="0" w:line="360" w:lineRule="auto"/>
              <w:rPr>
                <w:del w:id="3969" w:author="nadira firinda" w:date="2022-10-29T23:12:00Z"/>
                <w:rFonts w:ascii="Times New Roman" w:eastAsia="Times New Roman" w:hAnsi="Times New Roman" w:cs="Times New Roman"/>
                <w:color w:val="000000"/>
                <w:lang w:eastAsia="en-ID"/>
              </w:rPr>
              <w:pPrChange w:id="3970" w:author="nadira firinda" w:date="2022-10-29T23:37:00Z">
                <w:pPr>
                  <w:spacing w:after="0" w:line="240" w:lineRule="auto"/>
                </w:pPr>
              </w:pPrChange>
            </w:pPr>
            <w:del w:id="3971" w:author="nadira firinda" w:date="2022-10-29T23:12:00Z">
              <w:r w:rsidRPr="00006ABF" w:rsidDel="009711D7">
                <w:rPr>
                  <w:rFonts w:ascii="Times New Roman" w:eastAsia="Times New Roman" w:hAnsi="Times New Roman" w:cs="Times New Roman"/>
                  <w:color w:val="000000"/>
                  <w:lang w:eastAsia="en-ID"/>
                </w:rPr>
                <w:delText>Pertanian, Kehutanan, dan Perikanan</w:delText>
              </w:r>
            </w:del>
          </w:p>
        </w:tc>
      </w:tr>
      <w:tr w:rsidR="009809F4" w:rsidRPr="00006ABF" w:rsidDel="009711D7" w14:paraId="4EAAF116" w14:textId="1E5C762D" w:rsidTr="00046663">
        <w:trPr>
          <w:trHeight w:val="528"/>
          <w:del w:id="3972" w:author="nadira firinda" w:date="2022-10-29T23:12:00Z"/>
          <w:trPrChange w:id="3973" w:author="Prasasti Karunia Farista Ananto" w:date="2021-10-12T14:28:00Z">
            <w:trPr>
              <w:trHeight w:val="528"/>
            </w:trPr>
          </w:trPrChange>
        </w:trPr>
        <w:tc>
          <w:tcPr>
            <w:tcW w:w="567" w:type="dxa"/>
            <w:vMerge/>
            <w:tcBorders>
              <w:left w:val="single" w:sz="8" w:space="0" w:color="auto"/>
              <w:right w:val="single" w:sz="4" w:space="0" w:color="auto"/>
            </w:tcBorders>
            <w:shd w:val="clear" w:color="auto" w:fill="auto"/>
            <w:noWrap/>
            <w:vAlign w:val="center"/>
            <w:hideMark/>
            <w:tcPrChange w:id="3974" w:author="Prasasti Karunia Farista Ananto" w:date="2021-10-12T14:28:00Z">
              <w:tcPr>
                <w:tcW w:w="485" w:type="dxa"/>
                <w:vMerge/>
                <w:tcBorders>
                  <w:left w:val="single" w:sz="8" w:space="0" w:color="auto"/>
                  <w:right w:val="single" w:sz="4" w:space="0" w:color="auto"/>
                </w:tcBorders>
                <w:shd w:val="clear" w:color="auto" w:fill="auto"/>
                <w:noWrap/>
                <w:vAlign w:val="center"/>
                <w:hideMark/>
              </w:tcPr>
            </w:tcPrChange>
          </w:tcPr>
          <w:p w14:paraId="2CA32161" w14:textId="756D820F" w:rsidR="009809F4" w:rsidRPr="00006ABF" w:rsidDel="009711D7" w:rsidRDefault="009809F4" w:rsidP="00CC4C47">
            <w:pPr>
              <w:spacing w:after="0" w:line="360" w:lineRule="auto"/>
              <w:jc w:val="center"/>
              <w:rPr>
                <w:del w:id="3975" w:author="nadira firinda" w:date="2022-10-29T23:12:00Z"/>
                <w:rFonts w:ascii="Times New Roman" w:eastAsia="Times New Roman" w:hAnsi="Times New Roman" w:cs="Times New Roman"/>
                <w:b/>
                <w:bCs/>
                <w:color w:val="000000"/>
                <w:lang w:eastAsia="en-ID"/>
              </w:rPr>
              <w:pPrChange w:id="3976" w:author="nadira firinda" w:date="2022-10-29T23:37:00Z">
                <w:pPr>
                  <w:spacing w:after="0" w:line="240" w:lineRule="auto"/>
                  <w:jc w:val="center"/>
                </w:pPr>
              </w:pPrChange>
            </w:pPr>
          </w:p>
        </w:tc>
        <w:tc>
          <w:tcPr>
            <w:tcW w:w="2835" w:type="dxa"/>
            <w:vMerge/>
            <w:tcBorders>
              <w:left w:val="nil"/>
              <w:right w:val="nil"/>
            </w:tcBorders>
            <w:shd w:val="clear" w:color="auto" w:fill="auto"/>
            <w:noWrap/>
            <w:vAlign w:val="center"/>
            <w:hideMark/>
            <w:tcPrChange w:id="3977" w:author="Prasasti Karunia Farista Ananto" w:date="2021-10-12T14:28:00Z">
              <w:tcPr>
                <w:tcW w:w="3377" w:type="dxa"/>
                <w:vMerge/>
                <w:tcBorders>
                  <w:left w:val="nil"/>
                  <w:right w:val="nil"/>
                </w:tcBorders>
                <w:shd w:val="clear" w:color="auto" w:fill="auto"/>
                <w:noWrap/>
                <w:vAlign w:val="center"/>
                <w:hideMark/>
              </w:tcPr>
            </w:tcPrChange>
          </w:tcPr>
          <w:p w14:paraId="0944518C" w14:textId="052371CA" w:rsidR="009809F4" w:rsidRPr="00006ABF" w:rsidDel="009711D7" w:rsidRDefault="009809F4" w:rsidP="00CC4C47">
            <w:pPr>
              <w:spacing w:after="0" w:line="360" w:lineRule="auto"/>
              <w:rPr>
                <w:del w:id="3978" w:author="nadira firinda" w:date="2022-10-29T23:12:00Z"/>
                <w:rFonts w:ascii="Times New Roman" w:eastAsia="Times New Roman" w:hAnsi="Times New Roman" w:cs="Times New Roman"/>
                <w:b/>
                <w:bCs/>
                <w:color w:val="000000"/>
                <w:lang w:eastAsia="en-ID"/>
              </w:rPr>
              <w:pPrChange w:id="3979" w:author="nadira firinda" w:date="2022-10-29T23:37:00Z">
                <w:pPr>
                  <w:spacing w:after="0" w:line="240" w:lineRule="auto"/>
                </w:pPr>
              </w:pPrChange>
            </w:pPr>
          </w:p>
        </w:tc>
        <w:tc>
          <w:tcPr>
            <w:tcW w:w="2410" w:type="dxa"/>
            <w:tcBorders>
              <w:top w:val="nil"/>
              <w:left w:val="single" w:sz="8" w:space="0" w:color="auto"/>
              <w:bottom w:val="single" w:sz="4" w:space="0" w:color="auto"/>
              <w:right w:val="single" w:sz="4" w:space="0" w:color="auto"/>
            </w:tcBorders>
            <w:shd w:val="clear" w:color="auto" w:fill="auto"/>
            <w:vAlign w:val="center"/>
            <w:hideMark/>
            <w:tcPrChange w:id="3980" w:author="Prasasti Karunia Farista Ananto" w:date="2021-10-12T14:28:00Z">
              <w:tcPr>
                <w:tcW w:w="1800" w:type="dxa"/>
                <w:tcBorders>
                  <w:top w:val="nil"/>
                  <w:left w:val="single" w:sz="8" w:space="0" w:color="auto"/>
                  <w:bottom w:val="single" w:sz="4" w:space="0" w:color="auto"/>
                  <w:right w:val="single" w:sz="4" w:space="0" w:color="auto"/>
                </w:tcBorders>
                <w:shd w:val="clear" w:color="auto" w:fill="auto"/>
                <w:vAlign w:val="center"/>
                <w:hideMark/>
              </w:tcPr>
            </w:tcPrChange>
          </w:tcPr>
          <w:p w14:paraId="1CF92108" w14:textId="5B3CAD37" w:rsidR="009809F4" w:rsidRPr="00006ABF" w:rsidDel="009711D7" w:rsidRDefault="009809F4" w:rsidP="00CC4C47">
            <w:pPr>
              <w:spacing w:after="0" w:line="360" w:lineRule="auto"/>
              <w:rPr>
                <w:del w:id="3981" w:author="nadira firinda" w:date="2022-10-29T23:12:00Z"/>
                <w:rFonts w:ascii="Times New Roman" w:eastAsia="Times New Roman" w:hAnsi="Times New Roman" w:cs="Times New Roman"/>
                <w:color w:val="000000"/>
                <w:lang w:eastAsia="en-ID"/>
              </w:rPr>
              <w:pPrChange w:id="3982" w:author="nadira firinda" w:date="2022-10-29T23:37:00Z">
                <w:pPr>
                  <w:spacing w:after="0" w:line="240" w:lineRule="auto"/>
                </w:pPr>
              </w:pPrChange>
            </w:pPr>
            <w:del w:id="3983" w:author="nadira firinda" w:date="2022-10-29T23:12:00Z">
              <w:r w:rsidRPr="00006ABF" w:rsidDel="009711D7">
                <w:rPr>
                  <w:rFonts w:ascii="Times New Roman" w:eastAsia="Times New Roman" w:hAnsi="Times New Roman" w:cs="Times New Roman"/>
                  <w:color w:val="000000"/>
                  <w:lang w:eastAsia="en-ID"/>
                </w:rPr>
                <w:delText> </w:delText>
              </w:r>
            </w:del>
          </w:p>
        </w:tc>
        <w:tc>
          <w:tcPr>
            <w:tcW w:w="3280" w:type="dxa"/>
            <w:tcBorders>
              <w:top w:val="nil"/>
              <w:left w:val="nil"/>
              <w:bottom w:val="single" w:sz="4" w:space="0" w:color="auto"/>
              <w:right w:val="single" w:sz="8" w:space="0" w:color="auto"/>
            </w:tcBorders>
            <w:shd w:val="clear" w:color="auto" w:fill="auto"/>
            <w:vAlign w:val="center"/>
            <w:hideMark/>
            <w:tcPrChange w:id="3984" w:author="Prasasti Karunia Farista Ananto" w:date="2021-10-12T14:28:00Z">
              <w:tcPr>
                <w:tcW w:w="2620" w:type="dxa"/>
                <w:tcBorders>
                  <w:top w:val="nil"/>
                  <w:left w:val="nil"/>
                  <w:bottom w:val="single" w:sz="4" w:space="0" w:color="auto"/>
                  <w:right w:val="single" w:sz="8" w:space="0" w:color="auto"/>
                </w:tcBorders>
                <w:shd w:val="clear" w:color="auto" w:fill="auto"/>
                <w:vAlign w:val="center"/>
                <w:hideMark/>
              </w:tcPr>
            </w:tcPrChange>
          </w:tcPr>
          <w:p w14:paraId="1C74FA16" w14:textId="173D1BB4" w:rsidR="009809F4" w:rsidRPr="00006ABF" w:rsidDel="009711D7" w:rsidRDefault="009809F4" w:rsidP="00CC4C47">
            <w:pPr>
              <w:spacing w:after="0" w:line="360" w:lineRule="auto"/>
              <w:rPr>
                <w:del w:id="3985" w:author="nadira firinda" w:date="2022-10-29T23:12:00Z"/>
                <w:rFonts w:ascii="Times New Roman" w:eastAsia="Times New Roman" w:hAnsi="Times New Roman" w:cs="Times New Roman"/>
                <w:color w:val="000000"/>
                <w:lang w:eastAsia="en-ID"/>
              </w:rPr>
              <w:pPrChange w:id="3986" w:author="nadira firinda" w:date="2022-10-29T23:37:00Z">
                <w:pPr>
                  <w:spacing w:after="0" w:line="240" w:lineRule="auto"/>
                </w:pPr>
              </w:pPrChange>
            </w:pPr>
            <w:del w:id="3987" w:author="nadira firinda" w:date="2022-10-29T23:12:00Z">
              <w:r w:rsidRPr="00006ABF" w:rsidDel="009711D7">
                <w:rPr>
                  <w:rFonts w:ascii="Times New Roman" w:eastAsia="Times New Roman" w:hAnsi="Times New Roman" w:cs="Times New Roman"/>
                  <w:color w:val="000000"/>
                  <w:lang w:eastAsia="en-ID"/>
                </w:rPr>
                <w:delText>Pertambangan dan Pengolahan</w:delText>
              </w:r>
            </w:del>
          </w:p>
        </w:tc>
      </w:tr>
      <w:tr w:rsidR="009809F4" w:rsidRPr="00006ABF" w:rsidDel="009711D7" w14:paraId="53764B9E" w14:textId="1618828A" w:rsidTr="00046663">
        <w:trPr>
          <w:trHeight w:val="288"/>
          <w:del w:id="3988" w:author="nadira firinda" w:date="2022-10-29T23:12:00Z"/>
          <w:trPrChange w:id="3989" w:author="Prasasti Karunia Farista Ananto" w:date="2021-10-12T14:28:00Z">
            <w:trPr>
              <w:trHeight w:val="288"/>
            </w:trPr>
          </w:trPrChange>
        </w:trPr>
        <w:tc>
          <w:tcPr>
            <w:tcW w:w="567" w:type="dxa"/>
            <w:vMerge/>
            <w:tcBorders>
              <w:left w:val="single" w:sz="8" w:space="0" w:color="auto"/>
              <w:bottom w:val="single" w:sz="8" w:space="0" w:color="auto"/>
              <w:right w:val="single" w:sz="4" w:space="0" w:color="auto"/>
            </w:tcBorders>
            <w:shd w:val="clear" w:color="auto" w:fill="auto"/>
            <w:noWrap/>
            <w:vAlign w:val="center"/>
            <w:hideMark/>
            <w:tcPrChange w:id="3990" w:author="Prasasti Karunia Farista Ananto" w:date="2021-10-12T14:28:00Z">
              <w:tcPr>
                <w:tcW w:w="485" w:type="dxa"/>
                <w:vMerge/>
                <w:tcBorders>
                  <w:left w:val="single" w:sz="8" w:space="0" w:color="auto"/>
                  <w:bottom w:val="single" w:sz="8" w:space="0" w:color="auto"/>
                  <w:right w:val="single" w:sz="4" w:space="0" w:color="auto"/>
                </w:tcBorders>
                <w:shd w:val="clear" w:color="auto" w:fill="auto"/>
                <w:noWrap/>
                <w:vAlign w:val="center"/>
                <w:hideMark/>
              </w:tcPr>
            </w:tcPrChange>
          </w:tcPr>
          <w:p w14:paraId="0EEFC3B2" w14:textId="5C2E4F26" w:rsidR="009809F4" w:rsidRPr="00006ABF" w:rsidDel="009711D7" w:rsidRDefault="009809F4" w:rsidP="00CC4C47">
            <w:pPr>
              <w:spacing w:after="0" w:line="360" w:lineRule="auto"/>
              <w:jc w:val="center"/>
              <w:rPr>
                <w:del w:id="3991" w:author="nadira firinda" w:date="2022-10-29T23:12:00Z"/>
                <w:rFonts w:ascii="Times New Roman" w:eastAsia="Times New Roman" w:hAnsi="Times New Roman" w:cs="Times New Roman"/>
                <w:b/>
                <w:bCs/>
                <w:color w:val="000000"/>
                <w:lang w:eastAsia="en-ID"/>
              </w:rPr>
              <w:pPrChange w:id="3992" w:author="nadira firinda" w:date="2022-10-29T23:37:00Z">
                <w:pPr>
                  <w:spacing w:after="0" w:line="240" w:lineRule="auto"/>
                  <w:jc w:val="center"/>
                </w:pPr>
              </w:pPrChange>
            </w:pPr>
          </w:p>
        </w:tc>
        <w:tc>
          <w:tcPr>
            <w:tcW w:w="2835" w:type="dxa"/>
            <w:vMerge/>
            <w:tcBorders>
              <w:left w:val="nil"/>
              <w:bottom w:val="single" w:sz="8" w:space="0" w:color="auto"/>
              <w:right w:val="nil"/>
            </w:tcBorders>
            <w:shd w:val="clear" w:color="auto" w:fill="auto"/>
            <w:noWrap/>
            <w:vAlign w:val="center"/>
            <w:hideMark/>
            <w:tcPrChange w:id="3993" w:author="Prasasti Karunia Farista Ananto" w:date="2021-10-12T14:28:00Z">
              <w:tcPr>
                <w:tcW w:w="3377" w:type="dxa"/>
                <w:vMerge/>
                <w:tcBorders>
                  <w:left w:val="nil"/>
                  <w:bottom w:val="single" w:sz="8" w:space="0" w:color="auto"/>
                  <w:right w:val="nil"/>
                </w:tcBorders>
                <w:shd w:val="clear" w:color="auto" w:fill="auto"/>
                <w:noWrap/>
                <w:vAlign w:val="center"/>
                <w:hideMark/>
              </w:tcPr>
            </w:tcPrChange>
          </w:tcPr>
          <w:p w14:paraId="1F3329F4" w14:textId="779F447C" w:rsidR="009809F4" w:rsidRPr="00006ABF" w:rsidDel="009711D7" w:rsidRDefault="009809F4" w:rsidP="00CC4C47">
            <w:pPr>
              <w:spacing w:after="0" w:line="360" w:lineRule="auto"/>
              <w:rPr>
                <w:del w:id="3994" w:author="nadira firinda" w:date="2022-10-29T23:12:00Z"/>
                <w:rFonts w:ascii="Times New Roman" w:eastAsia="Times New Roman" w:hAnsi="Times New Roman" w:cs="Times New Roman"/>
                <w:b/>
                <w:bCs/>
                <w:color w:val="000000"/>
                <w:lang w:eastAsia="en-ID"/>
              </w:rPr>
              <w:pPrChange w:id="3995" w:author="nadira firinda" w:date="2022-10-29T23:37:00Z">
                <w:pPr>
                  <w:spacing w:after="0" w:line="240" w:lineRule="auto"/>
                </w:pPr>
              </w:pPrChange>
            </w:pPr>
          </w:p>
        </w:tc>
        <w:tc>
          <w:tcPr>
            <w:tcW w:w="2410" w:type="dxa"/>
            <w:tcBorders>
              <w:top w:val="nil"/>
              <w:left w:val="single" w:sz="8" w:space="0" w:color="auto"/>
              <w:bottom w:val="single" w:sz="8" w:space="0" w:color="auto"/>
              <w:right w:val="single" w:sz="4" w:space="0" w:color="auto"/>
            </w:tcBorders>
            <w:shd w:val="clear" w:color="auto" w:fill="auto"/>
            <w:vAlign w:val="center"/>
            <w:hideMark/>
            <w:tcPrChange w:id="3996" w:author="Prasasti Karunia Farista Ananto" w:date="2021-10-12T14:28:00Z">
              <w:tcPr>
                <w:tcW w:w="1800" w:type="dxa"/>
                <w:tcBorders>
                  <w:top w:val="nil"/>
                  <w:left w:val="single" w:sz="8" w:space="0" w:color="auto"/>
                  <w:bottom w:val="single" w:sz="8" w:space="0" w:color="auto"/>
                  <w:right w:val="single" w:sz="4" w:space="0" w:color="auto"/>
                </w:tcBorders>
                <w:shd w:val="clear" w:color="auto" w:fill="auto"/>
                <w:vAlign w:val="center"/>
                <w:hideMark/>
              </w:tcPr>
            </w:tcPrChange>
          </w:tcPr>
          <w:p w14:paraId="08DD4884" w14:textId="62ABD0E5" w:rsidR="009809F4" w:rsidRPr="00006ABF" w:rsidDel="009711D7" w:rsidRDefault="009809F4" w:rsidP="00CC4C47">
            <w:pPr>
              <w:spacing w:after="0" w:line="360" w:lineRule="auto"/>
              <w:rPr>
                <w:del w:id="3997" w:author="nadira firinda" w:date="2022-10-29T23:12:00Z"/>
                <w:rFonts w:ascii="Times New Roman" w:eastAsia="Times New Roman" w:hAnsi="Times New Roman" w:cs="Times New Roman"/>
                <w:color w:val="000000"/>
                <w:lang w:eastAsia="en-ID"/>
              </w:rPr>
              <w:pPrChange w:id="3998" w:author="nadira firinda" w:date="2022-10-29T23:37:00Z">
                <w:pPr>
                  <w:spacing w:after="0" w:line="240" w:lineRule="auto"/>
                </w:pPr>
              </w:pPrChange>
            </w:pPr>
            <w:del w:id="3999" w:author="nadira firinda" w:date="2022-10-29T23:12:00Z">
              <w:r w:rsidRPr="00006ABF" w:rsidDel="009711D7">
                <w:rPr>
                  <w:rFonts w:ascii="Times New Roman" w:eastAsia="Times New Roman" w:hAnsi="Times New Roman" w:cs="Times New Roman"/>
                  <w:color w:val="000000"/>
                  <w:lang w:eastAsia="en-ID"/>
                </w:rPr>
                <w:delText> </w:delText>
              </w:r>
            </w:del>
          </w:p>
        </w:tc>
        <w:tc>
          <w:tcPr>
            <w:tcW w:w="3280" w:type="dxa"/>
            <w:tcBorders>
              <w:top w:val="single" w:sz="4" w:space="0" w:color="auto"/>
              <w:left w:val="nil"/>
              <w:bottom w:val="single" w:sz="8" w:space="0" w:color="auto"/>
              <w:right w:val="single" w:sz="8" w:space="0" w:color="auto"/>
            </w:tcBorders>
            <w:shd w:val="clear" w:color="auto" w:fill="auto"/>
            <w:vAlign w:val="center"/>
            <w:hideMark/>
            <w:tcPrChange w:id="4000" w:author="Prasasti Karunia Farista Ananto" w:date="2021-10-12T14:28:00Z">
              <w:tcPr>
                <w:tcW w:w="2620" w:type="dxa"/>
                <w:tcBorders>
                  <w:top w:val="single" w:sz="4" w:space="0" w:color="auto"/>
                  <w:left w:val="nil"/>
                  <w:bottom w:val="single" w:sz="8" w:space="0" w:color="auto"/>
                  <w:right w:val="single" w:sz="8" w:space="0" w:color="auto"/>
                </w:tcBorders>
                <w:shd w:val="clear" w:color="auto" w:fill="auto"/>
                <w:vAlign w:val="center"/>
                <w:hideMark/>
              </w:tcPr>
            </w:tcPrChange>
          </w:tcPr>
          <w:p w14:paraId="2C339F62" w14:textId="7FAC752F" w:rsidR="009809F4" w:rsidRPr="00006ABF" w:rsidDel="009711D7" w:rsidRDefault="009809F4" w:rsidP="00CC4C47">
            <w:pPr>
              <w:spacing w:after="0" w:line="360" w:lineRule="auto"/>
              <w:rPr>
                <w:del w:id="4001" w:author="nadira firinda" w:date="2022-10-29T23:12:00Z"/>
                <w:rFonts w:ascii="Times New Roman" w:eastAsia="Times New Roman" w:hAnsi="Times New Roman" w:cs="Times New Roman"/>
                <w:color w:val="000000"/>
                <w:lang w:eastAsia="en-ID"/>
              </w:rPr>
              <w:pPrChange w:id="4002" w:author="nadira firinda" w:date="2022-10-29T23:37:00Z">
                <w:pPr>
                  <w:spacing w:after="0" w:line="240" w:lineRule="auto"/>
                </w:pPr>
              </w:pPrChange>
            </w:pPr>
            <w:del w:id="4003" w:author="nadira firinda" w:date="2022-10-29T23:12:00Z">
              <w:r w:rsidRPr="00006ABF" w:rsidDel="009711D7">
                <w:rPr>
                  <w:rFonts w:ascii="Times New Roman" w:eastAsia="Times New Roman" w:hAnsi="Times New Roman" w:cs="Times New Roman"/>
                  <w:color w:val="000000"/>
                  <w:lang w:eastAsia="en-ID"/>
                </w:rPr>
                <w:delText> </w:delText>
              </w:r>
            </w:del>
          </w:p>
        </w:tc>
      </w:tr>
      <w:tr w:rsidR="009809F4" w:rsidRPr="00006ABF" w:rsidDel="009711D7" w14:paraId="67F9A96D" w14:textId="777D0C45" w:rsidTr="00046663">
        <w:trPr>
          <w:trHeight w:val="528"/>
          <w:del w:id="4004" w:author="nadira firinda" w:date="2022-10-29T23:12:00Z"/>
          <w:trPrChange w:id="4005" w:author="Prasasti Karunia Farista Ananto" w:date="2021-10-12T14:28:00Z">
            <w:trPr>
              <w:trHeight w:val="528"/>
            </w:trPr>
          </w:trPrChange>
        </w:trPr>
        <w:tc>
          <w:tcPr>
            <w:tcW w:w="567" w:type="dxa"/>
            <w:vMerge w:val="restart"/>
            <w:tcBorders>
              <w:top w:val="nil"/>
              <w:left w:val="single" w:sz="8" w:space="0" w:color="auto"/>
              <w:right w:val="single" w:sz="4" w:space="0" w:color="auto"/>
            </w:tcBorders>
            <w:shd w:val="clear" w:color="auto" w:fill="auto"/>
            <w:noWrap/>
            <w:vAlign w:val="center"/>
            <w:hideMark/>
            <w:tcPrChange w:id="4006" w:author="Prasasti Karunia Farista Ananto" w:date="2021-10-12T14:28:00Z">
              <w:tcPr>
                <w:tcW w:w="485" w:type="dxa"/>
                <w:vMerge w:val="restart"/>
                <w:tcBorders>
                  <w:top w:val="nil"/>
                  <w:left w:val="single" w:sz="8" w:space="0" w:color="auto"/>
                  <w:right w:val="single" w:sz="4" w:space="0" w:color="auto"/>
                </w:tcBorders>
                <w:shd w:val="clear" w:color="auto" w:fill="auto"/>
                <w:noWrap/>
                <w:vAlign w:val="center"/>
                <w:hideMark/>
              </w:tcPr>
            </w:tcPrChange>
          </w:tcPr>
          <w:p w14:paraId="0AF192E1" w14:textId="5AE535B4" w:rsidR="009809F4" w:rsidRPr="00006ABF" w:rsidDel="009711D7" w:rsidRDefault="009809F4" w:rsidP="00CC4C47">
            <w:pPr>
              <w:spacing w:after="0" w:line="360" w:lineRule="auto"/>
              <w:jc w:val="center"/>
              <w:rPr>
                <w:del w:id="4007" w:author="nadira firinda" w:date="2022-10-29T23:12:00Z"/>
                <w:rFonts w:ascii="Times New Roman" w:eastAsia="Times New Roman" w:hAnsi="Times New Roman" w:cs="Times New Roman"/>
                <w:b/>
                <w:bCs/>
                <w:color w:val="000000"/>
                <w:lang w:eastAsia="en-ID"/>
              </w:rPr>
              <w:pPrChange w:id="4008" w:author="nadira firinda" w:date="2022-10-29T23:37:00Z">
                <w:pPr>
                  <w:spacing w:after="0" w:line="240" w:lineRule="auto"/>
                  <w:jc w:val="center"/>
                </w:pPr>
              </w:pPrChange>
            </w:pPr>
            <w:del w:id="4009" w:author="nadira firinda" w:date="2022-10-29T23:12:00Z">
              <w:r w:rsidRPr="00006ABF" w:rsidDel="009711D7">
                <w:rPr>
                  <w:rFonts w:ascii="Times New Roman" w:eastAsia="Times New Roman" w:hAnsi="Times New Roman" w:cs="Times New Roman"/>
                  <w:b/>
                  <w:bCs/>
                  <w:color w:val="000000"/>
                  <w:lang w:eastAsia="en-ID"/>
                </w:rPr>
                <w:delText>4</w:delText>
              </w:r>
            </w:del>
          </w:p>
          <w:p w14:paraId="709C694C" w14:textId="04CE57E6" w:rsidR="009809F4" w:rsidRPr="00006ABF" w:rsidDel="009711D7" w:rsidRDefault="009809F4" w:rsidP="00CC4C47">
            <w:pPr>
              <w:spacing w:after="0" w:line="360" w:lineRule="auto"/>
              <w:jc w:val="center"/>
              <w:rPr>
                <w:del w:id="4010" w:author="nadira firinda" w:date="2022-10-29T23:12:00Z"/>
                <w:rFonts w:ascii="Times New Roman" w:eastAsia="Times New Roman" w:hAnsi="Times New Roman" w:cs="Times New Roman"/>
                <w:b/>
                <w:bCs/>
                <w:color w:val="000000"/>
                <w:lang w:eastAsia="en-ID"/>
              </w:rPr>
              <w:pPrChange w:id="4011" w:author="nadira firinda" w:date="2022-10-29T23:37:00Z">
                <w:pPr>
                  <w:spacing w:after="0" w:line="240" w:lineRule="auto"/>
                  <w:jc w:val="center"/>
                </w:pPr>
              </w:pPrChange>
            </w:pPr>
            <w:del w:id="4012" w:author="nadira firinda" w:date="2022-10-29T23:12:00Z">
              <w:r w:rsidRPr="00006ABF" w:rsidDel="009711D7">
                <w:rPr>
                  <w:rFonts w:ascii="Times New Roman" w:eastAsia="Times New Roman" w:hAnsi="Times New Roman" w:cs="Times New Roman"/>
                  <w:b/>
                  <w:bCs/>
                  <w:color w:val="000000"/>
                  <w:lang w:eastAsia="en-ID"/>
                </w:rPr>
                <w:delText> </w:delText>
              </w:r>
            </w:del>
          </w:p>
          <w:p w14:paraId="7C3FBE24" w14:textId="02F21A03" w:rsidR="009809F4" w:rsidRPr="00006ABF" w:rsidDel="009711D7" w:rsidRDefault="009809F4" w:rsidP="00CC4C47">
            <w:pPr>
              <w:spacing w:after="0" w:line="360" w:lineRule="auto"/>
              <w:jc w:val="center"/>
              <w:rPr>
                <w:del w:id="4013" w:author="nadira firinda" w:date="2022-10-29T23:12:00Z"/>
                <w:rFonts w:ascii="Times New Roman" w:eastAsia="Times New Roman" w:hAnsi="Times New Roman" w:cs="Times New Roman"/>
                <w:b/>
                <w:bCs/>
                <w:color w:val="000000"/>
                <w:lang w:eastAsia="en-ID"/>
              </w:rPr>
              <w:pPrChange w:id="4014" w:author="nadira firinda" w:date="2022-10-29T23:37:00Z">
                <w:pPr>
                  <w:spacing w:after="0" w:line="240" w:lineRule="auto"/>
                  <w:jc w:val="center"/>
                </w:pPr>
              </w:pPrChange>
            </w:pPr>
            <w:del w:id="4015" w:author="nadira firinda" w:date="2022-10-29T23:12:00Z">
              <w:r w:rsidRPr="00006ABF" w:rsidDel="009711D7">
                <w:rPr>
                  <w:rFonts w:ascii="Times New Roman" w:eastAsia="Times New Roman" w:hAnsi="Times New Roman" w:cs="Times New Roman"/>
                  <w:b/>
                  <w:bCs/>
                  <w:color w:val="000000"/>
                  <w:lang w:eastAsia="en-ID"/>
                </w:rPr>
                <w:delText> </w:delText>
              </w:r>
            </w:del>
          </w:p>
        </w:tc>
        <w:tc>
          <w:tcPr>
            <w:tcW w:w="2835" w:type="dxa"/>
            <w:vMerge w:val="restart"/>
            <w:tcBorders>
              <w:top w:val="nil"/>
              <w:left w:val="nil"/>
              <w:right w:val="nil"/>
            </w:tcBorders>
            <w:shd w:val="clear" w:color="auto" w:fill="auto"/>
            <w:noWrap/>
            <w:vAlign w:val="center"/>
            <w:hideMark/>
            <w:tcPrChange w:id="4016" w:author="Prasasti Karunia Farista Ananto" w:date="2021-10-12T14:28:00Z">
              <w:tcPr>
                <w:tcW w:w="3377" w:type="dxa"/>
                <w:vMerge w:val="restart"/>
                <w:tcBorders>
                  <w:top w:val="nil"/>
                  <w:left w:val="nil"/>
                  <w:right w:val="nil"/>
                </w:tcBorders>
                <w:shd w:val="clear" w:color="auto" w:fill="auto"/>
                <w:noWrap/>
                <w:vAlign w:val="center"/>
                <w:hideMark/>
              </w:tcPr>
            </w:tcPrChange>
          </w:tcPr>
          <w:p w14:paraId="7DE581AD" w14:textId="5368E049" w:rsidR="009809F4" w:rsidRPr="00006ABF" w:rsidDel="009711D7" w:rsidRDefault="009809F4" w:rsidP="00CC4C47">
            <w:pPr>
              <w:spacing w:after="0" w:line="360" w:lineRule="auto"/>
              <w:rPr>
                <w:del w:id="4017" w:author="nadira firinda" w:date="2022-10-29T23:12:00Z"/>
                <w:rFonts w:ascii="Times New Roman" w:eastAsia="Times New Roman" w:hAnsi="Times New Roman" w:cs="Times New Roman"/>
                <w:b/>
                <w:bCs/>
                <w:color w:val="000000"/>
                <w:lang w:eastAsia="en-ID"/>
              </w:rPr>
              <w:pPrChange w:id="4018" w:author="nadira firinda" w:date="2022-10-29T23:37:00Z">
                <w:pPr>
                  <w:spacing w:after="0" w:line="240" w:lineRule="auto"/>
                </w:pPr>
              </w:pPrChange>
            </w:pPr>
            <w:del w:id="4019" w:author="nadira firinda" w:date="2022-10-29T23:12:00Z">
              <w:r w:rsidRPr="00006ABF" w:rsidDel="009711D7">
                <w:rPr>
                  <w:rFonts w:ascii="Times New Roman" w:eastAsia="Times New Roman" w:hAnsi="Times New Roman" w:cs="Times New Roman"/>
                  <w:b/>
                  <w:bCs/>
                  <w:color w:val="000000"/>
                  <w:lang w:eastAsia="en-ID"/>
                </w:rPr>
                <w:delText>Pengadaan Listrik, Gas</w:delText>
              </w:r>
            </w:del>
          </w:p>
          <w:p w14:paraId="68ACC9F9" w14:textId="043F4AF0" w:rsidR="009809F4" w:rsidRPr="00006ABF" w:rsidDel="009711D7" w:rsidRDefault="009809F4" w:rsidP="00CC4C47">
            <w:pPr>
              <w:spacing w:after="0" w:line="360" w:lineRule="auto"/>
              <w:rPr>
                <w:del w:id="4020" w:author="nadira firinda" w:date="2022-10-29T23:12:00Z"/>
                <w:rFonts w:ascii="Times New Roman" w:eastAsia="Times New Roman" w:hAnsi="Times New Roman" w:cs="Times New Roman"/>
                <w:b/>
                <w:bCs/>
                <w:color w:val="000000"/>
                <w:lang w:eastAsia="en-ID"/>
              </w:rPr>
              <w:pPrChange w:id="4021" w:author="nadira firinda" w:date="2022-10-29T23:37:00Z">
                <w:pPr>
                  <w:spacing w:after="0" w:line="240" w:lineRule="auto"/>
                </w:pPr>
              </w:pPrChange>
            </w:pPr>
            <w:del w:id="4022" w:author="nadira firinda" w:date="2022-10-29T23:12:00Z">
              <w:r w:rsidRPr="00006ABF" w:rsidDel="009711D7">
                <w:rPr>
                  <w:rFonts w:ascii="Times New Roman" w:eastAsia="Times New Roman" w:hAnsi="Times New Roman" w:cs="Times New Roman"/>
                  <w:b/>
                  <w:bCs/>
                  <w:color w:val="000000"/>
                  <w:lang w:eastAsia="en-ID"/>
                </w:rPr>
                <w:delText> </w:delText>
              </w:r>
            </w:del>
          </w:p>
          <w:p w14:paraId="346E71CD" w14:textId="776C4992" w:rsidR="009809F4" w:rsidRPr="00006ABF" w:rsidDel="009711D7" w:rsidRDefault="009809F4" w:rsidP="00CC4C47">
            <w:pPr>
              <w:spacing w:after="0" w:line="360" w:lineRule="auto"/>
              <w:rPr>
                <w:del w:id="4023" w:author="nadira firinda" w:date="2022-10-29T23:12:00Z"/>
                <w:rFonts w:ascii="Times New Roman" w:eastAsia="Times New Roman" w:hAnsi="Times New Roman" w:cs="Times New Roman"/>
                <w:b/>
                <w:bCs/>
                <w:color w:val="000000"/>
                <w:lang w:eastAsia="en-ID"/>
              </w:rPr>
              <w:pPrChange w:id="4024" w:author="nadira firinda" w:date="2022-10-29T23:37:00Z">
                <w:pPr>
                  <w:spacing w:after="0" w:line="240" w:lineRule="auto"/>
                </w:pPr>
              </w:pPrChange>
            </w:pPr>
            <w:del w:id="4025" w:author="nadira firinda" w:date="2022-10-29T23:12:00Z">
              <w:r w:rsidRPr="00006ABF" w:rsidDel="009711D7">
                <w:rPr>
                  <w:rFonts w:ascii="Times New Roman" w:eastAsia="Times New Roman" w:hAnsi="Times New Roman" w:cs="Times New Roman"/>
                  <w:b/>
                  <w:bCs/>
                  <w:color w:val="000000"/>
                  <w:lang w:eastAsia="en-ID"/>
                </w:rPr>
                <w:delText> </w:delText>
              </w:r>
            </w:del>
          </w:p>
        </w:tc>
        <w:tc>
          <w:tcPr>
            <w:tcW w:w="2410" w:type="dxa"/>
            <w:tcBorders>
              <w:top w:val="nil"/>
              <w:left w:val="single" w:sz="8" w:space="0" w:color="auto"/>
              <w:bottom w:val="single" w:sz="4" w:space="0" w:color="auto"/>
              <w:right w:val="single" w:sz="4" w:space="0" w:color="auto"/>
            </w:tcBorders>
            <w:shd w:val="clear" w:color="auto" w:fill="auto"/>
            <w:vAlign w:val="center"/>
            <w:hideMark/>
            <w:tcPrChange w:id="4026" w:author="Prasasti Karunia Farista Ananto" w:date="2021-10-12T14:28:00Z">
              <w:tcPr>
                <w:tcW w:w="1800" w:type="dxa"/>
                <w:tcBorders>
                  <w:top w:val="nil"/>
                  <w:left w:val="single" w:sz="8" w:space="0" w:color="auto"/>
                  <w:bottom w:val="single" w:sz="4" w:space="0" w:color="auto"/>
                  <w:right w:val="single" w:sz="4" w:space="0" w:color="auto"/>
                </w:tcBorders>
                <w:shd w:val="clear" w:color="auto" w:fill="auto"/>
                <w:vAlign w:val="center"/>
                <w:hideMark/>
              </w:tcPr>
            </w:tcPrChange>
          </w:tcPr>
          <w:p w14:paraId="0C108FBB" w14:textId="4D521577" w:rsidR="009809F4" w:rsidRPr="00006ABF" w:rsidDel="009711D7" w:rsidRDefault="009809F4" w:rsidP="00CC4C47">
            <w:pPr>
              <w:spacing w:after="0" w:line="360" w:lineRule="auto"/>
              <w:rPr>
                <w:del w:id="4027" w:author="nadira firinda" w:date="2022-10-29T23:12:00Z"/>
                <w:rFonts w:ascii="Times New Roman" w:eastAsia="Times New Roman" w:hAnsi="Times New Roman" w:cs="Times New Roman"/>
                <w:color w:val="000000"/>
                <w:lang w:eastAsia="en-ID"/>
              </w:rPr>
              <w:pPrChange w:id="4028" w:author="nadira firinda" w:date="2022-10-29T23:37:00Z">
                <w:pPr>
                  <w:spacing w:after="0" w:line="240" w:lineRule="auto"/>
                </w:pPr>
              </w:pPrChange>
            </w:pPr>
            <w:del w:id="4029" w:author="nadira firinda" w:date="2022-10-29T23:12:00Z">
              <w:r w:rsidRPr="00006ABF" w:rsidDel="009711D7">
                <w:rPr>
                  <w:rFonts w:ascii="Times New Roman" w:eastAsia="Times New Roman" w:hAnsi="Times New Roman" w:cs="Times New Roman"/>
                  <w:color w:val="000000"/>
                  <w:lang w:eastAsia="en-ID"/>
                </w:rPr>
                <w:delText xml:space="preserve">Pertambangan dan Penggalian </w:delText>
              </w:r>
            </w:del>
          </w:p>
        </w:tc>
        <w:tc>
          <w:tcPr>
            <w:tcW w:w="3280" w:type="dxa"/>
            <w:tcBorders>
              <w:top w:val="nil"/>
              <w:left w:val="nil"/>
              <w:bottom w:val="single" w:sz="4" w:space="0" w:color="auto"/>
              <w:right w:val="single" w:sz="8" w:space="0" w:color="auto"/>
            </w:tcBorders>
            <w:shd w:val="clear" w:color="auto" w:fill="auto"/>
            <w:vAlign w:val="center"/>
            <w:hideMark/>
            <w:tcPrChange w:id="4030" w:author="Prasasti Karunia Farista Ananto" w:date="2021-10-12T14:28:00Z">
              <w:tcPr>
                <w:tcW w:w="2620" w:type="dxa"/>
                <w:tcBorders>
                  <w:top w:val="nil"/>
                  <w:left w:val="nil"/>
                  <w:bottom w:val="single" w:sz="4" w:space="0" w:color="auto"/>
                  <w:right w:val="single" w:sz="8" w:space="0" w:color="auto"/>
                </w:tcBorders>
                <w:shd w:val="clear" w:color="auto" w:fill="auto"/>
                <w:vAlign w:val="center"/>
                <w:hideMark/>
              </w:tcPr>
            </w:tcPrChange>
          </w:tcPr>
          <w:p w14:paraId="7266ACA2" w14:textId="7D6A70F9" w:rsidR="009809F4" w:rsidRPr="00006ABF" w:rsidDel="009711D7" w:rsidRDefault="009809F4" w:rsidP="00CC4C47">
            <w:pPr>
              <w:spacing w:after="0" w:line="360" w:lineRule="auto"/>
              <w:rPr>
                <w:del w:id="4031" w:author="nadira firinda" w:date="2022-10-29T23:12:00Z"/>
                <w:rFonts w:ascii="Times New Roman" w:eastAsia="Times New Roman" w:hAnsi="Times New Roman" w:cs="Times New Roman"/>
                <w:color w:val="000000"/>
                <w:lang w:eastAsia="en-ID"/>
              </w:rPr>
              <w:pPrChange w:id="4032" w:author="nadira firinda" w:date="2022-10-29T23:37:00Z">
                <w:pPr>
                  <w:spacing w:after="0" w:line="240" w:lineRule="auto"/>
                </w:pPr>
              </w:pPrChange>
            </w:pPr>
            <w:del w:id="4033" w:author="nadira firinda" w:date="2022-10-29T23:12:00Z">
              <w:r w:rsidRPr="00006ABF" w:rsidDel="009711D7">
                <w:rPr>
                  <w:rFonts w:ascii="Times New Roman" w:eastAsia="Times New Roman" w:hAnsi="Times New Roman" w:cs="Times New Roman"/>
                  <w:color w:val="000000"/>
                  <w:lang w:eastAsia="en-ID"/>
                </w:rPr>
                <w:delText> </w:delText>
              </w:r>
            </w:del>
          </w:p>
        </w:tc>
      </w:tr>
      <w:tr w:rsidR="009809F4" w:rsidRPr="00006ABF" w:rsidDel="009711D7" w14:paraId="7A5B467A" w14:textId="05C24394" w:rsidTr="00046663">
        <w:trPr>
          <w:trHeight w:val="276"/>
          <w:del w:id="4034" w:author="nadira firinda" w:date="2022-10-29T23:12:00Z"/>
          <w:trPrChange w:id="4035" w:author="Prasasti Karunia Farista Ananto" w:date="2021-10-12T14:28:00Z">
            <w:trPr>
              <w:trHeight w:val="276"/>
            </w:trPr>
          </w:trPrChange>
        </w:trPr>
        <w:tc>
          <w:tcPr>
            <w:tcW w:w="567" w:type="dxa"/>
            <w:vMerge/>
            <w:tcBorders>
              <w:left w:val="single" w:sz="8" w:space="0" w:color="auto"/>
              <w:right w:val="single" w:sz="4" w:space="0" w:color="auto"/>
            </w:tcBorders>
            <w:shd w:val="clear" w:color="auto" w:fill="auto"/>
            <w:noWrap/>
            <w:vAlign w:val="center"/>
            <w:hideMark/>
            <w:tcPrChange w:id="4036" w:author="Prasasti Karunia Farista Ananto" w:date="2021-10-12T14:28:00Z">
              <w:tcPr>
                <w:tcW w:w="485" w:type="dxa"/>
                <w:vMerge/>
                <w:tcBorders>
                  <w:left w:val="single" w:sz="8" w:space="0" w:color="auto"/>
                  <w:right w:val="single" w:sz="4" w:space="0" w:color="auto"/>
                </w:tcBorders>
                <w:shd w:val="clear" w:color="auto" w:fill="auto"/>
                <w:noWrap/>
                <w:vAlign w:val="center"/>
                <w:hideMark/>
              </w:tcPr>
            </w:tcPrChange>
          </w:tcPr>
          <w:p w14:paraId="6FE5AE0F" w14:textId="134CB12C" w:rsidR="009809F4" w:rsidRPr="00006ABF" w:rsidDel="009711D7" w:rsidRDefault="009809F4" w:rsidP="00CC4C47">
            <w:pPr>
              <w:spacing w:after="0" w:line="360" w:lineRule="auto"/>
              <w:jc w:val="center"/>
              <w:rPr>
                <w:del w:id="4037" w:author="nadira firinda" w:date="2022-10-29T23:12:00Z"/>
                <w:rFonts w:ascii="Times New Roman" w:eastAsia="Times New Roman" w:hAnsi="Times New Roman" w:cs="Times New Roman"/>
                <w:b/>
                <w:bCs/>
                <w:color w:val="000000"/>
                <w:lang w:eastAsia="en-ID"/>
              </w:rPr>
              <w:pPrChange w:id="4038" w:author="nadira firinda" w:date="2022-10-29T23:37:00Z">
                <w:pPr>
                  <w:spacing w:after="0" w:line="240" w:lineRule="auto"/>
                  <w:jc w:val="center"/>
                </w:pPr>
              </w:pPrChange>
            </w:pPr>
          </w:p>
        </w:tc>
        <w:tc>
          <w:tcPr>
            <w:tcW w:w="2835" w:type="dxa"/>
            <w:vMerge/>
            <w:tcBorders>
              <w:left w:val="nil"/>
              <w:right w:val="nil"/>
            </w:tcBorders>
            <w:shd w:val="clear" w:color="auto" w:fill="auto"/>
            <w:noWrap/>
            <w:vAlign w:val="center"/>
            <w:hideMark/>
            <w:tcPrChange w:id="4039" w:author="Prasasti Karunia Farista Ananto" w:date="2021-10-12T14:28:00Z">
              <w:tcPr>
                <w:tcW w:w="3377" w:type="dxa"/>
                <w:vMerge/>
                <w:tcBorders>
                  <w:left w:val="nil"/>
                  <w:right w:val="nil"/>
                </w:tcBorders>
                <w:shd w:val="clear" w:color="auto" w:fill="auto"/>
                <w:noWrap/>
                <w:vAlign w:val="center"/>
                <w:hideMark/>
              </w:tcPr>
            </w:tcPrChange>
          </w:tcPr>
          <w:p w14:paraId="59537221" w14:textId="0035B370" w:rsidR="009809F4" w:rsidRPr="00006ABF" w:rsidDel="009711D7" w:rsidRDefault="009809F4" w:rsidP="00CC4C47">
            <w:pPr>
              <w:spacing w:after="0" w:line="360" w:lineRule="auto"/>
              <w:rPr>
                <w:del w:id="4040" w:author="nadira firinda" w:date="2022-10-29T23:12:00Z"/>
                <w:rFonts w:ascii="Times New Roman" w:eastAsia="Times New Roman" w:hAnsi="Times New Roman" w:cs="Times New Roman"/>
                <w:b/>
                <w:bCs/>
                <w:color w:val="000000"/>
                <w:lang w:eastAsia="en-ID"/>
              </w:rPr>
              <w:pPrChange w:id="4041" w:author="nadira firinda" w:date="2022-10-29T23:37:00Z">
                <w:pPr>
                  <w:spacing w:after="0" w:line="240" w:lineRule="auto"/>
                </w:pPr>
              </w:pPrChange>
            </w:pPr>
          </w:p>
        </w:tc>
        <w:tc>
          <w:tcPr>
            <w:tcW w:w="2410" w:type="dxa"/>
            <w:tcBorders>
              <w:top w:val="nil"/>
              <w:left w:val="single" w:sz="8" w:space="0" w:color="auto"/>
              <w:bottom w:val="single" w:sz="4" w:space="0" w:color="auto"/>
              <w:right w:val="single" w:sz="4" w:space="0" w:color="auto"/>
            </w:tcBorders>
            <w:shd w:val="clear" w:color="auto" w:fill="auto"/>
            <w:vAlign w:val="center"/>
            <w:hideMark/>
            <w:tcPrChange w:id="4042" w:author="Prasasti Karunia Farista Ananto" w:date="2021-10-12T14:28:00Z">
              <w:tcPr>
                <w:tcW w:w="1800" w:type="dxa"/>
                <w:tcBorders>
                  <w:top w:val="nil"/>
                  <w:left w:val="single" w:sz="8" w:space="0" w:color="auto"/>
                  <w:bottom w:val="single" w:sz="4" w:space="0" w:color="auto"/>
                  <w:right w:val="single" w:sz="4" w:space="0" w:color="auto"/>
                </w:tcBorders>
                <w:shd w:val="clear" w:color="auto" w:fill="auto"/>
                <w:vAlign w:val="center"/>
                <w:hideMark/>
              </w:tcPr>
            </w:tcPrChange>
          </w:tcPr>
          <w:p w14:paraId="714E3F6A" w14:textId="3287482A" w:rsidR="009809F4" w:rsidRPr="00006ABF" w:rsidDel="009711D7" w:rsidRDefault="009809F4" w:rsidP="00CC4C47">
            <w:pPr>
              <w:spacing w:after="0" w:line="360" w:lineRule="auto"/>
              <w:rPr>
                <w:del w:id="4043" w:author="nadira firinda" w:date="2022-10-29T23:12:00Z"/>
                <w:rFonts w:ascii="Times New Roman" w:eastAsia="Times New Roman" w:hAnsi="Times New Roman" w:cs="Times New Roman"/>
                <w:color w:val="000000"/>
                <w:lang w:eastAsia="en-ID"/>
              </w:rPr>
              <w:pPrChange w:id="4044" w:author="nadira firinda" w:date="2022-10-29T23:37:00Z">
                <w:pPr>
                  <w:spacing w:after="0" w:line="240" w:lineRule="auto"/>
                </w:pPr>
              </w:pPrChange>
            </w:pPr>
            <w:del w:id="4045" w:author="nadira firinda" w:date="2022-10-29T23:12:00Z">
              <w:r w:rsidRPr="00006ABF" w:rsidDel="009711D7">
                <w:rPr>
                  <w:rFonts w:ascii="Times New Roman" w:eastAsia="Times New Roman" w:hAnsi="Times New Roman" w:cs="Times New Roman"/>
                  <w:color w:val="000000"/>
                  <w:lang w:eastAsia="en-ID"/>
                </w:rPr>
                <w:delText>Industri Pengolahan</w:delText>
              </w:r>
            </w:del>
          </w:p>
        </w:tc>
        <w:tc>
          <w:tcPr>
            <w:tcW w:w="3280" w:type="dxa"/>
            <w:tcBorders>
              <w:top w:val="nil"/>
              <w:left w:val="nil"/>
              <w:bottom w:val="single" w:sz="4" w:space="0" w:color="auto"/>
              <w:right w:val="single" w:sz="8" w:space="0" w:color="auto"/>
            </w:tcBorders>
            <w:shd w:val="clear" w:color="auto" w:fill="auto"/>
            <w:vAlign w:val="center"/>
            <w:hideMark/>
            <w:tcPrChange w:id="4046" w:author="Prasasti Karunia Farista Ananto" w:date="2021-10-12T14:28:00Z">
              <w:tcPr>
                <w:tcW w:w="2620" w:type="dxa"/>
                <w:tcBorders>
                  <w:top w:val="nil"/>
                  <w:left w:val="nil"/>
                  <w:bottom w:val="single" w:sz="4" w:space="0" w:color="auto"/>
                  <w:right w:val="single" w:sz="8" w:space="0" w:color="auto"/>
                </w:tcBorders>
                <w:shd w:val="clear" w:color="auto" w:fill="auto"/>
                <w:vAlign w:val="center"/>
                <w:hideMark/>
              </w:tcPr>
            </w:tcPrChange>
          </w:tcPr>
          <w:p w14:paraId="61E3C722" w14:textId="0A84050C" w:rsidR="009809F4" w:rsidRPr="00006ABF" w:rsidDel="009711D7" w:rsidRDefault="009809F4" w:rsidP="00CC4C47">
            <w:pPr>
              <w:spacing w:after="0" w:line="360" w:lineRule="auto"/>
              <w:rPr>
                <w:del w:id="4047" w:author="nadira firinda" w:date="2022-10-29T23:12:00Z"/>
                <w:rFonts w:ascii="Times New Roman" w:eastAsia="Times New Roman" w:hAnsi="Times New Roman" w:cs="Times New Roman"/>
                <w:color w:val="000000"/>
                <w:lang w:eastAsia="en-ID"/>
              </w:rPr>
              <w:pPrChange w:id="4048" w:author="nadira firinda" w:date="2022-10-29T23:37:00Z">
                <w:pPr>
                  <w:spacing w:after="0" w:line="240" w:lineRule="auto"/>
                </w:pPr>
              </w:pPrChange>
            </w:pPr>
            <w:del w:id="4049" w:author="nadira firinda" w:date="2022-10-29T23:12:00Z">
              <w:r w:rsidRPr="00006ABF" w:rsidDel="009711D7">
                <w:rPr>
                  <w:rFonts w:ascii="Times New Roman" w:eastAsia="Times New Roman" w:hAnsi="Times New Roman" w:cs="Times New Roman"/>
                  <w:color w:val="000000"/>
                  <w:lang w:eastAsia="en-ID"/>
                </w:rPr>
                <w:delText> </w:delText>
              </w:r>
            </w:del>
          </w:p>
        </w:tc>
      </w:tr>
      <w:tr w:rsidR="009809F4" w:rsidRPr="00006ABF" w:rsidDel="009711D7" w14:paraId="4532A02C" w14:textId="14FC6094" w:rsidTr="00046663">
        <w:trPr>
          <w:trHeight w:val="540"/>
          <w:del w:id="4050" w:author="nadira firinda" w:date="2022-10-29T23:12:00Z"/>
          <w:trPrChange w:id="4051" w:author="Prasasti Karunia Farista Ananto" w:date="2021-10-12T14:28:00Z">
            <w:trPr>
              <w:trHeight w:val="540"/>
            </w:trPr>
          </w:trPrChange>
        </w:trPr>
        <w:tc>
          <w:tcPr>
            <w:tcW w:w="567" w:type="dxa"/>
            <w:vMerge/>
            <w:tcBorders>
              <w:left w:val="single" w:sz="8" w:space="0" w:color="auto"/>
              <w:bottom w:val="single" w:sz="8" w:space="0" w:color="auto"/>
              <w:right w:val="single" w:sz="4" w:space="0" w:color="auto"/>
            </w:tcBorders>
            <w:shd w:val="clear" w:color="auto" w:fill="auto"/>
            <w:noWrap/>
            <w:vAlign w:val="center"/>
            <w:hideMark/>
            <w:tcPrChange w:id="4052" w:author="Prasasti Karunia Farista Ananto" w:date="2021-10-12T14:28:00Z">
              <w:tcPr>
                <w:tcW w:w="485" w:type="dxa"/>
                <w:vMerge/>
                <w:tcBorders>
                  <w:left w:val="single" w:sz="8" w:space="0" w:color="auto"/>
                  <w:bottom w:val="single" w:sz="8" w:space="0" w:color="auto"/>
                  <w:right w:val="single" w:sz="4" w:space="0" w:color="auto"/>
                </w:tcBorders>
                <w:shd w:val="clear" w:color="auto" w:fill="auto"/>
                <w:noWrap/>
                <w:vAlign w:val="center"/>
                <w:hideMark/>
              </w:tcPr>
            </w:tcPrChange>
          </w:tcPr>
          <w:p w14:paraId="1AABC270" w14:textId="08A72A4F" w:rsidR="009809F4" w:rsidRPr="00006ABF" w:rsidDel="009711D7" w:rsidRDefault="009809F4" w:rsidP="00CC4C47">
            <w:pPr>
              <w:spacing w:after="0" w:line="360" w:lineRule="auto"/>
              <w:jc w:val="center"/>
              <w:rPr>
                <w:del w:id="4053" w:author="nadira firinda" w:date="2022-10-29T23:12:00Z"/>
                <w:rFonts w:ascii="Times New Roman" w:eastAsia="Times New Roman" w:hAnsi="Times New Roman" w:cs="Times New Roman"/>
                <w:b/>
                <w:bCs/>
                <w:color w:val="000000"/>
                <w:lang w:eastAsia="en-ID"/>
              </w:rPr>
              <w:pPrChange w:id="4054" w:author="nadira firinda" w:date="2022-10-29T23:37:00Z">
                <w:pPr>
                  <w:spacing w:after="0" w:line="240" w:lineRule="auto"/>
                  <w:jc w:val="center"/>
                </w:pPr>
              </w:pPrChange>
            </w:pPr>
          </w:p>
        </w:tc>
        <w:tc>
          <w:tcPr>
            <w:tcW w:w="2835" w:type="dxa"/>
            <w:vMerge/>
            <w:tcBorders>
              <w:left w:val="nil"/>
              <w:bottom w:val="single" w:sz="8" w:space="0" w:color="auto"/>
              <w:right w:val="nil"/>
            </w:tcBorders>
            <w:shd w:val="clear" w:color="auto" w:fill="auto"/>
            <w:noWrap/>
            <w:vAlign w:val="center"/>
            <w:hideMark/>
            <w:tcPrChange w:id="4055" w:author="Prasasti Karunia Farista Ananto" w:date="2021-10-12T14:28:00Z">
              <w:tcPr>
                <w:tcW w:w="3377" w:type="dxa"/>
                <w:vMerge/>
                <w:tcBorders>
                  <w:left w:val="nil"/>
                  <w:bottom w:val="single" w:sz="8" w:space="0" w:color="auto"/>
                  <w:right w:val="nil"/>
                </w:tcBorders>
                <w:shd w:val="clear" w:color="auto" w:fill="auto"/>
                <w:noWrap/>
                <w:vAlign w:val="center"/>
                <w:hideMark/>
              </w:tcPr>
            </w:tcPrChange>
          </w:tcPr>
          <w:p w14:paraId="4A4F0FF0" w14:textId="100ECC41" w:rsidR="009809F4" w:rsidRPr="00006ABF" w:rsidDel="009711D7" w:rsidRDefault="009809F4" w:rsidP="00CC4C47">
            <w:pPr>
              <w:spacing w:after="0" w:line="360" w:lineRule="auto"/>
              <w:rPr>
                <w:del w:id="4056" w:author="nadira firinda" w:date="2022-10-29T23:12:00Z"/>
                <w:rFonts w:ascii="Times New Roman" w:eastAsia="Times New Roman" w:hAnsi="Times New Roman" w:cs="Times New Roman"/>
                <w:b/>
                <w:bCs/>
                <w:color w:val="000000"/>
                <w:lang w:eastAsia="en-ID"/>
              </w:rPr>
              <w:pPrChange w:id="4057" w:author="nadira firinda" w:date="2022-10-29T23:37:00Z">
                <w:pPr>
                  <w:spacing w:after="0" w:line="240" w:lineRule="auto"/>
                </w:pPr>
              </w:pPrChange>
            </w:pPr>
          </w:p>
        </w:tc>
        <w:tc>
          <w:tcPr>
            <w:tcW w:w="2410" w:type="dxa"/>
            <w:tcBorders>
              <w:top w:val="nil"/>
              <w:left w:val="single" w:sz="8" w:space="0" w:color="auto"/>
              <w:bottom w:val="single" w:sz="8" w:space="0" w:color="auto"/>
              <w:right w:val="single" w:sz="4" w:space="0" w:color="auto"/>
            </w:tcBorders>
            <w:shd w:val="clear" w:color="auto" w:fill="auto"/>
            <w:vAlign w:val="center"/>
            <w:hideMark/>
            <w:tcPrChange w:id="4058" w:author="Prasasti Karunia Farista Ananto" w:date="2021-10-12T14:28:00Z">
              <w:tcPr>
                <w:tcW w:w="1800" w:type="dxa"/>
                <w:tcBorders>
                  <w:top w:val="nil"/>
                  <w:left w:val="single" w:sz="8" w:space="0" w:color="auto"/>
                  <w:bottom w:val="single" w:sz="8" w:space="0" w:color="auto"/>
                  <w:right w:val="single" w:sz="4" w:space="0" w:color="auto"/>
                </w:tcBorders>
                <w:shd w:val="clear" w:color="auto" w:fill="auto"/>
                <w:vAlign w:val="center"/>
                <w:hideMark/>
              </w:tcPr>
            </w:tcPrChange>
          </w:tcPr>
          <w:p w14:paraId="56234E71" w14:textId="03097F1A" w:rsidR="009809F4" w:rsidRPr="00006ABF" w:rsidDel="009711D7" w:rsidRDefault="009809F4" w:rsidP="00CC4C47">
            <w:pPr>
              <w:spacing w:after="0" w:line="360" w:lineRule="auto"/>
              <w:rPr>
                <w:del w:id="4059" w:author="nadira firinda" w:date="2022-10-29T23:12:00Z"/>
                <w:rFonts w:ascii="Times New Roman" w:eastAsia="Times New Roman" w:hAnsi="Times New Roman" w:cs="Times New Roman"/>
                <w:color w:val="000000"/>
                <w:lang w:eastAsia="en-ID"/>
              </w:rPr>
              <w:pPrChange w:id="4060" w:author="nadira firinda" w:date="2022-10-29T23:37:00Z">
                <w:pPr>
                  <w:spacing w:after="0" w:line="240" w:lineRule="auto"/>
                </w:pPr>
              </w:pPrChange>
            </w:pPr>
            <w:del w:id="4061" w:author="nadira firinda" w:date="2022-10-29T23:12:00Z">
              <w:r w:rsidRPr="00006ABF" w:rsidDel="009711D7">
                <w:rPr>
                  <w:rFonts w:ascii="Times New Roman" w:eastAsia="Times New Roman" w:hAnsi="Times New Roman" w:cs="Times New Roman"/>
                  <w:color w:val="000000"/>
                  <w:lang w:eastAsia="en-ID"/>
                </w:rPr>
                <w:delText>Jasa Keuangan dan Asuransi</w:delText>
              </w:r>
            </w:del>
          </w:p>
        </w:tc>
        <w:tc>
          <w:tcPr>
            <w:tcW w:w="3280" w:type="dxa"/>
            <w:tcBorders>
              <w:top w:val="single" w:sz="4" w:space="0" w:color="auto"/>
              <w:left w:val="nil"/>
              <w:bottom w:val="single" w:sz="8" w:space="0" w:color="auto"/>
              <w:right w:val="single" w:sz="8" w:space="0" w:color="auto"/>
            </w:tcBorders>
            <w:shd w:val="clear" w:color="auto" w:fill="auto"/>
            <w:vAlign w:val="center"/>
            <w:hideMark/>
            <w:tcPrChange w:id="4062" w:author="Prasasti Karunia Farista Ananto" w:date="2021-10-12T14:28:00Z">
              <w:tcPr>
                <w:tcW w:w="2620" w:type="dxa"/>
                <w:tcBorders>
                  <w:top w:val="single" w:sz="4" w:space="0" w:color="auto"/>
                  <w:left w:val="nil"/>
                  <w:bottom w:val="single" w:sz="8" w:space="0" w:color="auto"/>
                  <w:right w:val="single" w:sz="8" w:space="0" w:color="auto"/>
                </w:tcBorders>
                <w:shd w:val="clear" w:color="auto" w:fill="auto"/>
                <w:vAlign w:val="center"/>
                <w:hideMark/>
              </w:tcPr>
            </w:tcPrChange>
          </w:tcPr>
          <w:p w14:paraId="2385203E" w14:textId="0B4FF1D0" w:rsidR="009809F4" w:rsidRPr="00006ABF" w:rsidDel="009711D7" w:rsidRDefault="009809F4" w:rsidP="00CC4C47">
            <w:pPr>
              <w:spacing w:after="0" w:line="360" w:lineRule="auto"/>
              <w:rPr>
                <w:del w:id="4063" w:author="nadira firinda" w:date="2022-10-29T23:12:00Z"/>
                <w:rFonts w:ascii="Times New Roman" w:eastAsia="Times New Roman" w:hAnsi="Times New Roman" w:cs="Times New Roman"/>
                <w:color w:val="000000"/>
                <w:lang w:eastAsia="en-ID"/>
              </w:rPr>
              <w:pPrChange w:id="4064" w:author="nadira firinda" w:date="2022-10-29T23:37:00Z">
                <w:pPr>
                  <w:spacing w:after="0" w:line="240" w:lineRule="auto"/>
                </w:pPr>
              </w:pPrChange>
            </w:pPr>
            <w:del w:id="4065" w:author="nadira firinda" w:date="2022-10-29T23:12:00Z">
              <w:r w:rsidRPr="00006ABF" w:rsidDel="009711D7">
                <w:rPr>
                  <w:rFonts w:ascii="Times New Roman" w:eastAsia="Times New Roman" w:hAnsi="Times New Roman" w:cs="Times New Roman"/>
                  <w:color w:val="000000"/>
                  <w:lang w:eastAsia="en-ID"/>
                </w:rPr>
                <w:delText> </w:delText>
              </w:r>
            </w:del>
          </w:p>
        </w:tc>
      </w:tr>
      <w:tr w:rsidR="009809F4" w:rsidRPr="00006ABF" w:rsidDel="009711D7" w14:paraId="30D5CF4B" w14:textId="75E63312" w:rsidTr="00046663">
        <w:trPr>
          <w:trHeight w:val="276"/>
          <w:del w:id="4066" w:author="nadira firinda" w:date="2022-10-29T23:12:00Z"/>
          <w:trPrChange w:id="4067" w:author="Prasasti Karunia Farista Ananto" w:date="2021-10-12T14:28:00Z">
            <w:trPr>
              <w:trHeight w:val="276"/>
            </w:trPr>
          </w:trPrChange>
        </w:trPr>
        <w:tc>
          <w:tcPr>
            <w:tcW w:w="567" w:type="dxa"/>
            <w:vMerge w:val="restart"/>
            <w:tcBorders>
              <w:top w:val="nil"/>
              <w:left w:val="single" w:sz="8" w:space="0" w:color="auto"/>
              <w:right w:val="single" w:sz="4" w:space="0" w:color="auto"/>
            </w:tcBorders>
            <w:shd w:val="clear" w:color="auto" w:fill="auto"/>
            <w:noWrap/>
            <w:vAlign w:val="center"/>
            <w:hideMark/>
            <w:tcPrChange w:id="4068" w:author="Prasasti Karunia Farista Ananto" w:date="2021-10-12T14:28:00Z">
              <w:tcPr>
                <w:tcW w:w="485" w:type="dxa"/>
                <w:vMerge w:val="restart"/>
                <w:tcBorders>
                  <w:top w:val="nil"/>
                  <w:left w:val="single" w:sz="8" w:space="0" w:color="auto"/>
                  <w:right w:val="single" w:sz="4" w:space="0" w:color="auto"/>
                </w:tcBorders>
                <w:shd w:val="clear" w:color="auto" w:fill="auto"/>
                <w:noWrap/>
                <w:vAlign w:val="center"/>
                <w:hideMark/>
              </w:tcPr>
            </w:tcPrChange>
          </w:tcPr>
          <w:p w14:paraId="5D34AFDB" w14:textId="11297975" w:rsidR="009809F4" w:rsidRPr="00006ABF" w:rsidDel="009711D7" w:rsidRDefault="009809F4" w:rsidP="00CC4C47">
            <w:pPr>
              <w:spacing w:after="0" w:line="360" w:lineRule="auto"/>
              <w:jc w:val="center"/>
              <w:rPr>
                <w:del w:id="4069" w:author="nadira firinda" w:date="2022-10-29T23:12:00Z"/>
                <w:rFonts w:ascii="Times New Roman" w:eastAsia="Times New Roman" w:hAnsi="Times New Roman" w:cs="Times New Roman"/>
                <w:b/>
                <w:bCs/>
                <w:color w:val="000000"/>
                <w:lang w:eastAsia="en-ID"/>
              </w:rPr>
              <w:pPrChange w:id="4070" w:author="nadira firinda" w:date="2022-10-29T23:37:00Z">
                <w:pPr>
                  <w:spacing w:after="0" w:line="240" w:lineRule="auto"/>
                  <w:jc w:val="center"/>
                </w:pPr>
              </w:pPrChange>
            </w:pPr>
            <w:del w:id="4071" w:author="nadira firinda" w:date="2022-10-29T23:12:00Z">
              <w:r w:rsidRPr="00006ABF" w:rsidDel="009711D7">
                <w:rPr>
                  <w:rFonts w:ascii="Times New Roman" w:eastAsia="Times New Roman" w:hAnsi="Times New Roman" w:cs="Times New Roman"/>
                  <w:b/>
                  <w:bCs/>
                  <w:color w:val="000000"/>
                  <w:lang w:eastAsia="en-ID"/>
                </w:rPr>
                <w:delText>5</w:delText>
              </w:r>
            </w:del>
          </w:p>
          <w:p w14:paraId="494B5F71" w14:textId="51FFD168" w:rsidR="009809F4" w:rsidRPr="00006ABF" w:rsidDel="009711D7" w:rsidRDefault="009809F4" w:rsidP="00CC4C47">
            <w:pPr>
              <w:spacing w:after="0" w:line="360" w:lineRule="auto"/>
              <w:jc w:val="center"/>
              <w:rPr>
                <w:del w:id="4072" w:author="nadira firinda" w:date="2022-10-29T23:12:00Z"/>
                <w:rFonts w:ascii="Times New Roman" w:eastAsia="Times New Roman" w:hAnsi="Times New Roman" w:cs="Times New Roman"/>
                <w:b/>
                <w:bCs/>
                <w:color w:val="000000"/>
                <w:lang w:eastAsia="en-ID"/>
              </w:rPr>
              <w:pPrChange w:id="4073" w:author="nadira firinda" w:date="2022-10-29T23:37:00Z">
                <w:pPr>
                  <w:spacing w:after="0" w:line="240" w:lineRule="auto"/>
                  <w:jc w:val="center"/>
                </w:pPr>
              </w:pPrChange>
            </w:pPr>
            <w:del w:id="4074" w:author="nadira firinda" w:date="2022-10-29T23:12:00Z">
              <w:r w:rsidRPr="00006ABF" w:rsidDel="009711D7">
                <w:rPr>
                  <w:rFonts w:ascii="Times New Roman" w:eastAsia="Times New Roman" w:hAnsi="Times New Roman" w:cs="Times New Roman"/>
                  <w:b/>
                  <w:bCs/>
                  <w:color w:val="000000"/>
                  <w:lang w:eastAsia="en-ID"/>
                </w:rPr>
                <w:delText> </w:delText>
              </w:r>
            </w:del>
          </w:p>
          <w:p w14:paraId="423793EC" w14:textId="5A129D55" w:rsidR="009809F4" w:rsidRPr="00006ABF" w:rsidDel="009711D7" w:rsidRDefault="009809F4" w:rsidP="00CC4C47">
            <w:pPr>
              <w:spacing w:after="0" w:line="360" w:lineRule="auto"/>
              <w:jc w:val="center"/>
              <w:rPr>
                <w:del w:id="4075" w:author="nadira firinda" w:date="2022-10-29T23:12:00Z"/>
                <w:rFonts w:ascii="Times New Roman" w:eastAsia="Times New Roman" w:hAnsi="Times New Roman" w:cs="Times New Roman"/>
                <w:b/>
                <w:bCs/>
                <w:color w:val="000000"/>
                <w:lang w:eastAsia="en-ID"/>
              </w:rPr>
              <w:pPrChange w:id="4076" w:author="nadira firinda" w:date="2022-10-29T23:37:00Z">
                <w:pPr>
                  <w:spacing w:after="0" w:line="240" w:lineRule="auto"/>
                  <w:jc w:val="center"/>
                </w:pPr>
              </w:pPrChange>
            </w:pPr>
            <w:del w:id="4077" w:author="nadira firinda" w:date="2022-10-29T23:12:00Z">
              <w:r w:rsidRPr="00006ABF" w:rsidDel="009711D7">
                <w:rPr>
                  <w:rFonts w:ascii="Times New Roman" w:eastAsia="Times New Roman" w:hAnsi="Times New Roman" w:cs="Times New Roman"/>
                  <w:b/>
                  <w:bCs/>
                  <w:color w:val="000000"/>
                  <w:lang w:eastAsia="en-ID"/>
                </w:rPr>
                <w:delText> </w:delText>
              </w:r>
            </w:del>
          </w:p>
        </w:tc>
        <w:tc>
          <w:tcPr>
            <w:tcW w:w="2835" w:type="dxa"/>
            <w:vMerge w:val="restart"/>
            <w:tcBorders>
              <w:top w:val="nil"/>
              <w:left w:val="nil"/>
              <w:right w:val="nil"/>
            </w:tcBorders>
            <w:shd w:val="clear" w:color="auto" w:fill="auto"/>
            <w:noWrap/>
            <w:vAlign w:val="center"/>
            <w:hideMark/>
            <w:tcPrChange w:id="4078" w:author="Prasasti Karunia Farista Ananto" w:date="2021-10-12T14:28:00Z">
              <w:tcPr>
                <w:tcW w:w="3377" w:type="dxa"/>
                <w:vMerge w:val="restart"/>
                <w:tcBorders>
                  <w:top w:val="nil"/>
                  <w:left w:val="nil"/>
                  <w:right w:val="nil"/>
                </w:tcBorders>
                <w:shd w:val="clear" w:color="auto" w:fill="auto"/>
                <w:noWrap/>
                <w:vAlign w:val="center"/>
                <w:hideMark/>
              </w:tcPr>
            </w:tcPrChange>
          </w:tcPr>
          <w:p w14:paraId="43180A4A" w14:textId="5880700D" w:rsidR="009809F4" w:rsidRPr="00006ABF" w:rsidDel="009711D7" w:rsidRDefault="009809F4" w:rsidP="00CC4C47">
            <w:pPr>
              <w:spacing w:after="0" w:line="360" w:lineRule="auto"/>
              <w:rPr>
                <w:del w:id="4079" w:author="nadira firinda" w:date="2022-10-29T23:12:00Z"/>
                <w:rFonts w:ascii="Times New Roman" w:eastAsia="Times New Roman" w:hAnsi="Times New Roman" w:cs="Times New Roman"/>
                <w:b/>
                <w:bCs/>
                <w:color w:val="000000"/>
                <w:lang w:eastAsia="en-ID"/>
              </w:rPr>
              <w:pPrChange w:id="4080" w:author="nadira firinda" w:date="2022-10-29T23:37:00Z">
                <w:pPr>
                  <w:spacing w:after="0" w:line="240" w:lineRule="auto"/>
                </w:pPr>
              </w:pPrChange>
            </w:pPr>
            <w:del w:id="4081" w:author="nadira firinda" w:date="2022-10-29T23:12:00Z">
              <w:r w:rsidRPr="00006ABF" w:rsidDel="009711D7">
                <w:rPr>
                  <w:rFonts w:ascii="Times New Roman" w:eastAsia="Times New Roman" w:hAnsi="Times New Roman" w:cs="Times New Roman"/>
                  <w:b/>
                  <w:bCs/>
                  <w:color w:val="000000"/>
                  <w:lang w:eastAsia="en-ID"/>
                </w:rPr>
                <w:delText>Pengadaan Air, Pengelolaan Sampah, Limbah dan Daur Ulang</w:delText>
              </w:r>
            </w:del>
          </w:p>
          <w:p w14:paraId="0C4F83E4" w14:textId="01C56CD1" w:rsidR="009809F4" w:rsidRPr="00006ABF" w:rsidDel="009711D7" w:rsidRDefault="009809F4" w:rsidP="00CC4C47">
            <w:pPr>
              <w:spacing w:after="0" w:line="360" w:lineRule="auto"/>
              <w:rPr>
                <w:del w:id="4082" w:author="nadira firinda" w:date="2022-10-29T23:12:00Z"/>
                <w:rFonts w:ascii="Times New Roman" w:eastAsia="Times New Roman" w:hAnsi="Times New Roman" w:cs="Times New Roman"/>
                <w:b/>
                <w:bCs/>
                <w:color w:val="000000"/>
                <w:lang w:eastAsia="en-ID"/>
              </w:rPr>
              <w:pPrChange w:id="4083" w:author="nadira firinda" w:date="2022-10-29T23:37:00Z">
                <w:pPr>
                  <w:spacing w:after="0" w:line="240" w:lineRule="auto"/>
                </w:pPr>
              </w:pPrChange>
            </w:pPr>
            <w:del w:id="4084" w:author="nadira firinda" w:date="2022-10-29T23:12:00Z">
              <w:r w:rsidRPr="00006ABF" w:rsidDel="009711D7">
                <w:rPr>
                  <w:rFonts w:ascii="Times New Roman" w:eastAsia="Times New Roman" w:hAnsi="Times New Roman" w:cs="Times New Roman"/>
                  <w:b/>
                  <w:bCs/>
                  <w:color w:val="000000"/>
                  <w:lang w:eastAsia="en-ID"/>
                </w:rPr>
                <w:delText> </w:delText>
              </w:r>
            </w:del>
          </w:p>
          <w:p w14:paraId="693299B3" w14:textId="39CFB287" w:rsidR="009809F4" w:rsidRPr="00006ABF" w:rsidDel="009711D7" w:rsidRDefault="009809F4" w:rsidP="00CC4C47">
            <w:pPr>
              <w:spacing w:after="0" w:line="360" w:lineRule="auto"/>
              <w:rPr>
                <w:del w:id="4085" w:author="nadira firinda" w:date="2022-10-29T23:12:00Z"/>
                <w:rFonts w:ascii="Times New Roman" w:eastAsia="Times New Roman" w:hAnsi="Times New Roman" w:cs="Times New Roman"/>
                <w:b/>
                <w:bCs/>
                <w:color w:val="000000"/>
                <w:lang w:eastAsia="en-ID"/>
              </w:rPr>
              <w:pPrChange w:id="4086" w:author="nadira firinda" w:date="2022-10-29T23:37:00Z">
                <w:pPr>
                  <w:spacing w:after="0" w:line="240" w:lineRule="auto"/>
                </w:pPr>
              </w:pPrChange>
            </w:pPr>
            <w:del w:id="4087" w:author="nadira firinda" w:date="2022-10-29T23:12:00Z">
              <w:r w:rsidRPr="00006ABF" w:rsidDel="009711D7">
                <w:rPr>
                  <w:rFonts w:ascii="Times New Roman" w:eastAsia="Times New Roman" w:hAnsi="Times New Roman" w:cs="Times New Roman"/>
                  <w:b/>
                  <w:bCs/>
                  <w:color w:val="000000"/>
                  <w:lang w:eastAsia="en-ID"/>
                </w:rPr>
                <w:delText> </w:delText>
              </w:r>
            </w:del>
          </w:p>
        </w:tc>
        <w:tc>
          <w:tcPr>
            <w:tcW w:w="2410" w:type="dxa"/>
            <w:tcBorders>
              <w:top w:val="nil"/>
              <w:left w:val="single" w:sz="8" w:space="0" w:color="auto"/>
              <w:bottom w:val="single" w:sz="4" w:space="0" w:color="auto"/>
              <w:right w:val="single" w:sz="4" w:space="0" w:color="auto"/>
            </w:tcBorders>
            <w:shd w:val="clear" w:color="auto" w:fill="auto"/>
            <w:vAlign w:val="center"/>
            <w:hideMark/>
            <w:tcPrChange w:id="4088" w:author="Prasasti Karunia Farista Ananto" w:date="2021-10-12T14:28:00Z">
              <w:tcPr>
                <w:tcW w:w="1800" w:type="dxa"/>
                <w:tcBorders>
                  <w:top w:val="nil"/>
                  <w:left w:val="single" w:sz="8" w:space="0" w:color="auto"/>
                  <w:bottom w:val="single" w:sz="4" w:space="0" w:color="auto"/>
                  <w:right w:val="single" w:sz="4" w:space="0" w:color="auto"/>
                </w:tcBorders>
                <w:shd w:val="clear" w:color="auto" w:fill="auto"/>
                <w:vAlign w:val="center"/>
                <w:hideMark/>
              </w:tcPr>
            </w:tcPrChange>
          </w:tcPr>
          <w:p w14:paraId="553F677B" w14:textId="6520F2DF" w:rsidR="009809F4" w:rsidRPr="00006ABF" w:rsidDel="009711D7" w:rsidRDefault="009809F4" w:rsidP="00CC4C47">
            <w:pPr>
              <w:spacing w:after="0" w:line="360" w:lineRule="auto"/>
              <w:rPr>
                <w:del w:id="4089" w:author="nadira firinda" w:date="2022-10-29T23:12:00Z"/>
                <w:rFonts w:ascii="Times New Roman" w:eastAsia="Times New Roman" w:hAnsi="Times New Roman" w:cs="Times New Roman"/>
                <w:color w:val="000000"/>
                <w:lang w:eastAsia="en-ID"/>
              </w:rPr>
              <w:pPrChange w:id="4090" w:author="nadira firinda" w:date="2022-10-29T23:37:00Z">
                <w:pPr>
                  <w:spacing w:after="0" w:line="240" w:lineRule="auto"/>
                </w:pPr>
              </w:pPrChange>
            </w:pPr>
            <w:del w:id="4091" w:author="nadira firinda" w:date="2022-10-29T23:12:00Z">
              <w:r w:rsidRPr="00006ABF" w:rsidDel="009711D7">
                <w:rPr>
                  <w:rFonts w:ascii="Times New Roman" w:eastAsia="Times New Roman" w:hAnsi="Times New Roman" w:cs="Times New Roman"/>
                  <w:color w:val="000000"/>
                  <w:lang w:eastAsia="en-ID"/>
                </w:rPr>
                <w:delText> </w:delText>
              </w:r>
            </w:del>
          </w:p>
        </w:tc>
        <w:tc>
          <w:tcPr>
            <w:tcW w:w="3280" w:type="dxa"/>
            <w:tcBorders>
              <w:top w:val="nil"/>
              <w:left w:val="nil"/>
              <w:bottom w:val="single" w:sz="4" w:space="0" w:color="auto"/>
              <w:right w:val="single" w:sz="8" w:space="0" w:color="auto"/>
            </w:tcBorders>
            <w:shd w:val="clear" w:color="auto" w:fill="auto"/>
            <w:vAlign w:val="center"/>
            <w:hideMark/>
            <w:tcPrChange w:id="4092" w:author="Prasasti Karunia Farista Ananto" w:date="2021-10-12T14:28:00Z">
              <w:tcPr>
                <w:tcW w:w="2620" w:type="dxa"/>
                <w:tcBorders>
                  <w:top w:val="nil"/>
                  <w:left w:val="nil"/>
                  <w:bottom w:val="single" w:sz="4" w:space="0" w:color="auto"/>
                  <w:right w:val="single" w:sz="8" w:space="0" w:color="auto"/>
                </w:tcBorders>
                <w:shd w:val="clear" w:color="auto" w:fill="auto"/>
                <w:vAlign w:val="center"/>
                <w:hideMark/>
              </w:tcPr>
            </w:tcPrChange>
          </w:tcPr>
          <w:p w14:paraId="7C71B265" w14:textId="2187E844" w:rsidR="009809F4" w:rsidRPr="00006ABF" w:rsidDel="009711D7" w:rsidRDefault="009809F4" w:rsidP="00CC4C47">
            <w:pPr>
              <w:spacing w:after="0" w:line="360" w:lineRule="auto"/>
              <w:rPr>
                <w:del w:id="4093" w:author="nadira firinda" w:date="2022-10-29T23:12:00Z"/>
                <w:rFonts w:ascii="Times New Roman" w:eastAsia="Times New Roman" w:hAnsi="Times New Roman" w:cs="Times New Roman"/>
                <w:color w:val="000000"/>
                <w:lang w:eastAsia="en-ID"/>
              </w:rPr>
              <w:pPrChange w:id="4094" w:author="nadira firinda" w:date="2022-10-29T23:37:00Z">
                <w:pPr>
                  <w:spacing w:after="0" w:line="240" w:lineRule="auto"/>
                </w:pPr>
              </w:pPrChange>
            </w:pPr>
            <w:del w:id="4095" w:author="nadira firinda" w:date="2022-10-29T23:12:00Z">
              <w:r w:rsidRPr="00006ABF" w:rsidDel="009711D7">
                <w:rPr>
                  <w:rFonts w:ascii="Times New Roman" w:eastAsia="Times New Roman" w:hAnsi="Times New Roman" w:cs="Times New Roman"/>
                  <w:color w:val="000000"/>
                  <w:lang w:eastAsia="en-ID"/>
                </w:rPr>
                <w:delText>Industri Pengolahan</w:delText>
              </w:r>
            </w:del>
          </w:p>
        </w:tc>
      </w:tr>
      <w:tr w:rsidR="009809F4" w:rsidRPr="00006ABF" w:rsidDel="009711D7" w14:paraId="11D20563" w14:textId="0CE2A9EC" w:rsidTr="00046663">
        <w:trPr>
          <w:trHeight w:val="792"/>
          <w:del w:id="4096" w:author="nadira firinda" w:date="2022-10-29T23:12:00Z"/>
          <w:trPrChange w:id="4097" w:author="Prasasti Karunia Farista Ananto" w:date="2021-10-12T14:28:00Z">
            <w:trPr>
              <w:trHeight w:val="792"/>
            </w:trPr>
          </w:trPrChange>
        </w:trPr>
        <w:tc>
          <w:tcPr>
            <w:tcW w:w="567" w:type="dxa"/>
            <w:vMerge/>
            <w:tcBorders>
              <w:left w:val="single" w:sz="8" w:space="0" w:color="auto"/>
              <w:right w:val="single" w:sz="4" w:space="0" w:color="auto"/>
            </w:tcBorders>
            <w:shd w:val="clear" w:color="auto" w:fill="auto"/>
            <w:noWrap/>
            <w:vAlign w:val="center"/>
            <w:hideMark/>
            <w:tcPrChange w:id="4098" w:author="Prasasti Karunia Farista Ananto" w:date="2021-10-12T14:28:00Z">
              <w:tcPr>
                <w:tcW w:w="485" w:type="dxa"/>
                <w:vMerge/>
                <w:tcBorders>
                  <w:left w:val="single" w:sz="8" w:space="0" w:color="auto"/>
                  <w:right w:val="single" w:sz="4" w:space="0" w:color="auto"/>
                </w:tcBorders>
                <w:shd w:val="clear" w:color="auto" w:fill="auto"/>
                <w:noWrap/>
                <w:vAlign w:val="center"/>
                <w:hideMark/>
              </w:tcPr>
            </w:tcPrChange>
          </w:tcPr>
          <w:p w14:paraId="157E3ACD" w14:textId="1B42267D" w:rsidR="009809F4" w:rsidRPr="00006ABF" w:rsidDel="009711D7" w:rsidRDefault="009809F4" w:rsidP="00CC4C47">
            <w:pPr>
              <w:spacing w:after="0" w:line="360" w:lineRule="auto"/>
              <w:jc w:val="center"/>
              <w:rPr>
                <w:del w:id="4099" w:author="nadira firinda" w:date="2022-10-29T23:12:00Z"/>
                <w:rFonts w:ascii="Times New Roman" w:eastAsia="Times New Roman" w:hAnsi="Times New Roman" w:cs="Times New Roman"/>
                <w:b/>
                <w:bCs/>
                <w:color w:val="000000"/>
                <w:lang w:eastAsia="en-ID"/>
              </w:rPr>
              <w:pPrChange w:id="4100" w:author="nadira firinda" w:date="2022-10-29T23:37:00Z">
                <w:pPr>
                  <w:spacing w:after="0" w:line="240" w:lineRule="auto"/>
                  <w:jc w:val="center"/>
                </w:pPr>
              </w:pPrChange>
            </w:pPr>
          </w:p>
        </w:tc>
        <w:tc>
          <w:tcPr>
            <w:tcW w:w="2835" w:type="dxa"/>
            <w:vMerge/>
            <w:tcBorders>
              <w:left w:val="nil"/>
              <w:right w:val="nil"/>
            </w:tcBorders>
            <w:shd w:val="clear" w:color="auto" w:fill="auto"/>
            <w:noWrap/>
            <w:vAlign w:val="center"/>
            <w:hideMark/>
            <w:tcPrChange w:id="4101" w:author="Prasasti Karunia Farista Ananto" w:date="2021-10-12T14:28:00Z">
              <w:tcPr>
                <w:tcW w:w="3377" w:type="dxa"/>
                <w:vMerge/>
                <w:tcBorders>
                  <w:left w:val="nil"/>
                  <w:right w:val="nil"/>
                </w:tcBorders>
                <w:shd w:val="clear" w:color="auto" w:fill="auto"/>
                <w:noWrap/>
                <w:vAlign w:val="center"/>
                <w:hideMark/>
              </w:tcPr>
            </w:tcPrChange>
          </w:tcPr>
          <w:p w14:paraId="26A29A0C" w14:textId="53CB4115" w:rsidR="009809F4" w:rsidRPr="00006ABF" w:rsidDel="009711D7" w:rsidRDefault="009809F4" w:rsidP="00CC4C47">
            <w:pPr>
              <w:spacing w:after="0" w:line="360" w:lineRule="auto"/>
              <w:rPr>
                <w:del w:id="4102" w:author="nadira firinda" w:date="2022-10-29T23:12:00Z"/>
                <w:rFonts w:ascii="Times New Roman" w:eastAsia="Times New Roman" w:hAnsi="Times New Roman" w:cs="Times New Roman"/>
                <w:b/>
                <w:bCs/>
                <w:color w:val="000000"/>
                <w:lang w:eastAsia="en-ID"/>
              </w:rPr>
              <w:pPrChange w:id="4103" w:author="nadira firinda" w:date="2022-10-29T23:37:00Z">
                <w:pPr>
                  <w:spacing w:after="0" w:line="240" w:lineRule="auto"/>
                </w:pPr>
              </w:pPrChange>
            </w:pPr>
          </w:p>
        </w:tc>
        <w:tc>
          <w:tcPr>
            <w:tcW w:w="2410" w:type="dxa"/>
            <w:tcBorders>
              <w:top w:val="nil"/>
              <w:left w:val="single" w:sz="8" w:space="0" w:color="auto"/>
              <w:bottom w:val="single" w:sz="4" w:space="0" w:color="auto"/>
              <w:right w:val="single" w:sz="4" w:space="0" w:color="auto"/>
            </w:tcBorders>
            <w:shd w:val="clear" w:color="auto" w:fill="auto"/>
            <w:vAlign w:val="center"/>
            <w:hideMark/>
            <w:tcPrChange w:id="4104" w:author="Prasasti Karunia Farista Ananto" w:date="2021-10-12T14:28:00Z">
              <w:tcPr>
                <w:tcW w:w="1800" w:type="dxa"/>
                <w:tcBorders>
                  <w:top w:val="nil"/>
                  <w:left w:val="single" w:sz="8" w:space="0" w:color="auto"/>
                  <w:bottom w:val="single" w:sz="4" w:space="0" w:color="auto"/>
                  <w:right w:val="single" w:sz="4" w:space="0" w:color="auto"/>
                </w:tcBorders>
                <w:shd w:val="clear" w:color="auto" w:fill="auto"/>
                <w:vAlign w:val="center"/>
                <w:hideMark/>
              </w:tcPr>
            </w:tcPrChange>
          </w:tcPr>
          <w:p w14:paraId="46FC9474" w14:textId="281F1BFC" w:rsidR="009809F4" w:rsidRPr="00006ABF" w:rsidDel="009711D7" w:rsidRDefault="009809F4" w:rsidP="00CC4C47">
            <w:pPr>
              <w:spacing w:after="0" w:line="360" w:lineRule="auto"/>
              <w:rPr>
                <w:del w:id="4105" w:author="nadira firinda" w:date="2022-10-29T23:12:00Z"/>
                <w:rFonts w:ascii="Times New Roman" w:eastAsia="Times New Roman" w:hAnsi="Times New Roman" w:cs="Times New Roman"/>
                <w:color w:val="000000"/>
                <w:lang w:eastAsia="en-ID"/>
              </w:rPr>
              <w:pPrChange w:id="4106" w:author="nadira firinda" w:date="2022-10-29T23:37:00Z">
                <w:pPr>
                  <w:spacing w:after="0" w:line="240" w:lineRule="auto"/>
                </w:pPr>
              </w:pPrChange>
            </w:pPr>
            <w:del w:id="4107" w:author="nadira firinda" w:date="2022-10-29T23:12:00Z">
              <w:r w:rsidRPr="00006ABF" w:rsidDel="009711D7">
                <w:rPr>
                  <w:rFonts w:ascii="Times New Roman" w:eastAsia="Times New Roman" w:hAnsi="Times New Roman" w:cs="Times New Roman"/>
                  <w:color w:val="000000"/>
                  <w:lang w:eastAsia="en-ID"/>
                </w:rPr>
                <w:delText> </w:delText>
              </w:r>
            </w:del>
          </w:p>
        </w:tc>
        <w:tc>
          <w:tcPr>
            <w:tcW w:w="3280" w:type="dxa"/>
            <w:tcBorders>
              <w:top w:val="nil"/>
              <w:left w:val="nil"/>
              <w:bottom w:val="single" w:sz="4" w:space="0" w:color="auto"/>
              <w:right w:val="single" w:sz="8" w:space="0" w:color="auto"/>
            </w:tcBorders>
            <w:shd w:val="clear" w:color="auto" w:fill="auto"/>
            <w:vAlign w:val="center"/>
            <w:hideMark/>
            <w:tcPrChange w:id="4108" w:author="Prasasti Karunia Farista Ananto" w:date="2021-10-12T14:28:00Z">
              <w:tcPr>
                <w:tcW w:w="2620" w:type="dxa"/>
                <w:tcBorders>
                  <w:top w:val="nil"/>
                  <w:left w:val="nil"/>
                  <w:bottom w:val="single" w:sz="4" w:space="0" w:color="auto"/>
                  <w:right w:val="single" w:sz="8" w:space="0" w:color="auto"/>
                </w:tcBorders>
                <w:shd w:val="clear" w:color="auto" w:fill="auto"/>
                <w:vAlign w:val="center"/>
                <w:hideMark/>
              </w:tcPr>
            </w:tcPrChange>
          </w:tcPr>
          <w:p w14:paraId="62D7F4AA" w14:textId="17CF75B0" w:rsidR="009809F4" w:rsidRPr="00006ABF" w:rsidDel="009711D7" w:rsidRDefault="009809F4" w:rsidP="00CC4C47">
            <w:pPr>
              <w:spacing w:after="0" w:line="360" w:lineRule="auto"/>
              <w:rPr>
                <w:del w:id="4109" w:author="nadira firinda" w:date="2022-10-29T23:12:00Z"/>
                <w:rFonts w:ascii="Times New Roman" w:eastAsia="Times New Roman" w:hAnsi="Times New Roman" w:cs="Times New Roman"/>
                <w:color w:val="000000"/>
                <w:lang w:eastAsia="en-ID"/>
              </w:rPr>
              <w:pPrChange w:id="4110" w:author="nadira firinda" w:date="2022-10-29T23:37:00Z">
                <w:pPr>
                  <w:spacing w:after="0" w:line="240" w:lineRule="auto"/>
                </w:pPr>
              </w:pPrChange>
            </w:pPr>
            <w:del w:id="4111" w:author="nadira firinda" w:date="2022-10-29T23:12:00Z">
              <w:r w:rsidRPr="00006ABF" w:rsidDel="009711D7">
                <w:rPr>
                  <w:rFonts w:ascii="Times New Roman" w:eastAsia="Times New Roman" w:hAnsi="Times New Roman" w:cs="Times New Roman"/>
                  <w:color w:val="000000"/>
                  <w:lang w:eastAsia="en-ID"/>
                </w:rPr>
                <w:delText>Perdagangan Besar dan Eceran, Reparasi Mobil dan Sepeda Motor</w:delText>
              </w:r>
            </w:del>
          </w:p>
        </w:tc>
      </w:tr>
      <w:tr w:rsidR="009809F4" w:rsidRPr="00006ABF" w:rsidDel="009711D7" w14:paraId="3B10A06F" w14:textId="29E8CCE7" w:rsidTr="00046663">
        <w:trPr>
          <w:trHeight w:val="540"/>
          <w:del w:id="4112" w:author="nadira firinda" w:date="2022-10-29T23:12:00Z"/>
          <w:trPrChange w:id="4113" w:author="Prasasti Karunia Farista Ananto" w:date="2021-10-12T14:28:00Z">
            <w:trPr>
              <w:trHeight w:val="540"/>
            </w:trPr>
          </w:trPrChange>
        </w:trPr>
        <w:tc>
          <w:tcPr>
            <w:tcW w:w="567" w:type="dxa"/>
            <w:vMerge/>
            <w:tcBorders>
              <w:left w:val="single" w:sz="8" w:space="0" w:color="auto"/>
              <w:bottom w:val="single" w:sz="8" w:space="0" w:color="auto"/>
              <w:right w:val="single" w:sz="4" w:space="0" w:color="auto"/>
            </w:tcBorders>
            <w:shd w:val="clear" w:color="auto" w:fill="auto"/>
            <w:noWrap/>
            <w:vAlign w:val="center"/>
            <w:hideMark/>
            <w:tcPrChange w:id="4114" w:author="Prasasti Karunia Farista Ananto" w:date="2021-10-12T14:28:00Z">
              <w:tcPr>
                <w:tcW w:w="485" w:type="dxa"/>
                <w:vMerge/>
                <w:tcBorders>
                  <w:left w:val="single" w:sz="8" w:space="0" w:color="auto"/>
                  <w:bottom w:val="single" w:sz="8" w:space="0" w:color="auto"/>
                  <w:right w:val="single" w:sz="4" w:space="0" w:color="auto"/>
                </w:tcBorders>
                <w:shd w:val="clear" w:color="auto" w:fill="auto"/>
                <w:noWrap/>
                <w:vAlign w:val="center"/>
                <w:hideMark/>
              </w:tcPr>
            </w:tcPrChange>
          </w:tcPr>
          <w:p w14:paraId="41256275" w14:textId="6E9D7310" w:rsidR="009809F4" w:rsidRPr="00006ABF" w:rsidDel="009711D7" w:rsidRDefault="009809F4" w:rsidP="00CC4C47">
            <w:pPr>
              <w:spacing w:after="0" w:line="360" w:lineRule="auto"/>
              <w:jc w:val="center"/>
              <w:rPr>
                <w:del w:id="4115" w:author="nadira firinda" w:date="2022-10-29T23:12:00Z"/>
                <w:rFonts w:ascii="Times New Roman" w:eastAsia="Times New Roman" w:hAnsi="Times New Roman" w:cs="Times New Roman"/>
                <w:b/>
                <w:bCs/>
                <w:color w:val="000000"/>
                <w:lang w:eastAsia="en-ID"/>
              </w:rPr>
              <w:pPrChange w:id="4116" w:author="nadira firinda" w:date="2022-10-29T23:37:00Z">
                <w:pPr>
                  <w:spacing w:after="0" w:line="240" w:lineRule="auto"/>
                  <w:jc w:val="center"/>
                </w:pPr>
              </w:pPrChange>
            </w:pPr>
          </w:p>
        </w:tc>
        <w:tc>
          <w:tcPr>
            <w:tcW w:w="2835" w:type="dxa"/>
            <w:vMerge/>
            <w:tcBorders>
              <w:left w:val="nil"/>
              <w:bottom w:val="single" w:sz="8" w:space="0" w:color="auto"/>
              <w:right w:val="nil"/>
            </w:tcBorders>
            <w:shd w:val="clear" w:color="auto" w:fill="auto"/>
            <w:noWrap/>
            <w:vAlign w:val="center"/>
            <w:hideMark/>
            <w:tcPrChange w:id="4117" w:author="Prasasti Karunia Farista Ananto" w:date="2021-10-12T14:28:00Z">
              <w:tcPr>
                <w:tcW w:w="3377" w:type="dxa"/>
                <w:vMerge/>
                <w:tcBorders>
                  <w:left w:val="nil"/>
                  <w:bottom w:val="single" w:sz="8" w:space="0" w:color="auto"/>
                  <w:right w:val="nil"/>
                </w:tcBorders>
                <w:shd w:val="clear" w:color="auto" w:fill="auto"/>
                <w:noWrap/>
                <w:vAlign w:val="center"/>
                <w:hideMark/>
              </w:tcPr>
            </w:tcPrChange>
          </w:tcPr>
          <w:p w14:paraId="523F04E2" w14:textId="29540CB9" w:rsidR="009809F4" w:rsidRPr="00006ABF" w:rsidDel="009711D7" w:rsidRDefault="009809F4" w:rsidP="00CC4C47">
            <w:pPr>
              <w:spacing w:after="0" w:line="360" w:lineRule="auto"/>
              <w:rPr>
                <w:del w:id="4118" w:author="nadira firinda" w:date="2022-10-29T23:12:00Z"/>
                <w:rFonts w:ascii="Times New Roman" w:eastAsia="Times New Roman" w:hAnsi="Times New Roman" w:cs="Times New Roman"/>
                <w:b/>
                <w:bCs/>
                <w:color w:val="000000"/>
                <w:lang w:eastAsia="en-ID"/>
              </w:rPr>
              <w:pPrChange w:id="4119" w:author="nadira firinda" w:date="2022-10-29T23:37:00Z">
                <w:pPr>
                  <w:spacing w:after="0" w:line="240" w:lineRule="auto"/>
                </w:pPr>
              </w:pPrChange>
            </w:pPr>
          </w:p>
        </w:tc>
        <w:tc>
          <w:tcPr>
            <w:tcW w:w="2410" w:type="dxa"/>
            <w:tcBorders>
              <w:top w:val="nil"/>
              <w:left w:val="single" w:sz="8" w:space="0" w:color="auto"/>
              <w:bottom w:val="single" w:sz="8" w:space="0" w:color="auto"/>
              <w:right w:val="single" w:sz="4" w:space="0" w:color="auto"/>
            </w:tcBorders>
            <w:shd w:val="clear" w:color="auto" w:fill="auto"/>
            <w:vAlign w:val="center"/>
            <w:hideMark/>
            <w:tcPrChange w:id="4120" w:author="Prasasti Karunia Farista Ananto" w:date="2021-10-12T14:28:00Z">
              <w:tcPr>
                <w:tcW w:w="1800" w:type="dxa"/>
                <w:tcBorders>
                  <w:top w:val="nil"/>
                  <w:left w:val="single" w:sz="8" w:space="0" w:color="auto"/>
                  <w:bottom w:val="single" w:sz="8" w:space="0" w:color="auto"/>
                  <w:right w:val="single" w:sz="4" w:space="0" w:color="auto"/>
                </w:tcBorders>
                <w:shd w:val="clear" w:color="auto" w:fill="auto"/>
                <w:vAlign w:val="center"/>
                <w:hideMark/>
              </w:tcPr>
            </w:tcPrChange>
          </w:tcPr>
          <w:p w14:paraId="56AB3EE5" w14:textId="6F979223" w:rsidR="009809F4" w:rsidRPr="00006ABF" w:rsidDel="009711D7" w:rsidRDefault="009809F4" w:rsidP="00CC4C47">
            <w:pPr>
              <w:spacing w:after="0" w:line="360" w:lineRule="auto"/>
              <w:rPr>
                <w:del w:id="4121" w:author="nadira firinda" w:date="2022-10-29T23:12:00Z"/>
                <w:rFonts w:ascii="Times New Roman" w:eastAsia="Times New Roman" w:hAnsi="Times New Roman" w:cs="Times New Roman"/>
                <w:color w:val="000000"/>
                <w:lang w:eastAsia="en-ID"/>
              </w:rPr>
              <w:pPrChange w:id="4122" w:author="nadira firinda" w:date="2022-10-29T23:37:00Z">
                <w:pPr>
                  <w:spacing w:after="0" w:line="240" w:lineRule="auto"/>
                </w:pPr>
              </w:pPrChange>
            </w:pPr>
            <w:del w:id="4123" w:author="nadira firinda" w:date="2022-10-29T23:12:00Z">
              <w:r w:rsidRPr="00006ABF" w:rsidDel="009711D7">
                <w:rPr>
                  <w:rFonts w:ascii="Times New Roman" w:eastAsia="Times New Roman" w:hAnsi="Times New Roman" w:cs="Times New Roman"/>
                  <w:color w:val="000000"/>
                  <w:lang w:eastAsia="en-ID"/>
                </w:rPr>
                <w:delText> </w:delText>
              </w:r>
            </w:del>
          </w:p>
        </w:tc>
        <w:tc>
          <w:tcPr>
            <w:tcW w:w="3280" w:type="dxa"/>
            <w:tcBorders>
              <w:top w:val="single" w:sz="4" w:space="0" w:color="auto"/>
              <w:left w:val="nil"/>
              <w:bottom w:val="single" w:sz="8" w:space="0" w:color="auto"/>
              <w:right w:val="single" w:sz="8" w:space="0" w:color="auto"/>
            </w:tcBorders>
            <w:shd w:val="clear" w:color="auto" w:fill="auto"/>
            <w:vAlign w:val="center"/>
            <w:hideMark/>
            <w:tcPrChange w:id="4124" w:author="Prasasti Karunia Farista Ananto" w:date="2021-10-12T14:28:00Z">
              <w:tcPr>
                <w:tcW w:w="2620" w:type="dxa"/>
                <w:tcBorders>
                  <w:top w:val="single" w:sz="4" w:space="0" w:color="auto"/>
                  <w:left w:val="nil"/>
                  <w:bottom w:val="single" w:sz="8" w:space="0" w:color="auto"/>
                  <w:right w:val="single" w:sz="8" w:space="0" w:color="auto"/>
                </w:tcBorders>
                <w:shd w:val="clear" w:color="auto" w:fill="auto"/>
                <w:vAlign w:val="center"/>
                <w:hideMark/>
              </w:tcPr>
            </w:tcPrChange>
          </w:tcPr>
          <w:p w14:paraId="0298CD82" w14:textId="15DF1301" w:rsidR="009809F4" w:rsidRPr="00006ABF" w:rsidDel="009711D7" w:rsidRDefault="009809F4" w:rsidP="00CC4C47">
            <w:pPr>
              <w:spacing w:after="0" w:line="360" w:lineRule="auto"/>
              <w:rPr>
                <w:del w:id="4125" w:author="nadira firinda" w:date="2022-10-29T23:12:00Z"/>
                <w:rFonts w:ascii="Times New Roman" w:eastAsia="Times New Roman" w:hAnsi="Times New Roman" w:cs="Times New Roman"/>
                <w:color w:val="000000"/>
                <w:lang w:eastAsia="en-ID"/>
              </w:rPr>
              <w:pPrChange w:id="4126" w:author="nadira firinda" w:date="2022-10-29T23:37:00Z">
                <w:pPr>
                  <w:spacing w:after="0" w:line="240" w:lineRule="auto"/>
                </w:pPr>
              </w:pPrChange>
            </w:pPr>
            <w:del w:id="4127" w:author="nadira firinda" w:date="2022-10-29T23:12:00Z">
              <w:r w:rsidRPr="00006ABF" w:rsidDel="009711D7">
                <w:rPr>
                  <w:rFonts w:ascii="Times New Roman" w:eastAsia="Times New Roman" w:hAnsi="Times New Roman" w:cs="Times New Roman"/>
                  <w:color w:val="000000"/>
                  <w:lang w:eastAsia="en-ID"/>
                </w:rPr>
                <w:delText xml:space="preserve">Transportasi dan Pergudangan </w:delText>
              </w:r>
            </w:del>
          </w:p>
        </w:tc>
      </w:tr>
      <w:tr w:rsidR="009809F4" w:rsidRPr="00006ABF" w:rsidDel="009711D7" w14:paraId="7D0C3B0B" w14:textId="2ECFE2A4" w:rsidTr="00046663">
        <w:trPr>
          <w:trHeight w:val="276"/>
          <w:del w:id="4128" w:author="nadira firinda" w:date="2022-10-29T23:12:00Z"/>
          <w:trPrChange w:id="4129" w:author="Prasasti Karunia Farista Ananto" w:date="2021-10-12T14:28:00Z">
            <w:trPr>
              <w:trHeight w:val="276"/>
            </w:trPr>
          </w:trPrChange>
        </w:trPr>
        <w:tc>
          <w:tcPr>
            <w:tcW w:w="567" w:type="dxa"/>
            <w:vMerge w:val="restart"/>
            <w:tcBorders>
              <w:top w:val="nil"/>
              <w:left w:val="single" w:sz="8" w:space="0" w:color="auto"/>
              <w:right w:val="single" w:sz="4" w:space="0" w:color="auto"/>
            </w:tcBorders>
            <w:shd w:val="clear" w:color="auto" w:fill="auto"/>
            <w:noWrap/>
            <w:vAlign w:val="center"/>
            <w:hideMark/>
            <w:tcPrChange w:id="4130" w:author="Prasasti Karunia Farista Ananto" w:date="2021-10-12T14:28:00Z">
              <w:tcPr>
                <w:tcW w:w="485" w:type="dxa"/>
                <w:vMerge w:val="restart"/>
                <w:tcBorders>
                  <w:top w:val="nil"/>
                  <w:left w:val="single" w:sz="8" w:space="0" w:color="auto"/>
                  <w:right w:val="single" w:sz="4" w:space="0" w:color="auto"/>
                </w:tcBorders>
                <w:shd w:val="clear" w:color="auto" w:fill="auto"/>
                <w:noWrap/>
                <w:vAlign w:val="center"/>
                <w:hideMark/>
              </w:tcPr>
            </w:tcPrChange>
          </w:tcPr>
          <w:p w14:paraId="70E1DFAE" w14:textId="01A44915" w:rsidR="009809F4" w:rsidRPr="00006ABF" w:rsidDel="009711D7" w:rsidRDefault="009809F4" w:rsidP="00CC4C47">
            <w:pPr>
              <w:spacing w:after="0" w:line="360" w:lineRule="auto"/>
              <w:jc w:val="center"/>
              <w:rPr>
                <w:del w:id="4131" w:author="nadira firinda" w:date="2022-10-29T23:12:00Z"/>
                <w:rFonts w:ascii="Times New Roman" w:eastAsia="Times New Roman" w:hAnsi="Times New Roman" w:cs="Times New Roman"/>
                <w:b/>
                <w:bCs/>
                <w:color w:val="000000"/>
                <w:lang w:eastAsia="en-ID"/>
              </w:rPr>
              <w:pPrChange w:id="4132" w:author="nadira firinda" w:date="2022-10-29T23:37:00Z">
                <w:pPr>
                  <w:spacing w:after="0" w:line="240" w:lineRule="auto"/>
                  <w:jc w:val="center"/>
                </w:pPr>
              </w:pPrChange>
            </w:pPr>
            <w:del w:id="4133" w:author="nadira firinda" w:date="2022-10-29T23:12:00Z">
              <w:r w:rsidRPr="00006ABF" w:rsidDel="009711D7">
                <w:rPr>
                  <w:rFonts w:ascii="Times New Roman" w:eastAsia="Times New Roman" w:hAnsi="Times New Roman" w:cs="Times New Roman"/>
                  <w:b/>
                  <w:bCs/>
                  <w:color w:val="000000"/>
                  <w:lang w:eastAsia="en-ID"/>
                </w:rPr>
                <w:delText>6</w:delText>
              </w:r>
            </w:del>
          </w:p>
          <w:p w14:paraId="244F0DB9" w14:textId="5677B1A2" w:rsidR="009809F4" w:rsidRPr="00006ABF" w:rsidDel="009711D7" w:rsidRDefault="009809F4" w:rsidP="00CC4C47">
            <w:pPr>
              <w:spacing w:after="0" w:line="360" w:lineRule="auto"/>
              <w:jc w:val="center"/>
              <w:rPr>
                <w:del w:id="4134" w:author="nadira firinda" w:date="2022-10-29T23:12:00Z"/>
                <w:rFonts w:ascii="Times New Roman" w:eastAsia="Times New Roman" w:hAnsi="Times New Roman" w:cs="Times New Roman"/>
                <w:b/>
                <w:bCs/>
                <w:color w:val="000000"/>
                <w:lang w:eastAsia="en-ID"/>
              </w:rPr>
              <w:pPrChange w:id="4135" w:author="nadira firinda" w:date="2022-10-29T23:37:00Z">
                <w:pPr>
                  <w:spacing w:after="0" w:line="240" w:lineRule="auto"/>
                  <w:jc w:val="center"/>
                </w:pPr>
              </w:pPrChange>
            </w:pPr>
            <w:del w:id="4136" w:author="nadira firinda" w:date="2022-10-29T23:12:00Z">
              <w:r w:rsidRPr="00006ABF" w:rsidDel="009711D7">
                <w:rPr>
                  <w:rFonts w:ascii="Times New Roman" w:eastAsia="Times New Roman" w:hAnsi="Times New Roman" w:cs="Times New Roman"/>
                  <w:b/>
                  <w:bCs/>
                  <w:color w:val="000000"/>
                  <w:lang w:eastAsia="en-ID"/>
                </w:rPr>
                <w:delText> </w:delText>
              </w:r>
            </w:del>
          </w:p>
          <w:p w14:paraId="07E7A29D" w14:textId="4DB5A24B" w:rsidR="009809F4" w:rsidRPr="00006ABF" w:rsidDel="009711D7" w:rsidRDefault="009809F4" w:rsidP="00CC4C47">
            <w:pPr>
              <w:spacing w:after="0" w:line="360" w:lineRule="auto"/>
              <w:jc w:val="center"/>
              <w:rPr>
                <w:del w:id="4137" w:author="nadira firinda" w:date="2022-10-29T23:12:00Z"/>
                <w:rFonts w:ascii="Times New Roman" w:eastAsia="Times New Roman" w:hAnsi="Times New Roman" w:cs="Times New Roman"/>
                <w:b/>
                <w:bCs/>
                <w:color w:val="000000"/>
                <w:lang w:eastAsia="en-ID"/>
              </w:rPr>
              <w:pPrChange w:id="4138" w:author="nadira firinda" w:date="2022-10-29T23:37:00Z">
                <w:pPr>
                  <w:spacing w:after="0" w:line="240" w:lineRule="auto"/>
                  <w:jc w:val="center"/>
                </w:pPr>
              </w:pPrChange>
            </w:pPr>
            <w:del w:id="4139" w:author="nadira firinda" w:date="2022-10-29T23:12:00Z">
              <w:r w:rsidRPr="00006ABF" w:rsidDel="009711D7">
                <w:rPr>
                  <w:rFonts w:ascii="Times New Roman" w:eastAsia="Times New Roman" w:hAnsi="Times New Roman" w:cs="Times New Roman"/>
                  <w:b/>
                  <w:bCs/>
                  <w:color w:val="000000"/>
                  <w:lang w:eastAsia="en-ID"/>
                </w:rPr>
                <w:delText> </w:delText>
              </w:r>
            </w:del>
          </w:p>
        </w:tc>
        <w:tc>
          <w:tcPr>
            <w:tcW w:w="2835" w:type="dxa"/>
            <w:vMerge w:val="restart"/>
            <w:tcBorders>
              <w:top w:val="nil"/>
              <w:left w:val="nil"/>
              <w:right w:val="nil"/>
            </w:tcBorders>
            <w:shd w:val="clear" w:color="auto" w:fill="auto"/>
            <w:noWrap/>
            <w:vAlign w:val="center"/>
            <w:hideMark/>
            <w:tcPrChange w:id="4140" w:author="Prasasti Karunia Farista Ananto" w:date="2021-10-12T14:28:00Z">
              <w:tcPr>
                <w:tcW w:w="3377" w:type="dxa"/>
                <w:vMerge w:val="restart"/>
                <w:tcBorders>
                  <w:top w:val="nil"/>
                  <w:left w:val="nil"/>
                  <w:right w:val="nil"/>
                </w:tcBorders>
                <w:shd w:val="clear" w:color="auto" w:fill="auto"/>
                <w:noWrap/>
                <w:vAlign w:val="center"/>
                <w:hideMark/>
              </w:tcPr>
            </w:tcPrChange>
          </w:tcPr>
          <w:p w14:paraId="60A13AB5" w14:textId="03B2452A" w:rsidR="009809F4" w:rsidRPr="00006ABF" w:rsidDel="009711D7" w:rsidRDefault="009809F4" w:rsidP="00CC4C47">
            <w:pPr>
              <w:spacing w:after="0" w:line="360" w:lineRule="auto"/>
              <w:rPr>
                <w:del w:id="4141" w:author="nadira firinda" w:date="2022-10-29T23:12:00Z"/>
                <w:rFonts w:ascii="Times New Roman" w:eastAsia="Times New Roman" w:hAnsi="Times New Roman" w:cs="Times New Roman"/>
                <w:b/>
                <w:bCs/>
                <w:color w:val="000000"/>
                <w:lang w:eastAsia="en-ID"/>
              </w:rPr>
              <w:pPrChange w:id="4142" w:author="nadira firinda" w:date="2022-10-29T23:37:00Z">
                <w:pPr>
                  <w:spacing w:after="0" w:line="240" w:lineRule="auto"/>
                </w:pPr>
              </w:pPrChange>
            </w:pPr>
            <w:del w:id="4143" w:author="nadira firinda" w:date="2022-10-29T23:12:00Z">
              <w:r w:rsidRPr="00006ABF" w:rsidDel="009711D7">
                <w:rPr>
                  <w:rFonts w:ascii="Times New Roman" w:eastAsia="Times New Roman" w:hAnsi="Times New Roman" w:cs="Times New Roman"/>
                  <w:b/>
                  <w:bCs/>
                  <w:color w:val="000000"/>
                  <w:lang w:eastAsia="en-ID"/>
                </w:rPr>
                <w:delText>Konstruksi</w:delText>
              </w:r>
            </w:del>
          </w:p>
          <w:p w14:paraId="24561137" w14:textId="40BAFBD5" w:rsidR="009809F4" w:rsidRPr="00006ABF" w:rsidDel="009711D7" w:rsidRDefault="009809F4" w:rsidP="00CC4C47">
            <w:pPr>
              <w:spacing w:after="0" w:line="360" w:lineRule="auto"/>
              <w:rPr>
                <w:del w:id="4144" w:author="nadira firinda" w:date="2022-10-29T23:12:00Z"/>
                <w:rFonts w:ascii="Times New Roman" w:eastAsia="Times New Roman" w:hAnsi="Times New Roman" w:cs="Times New Roman"/>
                <w:b/>
                <w:bCs/>
                <w:color w:val="000000"/>
                <w:lang w:eastAsia="en-ID"/>
              </w:rPr>
              <w:pPrChange w:id="4145" w:author="nadira firinda" w:date="2022-10-29T23:37:00Z">
                <w:pPr>
                  <w:spacing w:after="0" w:line="240" w:lineRule="auto"/>
                </w:pPr>
              </w:pPrChange>
            </w:pPr>
            <w:del w:id="4146" w:author="nadira firinda" w:date="2022-10-29T23:12:00Z">
              <w:r w:rsidRPr="00006ABF" w:rsidDel="009711D7">
                <w:rPr>
                  <w:rFonts w:ascii="Times New Roman" w:eastAsia="Times New Roman" w:hAnsi="Times New Roman" w:cs="Times New Roman"/>
                  <w:b/>
                  <w:bCs/>
                  <w:color w:val="000000"/>
                  <w:lang w:eastAsia="en-ID"/>
                </w:rPr>
                <w:delText> </w:delText>
              </w:r>
            </w:del>
          </w:p>
          <w:p w14:paraId="5C5614CF" w14:textId="42C6193D" w:rsidR="009809F4" w:rsidRPr="00006ABF" w:rsidDel="009711D7" w:rsidRDefault="009809F4" w:rsidP="00CC4C47">
            <w:pPr>
              <w:spacing w:after="0" w:line="360" w:lineRule="auto"/>
              <w:rPr>
                <w:del w:id="4147" w:author="nadira firinda" w:date="2022-10-29T23:12:00Z"/>
                <w:rFonts w:ascii="Times New Roman" w:eastAsia="Times New Roman" w:hAnsi="Times New Roman" w:cs="Times New Roman"/>
                <w:b/>
                <w:bCs/>
                <w:color w:val="000000"/>
                <w:lang w:eastAsia="en-ID"/>
              </w:rPr>
              <w:pPrChange w:id="4148" w:author="nadira firinda" w:date="2022-10-29T23:37:00Z">
                <w:pPr>
                  <w:spacing w:after="0" w:line="240" w:lineRule="auto"/>
                </w:pPr>
              </w:pPrChange>
            </w:pPr>
            <w:del w:id="4149" w:author="nadira firinda" w:date="2022-10-29T23:12:00Z">
              <w:r w:rsidRPr="00006ABF" w:rsidDel="009711D7">
                <w:rPr>
                  <w:rFonts w:ascii="Times New Roman" w:eastAsia="Times New Roman" w:hAnsi="Times New Roman" w:cs="Times New Roman"/>
                  <w:b/>
                  <w:bCs/>
                  <w:color w:val="000000"/>
                  <w:lang w:eastAsia="en-ID"/>
                </w:rPr>
                <w:delText> </w:delText>
              </w:r>
            </w:del>
          </w:p>
        </w:tc>
        <w:tc>
          <w:tcPr>
            <w:tcW w:w="2410" w:type="dxa"/>
            <w:tcBorders>
              <w:top w:val="nil"/>
              <w:left w:val="single" w:sz="8" w:space="0" w:color="auto"/>
              <w:bottom w:val="single" w:sz="4" w:space="0" w:color="auto"/>
              <w:right w:val="single" w:sz="4" w:space="0" w:color="auto"/>
            </w:tcBorders>
            <w:shd w:val="clear" w:color="auto" w:fill="auto"/>
            <w:vAlign w:val="center"/>
            <w:hideMark/>
            <w:tcPrChange w:id="4150" w:author="Prasasti Karunia Farista Ananto" w:date="2021-10-12T14:28:00Z">
              <w:tcPr>
                <w:tcW w:w="1800" w:type="dxa"/>
                <w:tcBorders>
                  <w:top w:val="nil"/>
                  <w:left w:val="single" w:sz="8" w:space="0" w:color="auto"/>
                  <w:bottom w:val="single" w:sz="4" w:space="0" w:color="auto"/>
                  <w:right w:val="single" w:sz="4" w:space="0" w:color="auto"/>
                </w:tcBorders>
                <w:shd w:val="clear" w:color="auto" w:fill="auto"/>
                <w:vAlign w:val="center"/>
                <w:hideMark/>
              </w:tcPr>
            </w:tcPrChange>
          </w:tcPr>
          <w:p w14:paraId="6D6936BE" w14:textId="0CB6A1EA" w:rsidR="009809F4" w:rsidRPr="00006ABF" w:rsidDel="009711D7" w:rsidRDefault="009809F4" w:rsidP="00CC4C47">
            <w:pPr>
              <w:spacing w:after="0" w:line="360" w:lineRule="auto"/>
              <w:rPr>
                <w:del w:id="4151" w:author="nadira firinda" w:date="2022-10-29T23:12:00Z"/>
                <w:rFonts w:ascii="Times New Roman" w:eastAsia="Times New Roman" w:hAnsi="Times New Roman" w:cs="Times New Roman"/>
                <w:color w:val="000000"/>
                <w:lang w:eastAsia="en-ID"/>
              </w:rPr>
              <w:pPrChange w:id="4152" w:author="nadira firinda" w:date="2022-10-29T23:37:00Z">
                <w:pPr>
                  <w:spacing w:after="0" w:line="240" w:lineRule="auto"/>
                </w:pPr>
              </w:pPrChange>
            </w:pPr>
            <w:del w:id="4153" w:author="nadira firinda" w:date="2022-10-29T23:12:00Z">
              <w:r w:rsidRPr="00006ABF" w:rsidDel="009711D7">
                <w:rPr>
                  <w:rFonts w:ascii="Times New Roman" w:eastAsia="Times New Roman" w:hAnsi="Times New Roman" w:cs="Times New Roman"/>
                  <w:color w:val="000000"/>
                  <w:lang w:eastAsia="en-ID"/>
                </w:rPr>
                <w:delText> </w:delText>
              </w:r>
            </w:del>
          </w:p>
        </w:tc>
        <w:tc>
          <w:tcPr>
            <w:tcW w:w="3280" w:type="dxa"/>
            <w:tcBorders>
              <w:top w:val="nil"/>
              <w:left w:val="nil"/>
              <w:bottom w:val="single" w:sz="4" w:space="0" w:color="auto"/>
              <w:right w:val="single" w:sz="8" w:space="0" w:color="auto"/>
            </w:tcBorders>
            <w:shd w:val="clear" w:color="auto" w:fill="auto"/>
            <w:vAlign w:val="center"/>
            <w:hideMark/>
            <w:tcPrChange w:id="4154" w:author="Prasasti Karunia Farista Ananto" w:date="2021-10-12T14:28:00Z">
              <w:tcPr>
                <w:tcW w:w="2620" w:type="dxa"/>
                <w:tcBorders>
                  <w:top w:val="nil"/>
                  <w:left w:val="nil"/>
                  <w:bottom w:val="single" w:sz="4" w:space="0" w:color="auto"/>
                  <w:right w:val="single" w:sz="8" w:space="0" w:color="auto"/>
                </w:tcBorders>
                <w:shd w:val="clear" w:color="auto" w:fill="auto"/>
                <w:vAlign w:val="center"/>
                <w:hideMark/>
              </w:tcPr>
            </w:tcPrChange>
          </w:tcPr>
          <w:p w14:paraId="7866064A" w14:textId="024BBE4B" w:rsidR="009809F4" w:rsidRPr="00006ABF" w:rsidDel="009711D7" w:rsidRDefault="009809F4" w:rsidP="00CC4C47">
            <w:pPr>
              <w:spacing w:after="0" w:line="360" w:lineRule="auto"/>
              <w:rPr>
                <w:del w:id="4155" w:author="nadira firinda" w:date="2022-10-29T23:12:00Z"/>
                <w:rFonts w:ascii="Times New Roman" w:eastAsia="Times New Roman" w:hAnsi="Times New Roman" w:cs="Times New Roman"/>
                <w:color w:val="000000"/>
                <w:lang w:eastAsia="en-ID"/>
              </w:rPr>
              <w:pPrChange w:id="4156" w:author="nadira firinda" w:date="2022-10-29T23:37:00Z">
                <w:pPr>
                  <w:spacing w:after="0" w:line="240" w:lineRule="auto"/>
                </w:pPr>
              </w:pPrChange>
            </w:pPr>
            <w:del w:id="4157" w:author="nadira firinda" w:date="2022-10-29T23:12:00Z">
              <w:r w:rsidRPr="00006ABF" w:rsidDel="009711D7">
                <w:rPr>
                  <w:rFonts w:ascii="Times New Roman" w:eastAsia="Times New Roman" w:hAnsi="Times New Roman" w:cs="Times New Roman"/>
                  <w:color w:val="000000"/>
                  <w:lang w:eastAsia="en-ID"/>
                </w:rPr>
                <w:delText>Industri Pengolahan</w:delText>
              </w:r>
            </w:del>
          </w:p>
        </w:tc>
      </w:tr>
      <w:tr w:rsidR="009809F4" w:rsidRPr="00006ABF" w:rsidDel="009711D7" w14:paraId="53CE347B" w14:textId="19DBB678" w:rsidTr="00046663">
        <w:trPr>
          <w:trHeight w:val="1056"/>
          <w:del w:id="4158" w:author="nadira firinda" w:date="2022-10-29T23:12:00Z"/>
          <w:trPrChange w:id="4159" w:author="Prasasti Karunia Farista Ananto" w:date="2021-10-12T14:28:00Z">
            <w:trPr>
              <w:trHeight w:val="1056"/>
            </w:trPr>
          </w:trPrChange>
        </w:trPr>
        <w:tc>
          <w:tcPr>
            <w:tcW w:w="567" w:type="dxa"/>
            <w:vMerge/>
            <w:tcBorders>
              <w:left w:val="single" w:sz="8" w:space="0" w:color="auto"/>
              <w:right w:val="single" w:sz="4" w:space="0" w:color="auto"/>
            </w:tcBorders>
            <w:shd w:val="clear" w:color="auto" w:fill="auto"/>
            <w:noWrap/>
            <w:vAlign w:val="center"/>
            <w:hideMark/>
            <w:tcPrChange w:id="4160" w:author="Prasasti Karunia Farista Ananto" w:date="2021-10-12T14:28:00Z">
              <w:tcPr>
                <w:tcW w:w="485" w:type="dxa"/>
                <w:vMerge/>
                <w:tcBorders>
                  <w:left w:val="single" w:sz="8" w:space="0" w:color="auto"/>
                  <w:right w:val="single" w:sz="4" w:space="0" w:color="auto"/>
                </w:tcBorders>
                <w:shd w:val="clear" w:color="auto" w:fill="auto"/>
                <w:noWrap/>
                <w:vAlign w:val="center"/>
                <w:hideMark/>
              </w:tcPr>
            </w:tcPrChange>
          </w:tcPr>
          <w:p w14:paraId="59420011" w14:textId="78368B8A" w:rsidR="009809F4" w:rsidRPr="00006ABF" w:rsidDel="009711D7" w:rsidRDefault="009809F4" w:rsidP="00CC4C47">
            <w:pPr>
              <w:spacing w:after="0" w:line="360" w:lineRule="auto"/>
              <w:jc w:val="center"/>
              <w:rPr>
                <w:del w:id="4161" w:author="nadira firinda" w:date="2022-10-29T23:12:00Z"/>
                <w:rFonts w:ascii="Times New Roman" w:eastAsia="Times New Roman" w:hAnsi="Times New Roman" w:cs="Times New Roman"/>
                <w:b/>
                <w:bCs/>
                <w:color w:val="000000"/>
                <w:lang w:eastAsia="en-ID"/>
              </w:rPr>
              <w:pPrChange w:id="4162" w:author="nadira firinda" w:date="2022-10-29T23:37:00Z">
                <w:pPr>
                  <w:spacing w:after="0" w:line="240" w:lineRule="auto"/>
                  <w:jc w:val="center"/>
                </w:pPr>
              </w:pPrChange>
            </w:pPr>
          </w:p>
        </w:tc>
        <w:tc>
          <w:tcPr>
            <w:tcW w:w="2835" w:type="dxa"/>
            <w:vMerge/>
            <w:tcBorders>
              <w:left w:val="nil"/>
              <w:right w:val="nil"/>
            </w:tcBorders>
            <w:shd w:val="clear" w:color="auto" w:fill="auto"/>
            <w:noWrap/>
            <w:vAlign w:val="center"/>
            <w:hideMark/>
            <w:tcPrChange w:id="4163" w:author="Prasasti Karunia Farista Ananto" w:date="2021-10-12T14:28:00Z">
              <w:tcPr>
                <w:tcW w:w="3377" w:type="dxa"/>
                <w:vMerge/>
                <w:tcBorders>
                  <w:left w:val="nil"/>
                  <w:right w:val="nil"/>
                </w:tcBorders>
                <w:shd w:val="clear" w:color="auto" w:fill="auto"/>
                <w:noWrap/>
                <w:vAlign w:val="center"/>
                <w:hideMark/>
              </w:tcPr>
            </w:tcPrChange>
          </w:tcPr>
          <w:p w14:paraId="54097BBE" w14:textId="5F94156E" w:rsidR="009809F4" w:rsidRPr="00006ABF" w:rsidDel="009711D7" w:rsidRDefault="009809F4" w:rsidP="00CC4C47">
            <w:pPr>
              <w:spacing w:after="0" w:line="360" w:lineRule="auto"/>
              <w:rPr>
                <w:del w:id="4164" w:author="nadira firinda" w:date="2022-10-29T23:12:00Z"/>
                <w:rFonts w:ascii="Times New Roman" w:eastAsia="Times New Roman" w:hAnsi="Times New Roman" w:cs="Times New Roman"/>
                <w:b/>
                <w:bCs/>
                <w:color w:val="000000"/>
                <w:lang w:eastAsia="en-ID"/>
              </w:rPr>
              <w:pPrChange w:id="4165" w:author="nadira firinda" w:date="2022-10-29T23:37:00Z">
                <w:pPr>
                  <w:spacing w:after="0" w:line="240" w:lineRule="auto"/>
                </w:pPr>
              </w:pPrChange>
            </w:pPr>
          </w:p>
        </w:tc>
        <w:tc>
          <w:tcPr>
            <w:tcW w:w="2410" w:type="dxa"/>
            <w:tcBorders>
              <w:top w:val="nil"/>
              <w:left w:val="single" w:sz="8" w:space="0" w:color="auto"/>
              <w:bottom w:val="single" w:sz="4" w:space="0" w:color="auto"/>
              <w:right w:val="single" w:sz="4" w:space="0" w:color="auto"/>
            </w:tcBorders>
            <w:shd w:val="clear" w:color="auto" w:fill="auto"/>
            <w:vAlign w:val="center"/>
            <w:hideMark/>
            <w:tcPrChange w:id="4166" w:author="Prasasti Karunia Farista Ananto" w:date="2021-10-12T14:28:00Z">
              <w:tcPr>
                <w:tcW w:w="1800" w:type="dxa"/>
                <w:tcBorders>
                  <w:top w:val="nil"/>
                  <w:left w:val="single" w:sz="8" w:space="0" w:color="auto"/>
                  <w:bottom w:val="single" w:sz="4" w:space="0" w:color="auto"/>
                  <w:right w:val="single" w:sz="4" w:space="0" w:color="auto"/>
                </w:tcBorders>
                <w:shd w:val="clear" w:color="auto" w:fill="auto"/>
                <w:vAlign w:val="center"/>
                <w:hideMark/>
              </w:tcPr>
            </w:tcPrChange>
          </w:tcPr>
          <w:p w14:paraId="0ADD13A0" w14:textId="5E10B046" w:rsidR="009809F4" w:rsidRPr="00006ABF" w:rsidDel="009711D7" w:rsidRDefault="009809F4" w:rsidP="00CC4C47">
            <w:pPr>
              <w:spacing w:after="0" w:line="360" w:lineRule="auto"/>
              <w:rPr>
                <w:del w:id="4167" w:author="nadira firinda" w:date="2022-10-29T23:12:00Z"/>
                <w:rFonts w:ascii="Times New Roman" w:eastAsia="Times New Roman" w:hAnsi="Times New Roman" w:cs="Times New Roman"/>
                <w:color w:val="000000"/>
                <w:lang w:eastAsia="en-ID"/>
              </w:rPr>
              <w:pPrChange w:id="4168" w:author="nadira firinda" w:date="2022-10-29T23:37:00Z">
                <w:pPr>
                  <w:spacing w:after="0" w:line="240" w:lineRule="auto"/>
                </w:pPr>
              </w:pPrChange>
            </w:pPr>
            <w:del w:id="4169" w:author="nadira firinda" w:date="2022-10-29T23:12:00Z">
              <w:r w:rsidRPr="00006ABF" w:rsidDel="009711D7">
                <w:rPr>
                  <w:rFonts w:ascii="Times New Roman" w:eastAsia="Times New Roman" w:hAnsi="Times New Roman" w:cs="Times New Roman"/>
                  <w:color w:val="000000"/>
                  <w:lang w:eastAsia="en-ID"/>
                </w:rPr>
                <w:delText> </w:delText>
              </w:r>
            </w:del>
          </w:p>
        </w:tc>
        <w:tc>
          <w:tcPr>
            <w:tcW w:w="3280" w:type="dxa"/>
            <w:tcBorders>
              <w:top w:val="nil"/>
              <w:left w:val="nil"/>
              <w:bottom w:val="single" w:sz="4" w:space="0" w:color="auto"/>
              <w:right w:val="single" w:sz="8" w:space="0" w:color="auto"/>
            </w:tcBorders>
            <w:shd w:val="clear" w:color="auto" w:fill="auto"/>
            <w:vAlign w:val="center"/>
            <w:hideMark/>
            <w:tcPrChange w:id="4170" w:author="Prasasti Karunia Farista Ananto" w:date="2021-10-12T14:28:00Z">
              <w:tcPr>
                <w:tcW w:w="2620" w:type="dxa"/>
                <w:tcBorders>
                  <w:top w:val="nil"/>
                  <w:left w:val="nil"/>
                  <w:bottom w:val="single" w:sz="4" w:space="0" w:color="auto"/>
                  <w:right w:val="single" w:sz="8" w:space="0" w:color="auto"/>
                </w:tcBorders>
                <w:shd w:val="clear" w:color="auto" w:fill="auto"/>
                <w:vAlign w:val="center"/>
                <w:hideMark/>
              </w:tcPr>
            </w:tcPrChange>
          </w:tcPr>
          <w:p w14:paraId="5E468E4E" w14:textId="69DE8D32" w:rsidR="009809F4" w:rsidRPr="00006ABF" w:rsidDel="009711D7" w:rsidRDefault="009809F4" w:rsidP="00CC4C47">
            <w:pPr>
              <w:spacing w:after="0" w:line="360" w:lineRule="auto"/>
              <w:rPr>
                <w:del w:id="4171" w:author="nadira firinda" w:date="2022-10-29T23:12:00Z"/>
                <w:rFonts w:ascii="Times New Roman" w:eastAsia="Times New Roman" w:hAnsi="Times New Roman" w:cs="Times New Roman"/>
                <w:color w:val="000000"/>
                <w:lang w:eastAsia="en-ID"/>
              </w:rPr>
              <w:pPrChange w:id="4172" w:author="nadira firinda" w:date="2022-10-29T23:37:00Z">
                <w:pPr>
                  <w:spacing w:after="0" w:line="240" w:lineRule="auto"/>
                </w:pPr>
              </w:pPrChange>
            </w:pPr>
            <w:del w:id="4173" w:author="nadira firinda" w:date="2022-10-29T23:12:00Z">
              <w:r w:rsidRPr="00006ABF" w:rsidDel="009711D7">
                <w:rPr>
                  <w:rFonts w:ascii="Times New Roman" w:eastAsia="Times New Roman" w:hAnsi="Times New Roman" w:cs="Times New Roman"/>
                  <w:color w:val="000000"/>
                  <w:lang w:eastAsia="en-ID"/>
                </w:rPr>
                <w:delText>Perdagangan Besar dan Eceran, Reparasi Mobil dan Sepeda Motor</w:delText>
              </w:r>
            </w:del>
          </w:p>
        </w:tc>
      </w:tr>
      <w:tr w:rsidR="009809F4" w:rsidRPr="00006ABF" w:rsidDel="009711D7" w14:paraId="42AA7E2E" w14:textId="7ED01F09" w:rsidTr="00046663">
        <w:trPr>
          <w:trHeight w:val="540"/>
          <w:del w:id="4174" w:author="nadira firinda" w:date="2022-10-29T23:12:00Z"/>
          <w:trPrChange w:id="4175" w:author="Prasasti Karunia Farista Ananto" w:date="2021-10-12T14:28:00Z">
            <w:trPr>
              <w:trHeight w:val="540"/>
            </w:trPr>
          </w:trPrChange>
        </w:trPr>
        <w:tc>
          <w:tcPr>
            <w:tcW w:w="567" w:type="dxa"/>
            <w:vMerge/>
            <w:tcBorders>
              <w:left w:val="single" w:sz="8" w:space="0" w:color="auto"/>
              <w:bottom w:val="single" w:sz="8" w:space="0" w:color="auto"/>
              <w:right w:val="single" w:sz="4" w:space="0" w:color="auto"/>
            </w:tcBorders>
            <w:shd w:val="clear" w:color="auto" w:fill="auto"/>
            <w:noWrap/>
            <w:vAlign w:val="center"/>
            <w:hideMark/>
            <w:tcPrChange w:id="4176" w:author="Prasasti Karunia Farista Ananto" w:date="2021-10-12T14:28:00Z">
              <w:tcPr>
                <w:tcW w:w="485" w:type="dxa"/>
                <w:vMerge/>
                <w:tcBorders>
                  <w:left w:val="single" w:sz="8" w:space="0" w:color="auto"/>
                  <w:bottom w:val="single" w:sz="8" w:space="0" w:color="auto"/>
                  <w:right w:val="single" w:sz="4" w:space="0" w:color="auto"/>
                </w:tcBorders>
                <w:shd w:val="clear" w:color="auto" w:fill="auto"/>
                <w:noWrap/>
                <w:vAlign w:val="center"/>
                <w:hideMark/>
              </w:tcPr>
            </w:tcPrChange>
          </w:tcPr>
          <w:p w14:paraId="28C02CF9" w14:textId="1CF3E460" w:rsidR="009809F4" w:rsidRPr="00006ABF" w:rsidDel="009711D7" w:rsidRDefault="009809F4" w:rsidP="00CC4C47">
            <w:pPr>
              <w:spacing w:after="0" w:line="360" w:lineRule="auto"/>
              <w:jc w:val="center"/>
              <w:rPr>
                <w:del w:id="4177" w:author="nadira firinda" w:date="2022-10-29T23:12:00Z"/>
                <w:rFonts w:ascii="Times New Roman" w:eastAsia="Times New Roman" w:hAnsi="Times New Roman" w:cs="Times New Roman"/>
                <w:b/>
                <w:bCs/>
                <w:color w:val="000000"/>
                <w:lang w:eastAsia="en-ID"/>
              </w:rPr>
              <w:pPrChange w:id="4178" w:author="nadira firinda" w:date="2022-10-29T23:37:00Z">
                <w:pPr>
                  <w:spacing w:after="0" w:line="240" w:lineRule="auto"/>
                  <w:jc w:val="center"/>
                </w:pPr>
              </w:pPrChange>
            </w:pPr>
          </w:p>
        </w:tc>
        <w:tc>
          <w:tcPr>
            <w:tcW w:w="2835" w:type="dxa"/>
            <w:vMerge/>
            <w:tcBorders>
              <w:left w:val="nil"/>
              <w:bottom w:val="single" w:sz="8" w:space="0" w:color="auto"/>
              <w:right w:val="nil"/>
            </w:tcBorders>
            <w:shd w:val="clear" w:color="auto" w:fill="auto"/>
            <w:noWrap/>
            <w:vAlign w:val="center"/>
            <w:hideMark/>
            <w:tcPrChange w:id="4179" w:author="Prasasti Karunia Farista Ananto" w:date="2021-10-12T14:28:00Z">
              <w:tcPr>
                <w:tcW w:w="3377" w:type="dxa"/>
                <w:vMerge/>
                <w:tcBorders>
                  <w:left w:val="nil"/>
                  <w:bottom w:val="single" w:sz="8" w:space="0" w:color="auto"/>
                  <w:right w:val="nil"/>
                </w:tcBorders>
                <w:shd w:val="clear" w:color="auto" w:fill="auto"/>
                <w:noWrap/>
                <w:vAlign w:val="center"/>
                <w:hideMark/>
              </w:tcPr>
            </w:tcPrChange>
          </w:tcPr>
          <w:p w14:paraId="6F8A2193" w14:textId="538CF4FD" w:rsidR="009809F4" w:rsidRPr="00006ABF" w:rsidDel="009711D7" w:rsidRDefault="009809F4" w:rsidP="00CC4C47">
            <w:pPr>
              <w:spacing w:after="0" w:line="360" w:lineRule="auto"/>
              <w:rPr>
                <w:del w:id="4180" w:author="nadira firinda" w:date="2022-10-29T23:12:00Z"/>
                <w:rFonts w:ascii="Times New Roman" w:eastAsia="Times New Roman" w:hAnsi="Times New Roman" w:cs="Times New Roman"/>
                <w:b/>
                <w:bCs/>
                <w:color w:val="000000"/>
                <w:lang w:eastAsia="en-ID"/>
              </w:rPr>
              <w:pPrChange w:id="4181" w:author="nadira firinda" w:date="2022-10-29T23:37:00Z">
                <w:pPr>
                  <w:spacing w:after="0" w:line="240" w:lineRule="auto"/>
                </w:pPr>
              </w:pPrChange>
            </w:pPr>
          </w:p>
        </w:tc>
        <w:tc>
          <w:tcPr>
            <w:tcW w:w="2410" w:type="dxa"/>
            <w:tcBorders>
              <w:top w:val="nil"/>
              <w:left w:val="single" w:sz="8" w:space="0" w:color="auto"/>
              <w:bottom w:val="single" w:sz="8" w:space="0" w:color="auto"/>
              <w:right w:val="single" w:sz="4" w:space="0" w:color="auto"/>
            </w:tcBorders>
            <w:shd w:val="clear" w:color="auto" w:fill="auto"/>
            <w:vAlign w:val="center"/>
            <w:hideMark/>
            <w:tcPrChange w:id="4182" w:author="Prasasti Karunia Farista Ananto" w:date="2021-10-12T14:28:00Z">
              <w:tcPr>
                <w:tcW w:w="1800" w:type="dxa"/>
                <w:tcBorders>
                  <w:top w:val="nil"/>
                  <w:left w:val="single" w:sz="8" w:space="0" w:color="auto"/>
                  <w:bottom w:val="single" w:sz="8" w:space="0" w:color="auto"/>
                  <w:right w:val="single" w:sz="4" w:space="0" w:color="auto"/>
                </w:tcBorders>
                <w:shd w:val="clear" w:color="auto" w:fill="auto"/>
                <w:vAlign w:val="center"/>
                <w:hideMark/>
              </w:tcPr>
            </w:tcPrChange>
          </w:tcPr>
          <w:p w14:paraId="2136EB6E" w14:textId="3EB1BC03" w:rsidR="009809F4" w:rsidRPr="00006ABF" w:rsidDel="009711D7" w:rsidRDefault="009809F4" w:rsidP="00CC4C47">
            <w:pPr>
              <w:spacing w:after="0" w:line="360" w:lineRule="auto"/>
              <w:rPr>
                <w:del w:id="4183" w:author="nadira firinda" w:date="2022-10-29T23:12:00Z"/>
                <w:rFonts w:ascii="Times New Roman" w:eastAsia="Times New Roman" w:hAnsi="Times New Roman" w:cs="Times New Roman"/>
                <w:color w:val="000000"/>
                <w:lang w:eastAsia="en-ID"/>
              </w:rPr>
              <w:pPrChange w:id="4184" w:author="nadira firinda" w:date="2022-10-29T23:37:00Z">
                <w:pPr>
                  <w:spacing w:after="0" w:line="240" w:lineRule="auto"/>
                </w:pPr>
              </w:pPrChange>
            </w:pPr>
            <w:del w:id="4185" w:author="nadira firinda" w:date="2022-10-29T23:12:00Z">
              <w:r w:rsidRPr="00006ABF" w:rsidDel="009711D7">
                <w:rPr>
                  <w:rFonts w:ascii="Times New Roman" w:eastAsia="Times New Roman" w:hAnsi="Times New Roman" w:cs="Times New Roman"/>
                  <w:color w:val="000000"/>
                  <w:lang w:eastAsia="en-ID"/>
                </w:rPr>
                <w:delText> </w:delText>
              </w:r>
            </w:del>
          </w:p>
        </w:tc>
        <w:tc>
          <w:tcPr>
            <w:tcW w:w="3280" w:type="dxa"/>
            <w:tcBorders>
              <w:top w:val="single" w:sz="4" w:space="0" w:color="auto"/>
              <w:left w:val="nil"/>
              <w:bottom w:val="single" w:sz="8" w:space="0" w:color="auto"/>
              <w:right w:val="single" w:sz="8" w:space="0" w:color="auto"/>
            </w:tcBorders>
            <w:shd w:val="clear" w:color="auto" w:fill="auto"/>
            <w:vAlign w:val="center"/>
            <w:hideMark/>
            <w:tcPrChange w:id="4186" w:author="Prasasti Karunia Farista Ananto" w:date="2021-10-12T14:28:00Z">
              <w:tcPr>
                <w:tcW w:w="2620" w:type="dxa"/>
                <w:tcBorders>
                  <w:top w:val="single" w:sz="4" w:space="0" w:color="auto"/>
                  <w:left w:val="nil"/>
                  <w:bottom w:val="single" w:sz="8" w:space="0" w:color="auto"/>
                  <w:right w:val="single" w:sz="8" w:space="0" w:color="auto"/>
                </w:tcBorders>
                <w:shd w:val="clear" w:color="auto" w:fill="auto"/>
                <w:vAlign w:val="center"/>
                <w:hideMark/>
              </w:tcPr>
            </w:tcPrChange>
          </w:tcPr>
          <w:p w14:paraId="52F2AB82" w14:textId="1E214E93" w:rsidR="009809F4" w:rsidRPr="00006ABF" w:rsidDel="009711D7" w:rsidRDefault="009809F4" w:rsidP="00CC4C47">
            <w:pPr>
              <w:spacing w:after="0" w:line="360" w:lineRule="auto"/>
              <w:rPr>
                <w:del w:id="4187" w:author="nadira firinda" w:date="2022-10-29T23:12:00Z"/>
                <w:rFonts w:ascii="Times New Roman" w:eastAsia="Times New Roman" w:hAnsi="Times New Roman" w:cs="Times New Roman"/>
                <w:color w:val="000000"/>
                <w:lang w:eastAsia="en-ID"/>
              </w:rPr>
              <w:pPrChange w:id="4188" w:author="nadira firinda" w:date="2022-10-29T23:37:00Z">
                <w:pPr>
                  <w:spacing w:after="0" w:line="240" w:lineRule="auto"/>
                </w:pPr>
              </w:pPrChange>
            </w:pPr>
            <w:del w:id="4189" w:author="nadira firinda" w:date="2022-10-29T23:12:00Z">
              <w:r w:rsidRPr="00006ABF" w:rsidDel="009711D7">
                <w:rPr>
                  <w:rFonts w:ascii="Times New Roman" w:eastAsia="Times New Roman" w:hAnsi="Times New Roman" w:cs="Times New Roman"/>
                  <w:color w:val="000000"/>
                  <w:lang w:eastAsia="en-ID"/>
                </w:rPr>
                <w:delText xml:space="preserve">Transportasi dan Pergudangan </w:delText>
              </w:r>
            </w:del>
          </w:p>
        </w:tc>
      </w:tr>
      <w:tr w:rsidR="009809F4" w:rsidRPr="00006ABF" w:rsidDel="009711D7" w14:paraId="24E12D1E" w14:textId="1D65B556" w:rsidTr="00046663">
        <w:trPr>
          <w:trHeight w:val="1320"/>
          <w:del w:id="4190" w:author="nadira firinda" w:date="2022-10-29T23:12:00Z"/>
          <w:trPrChange w:id="4191" w:author="Prasasti Karunia Farista Ananto" w:date="2021-10-12T14:28:00Z">
            <w:trPr>
              <w:trHeight w:val="1320"/>
            </w:trPr>
          </w:trPrChange>
        </w:trPr>
        <w:tc>
          <w:tcPr>
            <w:tcW w:w="567" w:type="dxa"/>
            <w:vMerge w:val="restart"/>
            <w:tcBorders>
              <w:top w:val="nil"/>
              <w:left w:val="single" w:sz="8" w:space="0" w:color="auto"/>
              <w:right w:val="single" w:sz="4" w:space="0" w:color="auto"/>
            </w:tcBorders>
            <w:shd w:val="clear" w:color="auto" w:fill="auto"/>
            <w:noWrap/>
            <w:vAlign w:val="center"/>
            <w:hideMark/>
            <w:tcPrChange w:id="4192" w:author="Prasasti Karunia Farista Ananto" w:date="2021-10-12T14:28:00Z">
              <w:tcPr>
                <w:tcW w:w="485" w:type="dxa"/>
                <w:vMerge w:val="restart"/>
                <w:tcBorders>
                  <w:top w:val="nil"/>
                  <w:left w:val="single" w:sz="8" w:space="0" w:color="auto"/>
                  <w:right w:val="single" w:sz="4" w:space="0" w:color="auto"/>
                </w:tcBorders>
                <w:shd w:val="clear" w:color="auto" w:fill="auto"/>
                <w:noWrap/>
                <w:vAlign w:val="center"/>
                <w:hideMark/>
              </w:tcPr>
            </w:tcPrChange>
          </w:tcPr>
          <w:p w14:paraId="4182973E" w14:textId="6A8317F1" w:rsidR="009809F4" w:rsidRPr="00006ABF" w:rsidDel="009711D7" w:rsidRDefault="009809F4" w:rsidP="00CC4C47">
            <w:pPr>
              <w:spacing w:after="0" w:line="360" w:lineRule="auto"/>
              <w:jc w:val="center"/>
              <w:rPr>
                <w:del w:id="4193" w:author="nadira firinda" w:date="2022-10-29T23:12:00Z"/>
                <w:rFonts w:ascii="Times New Roman" w:eastAsia="Times New Roman" w:hAnsi="Times New Roman" w:cs="Times New Roman"/>
                <w:b/>
                <w:bCs/>
                <w:color w:val="000000"/>
                <w:lang w:eastAsia="en-ID"/>
              </w:rPr>
              <w:pPrChange w:id="4194" w:author="nadira firinda" w:date="2022-10-29T23:37:00Z">
                <w:pPr>
                  <w:spacing w:after="0" w:line="240" w:lineRule="auto"/>
                  <w:jc w:val="center"/>
                </w:pPr>
              </w:pPrChange>
            </w:pPr>
            <w:del w:id="4195" w:author="nadira firinda" w:date="2022-10-29T23:12:00Z">
              <w:r w:rsidRPr="00006ABF" w:rsidDel="009711D7">
                <w:rPr>
                  <w:rFonts w:ascii="Times New Roman" w:eastAsia="Times New Roman" w:hAnsi="Times New Roman" w:cs="Times New Roman"/>
                  <w:b/>
                  <w:bCs/>
                  <w:color w:val="000000"/>
                  <w:lang w:eastAsia="en-ID"/>
                </w:rPr>
                <w:delText>7</w:delText>
              </w:r>
            </w:del>
          </w:p>
          <w:p w14:paraId="49F10CDA" w14:textId="56A20805" w:rsidR="009809F4" w:rsidRPr="00006ABF" w:rsidDel="009711D7" w:rsidRDefault="009809F4" w:rsidP="00CC4C47">
            <w:pPr>
              <w:spacing w:after="0" w:line="360" w:lineRule="auto"/>
              <w:jc w:val="center"/>
              <w:rPr>
                <w:del w:id="4196" w:author="nadira firinda" w:date="2022-10-29T23:12:00Z"/>
                <w:rFonts w:ascii="Times New Roman" w:eastAsia="Times New Roman" w:hAnsi="Times New Roman" w:cs="Times New Roman"/>
                <w:b/>
                <w:bCs/>
                <w:color w:val="000000"/>
                <w:lang w:eastAsia="en-ID"/>
              </w:rPr>
              <w:pPrChange w:id="4197" w:author="nadira firinda" w:date="2022-10-29T23:37:00Z">
                <w:pPr>
                  <w:spacing w:after="0" w:line="240" w:lineRule="auto"/>
                  <w:jc w:val="center"/>
                </w:pPr>
              </w:pPrChange>
            </w:pPr>
            <w:del w:id="4198" w:author="nadira firinda" w:date="2022-10-29T23:12:00Z">
              <w:r w:rsidRPr="00006ABF" w:rsidDel="009711D7">
                <w:rPr>
                  <w:rFonts w:ascii="Times New Roman" w:eastAsia="Times New Roman" w:hAnsi="Times New Roman" w:cs="Times New Roman"/>
                  <w:b/>
                  <w:bCs/>
                  <w:color w:val="000000"/>
                  <w:lang w:eastAsia="en-ID"/>
                </w:rPr>
                <w:delText> </w:delText>
              </w:r>
            </w:del>
          </w:p>
          <w:p w14:paraId="21B79064" w14:textId="11B332C8" w:rsidR="009809F4" w:rsidRPr="00006ABF" w:rsidDel="009711D7" w:rsidRDefault="009809F4" w:rsidP="00CC4C47">
            <w:pPr>
              <w:spacing w:after="0" w:line="360" w:lineRule="auto"/>
              <w:jc w:val="center"/>
              <w:rPr>
                <w:del w:id="4199" w:author="nadira firinda" w:date="2022-10-29T23:12:00Z"/>
                <w:rFonts w:ascii="Times New Roman" w:eastAsia="Times New Roman" w:hAnsi="Times New Roman" w:cs="Times New Roman"/>
                <w:b/>
                <w:bCs/>
                <w:color w:val="000000"/>
                <w:lang w:eastAsia="en-ID"/>
              </w:rPr>
              <w:pPrChange w:id="4200" w:author="nadira firinda" w:date="2022-10-29T23:37:00Z">
                <w:pPr>
                  <w:spacing w:after="0" w:line="240" w:lineRule="auto"/>
                  <w:jc w:val="center"/>
                </w:pPr>
              </w:pPrChange>
            </w:pPr>
            <w:del w:id="4201" w:author="nadira firinda" w:date="2022-10-29T23:12:00Z">
              <w:r w:rsidRPr="00006ABF" w:rsidDel="009711D7">
                <w:rPr>
                  <w:rFonts w:ascii="Times New Roman" w:eastAsia="Times New Roman" w:hAnsi="Times New Roman" w:cs="Times New Roman"/>
                  <w:b/>
                  <w:bCs/>
                  <w:color w:val="000000"/>
                  <w:lang w:eastAsia="en-ID"/>
                </w:rPr>
                <w:delText> </w:delText>
              </w:r>
            </w:del>
          </w:p>
        </w:tc>
        <w:tc>
          <w:tcPr>
            <w:tcW w:w="2835" w:type="dxa"/>
            <w:vMerge w:val="restart"/>
            <w:tcBorders>
              <w:top w:val="nil"/>
              <w:left w:val="nil"/>
              <w:right w:val="nil"/>
            </w:tcBorders>
            <w:shd w:val="clear" w:color="auto" w:fill="auto"/>
            <w:vAlign w:val="center"/>
            <w:hideMark/>
            <w:tcPrChange w:id="4202" w:author="Prasasti Karunia Farista Ananto" w:date="2021-10-12T14:28:00Z">
              <w:tcPr>
                <w:tcW w:w="3377" w:type="dxa"/>
                <w:vMerge w:val="restart"/>
                <w:tcBorders>
                  <w:top w:val="nil"/>
                  <w:left w:val="nil"/>
                  <w:right w:val="nil"/>
                </w:tcBorders>
                <w:shd w:val="clear" w:color="auto" w:fill="auto"/>
                <w:vAlign w:val="center"/>
                <w:hideMark/>
              </w:tcPr>
            </w:tcPrChange>
          </w:tcPr>
          <w:p w14:paraId="6F852C27" w14:textId="5206A1DF" w:rsidR="009809F4" w:rsidRPr="00006ABF" w:rsidDel="009711D7" w:rsidRDefault="009809F4" w:rsidP="00CC4C47">
            <w:pPr>
              <w:spacing w:after="0" w:line="360" w:lineRule="auto"/>
              <w:rPr>
                <w:del w:id="4203" w:author="nadira firinda" w:date="2022-10-29T23:12:00Z"/>
                <w:rFonts w:ascii="Times New Roman" w:eastAsia="Times New Roman" w:hAnsi="Times New Roman" w:cs="Times New Roman"/>
                <w:b/>
                <w:bCs/>
                <w:color w:val="000000"/>
                <w:lang w:eastAsia="en-ID"/>
              </w:rPr>
              <w:pPrChange w:id="4204" w:author="nadira firinda" w:date="2022-10-29T23:37:00Z">
                <w:pPr>
                  <w:spacing w:after="0" w:line="240" w:lineRule="auto"/>
                </w:pPr>
              </w:pPrChange>
            </w:pPr>
            <w:del w:id="4205" w:author="nadira firinda" w:date="2022-10-29T23:12:00Z">
              <w:r w:rsidRPr="00006ABF" w:rsidDel="009711D7">
                <w:rPr>
                  <w:rFonts w:ascii="Times New Roman" w:eastAsia="Times New Roman" w:hAnsi="Times New Roman" w:cs="Times New Roman"/>
                  <w:b/>
                  <w:bCs/>
                  <w:color w:val="000000"/>
                  <w:lang w:eastAsia="en-ID"/>
                </w:rPr>
                <w:delText>Perdagangan Besar dan Eceran, Reparasi Mobil dan Sepeda Motor</w:delText>
              </w:r>
            </w:del>
          </w:p>
          <w:p w14:paraId="62FBB905" w14:textId="45DD6615" w:rsidR="009809F4" w:rsidRPr="00006ABF" w:rsidDel="009711D7" w:rsidRDefault="009809F4" w:rsidP="00CC4C47">
            <w:pPr>
              <w:spacing w:after="0" w:line="360" w:lineRule="auto"/>
              <w:rPr>
                <w:del w:id="4206" w:author="nadira firinda" w:date="2022-10-29T23:12:00Z"/>
                <w:rFonts w:ascii="Times New Roman" w:eastAsia="Times New Roman" w:hAnsi="Times New Roman" w:cs="Times New Roman"/>
                <w:b/>
                <w:bCs/>
                <w:color w:val="000000"/>
                <w:lang w:eastAsia="en-ID"/>
              </w:rPr>
              <w:pPrChange w:id="4207" w:author="nadira firinda" w:date="2022-10-29T23:37:00Z">
                <w:pPr>
                  <w:spacing w:after="0" w:line="240" w:lineRule="auto"/>
                </w:pPr>
              </w:pPrChange>
            </w:pPr>
            <w:del w:id="4208" w:author="nadira firinda" w:date="2022-10-29T23:12:00Z">
              <w:r w:rsidRPr="00006ABF" w:rsidDel="009711D7">
                <w:rPr>
                  <w:rFonts w:ascii="Times New Roman" w:eastAsia="Times New Roman" w:hAnsi="Times New Roman" w:cs="Times New Roman"/>
                  <w:b/>
                  <w:bCs/>
                  <w:color w:val="000000"/>
                  <w:lang w:eastAsia="en-ID"/>
                </w:rPr>
                <w:delText> </w:delText>
              </w:r>
            </w:del>
          </w:p>
          <w:p w14:paraId="1A2B1277" w14:textId="365943E2" w:rsidR="009809F4" w:rsidRPr="00006ABF" w:rsidDel="009711D7" w:rsidRDefault="009809F4" w:rsidP="00CC4C47">
            <w:pPr>
              <w:spacing w:after="0" w:line="360" w:lineRule="auto"/>
              <w:rPr>
                <w:del w:id="4209" w:author="nadira firinda" w:date="2022-10-29T23:12:00Z"/>
                <w:rFonts w:ascii="Times New Roman" w:eastAsia="Times New Roman" w:hAnsi="Times New Roman" w:cs="Times New Roman"/>
                <w:b/>
                <w:bCs/>
                <w:color w:val="000000"/>
                <w:lang w:eastAsia="en-ID"/>
              </w:rPr>
              <w:pPrChange w:id="4210" w:author="nadira firinda" w:date="2022-10-29T23:37:00Z">
                <w:pPr>
                  <w:spacing w:after="0" w:line="240" w:lineRule="auto"/>
                </w:pPr>
              </w:pPrChange>
            </w:pPr>
            <w:del w:id="4211" w:author="nadira firinda" w:date="2022-10-29T23:12:00Z">
              <w:r w:rsidRPr="00006ABF" w:rsidDel="009711D7">
                <w:rPr>
                  <w:rFonts w:ascii="Times New Roman" w:eastAsia="Times New Roman" w:hAnsi="Times New Roman" w:cs="Times New Roman"/>
                  <w:b/>
                  <w:bCs/>
                  <w:color w:val="000000"/>
                  <w:lang w:eastAsia="en-ID"/>
                </w:rPr>
                <w:delText> </w:delText>
              </w:r>
            </w:del>
          </w:p>
        </w:tc>
        <w:tc>
          <w:tcPr>
            <w:tcW w:w="2410" w:type="dxa"/>
            <w:tcBorders>
              <w:top w:val="nil"/>
              <w:left w:val="single" w:sz="8" w:space="0" w:color="auto"/>
              <w:bottom w:val="single" w:sz="4" w:space="0" w:color="auto"/>
              <w:right w:val="single" w:sz="4" w:space="0" w:color="auto"/>
            </w:tcBorders>
            <w:shd w:val="clear" w:color="auto" w:fill="auto"/>
            <w:vAlign w:val="center"/>
            <w:hideMark/>
            <w:tcPrChange w:id="4212" w:author="Prasasti Karunia Farista Ananto" w:date="2021-10-12T14:28:00Z">
              <w:tcPr>
                <w:tcW w:w="1800" w:type="dxa"/>
                <w:tcBorders>
                  <w:top w:val="nil"/>
                  <w:left w:val="single" w:sz="8" w:space="0" w:color="auto"/>
                  <w:bottom w:val="single" w:sz="4" w:space="0" w:color="auto"/>
                  <w:right w:val="single" w:sz="4" w:space="0" w:color="auto"/>
                </w:tcBorders>
                <w:shd w:val="clear" w:color="auto" w:fill="auto"/>
                <w:vAlign w:val="center"/>
                <w:hideMark/>
              </w:tcPr>
            </w:tcPrChange>
          </w:tcPr>
          <w:p w14:paraId="0170134F" w14:textId="77818082" w:rsidR="009809F4" w:rsidRPr="00006ABF" w:rsidDel="009711D7" w:rsidRDefault="009809F4" w:rsidP="00CC4C47">
            <w:pPr>
              <w:spacing w:after="0" w:line="360" w:lineRule="auto"/>
              <w:rPr>
                <w:del w:id="4213" w:author="nadira firinda" w:date="2022-10-29T23:12:00Z"/>
                <w:rFonts w:ascii="Times New Roman" w:eastAsia="Times New Roman" w:hAnsi="Times New Roman" w:cs="Times New Roman"/>
                <w:color w:val="000000"/>
                <w:lang w:eastAsia="en-ID"/>
              </w:rPr>
              <w:pPrChange w:id="4214" w:author="nadira firinda" w:date="2022-10-29T23:37:00Z">
                <w:pPr>
                  <w:spacing w:after="0" w:line="240" w:lineRule="auto"/>
                </w:pPr>
              </w:pPrChange>
            </w:pPr>
            <w:del w:id="4215" w:author="nadira firinda" w:date="2022-10-29T23:12:00Z">
              <w:r w:rsidRPr="00006ABF" w:rsidDel="009711D7">
                <w:rPr>
                  <w:rFonts w:ascii="Times New Roman" w:eastAsia="Times New Roman" w:hAnsi="Times New Roman" w:cs="Times New Roman"/>
                  <w:color w:val="000000"/>
                  <w:lang w:eastAsia="en-ID"/>
                </w:rPr>
                <w:delText> </w:delText>
              </w:r>
            </w:del>
          </w:p>
        </w:tc>
        <w:tc>
          <w:tcPr>
            <w:tcW w:w="3280" w:type="dxa"/>
            <w:tcBorders>
              <w:top w:val="nil"/>
              <w:left w:val="nil"/>
              <w:bottom w:val="single" w:sz="4" w:space="0" w:color="auto"/>
              <w:right w:val="single" w:sz="8" w:space="0" w:color="auto"/>
            </w:tcBorders>
            <w:shd w:val="clear" w:color="auto" w:fill="auto"/>
            <w:vAlign w:val="center"/>
            <w:hideMark/>
            <w:tcPrChange w:id="4216" w:author="Prasasti Karunia Farista Ananto" w:date="2021-10-12T14:28:00Z">
              <w:tcPr>
                <w:tcW w:w="2620" w:type="dxa"/>
                <w:tcBorders>
                  <w:top w:val="nil"/>
                  <w:left w:val="nil"/>
                  <w:bottom w:val="single" w:sz="4" w:space="0" w:color="auto"/>
                  <w:right w:val="single" w:sz="8" w:space="0" w:color="auto"/>
                </w:tcBorders>
                <w:shd w:val="clear" w:color="auto" w:fill="auto"/>
                <w:vAlign w:val="center"/>
                <w:hideMark/>
              </w:tcPr>
            </w:tcPrChange>
          </w:tcPr>
          <w:p w14:paraId="43A17A64" w14:textId="365CB3AD" w:rsidR="009809F4" w:rsidRPr="00006ABF" w:rsidDel="009711D7" w:rsidRDefault="009809F4" w:rsidP="00CC4C47">
            <w:pPr>
              <w:spacing w:after="0" w:line="360" w:lineRule="auto"/>
              <w:rPr>
                <w:del w:id="4217" w:author="nadira firinda" w:date="2022-10-29T23:12:00Z"/>
                <w:rFonts w:ascii="Times New Roman" w:eastAsia="Times New Roman" w:hAnsi="Times New Roman" w:cs="Times New Roman"/>
                <w:color w:val="000000"/>
                <w:lang w:eastAsia="en-ID"/>
              </w:rPr>
              <w:pPrChange w:id="4218" w:author="nadira firinda" w:date="2022-10-29T23:37:00Z">
                <w:pPr>
                  <w:spacing w:after="0" w:line="240" w:lineRule="auto"/>
                </w:pPr>
              </w:pPrChange>
            </w:pPr>
            <w:del w:id="4219" w:author="nadira firinda" w:date="2022-10-29T23:12:00Z">
              <w:r w:rsidRPr="00006ABF" w:rsidDel="009711D7">
                <w:rPr>
                  <w:rFonts w:ascii="Times New Roman" w:eastAsia="Times New Roman" w:hAnsi="Times New Roman" w:cs="Times New Roman"/>
                  <w:color w:val="000000"/>
                  <w:lang w:eastAsia="en-ID"/>
                </w:rPr>
                <w:delText>Industri Pengolahan</w:delText>
              </w:r>
            </w:del>
          </w:p>
        </w:tc>
      </w:tr>
      <w:tr w:rsidR="009809F4" w:rsidRPr="00006ABF" w:rsidDel="009711D7" w14:paraId="3405B019" w14:textId="6E29251C" w:rsidTr="00046663">
        <w:trPr>
          <w:trHeight w:val="276"/>
          <w:del w:id="4220" w:author="nadira firinda" w:date="2022-10-29T23:12:00Z"/>
          <w:trPrChange w:id="4221" w:author="Prasasti Karunia Farista Ananto" w:date="2021-10-12T14:28:00Z">
            <w:trPr>
              <w:trHeight w:val="276"/>
            </w:trPr>
          </w:trPrChange>
        </w:trPr>
        <w:tc>
          <w:tcPr>
            <w:tcW w:w="567" w:type="dxa"/>
            <w:vMerge/>
            <w:tcBorders>
              <w:left w:val="single" w:sz="8" w:space="0" w:color="auto"/>
              <w:right w:val="single" w:sz="4" w:space="0" w:color="auto"/>
            </w:tcBorders>
            <w:shd w:val="clear" w:color="auto" w:fill="auto"/>
            <w:noWrap/>
            <w:vAlign w:val="center"/>
            <w:hideMark/>
            <w:tcPrChange w:id="4222" w:author="Prasasti Karunia Farista Ananto" w:date="2021-10-12T14:28:00Z">
              <w:tcPr>
                <w:tcW w:w="485" w:type="dxa"/>
                <w:vMerge/>
                <w:tcBorders>
                  <w:left w:val="single" w:sz="8" w:space="0" w:color="auto"/>
                  <w:right w:val="single" w:sz="4" w:space="0" w:color="auto"/>
                </w:tcBorders>
                <w:shd w:val="clear" w:color="auto" w:fill="auto"/>
                <w:noWrap/>
                <w:vAlign w:val="center"/>
                <w:hideMark/>
              </w:tcPr>
            </w:tcPrChange>
          </w:tcPr>
          <w:p w14:paraId="6D8C8E38" w14:textId="61EA74A3" w:rsidR="009809F4" w:rsidRPr="00006ABF" w:rsidDel="009711D7" w:rsidRDefault="009809F4" w:rsidP="00CC4C47">
            <w:pPr>
              <w:spacing w:after="0" w:line="360" w:lineRule="auto"/>
              <w:jc w:val="center"/>
              <w:rPr>
                <w:del w:id="4223" w:author="nadira firinda" w:date="2022-10-29T23:12:00Z"/>
                <w:rFonts w:ascii="Times New Roman" w:eastAsia="Times New Roman" w:hAnsi="Times New Roman" w:cs="Times New Roman"/>
                <w:b/>
                <w:bCs/>
                <w:color w:val="000000"/>
                <w:lang w:eastAsia="en-ID"/>
              </w:rPr>
              <w:pPrChange w:id="4224" w:author="nadira firinda" w:date="2022-10-29T23:37:00Z">
                <w:pPr>
                  <w:spacing w:after="0" w:line="240" w:lineRule="auto"/>
                  <w:jc w:val="center"/>
                </w:pPr>
              </w:pPrChange>
            </w:pPr>
          </w:p>
        </w:tc>
        <w:tc>
          <w:tcPr>
            <w:tcW w:w="2835" w:type="dxa"/>
            <w:vMerge/>
            <w:tcBorders>
              <w:left w:val="nil"/>
              <w:right w:val="nil"/>
            </w:tcBorders>
            <w:shd w:val="clear" w:color="auto" w:fill="auto"/>
            <w:noWrap/>
            <w:vAlign w:val="center"/>
            <w:hideMark/>
            <w:tcPrChange w:id="4225" w:author="Prasasti Karunia Farista Ananto" w:date="2021-10-12T14:28:00Z">
              <w:tcPr>
                <w:tcW w:w="3377" w:type="dxa"/>
                <w:vMerge/>
                <w:tcBorders>
                  <w:left w:val="nil"/>
                  <w:right w:val="nil"/>
                </w:tcBorders>
                <w:shd w:val="clear" w:color="auto" w:fill="auto"/>
                <w:noWrap/>
                <w:vAlign w:val="center"/>
                <w:hideMark/>
              </w:tcPr>
            </w:tcPrChange>
          </w:tcPr>
          <w:p w14:paraId="4438EEA2" w14:textId="7A898D98" w:rsidR="009809F4" w:rsidRPr="00006ABF" w:rsidDel="009711D7" w:rsidRDefault="009809F4" w:rsidP="00CC4C47">
            <w:pPr>
              <w:spacing w:after="0" w:line="360" w:lineRule="auto"/>
              <w:rPr>
                <w:del w:id="4226" w:author="nadira firinda" w:date="2022-10-29T23:12:00Z"/>
                <w:rFonts w:ascii="Times New Roman" w:eastAsia="Times New Roman" w:hAnsi="Times New Roman" w:cs="Times New Roman"/>
                <w:b/>
                <w:bCs/>
                <w:color w:val="000000"/>
                <w:lang w:eastAsia="en-ID"/>
              </w:rPr>
              <w:pPrChange w:id="4227" w:author="nadira firinda" w:date="2022-10-29T23:37:00Z">
                <w:pPr>
                  <w:spacing w:after="0" w:line="240" w:lineRule="auto"/>
                </w:pPr>
              </w:pPrChange>
            </w:pPr>
          </w:p>
        </w:tc>
        <w:tc>
          <w:tcPr>
            <w:tcW w:w="2410" w:type="dxa"/>
            <w:tcBorders>
              <w:top w:val="nil"/>
              <w:left w:val="single" w:sz="8" w:space="0" w:color="auto"/>
              <w:bottom w:val="single" w:sz="4" w:space="0" w:color="auto"/>
              <w:right w:val="single" w:sz="4" w:space="0" w:color="auto"/>
            </w:tcBorders>
            <w:shd w:val="clear" w:color="auto" w:fill="auto"/>
            <w:vAlign w:val="center"/>
            <w:hideMark/>
            <w:tcPrChange w:id="4228" w:author="Prasasti Karunia Farista Ananto" w:date="2021-10-12T14:28:00Z">
              <w:tcPr>
                <w:tcW w:w="1800" w:type="dxa"/>
                <w:tcBorders>
                  <w:top w:val="nil"/>
                  <w:left w:val="single" w:sz="8" w:space="0" w:color="auto"/>
                  <w:bottom w:val="single" w:sz="4" w:space="0" w:color="auto"/>
                  <w:right w:val="single" w:sz="4" w:space="0" w:color="auto"/>
                </w:tcBorders>
                <w:shd w:val="clear" w:color="auto" w:fill="auto"/>
                <w:vAlign w:val="center"/>
                <w:hideMark/>
              </w:tcPr>
            </w:tcPrChange>
          </w:tcPr>
          <w:p w14:paraId="57279318" w14:textId="3A01A08A" w:rsidR="009809F4" w:rsidRPr="00006ABF" w:rsidDel="009711D7" w:rsidRDefault="009809F4" w:rsidP="00CC4C47">
            <w:pPr>
              <w:spacing w:after="0" w:line="360" w:lineRule="auto"/>
              <w:rPr>
                <w:del w:id="4229" w:author="nadira firinda" w:date="2022-10-29T23:12:00Z"/>
                <w:rFonts w:ascii="Times New Roman" w:eastAsia="Times New Roman" w:hAnsi="Times New Roman" w:cs="Times New Roman"/>
                <w:color w:val="000000"/>
                <w:lang w:eastAsia="en-ID"/>
              </w:rPr>
              <w:pPrChange w:id="4230" w:author="nadira firinda" w:date="2022-10-29T23:37:00Z">
                <w:pPr>
                  <w:spacing w:after="0" w:line="240" w:lineRule="auto"/>
                </w:pPr>
              </w:pPrChange>
            </w:pPr>
            <w:del w:id="4231" w:author="nadira firinda" w:date="2022-10-29T23:12:00Z">
              <w:r w:rsidRPr="00006ABF" w:rsidDel="009711D7">
                <w:rPr>
                  <w:rFonts w:ascii="Times New Roman" w:eastAsia="Times New Roman" w:hAnsi="Times New Roman" w:cs="Times New Roman"/>
                  <w:color w:val="000000"/>
                  <w:lang w:eastAsia="en-ID"/>
                </w:rPr>
                <w:delText> </w:delText>
              </w:r>
            </w:del>
          </w:p>
        </w:tc>
        <w:tc>
          <w:tcPr>
            <w:tcW w:w="3280" w:type="dxa"/>
            <w:tcBorders>
              <w:top w:val="nil"/>
              <w:left w:val="nil"/>
              <w:bottom w:val="single" w:sz="4" w:space="0" w:color="auto"/>
              <w:right w:val="single" w:sz="8" w:space="0" w:color="auto"/>
            </w:tcBorders>
            <w:shd w:val="clear" w:color="auto" w:fill="auto"/>
            <w:vAlign w:val="center"/>
            <w:hideMark/>
            <w:tcPrChange w:id="4232" w:author="Prasasti Karunia Farista Ananto" w:date="2021-10-12T14:28:00Z">
              <w:tcPr>
                <w:tcW w:w="2620" w:type="dxa"/>
                <w:tcBorders>
                  <w:top w:val="nil"/>
                  <w:left w:val="nil"/>
                  <w:bottom w:val="single" w:sz="4" w:space="0" w:color="auto"/>
                  <w:right w:val="single" w:sz="8" w:space="0" w:color="auto"/>
                </w:tcBorders>
                <w:shd w:val="clear" w:color="auto" w:fill="auto"/>
                <w:vAlign w:val="center"/>
                <w:hideMark/>
              </w:tcPr>
            </w:tcPrChange>
          </w:tcPr>
          <w:p w14:paraId="2442DC2F" w14:textId="0B419621" w:rsidR="009809F4" w:rsidRPr="00006ABF" w:rsidDel="009711D7" w:rsidRDefault="009809F4" w:rsidP="00CC4C47">
            <w:pPr>
              <w:spacing w:after="0" w:line="360" w:lineRule="auto"/>
              <w:rPr>
                <w:del w:id="4233" w:author="nadira firinda" w:date="2022-10-29T23:12:00Z"/>
                <w:rFonts w:ascii="Times New Roman" w:eastAsia="Times New Roman" w:hAnsi="Times New Roman" w:cs="Times New Roman"/>
                <w:color w:val="000000"/>
                <w:lang w:eastAsia="en-ID"/>
              </w:rPr>
              <w:pPrChange w:id="4234" w:author="nadira firinda" w:date="2022-10-29T23:37:00Z">
                <w:pPr>
                  <w:spacing w:after="0" w:line="240" w:lineRule="auto"/>
                </w:pPr>
              </w:pPrChange>
            </w:pPr>
            <w:del w:id="4235" w:author="nadira firinda" w:date="2022-10-29T23:12:00Z">
              <w:r w:rsidRPr="00006ABF" w:rsidDel="009711D7">
                <w:rPr>
                  <w:rFonts w:ascii="Times New Roman" w:eastAsia="Times New Roman" w:hAnsi="Times New Roman" w:cs="Times New Roman"/>
                  <w:color w:val="000000"/>
                  <w:lang w:eastAsia="en-ID"/>
                </w:rPr>
                <w:delText>Jasa Keuangan dan Asuransi</w:delText>
              </w:r>
            </w:del>
          </w:p>
        </w:tc>
      </w:tr>
      <w:tr w:rsidR="009809F4" w:rsidRPr="00006ABF" w:rsidDel="009711D7" w14:paraId="563FBC9E" w14:textId="59B35762" w:rsidTr="00046663">
        <w:trPr>
          <w:trHeight w:val="1332"/>
          <w:del w:id="4236" w:author="nadira firinda" w:date="2022-10-29T23:12:00Z"/>
          <w:trPrChange w:id="4237" w:author="Prasasti Karunia Farista Ananto" w:date="2021-10-12T14:28:00Z">
            <w:trPr>
              <w:trHeight w:val="1332"/>
            </w:trPr>
          </w:trPrChange>
        </w:trPr>
        <w:tc>
          <w:tcPr>
            <w:tcW w:w="567" w:type="dxa"/>
            <w:vMerge/>
            <w:tcBorders>
              <w:left w:val="single" w:sz="8" w:space="0" w:color="auto"/>
              <w:bottom w:val="single" w:sz="8" w:space="0" w:color="auto"/>
              <w:right w:val="single" w:sz="4" w:space="0" w:color="auto"/>
            </w:tcBorders>
            <w:shd w:val="clear" w:color="auto" w:fill="auto"/>
            <w:noWrap/>
            <w:vAlign w:val="center"/>
            <w:hideMark/>
            <w:tcPrChange w:id="4238" w:author="Prasasti Karunia Farista Ananto" w:date="2021-10-12T14:28:00Z">
              <w:tcPr>
                <w:tcW w:w="485" w:type="dxa"/>
                <w:vMerge/>
                <w:tcBorders>
                  <w:left w:val="single" w:sz="8" w:space="0" w:color="auto"/>
                  <w:bottom w:val="single" w:sz="8" w:space="0" w:color="auto"/>
                  <w:right w:val="single" w:sz="4" w:space="0" w:color="auto"/>
                </w:tcBorders>
                <w:shd w:val="clear" w:color="auto" w:fill="auto"/>
                <w:noWrap/>
                <w:vAlign w:val="center"/>
                <w:hideMark/>
              </w:tcPr>
            </w:tcPrChange>
          </w:tcPr>
          <w:p w14:paraId="59416B53" w14:textId="3B819B0F" w:rsidR="009809F4" w:rsidRPr="00006ABF" w:rsidDel="009711D7" w:rsidRDefault="009809F4" w:rsidP="00CC4C47">
            <w:pPr>
              <w:spacing w:after="0" w:line="360" w:lineRule="auto"/>
              <w:jc w:val="center"/>
              <w:rPr>
                <w:del w:id="4239" w:author="nadira firinda" w:date="2022-10-29T23:12:00Z"/>
                <w:rFonts w:ascii="Times New Roman" w:eastAsia="Times New Roman" w:hAnsi="Times New Roman" w:cs="Times New Roman"/>
                <w:b/>
                <w:bCs/>
                <w:color w:val="000000"/>
                <w:lang w:eastAsia="en-ID"/>
              </w:rPr>
              <w:pPrChange w:id="4240" w:author="nadira firinda" w:date="2022-10-29T23:37:00Z">
                <w:pPr>
                  <w:spacing w:after="0" w:line="240" w:lineRule="auto"/>
                  <w:jc w:val="center"/>
                </w:pPr>
              </w:pPrChange>
            </w:pPr>
          </w:p>
        </w:tc>
        <w:tc>
          <w:tcPr>
            <w:tcW w:w="2835" w:type="dxa"/>
            <w:vMerge/>
            <w:tcBorders>
              <w:left w:val="nil"/>
              <w:bottom w:val="single" w:sz="8" w:space="0" w:color="auto"/>
              <w:right w:val="nil"/>
            </w:tcBorders>
            <w:shd w:val="clear" w:color="auto" w:fill="auto"/>
            <w:noWrap/>
            <w:vAlign w:val="center"/>
            <w:hideMark/>
            <w:tcPrChange w:id="4241" w:author="Prasasti Karunia Farista Ananto" w:date="2021-10-12T14:28:00Z">
              <w:tcPr>
                <w:tcW w:w="3377" w:type="dxa"/>
                <w:vMerge/>
                <w:tcBorders>
                  <w:left w:val="nil"/>
                  <w:bottom w:val="single" w:sz="8" w:space="0" w:color="auto"/>
                  <w:right w:val="nil"/>
                </w:tcBorders>
                <w:shd w:val="clear" w:color="auto" w:fill="auto"/>
                <w:noWrap/>
                <w:vAlign w:val="center"/>
                <w:hideMark/>
              </w:tcPr>
            </w:tcPrChange>
          </w:tcPr>
          <w:p w14:paraId="3DBF2A7E" w14:textId="762659E6" w:rsidR="009809F4" w:rsidRPr="00006ABF" w:rsidDel="009711D7" w:rsidRDefault="009809F4" w:rsidP="00CC4C47">
            <w:pPr>
              <w:spacing w:after="0" w:line="360" w:lineRule="auto"/>
              <w:rPr>
                <w:del w:id="4242" w:author="nadira firinda" w:date="2022-10-29T23:12:00Z"/>
                <w:rFonts w:ascii="Times New Roman" w:eastAsia="Times New Roman" w:hAnsi="Times New Roman" w:cs="Times New Roman"/>
                <w:b/>
                <w:bCs/>
                <w:color w:val="000000"/>
                <w:lang w:eastAsia="en-ID"/>
              </w:rPr>
              <w:pPrChange w:id="4243" w:author="nadira firinda" w:date="2022-10-29T23:37:00Z">
                <w:pPr>
                  <w:spacing w:after="0" w:line="240" w:lineRule="auto"/>
                </w:pPr>
              </w:pPrChange>
            </w:pPr>
          </w:p>
        </w:tc>
        <w:tc>
          <w:tcPr>
            <w:tcW w:w="2410" w:type="dxa"/>
            <w:tcBorders>
              <w:top w:val="nil"/>
              <w:left w:val="single" w:sz="8" w:space="0" w:color="auto"/>
              <w:bottom w:val="single" w:sz="8" w:space="0" w:color="auto"/>
              <w:right w:val="single" w:sz="4" w:space="0" w:color="auto"/>
            </w:tcBorders>
            <w:shd w:val="clear" w:color="auto" w:fill="auto"/>
            <w:vAlign w:val="center"/>
            <w:hideMark/>
            <w:tcPrChange w:id="4244" w:author="Prasasti Karunia Farista Ananto" w:date="2021-10-12T14:28:00Z">
              <w:tcPr>
                <w:tcW w:w="1800" w:type="dxa"/>
                <w:tcBorders>
                  <w:top w:val="nil"/>
                  <w:left w:val="single" w:sz="8" w:space="0" w:color="auto"/>
                  <w:bottom w:val="single" w:sz="8" w:space="0" w:color="auto"/>
                  <w:right w:val="single" w:sz="4" w:space="0" w:color="auto"/>
                </w:tcBorders>
                <w:shd w:val="clear" w:color="auto" w:fill="auto"/>
                <w:vAlign w:val="center"/>
                <w:hideMark/>
              </w:tcPr>
            </w:tcPrChange>
          </w:tcPr>
          <w:p w14:paraId="69CDE75B" w14:textId="0161A61F" w:rsidR="009809F4" w:rsidRPr="00006ABF" w:rsidDel="009711D7" w:rsidRDefault="009809F4" w:rsidP="00CC4C47">
            <w:pPr>
              <w:spacing w:after="0" w:line="360" w:lineRule="auto"/>
              <w:rPr>
                <w:del w:id="4245" w:author="nadira firinda" w:date="2022-10-29T23:12:00Z"/>
                <w:rFonts w:ascii="Times New Roman" w:eastAsia="Times New Roman" w:hAnsi="Times New Roman" w:cs="Times New Roman"/>
                <w:color w:val="000000"/>
                <w:lang w:eastAsia="en-ID"/>
              </w:rPr>
              <w:pPrChange w:id="4246" w:author="nadira firinda" w:date="2022-10-29T23:37:00Z">
                <w:pPr>
                  <w:spacing w:after="0" w:line="240" w:lineRule="auto"/>
                </w:pPr>
              </w:pPrChange>
            </w:pPr>
            <w:del w:id="4247" w:author="nadira firinda" w:date="2022-10-29T23:12:00Z">
              <w:r w:rsidRPr="00006ABF" w:rsidDel="009711D7">
                <w:rPr>
                  <w:rFonts w:ascii="Times New Roman" w:eastAsia="Times New Roman" w:hAnsi="Times New Roman" w:cs="Times New Roman"/>
                  <w:color w:val="000000"/>
                  <w:lang w:eastAsia="en-ID"/>
                </w:rPr>
                <w:delText> </w:delText>
              </w:r>
            </w:del>
          </w:p>
        </w:tc>
        <w:tc>
          <w:tcPr>
            <w:tcW w:w="3280" w:type="dxa"/>
            <w:tcBorders>
              <w:top w:val="single" w:sz="4" w:space="0" w:color="auto"/>
              <w:left w:val="nil"/>
              <w:bottom w:val="single" w:sz="8" w:space="0" w:color="auto"/>
              <w:right w:val="single" w:sz="8" w:space="0" w:color="auto"/>
            </w:tcBorders>
            <w:shd w:val="clear" w:color="auto" w:fill="auto"/>
            <w:vAlign w:val="center"/>
            <w:hideMark/>
            <w:tcPrChange w:id="4248" w:author="Prasasti Karunia Farista Ananto" w:date="2021-10-12T14:28:00Z">
              <w:tcPr>
                <w:tcW w:w="2620" w:type="dxa"/>
                <w:tcBorders>
                  <w:top w:val="single" w:sz="4" w:space="0" w:color="auto"/>
                  <w:left w:val="nil"/>
                  <w:bottom w:val="single" w:sz="8" w:space="0" w:color="auto"/>
                  <w:right w:val="single" w:sz="8" w:space="0" w:color="auto"/>
                </w:tcBorders>
                <w:shd w:val="clear" w:color="auto" w:fill="auto"/>
                <w:vAlign w:val="center"/>
                <w:hideMark/>
              </w:tcPr>
            </w:tcPrChange>
          </w:tcPr>
          <w:p w14:paraId="1B31881F" w14:textId="0BD0860D" w:rsidR="009809F4" w:rsidRPr="00006ABF" w:rsidDel="009711D7" w:rsidRDefault="009809F4" w:rsidP="00CC4C47">
            <w:pPr>
              <w:spacing w:after="0" w:line="360" w:lineRule="auto"/>
              <w:rPr>
                <w:del w:id="4249" w:author="nadira firinda" w:date="2022-10-29T23:12:00Z"/>
                <w:rFonts w:ascii="Times New Roman" w:eastAsia="Times New Roman" w:hAnsi="Times New Roman" w:cs="Times New Roman"/>
                <w:color w:val="000000"/>
                <w:lang w:eastAsia="en-ID"/>
              </w:rPr>
              <w:pPrChange w:id="4250" w:author="nadira firinda" w:date="2022-10-29T23:37:00Z">
                <w:pPr>
                  <w:spacing w:after="0" w:line="240" w:lineRule="auto"/>
                </w:pPr>
              </w:pPrChange>
            </w:pPr>
            <w:del w:id="4251" w:author="nadira firinda" w:date="2022-10-29T23:12:00Z">
              <w:r w:rsidRPr="00006ABF" w:rsidDel="009711D7">
                <w:rPr>
                  <w:rFonts w:ascii="Times New Roman" w:eastAsia="Times New Roman" w:hAnsi="Times New Roman" w:cs="Times New Roman"/>
                  <w:color w:val="000000"/>
                  <w:lang w:eastAsia="en-ID"/>
                </w:rPr>
                <w:delText xml:space="preserve">Transportasi dan Pergudangan </w:delText>
              </w:r>
            </w:del>
          </w:p>
        </w:tc>
      </w:tr>
      <w:tr w:rsidR="009809F4" w:rsidRPr="00006ABF" w:rsidDel="009711D7" w14:paraId="776CAFFE" w14:textId="358BD262" w:rsidTr="00046663">
        <w:trPr>
          <w:trHeight w:val="792"/>
          <w:del w:id="4252" w:author="nadira firinda" w:date="2022-10-29T23:12:00Z"/>
          <w:trPrChange w:id="4253" w:author="Prasasti Karunia Farista Ananto" w:date="2021-10-12T14:28:00Z">
            <w:trPr>
              <w:trHeight w:val="792"/>
            </w:trPr>
          </w:trPrChange>
        </w:trPr>
        <w:tc>
          <w:tcPr>
            <w:tcW w:w="567" w:type="dxa"/>
            <w:vMerge w:val="restart"/>
            <w:tcBorders>
              <w:top w:val="nil"/>
              <w:left w:val="single" w:sz="8" w:space="0" w:color="auto"/>
              <w:right w:val="single" w:sz="4" w:space="0" w:color="auto"/>
            </w:tcBorders>
            <w:shd w:val="clear" w:color="auto" w:fill="auto"/>
            <w:noWrap/>
            <w:vAlign w:val="center"/>
            <w:hideMark/>
            <w:tcPrChange w:id="4254" w:author="Prasasti Karunia Farista Ananto" w:date="2021-10-12T14:28:00Z">
              <w:tcPr>
                <w:tcW w:w="485" w:type="dxa"/>
                <w:vMerge w:val="restart"/>
                <w:tcBorders>
                  <w:top w:val="nil"/>
                  <w:left w:val="single" w:sz="8" w:space="0" w:color="auto"/>
                  <w:right w:val="single" w:sz="4" w:space="0" w:color="auto"/>
                </w:tcBorders>
                <w:shd w:val="clear" w:color="auto" w:fill="auto"/>
                <w:noWrap/>
                <w:vAlign w:val="center"/>
                <w:hideMark/>
              </w:tcPr>
            </w:tcPrChange>
          </w:tcPr>
          <w:p w14:paraId="18FE7A6C" w14:textId="4888E44F" w:rsidR="009809F4" w:rsidRPr="00006ABF" w:rsidDel="009711D7" w:rsidRDefault="009809F4" w:rsidP="00CC4C47">
            <w:pPr>
              <w:spacing w:after="0" w:line="360" w:lineRule="auto"/>
              <w:jc w:val="center"/>
              <w:rPr>
                <w:del w:id="4255" w:author="nadira firinda" w:date="2022-10-29T23:12:00Z"/>
                <w:rFonts w:ascii="Times New Roman" w:eastAsia="Times New Roman" w:hAnsi="Times New Roman" w:cs="Times New Roman"/>
                <w:b/>
                <w:bCs/>
                <w:color w:val="000000"/>
                <w:lang w:eastAsia="en-ID"/>
              </w:rPr>
              <w:pPrChange w:id="4256" w:author="nadira firinda" w:date="2022-10-29T23:37:00Z">
                <w:pPr>
                  <w:spacing w:after="0" w:line="240" w:lineRule="auto"/>
                  <w:jc w:val="center"/>
                </w:pPr>
              </w:pPrChange>
            </w:pPr>
            <w:del w:id="4257" w:author="nadira firinda" w:date="2022-10-29T23:12:00Z">
              <w:r w:rsidRPr="00006ABF" w:rsidDel="009711D7">
                <w:rPr>
                  <w:rFonts w:ascii="Times New Roman" w:eastAsia="Times New Roman" w:hAnsi="Times New Roman" w:cs="Times New Roman"/>
                  <w:b/>
                  <w:bCs/>
                  <w:color w:val="000000"/>
                  <w:lang w:eastAsia="en-ID"/>
                </w:rPr>
                <w:delText>8</w:delText>
              </w:r>
            </w:del>
          </w:p>
          <w:p w14:paraId="75AB4438" w14:textId="3B538776" w:rsidR="009809F4" w:rsidRPr="00006ABF" w:rsidDel="009711D7" w:rsidRDefault="009809F4" w:rsidP="00CC4C47">
            <w:pPr>
              <w:spacing w:after="0" w:line="360" w:lineRule="auto"/>
              <w:jc w:val="center"/>
              <w:rPr>
                <w:del w:id="4258" w:author="nadira firinda" w:date="2022-10-29T23:12:00Z"/>
                <w:rFonts w:ascii="Times New Roman" w:eastAsia="Times New Roman" w:hAnsi="Times New Roman" w:cs="Times New Roman"/>
                <w:b/>
                <w:bCs/>
                <w:color w:val="000000"/>
                <w:lang w:eastAsia="en-ID"/>
              </w:rPr>
              <w:pPrChange w:id="4259" w:author="nadira firinda" w:date="2022-10-29T23:37:00Z">
                <w:pPr>
                  <w:spacing w:after="0" w:line="240" w:lineRule="auto"/>
                  <w:jc w:val="center"/>
                </w:pPr>
              </w:pPrChange>
            </w:pPr>
            <w:del w:id="4260" w:author="nadira firinda" w:date="2022-10-29T23:12:00Z">
              <w:r w:rsidRPr="00006ABF" w:rsidDel="009711D7">
                <w:rPr>
                  <w:rFonts w:ascii="Times New Roman" w:eastAsia="Times New Roman" w:hAnsi="Times New Roman" w:cs="Times New Roman"/>
                  <w:b/>
                  <w:bCs/>
                  <w:color w:val="000000"/>
                  <w:lang w:eastAsia="en-ID"/>
                </w:rPr>
                <w:delText> </w:delText>
              </w:r>
            </w:del>
          </w:p>
          <w:p w14:paraId="6633CB71" w14:textId="77810379" w:rsidR="009809F4" w:rsidRPr="00006ABF" w:rsidDel="009711D7" w:rsidRDefault="009809F4" w:rsidP="00CC4C47">
            <w:pPr>
              <w:spacing w:after="0" w:line="360" w:lineRule="auto"/>
              <w:jc w:val="center"/>
              <w:rPr>
                <w:del w:id="4261" w:author="nadira firinda" w:date="2022-10-29T23:12:00Z"/>
                <w:rFonts w:ascii="Times New Roman" w:eastAsia="Times New Roman" w:hAnsi="Times New Roman" w:cs="Times New Roman"/>
                <w:b/>
                <w:bCs/>
                <w:color w:val="000000"/>
                <w:lang w:eastAsia="en-ID"/>
              </w:rPr>
              <w:pPrChange w:id="4262" w:author="nadira firinda" w:date="2022-10-29T23:37:00Z">
                <w:pPr>
                  <w:spacing w:after="0" w:line="240" w:lineRule="auto"/>
                  <w:jc w:val="center"/>
                </w:pPr>
              </w:pPrChange>
            </w:pPr>
            <w:del w:id="4263" w:author="nadira firinda" w:date="2022-10-29T23:12:00Z">
              <w:r w:rsidRPr="00006ABF" w:rsidDel="009711D7">
                <w:rPr>
                  <w:rFonts w:ascii="Times New Roman" w:eastAsia="Times New Roman" w:hAnsi="Times New Roman" w:cs="Times New Roman"/>
                  <w:b/>
                  <w:bCs/>
                  <w:color w:val="000000"/>
                  <w:lang w:eastAsia="en-ID"/>
                </w:rPr>
                <w:delText> </w:delText>
              </w:r>
            </w:del>
          </w:p>
        </w:tc>
        <w:tc>
          <w:tcPr>
            <w:tcW w:w="2835" w:type="dxa"/>
            <w:vMerge w:val="restart"/>
            <w:tcBorders>
              <w:top w:val="nil"/>
              <w:left w:val="nil"/>
              <w:right w:val="nil"/>
            </w:tcBorders>
            <w:shd w:val="clear" w:color="auto" w:fill="auto"/>
            <w:noWrap/>
            <w:vAlign w:val="center"/>
            <w:hideMark/>
            <w:tcPrChange w:id="4264" w:author="Prasasti Karunia Farista Ananto" w:date="2021-10-12T14:28:00Z">
              <w:tcPr>
                <w:tcW w:w="3377" w:type="dxa"/>
                <w:vMerge w:val="restart"/>
                <w:tcBorders>
                  <w:top w:val="nil"/>
                  <w:left w:val="nil"/>
                  <w:right w:val="nil"/>
                </w:tcBorders>
                <w:shd w:val="clear" w:color="auto" w:fill="auto"/>
                <w:noWrap/>
                <w:vAlign w:val="center"/>
                <w:hideMark/>
              </w:tcPr>
            </w:tcPrChange>
          </w:tcPr>
          <w:p w14:paraId="06AAB5D4" w14:textId="628F470E" w:rsidR="009809F4" w:rsidRPr="00006ABF" w:rsidDel="009711D7" w:rsidRDefault="009809F4" w:rsidP="00CC4C47">
            <w:pPr>
              <w:spacing w:after="0" w:line="360" w:lineRule="auto"/>
              <w:rPr>
                <w:del w:id="4265" w:author="nadira firinda" w:date="2022-10-29T23:12:00Z"/>
                <w:rFonts w:ascii="Times New Roman" w:eastAsia="Times New Roman" w:hAnsi="Times New Roman" w:cs="Times New Roman"/>
                <w:b/>
                <w:bCs/>
                <w:color w:val="000000"/>
                <w:lang w:eastAsia="en-ID"/>
              </w:rPr>
              <w:pPrChange w:id="4266" w:author="nadira firinda" w:date="2022-10-29T23:37:00Z">
                <w:pPr>
                  <w:spacing w:after="0" w:line="240" w:lineRule="auto"/>
                </w:pPr>
              </w:pPrChange>
            </w:pPr>
            <w:del w:id="4267" w:author="nadira firinda" w:date="2022-10-29T23:12:00Z">
              <w:r w:rsidRPr="00006ABF" w:rsidDel="009711D7">
                <w:rPr>
                  <w:rFonts w:ascii="Times New Roman" w:eastAsia="Times New Roman" w:hAnsi="Times New Roman" w:cs="Times New Roman"/>
                  <w:b/>
                  <w:bCs/>
                  <w:color w:val="000000"/>
                  <w:lang w:eastAsia="en-ID"/>
                </w:rPr>
                <w:delText xml:space="preserve">Transportasi dan Pergudangan </w:delText>
              </w:r>
            </w:del>
          </w:p>
          <w:p w14:paraId="5E0E3A3D" w14:textId="4FE0604E" w:rsidR="009809F4" w:rsidRPr="00006ABF" w:rsidDel="009711D7" w:rsidRDefault="009809F4" w:rsidP="00CC4C47">
            <w:pPr>
              <w:spacing w:after="0" w:line="360" w:lineRule="auto"/>
              <w:rPr>
                <w:del w:id="4268" w:author="nadira firinda" w:date="2022-10-29T23:12:00Z"/>
                <w:rFonts w:ascii="Times New Roman" w:eastAsia="Times New Roman" w:hAnsi="Times New Roman" w:cs="Times New Roman"/>
                <w:b/>
                <w:bCs/>
                <w:color w:val="000000"/>
                <w:lang w:eastAsia="en-ID"/>
              </w:rPr>
              <w:pPrChange w:id="4269" w:author="nadira firinda" w:date="2022-10-29T23:37:00Z">
                <w:pPr>
                  <w:spacing w:after="0" w:line="240" w:lineRule="auto"/>
                </w:pPr>
              </w:pPrChange>
            </w:pPr>
            <w:del w:id="4270" w:author="nadira firinda" w:date="2022-10-29T23:12:00Z">
              <w:r w:rsidRPr="00006ABF" w:rsidDel="009711D7">
                <w:rPr>
                  <w:rFonts w:ascii="Times New Roman" w:eastAsia="Times New Roman" w:hAnsi="Times New Roman" w:cs="Times New Roman"/>
                  <w:b/>
                  <w:bCs/>
                  <w:color w:val="000000"/>
                  <w:lang w:eastAsia="en-ID"/>
                </w:rPr>
                <w:delText> </w:delText>
              </w:r>
            </w:del>
          </w:p>
          <w:p w14:paraId="6C10AA48" w14:textId="161D6B2B" w:rsidR="009809F4" w:rsidRPr="00006ABF" w:rsidDel="009711D7" w:rsidRDefault="009809F4" w:rsidP="00CC4C47">
            <w:pPr>
              <w:spacing w:after="0" w:line="360" w:lineRule="auto"/>
              <w:rPr>
                <w:del w:id="4271" w:author="nadira firinda" w:date="2022-10-29T23:12:00Z"/>
                <w:rFonts w:ascii="Times New Roman" w:eastAsia="Times New Roman" w:hAnsi="Times New Roman" w:cs="Times New Roman"/>
                <w:b/>
                <w:bCs/>
                <w:color w:val="000000"/>
                <w:lang w:eastAsia="en-ID"/>
              </w:rPr>
              <w:pPrChange w:id="4272" w:author="nadira firinda" w:date="2022-10-29T23:37:00Z">
                <w:pPr>
                  <w:spacing w:after="0" w:line="240" w:lineRule="auto"/>
                </w:pPr>
              </w:pPrChange>
            </w:pPr>
            <w:del w:id="4273" w:author="nadira firinda" w:date="2022-10-29T23:12:00Z">
              <w:r w:rsidRPr="00006ABF" w:rsidDel="009711D7">
                <w:rPr>
                  <w:rFonts w:ascii="Times New Roman" w:eastAsia="Times New Roman" w:hAnsi="Times New Roman" w:cs="Times New Roman"/>
                  <w:b/>
                  <w:bCs/>
                  <w:color w:val="000000"/>
                  <w:lang w:eastAsia="en-ID"/>
                </w:rPr>
                <w:delText> </w:delText>
              </w:r>
            </w:del>
          </w:p>
        </w:tc>
        <w:tc>
          <w:tcPr>
            <w:tcW w:w="2410" w:type="dxa"/>
            <w:tcBorders>
              <w:top w:val="nil"/>
              <w:left w:val="single" w:sz="8" w:space="0" w:color="auto"/>
              <w:bottom w:val="single" w:sz="4" w:space="0" w:color="auto"/>
              <w:right w:val="single" w:sz="4" w:space="0" w:color="auto"/>
            </w:tcBorders>
            <w:shd w:val="clear" w:color="auto" w:fill="auto"/>
            <w:vAlign w:val="center"/>
            <w:hideMark/>
            <w:tcPrChange w:id="4274" w:author="Prasasti Karunia Farista Ananto" w:date="2021-10-12T14:28:00Z">
              <w:tcPr>
                <w:tcW w:w="1800" w:type="dxa"/>
                <w:tcBorders>
                  <w:top w:val="nil"/>
                  <w:left w:val="single" w:sz="8" w:space="0" w:color="auto"/>
                  <w:bottom w:val="single" w:sz="4" w:space="0" w:color="auto"/>
                  <w:right w:val="single" w:sz="4" w:space="0" w:color="auto"/>
                </w:tcBorders>
                <w:shd w:val="clear" w:color="auto" w:fill="auto"/>
                <w:vAlign w:val="center"/>
                <w:hideMark/>
              </w:tcPr>
            </w:tcPrChange>
          </w:tcPr>
          <w:p w14:paraId="56616C23" w14:textId="344FF119" w:rsidR="009809F4" w:rsidRPr="00006ABF" w:rsidDel="009711D7" w:rsidRDefault="009809F4" w:rsidP="00CC4C47">
            <w:pPr>
              <w:spacing w:after="0" w:line="360" w:lineRule="auto"/>
              <w:rPr>
                <w:del w:id="4275" w:author="nadira firinda" w:date="2022-10-29T23:12:00Z"/>
                <w:rFonts w:ascii="Times New Roman" w:eastAsia="Times New Roman" w:hAnsi="Times New Roman" w:cs="Times New Roman"/>
                <w:color w:val="000000"/>
                <w:lang w:eastAsia="en-ID"/>
              </w:rPr>
              <w:pPrChange w:id="4276" w:author="nadira firinda" w:date="2022-10-29T23:37:00Z">
                <w:pPr>
                  <w:spacing w:after="0" w:line="240" w:lineRule="auto"/>
                </w:pPr>
              </w:pPrChange>
            </w:pPr>
            <w:del w:id="4277" w:author="nadira firinda" w:date="2022-10-29T23:12:00Z">
              <w:r w:rsidRPr="00006ABF" w:rsidDel="009711D7">
                <w:rPr>
                  <w:rFonts w:ascii="Times New Roman" w:eastAsia="Times New Roman" w:hAnsi="Times New Roman" w:cs="Times New Roman"/>
                  <w:color w:val="000000"/>
                  <w:lang w:eastAsia="en-ID"/>
                </w:rPr>
                <w:delText>Industri Pengolahan</w:delText>
              </w:r>
            </w:del>
          </w:p>
        </w:tc>
        <w:tc>
          <w:tcPr>
            <w:tcW w:w="3280" w:type="dxa"/>
            <w:tcBorders>
              <w:top w:val="nil"/>
              <w:left w:val="nil"/>
              <w:bottom w:val="single" w:sz="4" w:space="0" w:color="auto"/>
              <w:right w:val="single" w:sz="8" w:space="0" w:color="auto"/>
            </w:tcBorders>
            <w:shd w:val="clear" w:color="auto" w:fill="auto"/>
            <w:vAlign w:val="center"/>
            <w:hideMark/>
            <w:tcPrChange w:id="4278" w:author="Prasasti Karunia Farista Ananto" w:date="2021-10-12T14:28:00Z">
              <w:tcPr>
                <w:tcW w:w="2620" w:type="dxa"/>
                <w:tcBorders>
                  <w:top w:val="nil"/>
                  <w:left w:val="nil"/>
                  <w:bottom w:val="single" w:sz="4" w:space="0" w:color="auto"/>
                  <w:right w:val="single" w:sz="8" w:space="0" w:color="auto"/>
                </w:tcBorders>
                <w:shd w:val="clear" w:color="auto" w:fill="auto"/>
                <w:vAlign w:val="center"/>
                <w:hideMark/>
              </w:tcPr>
            </w:tcPrChange>
          </w:tcPr>
          <w:p w14:paraId="727E6EC7" w14:textId="4B848269" w:rsidR="009809F4" w:rsidRPr="00006ABF" w:rsidDel="009711D7" w:rsidRDefault="009809F4" w:rsidP="00CC4C47">
            <w:pPr>
              <w:spacing w:after="0" w:line="360" w:lineRule="auto"/>
              <w:rPr>
                <w:del w:id="4279" w:author="nadira firinda" w:date="2022-10-29T23:12:00Z"/>
                <w:rFonts w:ascii="Times New Roman" w:eastAsia="Times New Roman" w:hAnsi="Times New Roman" w:cs="Times New Roman"/>
                <w:color w:val="000000"/>
                <w:lang w:eastAsia="en-ID"/>
              </w:rPr>
              <w:pPrChange w:id="4280" w:author="nadira firinda" w:date="2022-10-29T23:37:00Z">
                <w:pPr>
                  <w:spacing w:after="0" w:line="240" w:lineRule="auto"/>
                </w:pPr>
              </w:pPrChange>
            </w:pPr>
            <w:del w:id="4281" w:author="nadira firinda" w:date="2022-10-29T23:12:00Z">
              <w:r w:rsidRPr="00006ABF" w:rsidDel="009711D7">
                <w:rPr>
                  <w:rFonts w:ascii="Times New Roman" w:eastAsia="Times New Roman" w:hAnsi="Times New Roman" w:cs="Times New Roman"/>
                  <w:color w:val="000000"/>
                  <w:lang w:eastAsia="en-ID"/>
                </w:rPr>
                <w:delText>Perdagangan Besar dan Eceran, Reparasi Mobil dan Sepeda Motor</w:delText>
              </w:r>
            </w:del>
          </w:p>
        </w:tc>
      </w:tr>
      <w:tr w:rsidR="009809F4" w:rsidRPr="00006ABF" w:rsidDel="009711D7" w14:paraId="5E4DB060" w14:textId="1F8C9E9F" w:rsidTr="00046663">
        <w:trPr>
          <w:trHeight w:val="276"/>
          <w:del w:id="4282" w:author="nadira firinda" w:date="2022-10-29T23:12:00Z"/>
          <w:trPrChange w:id="4283" w:author="Prasasti Karunia Farista Ananto" w:date="2021-10-12T14:28:00Z">
            <w:trPr>
              <w:trHeight w:val="276"/>
            </w:trPr>
          </w:trPrChange>
        </w:trPr>
        <w:tc>
          <w:tcPr>
            <w:tcW w:w="567" w:type="dxa"/>
            <w:vMerge/>
            <w:tcBorders>
              <w:left w:val="single" w:sz="8" w:space="0" w:color="auto"/>
              <w:right w:val="single" w:sz="4" w:space="0" w:color="auto"/>
            </w:tcBorders>
            <w:shd w:val="clear" w:color="auto" w:fill="auto"/>
            <w:noWrap/>
            <w:vAlign w:val="center"/>
            <w:hideMark/>
            <w:tcPrChange w:id="4284" w:author="Prasasti Karunia Farista Ananto" w:date="2021-10-12T14:28:00Z">
              <w:tcPr>
                <w:tcW w:w="485" w:type="dxa"/>
                <w:vMerge/>
                <w:tcBorders>
                  <w:left w:val="single" w:sz="8" w:space="0" w:color="auto"/>
                  <w:right w:val="single" w:sz="4" w:space="0" w:color="auto"/>
                </w:tcBorders>
                <w:shd w:val="clear" w:color="auto" w:fill="auto"/>
                <w:noWrap/>
                <w:vAlign w:val="center"/>
                <w:hideMark/>
              </w:tcPr>
            </w:tcPrChange>
          </w:tcPr>
          <w:p w14:paraId="1FA88C1A" w14:textId="5012C414" w:rsidR="009809F4" w:rsidRPr="00006ABF" w:rsidDel="009711D7" w:rsidRDefault="009809F4" w:rsidP="00CC4C47">
            <w:pPr>
              <w:spacing w:after="0" w:line="360" w:lineRule="auto"/>
              <w:jc w:val="center"/>
              <w:rPr>
                <w:del w:id="4285" w:author="nadira firinda" w:date="2022-10-29T23:12:00Z"/>
                <w:rFonts w:ascii="Times New Roman" w:eastAsia="Times New Roman" w:hAnsi="Times New Roman" w:cs="Times New Roman"/>
                <w:b/>
                <w:bCs/>
                <w:color w:val="000000"/>
                <w:lang w:eastAsia="en-ID"/>
              </w:rPr>
              <w:pPrChange w:id="4286" w:author="nadira firinda" w:date="2022-10-29T23:37:00Z">
                <w:pPr>
                  <w:spacing w:after="0" w:line="240" w:lineRule="auto"/>
                  <w:jc w:val="center"/>
                </w:pPr>
              </w:pPrChange>
            </w:pPr>
          </w:p>
        </w:tc>
        <w:tc>
          <w:tcPr>
            <w:tcW w:w="2835" w:type="dxa"/>
            <w:vMerge/>
            <w:tcBorders>
              <w:left w:val="nil"/>
              <w:right w:val="nil"/>
            </w:tcBorders>
            <w:shd w:val="clear" w:color="auto" w:fill="auto"/>
            <w:noWrap/>
            <w:vAlign w:val="center"/>
            <w:hideMark/>
            <w:tcPrChange w:id="4287" w:author="Prasasti Karunia Farista Ananto" w:date="2021-10-12T14:28:00Z">
              <w:tcPr>
                <w:tcW w:w="3377" w:type="dxa"/>
                <w:vMerge/>
                <w:tcBorders>
                  <w:left w:val="nil"/>
                  <w:right w:val="nil"/>
                </w:tcBorders>
                <w:shd w:val="clear" w:color="auto" w:fill="auto"/>
                <w:noWrap/>
                <w:vAlign w:val="center"/>
                <w:hideMark/>
              </w:tcPr>
            </w:tcPrChange>
          </w:tcPr>
          <w:p w14:paraId="2013796B" w14:textId="7AF9223B" w:rsidR="009809F4" w:rsidRPr="00006ABF" w:rsidDel="009711D7" w:rsidRDefault="009809F4" w:rsidP="00CC4C47">
            <w:pPr>
              <w:spacing w:after="0" w:line="360" w:lineRule="auto"/>
              <w:rPr>
                <w:del w:id="4288" w:author="nadira firinda" w:date="2022-10-29T23:12:00Z"/>
                <w:rFonts w:ascii="Times New Roman" w:eastAsia="Times New Roman" w:hAnsi="Times New Roman" w:cs="Times New Roman"/>
                <w:b/>
                <w:bCs/>
                <w:color w:val="000000"/>
                <w:lang w:eastAsia="en-ID"/>
              </w:rPr>
              <w:pPrChange w:id="4289" w:author="nadira firinda" w:date="2022-10-29T23:37:00Z">
                <w:pPr>
                  <w:spacing w:after="0" w:line="240" w:lineRule="auto"/>
                </w:pPr>
              </w:pPrChange>
            </w:pPr>
          </w:p>
        </w:tc>
        <w:tc>
          <w:tcPr>
            <w:tcW w:w="2410" w:type="dxa"/>
            <w:tcBorders>
              <w:top w:val="nil"/>
              <w:left w:val="single" w:sz="8" w:space="0" w:color="auto"/>
              <w:bottom w:val="single" w:sz="4" w:space="0" w:color="auto"/>
              <w:right w:val="single" w:sz="4" w:space="0" w:color="auto"/>
            </w:tcBorders>
            <w:shd w:val="clear" w:color="auto" w:fill="auto"/>
            <w:vAlign w:val="center"/>
            <w:hideMark/>
            <w:tcPrChange w:id="4290" w:author="Prasasti Karunia Farista Ananto" w:date="2021-10-12T14:28:00Z">
              <w:tcPr>
                <w:tcW w:w="1800" w:type="dxa"/>
                <w:tcBorders>
                  <w:top w:val="nil"/>
                  <w:left w:val="single" w:sz="8" w:space="0" w:color="auto"/>
                  <w:bottom w:val="single" w:sz="4" w:space="0" w:color="auto"/>
                  <w:right w:val="single" w:sz="4" w:space="0" w:color="auto"/>
                </w:tcBorders>
                <w:shd w:val="clear" w:color="auto" w:fill="auto"/>
                <w:vAlign w:val="center"/>
                <w:hideMark/>
              </w:tcPr>
            </w:tcPrChange>
          </w:tcPr>
          <w:p w14:paraId="2625CBA6" w14:textId="09C26B3E" w:rsidR="009809F4" w:rsidRPr="00006ABF" w:rsidDel="009711D7" w:rsidRDefault="009809F4" w:rsidP="00CC4C47">
            <w:pPr>
              <w:spacing w:after="0" w:line="360" w:lineRule="auto"/>
              <w:rPr>
                <w:del w:id="4291" w:author="nadira firinda" w:date="2022-10-29T23:12:00Z"/>
                <w:rFonts w:ascii="Times New Roman" w:eastAsia="Times New Roman" w:hAnsi="Times New Roman" w:cs="Times New Roman"/>
                <w:color w:val="000000"/>
                <w:lang w:eastAsia="en-ID"/>
              </w:rPr>
              <w:pPrChange w:id="4292" w:author="nadira firinda" w:date="2022-10-29T23:37:00Z">
                <w:pPr>
                  <w:spacing w:after="0" w:line="240" w:lineRule="auto"/>
                </w:pPr>
              </w:pPrChange>
            </w:pPr>
            <w:del w:id="4293" w:author="nadira firinda" w:date="2022-10-29T23:12:00Z">
              <w:r w:rsidRPr="00006ABF" w:rsidDel="009711D7">
                <w:rPr>
                  <w:rFonts w:ascii="Times New Roman" w:eastAsia="Times New Roman" w:hAnsi="Times New Roman" w:cs="Times New Roman"/>
                  <w:color w:val="000000"/>
                  <w:lang w:eastAsia="en-ID"/>
                </w:rPr>
                <w:delText> </w:delText>
              </w:r>
            </w:del>
          </w:p>
        </w:tc>
        <w:tc>
          <w:tcPr>
            <w:tcW w:w="3280" w:type="dxa"/>
            <w:tcBorders>
              <w:top w:val="nil"/>
              <w:left w:val="nil"/>
              <w:bottom w:val="single" w:sz="4" w:space="0" w:color="auto"/>
              <w:right w:val="single" w:sz="8" w:space="0" w:color="auto"/>
            </w:tcBorders>
            <w:shd w:val="clear" w:color="auto" w:fill="auto"/>
            <w:vAlign w:val="center"/>
            <w:hideMark/>
            <w:tcPrChange w:id="4294" w:author="Prasasti Karunia Farista Ananto" w:date="2021-10-12T14:28:00Z">
              <w:tcPr>
                <w:tcW w:w="2620" w:type="dxa"/>
                <w:tcBorders>
                  <w:top w:val="nil"/>
                  <w:left w:val="nil"/>
                  <w:bottom w:val="single" w:sz="4" w:space="0" w:color="auto"/>
                  <w:right w:val="single" w:sz="8" w:space="0" w:color="auto"/>
                </w:tcBorders>
                <w:shd w:val="clear" w:color="auto" w:fill="auto"/>
                <w:vAlign w:val="center"/>
                <w:hideMark/>
              </w:tcPr>
            </w:tcPrChange>
          </w:tcPr>
          <w:p w14:paraId="1302679D" w14:textId="3FFB1CCC" w:rsidR="009809F4" w:rsidRPr="00006ABF" w:rsidDel="009711D7" w:rsidRDefault="009809F4" w:rsidP="00CC4C47">
            <w:pPr>
              <w:spacing w:after="0" w:line="360" w:lineRule="auto"/>
              <w:rPr>
                <w:del w:id="4295" w:author="nadira firinda" w:date="2022-10-29T23:12:00Z"/>
                <w:rFonts w:ascii="Times New Roman" w:eastAsia="Times New Roman" w:hAnsi="Times New Roman" w:cs="Times New Roman"/>
                <w:color w:val="000000"/>
                <w:lang w:eastAsia="en-ID"/>
              </w:rPr>
              <w:pPrChange w:id="4296" w:author="nadira firinda" w:date="2022-10-29T23:37:00Z">
                <w:pPr>
                  <w:spacing w:after="0" w:line="240" w:lineRule="auto"/>
                </w:pPr>
              </w:pPrChange>
            </w:pPr>
            <w:del w:id="4297" w:author="nadira firinda" w:date="2022-10-29T23:12:00Z">
              <w:r w:rsidRPr="00006ABF" w:rsidDel="009711D7">
                <w:rPr>
                  <w:rFonts w:ascii="Times New Roman" w:eastAsia="Times New Roman" w:hAnsi="Times New Roman" w:cs="Times New Roman"/>
                  <w:color w:val="000000"/>
                  <w:lang w:eastAsia="en-ID"/>
                </w:rPr>
                <w:delText xml:space="preserve">Informasi dan Komunikasi </w:delText>
              </w:r>
            </w:del>
          </w:p>
        </w:tc>
      </w:tr>
      <w:tr w:rsidR="009809F4" w:rsidRPr="00006ABF" w:rsidDel="009711D7" w14:paraId="74C048B7" w14:textId="70D5E627" w:rsidTr="00046663">
        <w:trPr>
          <w:trHeight w:val="288"/>
          <w:del w:id="4298" w:author="nadira firinda" w:date="2022-10-29T23:12:00Z"/>
          <w:trPrChange w:id="4299" w:author="Prasasti Karunia Farista Ananto" w:date="2021-10-12T14:28:00Z">
            <w:trPr>
              <w:trHeight w:val="288"/>
            </w:trPr>
          </w:trPrChange>
        </w:trPr>
        <w:tc>
          <w:tcPr>
            <w:tcW w:w="567" w:type="dxa"/>
            <w:vMerge/>
            <w:tcBorders>
              <w:left w:val="single" w:sz="8" w:space="0" w:color="auto"/>
              <w:bottom w:val="single" w:sz="8" w:space="0" w:color="auto"/>
              <w:right w:val="single" w:sz="4" w:space="0" w:color="auto"/>
            </w:tcBorders>
            <w:shd w:val="clear" w:color="auto" w:fill="auto"/>
            <w:noWrap/>
            <w:vAlign w:val="center"/>
            <w:hideMark/>
            <w:tcPrChange w:id="4300" w:author="Prasasti Karunia Farista Ananto" w:date="2021-10-12T14:28:00Z">
              <w:tcPr>
                <w:tcW w:w="485" w:type="dxa"/>
                <w:vMerge/>
                <w:tcBorders>
                  <w:left w:val="single" w:sz="8" w:space="0" w:color="auto"/>
                  <w:bottom w:val="single" w:sz="8" w:space="0" w:color="auto"/>
                  <w:right w:val="single" w:sz="4" w:space="0" w:color="auto"/>
                </w:tcBorders>
                <w:shd w:val="clear" w:color="auto" w:fill="auto"/>
                <w:noWrap/>
                <w:vAlign w:val="center"/>
                <w:hideMark/>
              </w:tcPr>
            </w:tcPrChange>
          </w:tcPr>
          <w:p w14:paraId="65743182" w14:textId="70AE0271" w:rsidR="009809F4" w:rsidRPr="00006ABF" w:rsidDel="009711D7" w:rsidRDefault="009809F4" w:rsidP="00CC4C47">
            <w:pPr>
              <w:spacing w:after="0" w:line="360" w:lineRule="auto"/>
              <w:jc w:val="center"/>
              <w:rPr>
                <w:del w:id="4301" w:author="nadira firinda" w:date="2022-10-29T23:12:00Z"/>
                <w:rFonts w:ascii="Times New Roman" w:eastAsia="Times New Roman" w:hAnsi="Times New Roman" w:cs="Times New Roman"/>
                <w:b/>
                <w:bCs/>
                <w:color w:val="000000"/>
                <w:lang w:eastAsia="en-ID"/>
              </w:rPr>
              <w:pPrChange w:id="4302" w:author="nadira firinda" w:date="2022-10-29T23:37:00Z">
                <w:pPr>
                  <w:spacing w:after="0" w:line="240" w:lineRule="auto"/>
                  <w:jc w:val="center"/>
                </w:pPr>
              </w:pPrChange>
            </w:pPr>
          </w:p>
        </w:tc>
        <w:tc>
          <w:tcPr>
            <w:tcW w:w="2835" w:type="dxa"/>
            <w:vMerge/>
            <w:tcBorders>
              <w:left w:val="nil"/>
              <w:bottom w:val="single" w:sz="8" w:space="0" w:color="auto"/>
              <w:right w:val="nil"/>
            </w:tcBorders>
            <w:shd w:val="clear" w:color="auto" w:fill="auto"/>
            <w:noWrap/>
            <w:vAlign w:val="center"/>
            <w:hideMark/>
            <w:tcPrChange w:id="4303" w:author="Prasasti Karunia Farista Ananto" w:date="2021-10-12T14:28:00Z">
              <w:tcPr>
                <w:tcW w:w="3377" w:type="dxa"/>
                <w:vMerge/>
                <w:tcBorders>
                  <w:left w:val="nil"/>
                  <w:bottom w:val="single" w:sz="8" w:space="0" w:color="auto"/>
                  <w:right w:val="nil"/>
                </w:tcBorders>
                <w:shd w:val="clear" w:color="auto" w:fill="auto"/>
                <w:noWrap/>
                <w:vAlign w:val="center"/>
                <w:hideMark/>
              </w:tcPr>
            </w:tcPrChange>
          </w:tcPr>
          <w:p w14:paraId="359C31E0" w14:textId="5EA08A3B" w:rsidR="009809F4" w:rsidRPr="00006ABF" w:rsidDel="009711D7" w:rsidRDefault="009809F4" w:rsidP="00CC4C47">
            <w:pPr>
              <w:spacing w:after="0" w:line="360" w:lineRule="auto"/>
              <w:rPr>
                <w:del w:id="4304" w:author="nadira firinda" w:date="2022-10-29T23:12:00Z"/>
                <w:rFonts w:ascii="Times New Roman" w:eastAsia="Times New Roman" w:hAnsi="Times New Roman" w:cs="Times New Roman"/>
                <w:b/>
                <w:bCs/>
                <w:color w:val="000000"/>
                <w:lang w:eastAsia="en-ID"/>
              </w:rPr>
              <w:pPrChange w:id="4305" w:author="nadira firinda" w:date="2022-10-29T23:37:00Z">
                <w:pPr>
                  <w:spacing w:after="0" w:line="240" w:lineRule="auto"/>
                </w:pPr>
              </w:pPrChange>
            </w:pPr>
          </w:p>
        </w:tc>
        <w:tc>
          <w:tcPr>
            <w:tcW w:w="2410" w:type="dxa"/>
            <w:tcBorders>
              <w:top w:val="nil"/>
              <w:left w:val="single" w:sz="8" w:space="0" w:color="auto"/>
              <w:bottom w:val="single" w:sz="8" w:space="0" w:color="auto"/>
              <w:right w:val="single" w:sz="4" w:space="0" w:color="auto"/>
            </w:tcBorders>
            <w:shd w:val="clear" w:color="auto" w:fill="auto"/>
            <w:vAlign w:val="center"/>
            <w:hideMark/>
            <w:tcPrChange w:id="4306" w:author="Prasasti Karunia Farista Ananto" w:date="2021-10-12T14:28:00Z">
              <w:tcPr>
                <w:tcW w:w="1800" w:type="dxa"/>
                <w:tcBorders>
                  <w:top w:val="nil"/>
                  <w:left w:val="single" w:sz="8" w:space="0" w:color="auto"/>
                  <w:bottom w:val="single" w:sz="8" w:space="0" w:color="auto"/>
                  <w:right w:val="single" w:sz="4" w:space="0" w:color="auto"/>
                </w:tcBorders>
                <w:shd w:val="clear" w:color="auto" w:fill="auto"/>
                <w:vAlign w:val="center"/>
                <w:hideMark/>
              </w:tcPr>
            </w:tcPrChange>
          </w:tcPr>
          <w:p w14:paraId="44323C8F" w14:textId="75910F0B" w:rsidR="009809F4" w:rsidRPr="00006ABF" w:rsidDel="009711D7" w:rsidRDefault="009809F4" w:rsidP="00CC4C47">
            <w:pPr>
              <w:spacing w:after="0" w:line="360" w:lineRule="auto"/>
              <w:rPr>
                <w:del w:id="4307" w:author="nadira firinda" w:date="2022-10-29T23:12:00Z"/>
                <w:rFonts w:ascii="Times New Roman" w:eastAsia="Times New Roman" w:hAnsi="Times New Roman" w:cs="Times New Roman"/>
                <w:color w:val="000000"/>
                <w:lang w:eastAsia="en-ID"/>
              </w:rPr>
              <w:pPrChange w:id="4308" w:author="nadira firinda" w:date="2022-10-29T23:37:00Z">
                <w:pPr>
                  <w:spacing w:after="0" w:line="240" w:lineRule="auto"/>
                </w:pPr>
              </w:pPrChange>
            </w:pPr>
            <w:del w:id="4309" w:author="nadira firinda" w:date="2022-10-29T23:12:00Z">
              <w:r w:rsidRPr="00006ABF" w:rsidDel="009711D7">
                <w:rPr>
                  <w:rFonts w:ascii="Times New Roman" w:eastAsia="Times New Roman" w:hAnsi="Times New Roman" w:cs="Times New Roman"/>
                  <w:color w:val="000000"/>
                  <w:lang w:eastAsia="en-ID"/>
                </w:rPr>
                <w:delText> </w:delText>
              </w:r>
            </w:del>
          </w:p>
        </w:tc>
        <w:tc>
          <w:tcPr>
            <w:tcW w:w="3280" w:type="dxa"/>
            <w:tcBorders>
              <w:top w:val="single" w:sz="4" w:space="0" w:color="auto"/>
              <w:left w:val="nil"/>
              <w:bottom w:val="single" w:sz="8" w:space="0" w:color="auto"/>
              <w:right w:val="single" w:sz="8" w:space="0" w:color="auto"/>
            </w:tcBorders>
            <w:shd w:val="clear" w:color="auto" w:fill="auto"/>
            <w:vAlign w:val="center"/>
            <w:hideMark/>
            <w:tcPrChange w:id="4310" w:author="Prasasti Karunia Farista Ananto" w:date="2021-10-12T14:28:00Z">
              <w:tcPr>
                <w:tcW w:w="2620" w:type="dxa"/>
                <w:tcBorders>
                  <w:top w:val="single" w:sz="4" w:space="0" w:color="auto"/>
                  <w:left w:val="nil"/>
                  <w:bottom w:val="single" w:sz="8" w:space="0" w:color="auto"/>
                  <w:right w:val="single" w:sz="8" w:space="0" w:color="auto"/>
                </w:tcBorders>
                <w:shd w:val="clear" w:color="auto" w:fill="auto"/>
                <w:vAlign w:val="center"/>
                <w:hideMark/>
              </w:tcPr>
            </w:tcPrChange>
          </w:tcPr>
          <w:p w14:paraId="564A2026" w14:textId="3167A947" w:rsidR="009809F4" w:rsidRPr="00006ABF" w:rsidDel="009711D7" w:rsidRDefault="009809F4" w:rsidP="00CC4C47">
            <w:pPr>
              <w:spacing w:after="0" w:line="360" w:lineRule="auto"/>
              <w:rPr>
                <w:del w:id="4311" w:author="nadira firinda" w:date="2022-10-29T23:12:00Z"/>
                <w:rFonts w:ascii="Times New Roman" w:eastAsia="Times New Roman" w:hAnsi="Times New Roman" w:cs="Times New Roman"/>
                <w:color w:val="000000"/>
                <w:lang w:eastAsia="en-ID"/>
              </w:rPr>
              <w:pPrChange w:id="4312" w:author="nadira firinda" w:date="2022-10-29T23:37:00Z">
                <w:pPr>
                  <w:spacing w:after="0" w:line="240" w:lineRule="auto"/>
                </w:pPr>
              </w:pPrChange>
            </w:pPr>
            <w:del w:id="4313" w:author="nadira firinda" w:date="2022-10-29T23:12:00Z">
              <w:r w:rsidRPr="00006ABF" w:rsidDel="009711D7">
                <w:rPr>
                  <w:rFonts w:ascii="Times New Roman" w:eastAsia="Times New Roman" w:hAnsi="Times New Roman" w:cs="Times New Roman"/>
                  <w:color w:val="000000"/>
                  <w:lang w:eastAsia="en-ID"/>
                </w:rPr>
                <w:delText> </w:delText>
              </w:r>
            </w:del>
          </w:p>
        </w:tc>
      </w:tr>
      <w:tr w:rsidR="009809F4" w:rsidRPr="00006ABF" w:rsidDel="009711D7" w14:paraId="640D90F0" w14:textId="60803E19" w:rsidTr="00046663">
        <w:trPr>
          <w:trHeight w:val="528"/>
          <w:del w:id="4314" w:author="nadira firinda" w:date="2022-10-29T23:12:00Z"/>
          <w:trPrChange w:id="4315" w:author="Prasasti Karunia Farista Ananto" w:date="2021-10-12T14:28:00Z">
            <w:trPr>
              <w:trHeight w:val="528"/>
            </w:trPr>
          </w:trPrChange>
        </w:trPr>
        <w:tc>
          <w:tcPr>
            <w:tcW w:w="567" w:type="dxa"/>
            <w:vMerge w:val="restart"/>
            <w:tcBorders>
              <w:top w:val="nil"/>
              <w:left w:val="single" w:sz="8" w:space="0" w:color="auto"/>
              <w:right w:val="single" w:sz="4" w:space="0" w:color="auto"/>
            </w:tcBorders>
            <w:shd w:val="clear" w:color="auto" w:fill="auto"/>
            <w:noWrap/>
            <w:vAlign w:val="center"/>
            <w:hideMark/>
            <w:tcPrChange w:id="4316" w:author="Prasasti Karunia Farista Ananto" w:date="2021-10-12T14:28:00Z">
              <w:tcPr>
                <w:tcW w:w="485" w:type="dxa"/>
                <w:vMerge w:val="restart"/>
                <w:tcBorders>
                  <w:top w:val="nil"/>
                  <w:left w:val="single" w:sz="8" w:space="0" w:color="auto"/>
                  <w:right w:val="single" w:sz="4" w:space="0" w:color="auto"/>
                </w:tcBorders>
                <w:shd w:val="clear" w:color="auto" w:fill="auto"/>
                <w:noWrap/>
                <w:vAlign w:val="center"/>
                <w:hideMark/>
              </w:tcPr>
            </w:tcPrChange>
          </w:tcPr>
          <w:p w14:paraId="72268319" w14:textId="55E08901" w:rsidR="009809F4" w:rsidRPr="00006ABF" w:rsidDel="009711D7" w:rsidRDefault="009809F4" w:rsidP="00CC4C47">
            <w:pPr>
              <w:spacing w:after="0" w:line="360" w:lineRule="auto"/>
              <w:jc w:val="center"/>
              <w:rPr>
                <w:del w:id="4317" w:author="nadira firinda" w:date="2022-10-29T23:12:00Z"/>
                <w:rFonts w:ascii="Times New Roman" w:eastAsia="Times New Roman" w:hAnsi="Times New Roman" w:cs="Times New Roman"/>
                <w:b/>
                <w:bCs/>
                <w:color w:val="000000"/>
                <w:lang w:eastAsia="en-ID"/>
              </w:rPr>
              <w:pPrChange w:id="4318" w:author="nadira firinda" w:date="2022-10-29T23:37:00Z">
                <w:pPr>
                  <w:spacing w:after="0" w:line="240" w:lineRule="auto"/>
                  <w:jc w:val="center"/>
                </w:pPr>
              </w:pPrChange>
            </w:pPr>
            <w:del w:id="4319" w:author="nadira firinda" w:date="2022-10-29T23:12:00Z">
              <w:r w:rsidRPr="00006ABF" w:rsidDel="009711D7">
                <w:rPr>
                  <w:rFonts w:ascii="Times New Roman" w:eastAsia="Times New Roman" w:hAnsi="Times New Roman" w:cs="Times New Roman"/>
                  <w:b/>
                  <w:bCs/>
                  <w:color w:val="000000"/>
                  <w:lang w:eastAsia="en-ID"/>
                </w:rPr>
                <w:delText>9</w:delText>
              </w:r>
            </w:del>
          </w:p>
          <w:p w14:paraId="4A805D2D" w14:textId="482F7730" w:rsidR="009809F4" w:rsidRPr="00006ABF" w:rsidDel="009711D7" w:rsidRDefault="009809F4" w:rsidP="00CC4C47">
            <w:pPr>
              <w:spacing w:after="0" w:line="360" w:lineRule="auto"/>
              <w:jc w:val="center"/>
              <w:rPr>
                <w:del w:id="4320" w:author="nadira firinda" w:date="2022-10-29T23:12:00Z"/>
                <w:rFonts w:ascii="Times New Roman" w:eastAsia="Times New Roman" w:hAnsi="Times New Roman" w:cs="Times New Roman"/>
                <w:b/>
                <w:bCs/>
                <w:color w:val="000000"/>
                <w:lang w:eastAsia="en-ID"/>
              </w:rPr>
              <w:pPrChange w:id="4321" w:author="nadira firinda" w:date="2022-10-29T23:37:00Z">
                <w:pPr>
                  <w:spacing w:after="0" w:line="240" w:lineRule="auto"/>
                  <w:jc w:val="center"/>
                </w:pPr>
              </w:pPrChange>
            </w:pPr>
            <w:del w:id="4322" w:author="nadira firinda" w:date="2022-10-29T23:12:00Z">
              <w:r w:rsidRPr="00006ABF" w:rsidDel="009711D7">
                <w:rPr>
                  <w:rFonts w:ascii="Times New Roman" w:eastAsia="Times New Roman" w:hAnsi="Times New Roman" w:cs="Times New Roman"/>
                  <w:b/>
                  <w:bCs/>
                  <w:color w:val="000000"/>
                  <w:lang w:eastAsia="en-ID"/>
                </w:rPr>
                <w:delText> </w:delText>
              </w:r>
            </w:del>
          </w:p>
          <w:p w14:paraId="0FB27870" w14:textId="6E73E8B1" w:rsidR="009809F4" w:rsidRPr="00006ABF" w:rsidDel="009711D7" w:rsidRDefault="009809F4" w:rsidP="00CC4C47">
            <w:pPr>
              <w:spacing w:after="0" w:line="360" w:lineRule="auto"/>
              <w:jc w:val="center"/>
              <w:rPr>
                <w:del w:id="4323" w:author="nadira firinda" w:date="2022-10-29T23:12:00Z"/>
                <w:rFonts w:ascii="Times New Roman" w:eastAsia="Times New Roman" w:hAnsi="Times New Roman" w:cs="Times New Roman"/>
                <w:b/>
                <w:bCs/>
                <w:color w:val="000000"/>
                <w:lang w:eastAsia="en-ID"/>
              </w:rPr>
              <w:pPrChange w:id="4324" w:author="nadira firinda" w:date="2022-10-29T23:37:00Z">
                <w:pPr>
                  <w:spacing w:after="0" w:line="240" w:lineRule="auto"/>
                  <w:jc w:val="center"/>
                </w:pPr>
              </w:pPrChange>
            </w:pPr>
            <w:del w:id="4325" w:author="nadira firinda" w:date="2022-10-29T23:12:00Z">
              <w:r w:rsidRPr="00006ABF" w:rsidDel="009711D7">
                <w:rPr>
                  <w:rFonts w:ascii="Times New Roman" w:eastAsia="Times New Roman" w:hAnsi="Times New Roman" w:cs="Times New Roman"/>
                  <w:b/>
                  <w:bCs/>
                  <w:color w:val="000000"/>
                  <w:lang w:eastAsia="en-ID"/>
                </w:rPr>
                <w:delText> </w:delText>
              </w:r>
            </w:del>
          </w:p>
        </w:tc>
        <w:tc>
          <w:tcPr>
            <w:tcW w:w="2835" w:type="dxa"/>
            <w:vMerge w:val="restart"/>
            <w:tcBorders>
              <w:top w:val="nil"/>
              <w:left w:val="nil"/>
              <w:right w:val="nil"/>
            </w:tcBorders>
            <w:shd w:val="clear" w:color="auto" w:fill="auto"/>
            <w:noWrap/>
            <w:vAlign w:val="center"/>
            <w:hideMark/>
            <w:tcPrChange w:id="4326" w:author="Prasasti Karunia Farista Ananto" w:date="2021-10-12T14:28:00Z">
              <w:tcPr>
                <w:tcW w:w="3377" w:type="dxa"/>
                <w:vMerge w:val="restart"/>
                <w:tcBorders>
                  <w:top w:val="nil"/>
                  <w:left w:val="nil"/>
                  <w:right w:val="nil"/>
                </w:tcBorders>
                <w:shd w:val="clear" w:color="auto" w:fill="auto"/>
                <w:noWrap/>
                <w:vAlign w:val="center"/>
                <w:hideMark/>
              </w:tcPr>
            </w:tcPrChange>
          </w:tcPr>
          <w:p w14:paraId="57D293A3" w14:textId="383BECF6" w:rsidR="009809F4" w:rsidRPr="00006ABF" w:rsidDel="009711D7" w:rsidRDefault="009809F4" w:rsidP="00CC4C47">
            <w:pPr>
              <w:spacing w:after="0" w:line="360" w:lineRule="auto"/>
              <w:rPr>
                <w:del w:id="4327" w:author="nadira firinda" w:date="2022-10-29T23:12:00Z"/>
                <w:rFonts w:ascii="Times New Roman" w:eastAsia="Times New Roman" w:hAnsi="Times New Roman" w:cs="Times New Roman"/>
                <w:b/>
                <w:bCs/>
                <w:color w:val="000000"/>
                <w:lang w:eastAsia="en-ID"/>
              </w:rPr>
              <w:pPrChange w:id="4328" w:author="nadira firinda" w:date="2022-10-29T23:37:00Z">
                <w:pPr>
                  <w:spacing w:after="0" w:line="240" w:lineRule="auto"/>
                </w:pPr>
              </w:pPrChange>
            </w:pPr>
            <w:del w:id="4329" w:author="nadira firinda" w:date="2022-10-29T23:12:00Z">
              <w:r w:rsidRPr="00006ABF" w:rsidDel="009711D7">
                <w:rPr>
                  <w:rFonts w:ascii="Times New Roman" w:eastAsia="Times New Roman" w:hAnsi="Times New Roman" w:cs="Times New Roman"/>
                  <w:b/>
                  <w:bCs/>
                  <w:color w:val="000000"/>
                  <w:lang w:eastAsia="en-ID"/>
                </w:rPr>
                <w:delText>Penyediaan Akomodasi dan Makan Minum</w:delText>
              </w:r>
            </w:del>
          </w:p>
          <w:p w14:paraId="4476A7AF" w14:textId="537A223D" w:rsidR="009809F4" w:rsidRPr="00006ABF" w:rsidDel="009711D7" w:rsidRDefault="009809F4" w:rsidP="00CC4C47">
            <w:pPr>
              <w:spacing w:after="0" w:line="360" w:lineRule="auto"/>
              <w:rPr>
                <w:del w:id="4330" w:author="nadira firinda" w:date="2022-10-29T23:12:00Z"/>
                <w:rFonts w:ascii="Times New Roman" w:eastAsia="Times New Roman" w:hAnsi="Times New Roman" w:cs="Times New Roman"/>
                <w:b/>
                <w:bCs/>
                <w:color w:val="000000"/>
                <w:lang w:eastAsia="en-ID"/>
              </w:rPr>
              <w:pPrChange w:id="4331" w:author="nadira firinda" w:date="2022-10-29T23:37:00Z">
                <w:pPr>
                  <w:spacing w:after="0" w:line="240" w:lineRule="auto"/>
                </w:pPr>
              </w:pPrChange>
            </w:pPr>
            <w:del w:id="4332" w:author="nadira firinda" w:date="2022-10-29T23:12:00Z">
              <w:r w:rsidRPr="00006ABF" w:rsidDel="009711D7">
                <w:rPr>
                  <w:rFonts w:ascii="Times New Roman" w:eastAsia="Times New Roman" w:hAnsi="Times New Roman" w:cs="Times New Roman"/>
                  <w:b/>
                  <w:bCs/>
                  <w:color w:val="000000"/>
                  <w:lang w:eastAsia="en-ID"/>
                </w:rPr>
                <w:delText> </w:delText>
              </w:r>
            </w:del>
          </w:p>
          <w:p w14:paraId="4CC32027" w14:textId="4AD0BD42" w:rsidR="009809F4" w:rsidRPr="00006ABF" w:rsidDel="009711D7" w:rsidRDefault="009809F4" w:rsidP="00CC4C47">
            <w:pPr>
              <w:spacing w:after="0" w:line="360" w:lineRule="auto"/>
              <w:rPr>
                <w:del w:id="4333" w:author="nadira firinda" w:date="2022-10-29T23:12:00Z"/>
                <w:rFonts w:ascii="Times New Roman" w:eastAsia="Times New Roman" w:hAnsi="Times New Roman" w:cs="Times New Roman"/>
                <w:b/>
                <w:bCs/>
                <w:color w:val="000000"/>
                <w:lang w:eastAsia="en-ID"/>
              </w:rPr>
              <w:pPrChange w:id="4334" w:author="nadira firinda" w:date="2022-10-29T23:37:00Z">
                <w:pPr>
                  <w:spacing w:after="0" w:line="240" w:lineRule="auto"/>
                </w:pPr>
              </w:pPrChange>
            </w:pPr>
            <w:del w:id="4335" w:author="nadira firinda" w:date="2022-10-29T23:12:00Z">
              <w:r w:rsidRPr="00006ABF" w:rsidDel="009711D7">
                <w:rPr>
                  <w:rFonts w:ascii="Times New Roman" w:eastAsia="Times New Roman" w:hAnsi="Times New Roman" w:cs="Times New Roman"/>
                  <w:b/>
                  <w:bCs/>
                  <w:color w:val="000000"/>
                  <w:lang w:eastAsia="en-ID"/>
                </w:rPr>
                <w:delText> </w:delText>
              </w:r>
            </w:del>
          </w:p>
        </w:tc>
        <w:tc>
          <w:tcPr>
            <w:tcW w:w="2410" w:type="dxa"/>
            <w:tcBorders>
              <w:top w:val="nil"/>
              <w:left w:val="single" w:sz="8" w:space="0" w:color="auto"/>
              <w:bottom w:val="single" w:sz="4" w:space="0" w:color="auto"/>
              <w:right w:val="single" w:sz="4" w:space="0" w:color="auto"/>
            </w:tcBorders>
            <w:shd w:val="clear" w:color="auto" w:fill="auto"/>
            <w:vAlign w:val="center"/>
            <w:hideMark/>
            <w:tcPrChange w:id="4336" w:author="Prasasti Karunia Farista Ananto" w:date="2021-10-12T14:28:00Z">
              <w:tcPr>
                <w:tcW w:w="1800" w:type="dxa"/>
                <w:tcBorders>
                  <w:top w:val="nil"/>
                  <w:left w:val="single" w:sz="8" w:space="0" w:color="auto"/>
                  <w:bottom w:val="single" w:sz="4" w:space="0" w:color="auto"/>
                  <w:right w:val="single" w:sz="4" w:space="0" w:color="auto"/>
                </w:tcBorders>
                <w:shd w:val="clear" w:color="auto" w:fill="auto"/>
                <w:vAlign w:val="center"/>
                <w:hideMark/>
              </w:tcPr>
            </w:tcPrChange>
          </w:tcPr>
          <w:p w14:paraId="74B54C3C" w14:textId="2D0D0711" w:rsidR="009809F4" w:rsidRPr="00006ABF" w:rsidDel="009711D7" w:rsidRDefault="009809F4" w:rsidP="00CC4C47">
            <w:pPr>
              <w:spacing w:after="0" w:line="360" w:lineRule="auto"/>
              <w:rPr>
                <w:del w:id="4337" w:author="nadira firinda" w:date="2022-10-29T23:12:00Z"/>
                <w:rFonts w:ascii="Times New Roman" w:eastAsia="Times New Roman" w:hAnsi="Times New Roman" w:cs="Times New Roman"/>
                <w:color w:val="000000"/>
                <w:lang w:eastAsia="en-ID"/>
              </w:rPr>
              <w:pPrChange w:id="4338" w:author="nadira firinda" w:date="2022-10-29T23:37:00Z">
                <w:pPr>
                  <w:spacing w:after="0" w:line="240" w:lineRule="auto"/>
                </w:pPr>
              </w:pPrChange>
            </w:pPr>
            <w:del w:id="4339" w:author="nadira firinda" w:date="2022-10-29T23:12:00Z">
              <w:r w:rsidRPr="00006ABF" w:rsidDel="009711D7">
                <w:rPr>
                  <w:rFonts w:ascii="Times New Roman" w:eastAsia="Times New Roman" w:hAnsi="Times New Roman" w:cs="Times New Roman"/>
                  <w:color w:val="000000"/>
                  <w:lang w:eastAsia="en-ID"/>
                </w:rPr>
                <w:delText>Industri Pengolahan</w:delText>
              </w:r>
            </w:del>
          </w:p>
        </w:tc>
        <w:tc>
          <w:tcPr>
            <w:tcW w:w="3280" w:type="dxa"/>
            <w:tcBorders>
              <w:top w:val="nil"/>
              <w:left w:val="nil"/>
              <w:bottom w:val="single" w:sz="4" w:space="0" w:color="auto"/>
              <w:right w:val="single" w:sz="8" w:space="0" w:color="auto"/>
            </w:tcBorders>
            <w:shd w:val="clear" w:color="auto" w:fill="auto"/>
            <w:vAlign w:val="center"/>
            <w:hideMark/>
            <w:tcPrChange w:id="4340" w:author="Prasasti Karunia Farista Ananto" w:date="2021-10-12T14:28:00Z">
              <w:tcPr>
                <w:tcW w:w="2620" w:type="dxa"/>
                <w:tcBorders>
                  <w:top w:val="nil"/>
                  <w:left w:val="nil"/>
                  <w:bottom w:val="single" w:sz="4" w:space="0" w:color="auto"/>
                  <w:right w:val="single" w:sz="8" w:space="0" w:color="auto"/>
                </w:tcBorders>
                <w:shd w:val="clear" w:color="auto" w:fill="auto"/>
                <w:vAlign w:val="center"/>
                <w:hideMark/>
              </w:tcPr>
            </w:tcPrChange>
          </w:tcPr>
          <w:p w14:paraId="6A3A925B" w14:textId="56A3AF13" w:rsidR="009809F4" w:rsidRPr="00006ABF" w:rsidDel="009711D7" w:rsidRDefault="009809F4" w:rsidP="00CC4C47">
            <w:pPr>
              <w:spacing w:after="0" w:line="360" w:lineRule="auto"/>
              <w:rPr>
                <w:del w:id="4341" w:author="nadira firinda" w:date="2022-10-29T23:12:00Z"/>
                <w:rFonts w:ascii="Times New Roman" w:eastAsia="Times New Roman" w:hAnsi="Times New Roman" w:cs="Times New Roman"/>
                <w:color w:val="000000"/>
                <w:lang w:eastAsia="en-ID"/>
              </w:rPr>
              <w:pPrChange w:id="4342" w:author="nadira firinda" w:date="2022-10-29T23:37:00Z">
                <w:pPr>
                  <w:spacing w:after="0" w:line="240" w:lineRule="auto"/>
                </w:pPr>
              </w:pPrChange>
            </w:pPr>
            <w:del w:id="4343" w:author="nadira firinda" w:date="2022-10-29T23:12:00Z">
              <w:r w:rsidRPr="00006ABF" w:rsidDel="009711D7">
                <w:rPr>
                  <w:rFonts w:ascii="Times New Roman" w:eastAsia="Times New Roman" w:hAnsi="Times New Roman" w:cs="Times New Roman"/>
                  <w:color w:val="000000"/>
                  <w:lang w:eastAsia="en-ID"/>
                </w:rPr>
                <w:delText>Pertanian, Kehutanan, dan Perikanan</w:delText>
              </w:r>
            </w:del>
          </w:p>
        </w:tc>
      </w:tr>
      <w:tr w:rsidR="009809F4" w:rsidRPr="00006ABF" w:rsidDel="009711D7" w14:paraId="57142F49" w14:textId="422F1A22" w:rsidTr="00046663">
        <w:trPr>
          <w:trHeight w:val="1056"/>
          <w:del w:id="4344" w:author="nadira firinda" w:date="2022-10-29T23:12:00Z"/>
          <w:trPrChange w:id="4345" w:author="Prasasti Karunia Farista Ananto" w:date="2021-10-12T14:28:00Z">
            <w:trPr>
              <w:trHeight w:val="1056"/>
            </w:trPr>
          </w:trPrChange>
        </w:trPr>
        <w:tc>
          <w:tcPr>
            <w:tcW w:w="567" w:type="dxa"/>
            <w:vMerge/>
            <w:tcBorders>
              <w:left w:val="single" w:sz="8" w:space="0" w:color="auto"/>
              <w:right w:val="single" w:sz="4" w:space="0" w:color="auto"/>
            </w:tcBorders>
            <w:shd w:val="clear" w:color="auto" w:fill="auto"/>
            <w:noWrap/>
            <w:vAlign w:val="center"/>
            <w:hideMark/>
            <w:tcPrChange w:id="4346" w:author="Prasasti Karunia Farista Ananto" w:date="2021-10-12T14:28:00Z">
              <w:tcPr>
                <w:tcW w:w="485" w:type="dxa"/>
                <w:vMerge/>
                <w:tcBorders>
                  <w:left w:val="single" w:sz="8" w:space="0" w:color="auto"/>
                  <w:right w:val="single" w:sz="4" w:space="0" w:color="auto"/>
                </w:tcBorders>
                <w:shd w:val="clear" w:color="auto" w:fill="auto"/>
                <w:noWrap/>
                <w:vAlign w:val="center"/>
                <w:hideMark/>
              </w:tcPr>
            </w:tcPrChange>
          </w:tcPr>
          <w:p w14:paraId="777E25E5" w14:textId="32DB28E3" w:rsidR="009809F4" w:rsidRPr="00006ABF" w:rsidDel="009711D7" w:rsidRDefault="009809F4" w:rsidP="00CC4C47">
            <w:pPr>
              <w:spacing w:after="0" w:line="360" w:lineRule="auto"/>
              <w:jc w:val="center"/>
              <w:rPr>
                <w:del w:id="4347" w:author="nadira firinda" w:date="2022-10-29T23:12:00Z"/>
                <w:rFonts w:ascii="Times New Roman" w:eastAsia="Times New Roman" w:hAnsi="Times New Roman" w:cs="Times New Roman"/>
                <w:b/>
                <w:bCs/>
                <w:color w:val="000000"/>
                <w:lang w:eastAsia="en-ID"/>
              </w:rPr>
              <w:pPrChange w:id="4348" w:author="nadira firinda" w:date="2022-10-29T23:37:00Z">
                <w:pPr>
                  <w:spacing w:after="0" w:line="240" w:lineRule="auto"/>
                  <w:jc w:val="center"/>
                </w:pPr>
              </w:pPrChange>
            </w:pPr>
          </w:p>
        </w:tc>
        <w:tc>
          <w:tcPr>
            <w:tcW w:w="2835" w:type="dxa"/>
            <w:vMerge/>
            <w:tcBorders>
              <w:left w:val="nil"/>
              <w:right w:val="nil"/>
            </w:tcBorders>
            <w:shd w:val="clear" w:color="auto" w:fill="auto"/>
            <w:noWrap/>
            <w:vAlign w:val="center"/>
            <w:hideMark/>
            <w:tcPrChange w:id="4349" w:author="Prasasti Karunia Farista Ananto" w:date="2021-10-12T14:28:00Z">
              <w:tcPr>
                <w:tcW w:w="3377" w:type="dxa"/>
                <w:vMerge/>
                <w:tcBorders>
                  <w:left w:val="nil"/>
                  <w:right w:val="nil"/>
                </w:tcBorders>
                <w:shd w:val="clear" w:color="auto" w:fill="auto"/>
                <w:noWrap/>
                <w:vAlign w:val="center"/>
                <w:hideMark/>
              </w:tcPr>
            </w:tcPrChange>
          </w:tcPr>
          <w:p w14:paraId="3D80B2CF" w14:textId="1CBC6435" w:rsidR="009809F4" w:rsidRPr="00006ABF" w:rsidDel="009711D7" w:rsidRDefault="009809F4" w:rsidP="00CC4C47">
            <w:pPr>
              <w:spacing w:after="0" w:line="360" w:lineRule="auto"/>
              <w:rPr>
                <w:del w:id="4350" w:author="nadira firinda" w:date="2022-10-29T23:12:00Z"/>
                <w:rFonts w:ascii="Times New Roman" w:eastAsia="Times New Roman" w:hAnsi="Times New Roman" w:cs="Times New Roman"/>
                <w:b/>
                <w:bCs/>
                <w:color w:val="000000"/>
                <w:lang w:eastAsia="en-ID"/>
              </w:rPr>
              <w:pPrChange w:id="4351" w:author="nadira firinda" w:date="2022-10-29T23:37:00Z">
                <w:pPr>
                  <w:spacing w:after="0" w:line="240" w:lineRule="auto"/>
                </w:pPr>
              </w:pPrChange>
            </w:pPr>
          </w:p>
        </w:tc>
        <w:tc>
          <w:tcPr>
            <w:tcW w:w="2410" w:type="dxa"/>
            <w:tcBorders>
              <w:top w:val="nil"/>
              <w:left w:val="single" w:sz="8" w:space="0" w:color="auto"/>
              <w:bottom w:val="single" w:sz="4" w:space="0" w:color="auto"/>
              <w:right w:val="single" w:sz="4" w:space="0" w:color="auto"/>
            </w:tcBorders>
            <w:shd w:val="clear" w:color="auto" w:fill="auto"/>
            <w:vAlign w:val="center"/>
            <w:hideMark/>
            <w:tcPrChange w:id="4352" w:author="Prasasti Karunia Farista Ananto" w:date="2021-10-12T14:28:00Z">
              <w:tcPr>
                <w:tcW w:w="1800" w:type="dxa"/>
                <w:tcBorders>
                  <w:top w:val="nil"/>
                  <w:left w:val="single" w:sz="8" w:space="0" w:color="auto"/>
                  <w:bottom w:val="single" w:sz="4" w:space="0" w:color="auto"/>
                  <w:right w:val="single" w:sz="4" w:space="0" w:color="auto"/>
                </w:tcBorders>
                <w:shd w:val="clear" w:color="auto" w:fill="auto"/>
                <w:vAlign w:val="center"/>
                <w:hideMark/>
              </w:tcPr>
            </w:tcPrChange>
          </w:tcPr>
          <w:p w14:paraId="0D588957" w14:textId="47C6E12D" w:rsidR="009809F4" w:rsidRPr="00006ABF" w:rsidDel="009711D7" w:rsidRDefault="009809F4" w:rsidP="00CC4C47">
            <w:pPr>
              <w:spacing w:after="0" w:line="360" w:lineRule="auto"/>
              <w:rPr>
                <w:del w:id="4353" w:author="nadira firinda" w:date="2022-10-29T23:12:00Z"/>
                <w:rFonts w:ascii="Times New Roman" w:eastAsia="Times New Roman" w:hAnsi="Times New Roman" w:cs="Times New Roman"/>
                <w:color w:val="000000"/>
                <w:lang w:eastAsia="en-ID"/>
              </w:rPr>
              <w:pPrChange w:id="4354" w:author="nadira firinda" w:date="2022-10-29T23:37:00Z">
                <w:pPr>
                  <w:spacing w:after="0" w:line="240" w:lineRule="auto"/>
                </w:pPr>
              </w:pPrChange>
            </w:pPr>
            <w:del w:id="4355" w:author="nadira firinda" w:date="2022-10-29T23:12:00Z">
              <w:r w:rsidRPr="00006ABF" w:rsidDel="009711D7">
                <w:rPr>
                  <w:rFonts w:ascii="Times New Roman" w:eastAsia="Times New Roman" w:hAnsi="Times New Roman" w:cs="Times New Roman"/>
                  <w:color w:val="000000"/>
                  <w:lang w:eastAsia="en-ID"/>
                </w:rPr>
                <w:delText>Perdagangan Besar dan Eceran, Reparasi Mobil dan Sepeda Motor</w:delText>
              </w:r>
            </w:del>
          </w:p>
        </w:tc>
        <w:tc>
          <w:tcPr>
            <w:tcW w:w="3280" w:type="dxa"/>
            <w:tcBorders>
              <w:top w:val="nil"/>
              <w:left w:val="nil"/>
              <w:bottom w:val="single" w:sz="4" w:space="0" w:color="auto"/>
              <w:right w:val="single" w:sz="8" w:space="0" w:color="auto"/>
            </w:tcBorders>
            <w:shd w:val="clear" w:color="auto" w:fill="auto"/>
            <w:vAlign w:val="center"/>
            <w:hideMark/>
            <w:tcPrChange w:id="4356" w:author="Prasasti Karunia Farista Ananto" w:date="2021-10-12T14:28:00Z">
              <w:tcPr>
                <w:tcW w:w="2620" w:type="dxa"/>
                <w:tcBorders>
                  <w:top w:val="nil"/>
                  <w:left w:val="nil"/>
                  <w:bottom w:val="single" w:sz="4" w:space="0" w:color="auto"/>
                  <w:right w:val="single" w:sz="8" w:space="0" w:color="auto"/>
                </w:tcBorders>
                <w:shd w:val="clear" w:color="auto" w:fill="auto"/>
                <w:vAlign w:val="center"/>
                <w:hideMark/>
              </w:tcPr>
            </w:tcPrChange>
          </w:tcPr>
          <w:p w14:paraId="189995CA" w14:textId="6A75BF0C" w:rsidR="009809F4" w:rsidRPr="00006ABF" w:rsidDel="009711D7" w:rsidRDefault="009809F4" w:rsidP="00CC4C47">
            <w:pPr>
              <w:spacing w:after="0" w:line="360" w:lineRule="auto"/>
              <w:rPr>
                <w:del w:id="4357" w:author="nadira firinda" w:date="2022-10-29T23:12:00Z"/>
                <w:rFonts w:ascii="Times New Roman" w:eastAsia="Times New Roman" w:hAnsi="Times New Roman" w:cs="Times New Roman"/>
                <w:color w:val="000000"/>
                <w:lang w:eastAsia="en-ID"/>
              </w:rPr>
              <w:pPrChange w:id="4358" w:author="nadira firinda" w:date="2022-10-29T23:37:00Z">
                <w:pPr>
                  <w:spacing w:after="0" w:line="240" w:lineRule="auto"/>
                </w:pPr>
              </w:pPrChange>
            </w:pPr>
            <w:del w:id="4359" w:author="nadira firinda" w:date="2022-10-29T23:12:00Z">
              <w:r w:rsidRPr="00006ABF" w:rsidDel="009711D7">
                <w:rPr>
                  <w:rFonts w:ascii="Times New Roman" w:eastAsia="Times New Roman" w:hAnsi="Times New Roman" w:cs="Times New Roman"/>
                  <w:color w:val="000000"/>
                  <w:lang w:eastAsia="en-ID"/>
                </w:rPr>
                <w:delText> </w:delText>
              </w:r>
            </w:del>
          </w:p>
        </w:tc>
      </w:tr>
      <w:tr w:rsidR="009809F4" w:rsidRPr="00006ABF" w:rsidDel="009711D7" w14:paraId="0FBC34EC" w14:textId="53F95436" w:rsidTr="00046663">
        <w:trPr>
          <w:trHeight w:val="288"/>
          <w:del w:id="4360" w:author="nadira firinda" w:date="2022-10-29T23:12:00Z"/>
          <w:trPrChange w:id="4361" w:author="Prasasti Karunia Farista Ananto" w:date="2021-10-12T14:28:00Z">
            <w:trPr>
              <w:trHeight w:val="288"/>
            </w:trPr>
          </w:trPrChange>
        </w:trPr>
        <w:tc>
          <w:tcPr>
            <w:tcW w:w="567" w:type="dxa"/>
            <w:vMerge/>
            <w:tcBorders>
              <w:left w:val="single" w:sz="8" w:space="0" w:color="auto"/>
              <w:bottom w:val="single" w:sz="8" w:space="0" w:color="auto"/>
              <w:right w:val="single" w:sz="4" w:space="0" w:color="auto"/>
            </w:tcBorders>
            <w:shd w:val="clear" w:color="auto" w:fill="auto"/>
            <w:noWrap/>
            <w:vAlign w:val="center"/>
            <w:hideMark/>
            <w:tcPrChange w:id="4362" w:author="Prasasti Karunia Farista Ananto" w:date="2021-10-12T14:28:00Z">
              <w:tcPr>
                <w:tcW w:w="485" w:type="dxa"/>
                <w:vMerge/>
                <w:tcBorders>
                  <w:left w:val="single" w:sz="8" w:space="0" w:color="auto"/>
                  <w:bottom w:val="single" w:sz="8" w:space="0" w:color="auto"/>
                  <w:right w:val="single" w:sz="4" w:space="0" w:color="auto"/>
                </w:tcBorders>
                <w:shd w:val="clear" w:color="auto" w:fill="auto"/>
                <w:noWrap/>
                <w:vAlign w:val="center"/>
                <w:hideMark/>
              </w:tcPr>
            </w:tcPrChange>
          </w:tcPr>
          <w:p w14:paraId="3C66F99B" w14:textId="240A5DF9" w:rsidR="009809F4" w:rsidRPr="00006ABF" w:rsidDel="009711D7" w:rsidRDefault="009809F4" w:rsidP="00CC4C47">
            <w:pPr>
              <w:spacing w:after="0" w:line="360" w:lineRule="auto"/>
              <w:jc w:val="center"/>
              <w:rPr>
                <w:del w:id="4363" w:author="nadira firinda" w:date="2022-10-29T23:12:00Z"/>
                <w:rFonts w:ascii="Times New Roman" w:eastAsia="Times New Roman" w:hAnsi="Times New Roman" w:cs="Times New Roman"/>
                <w:b/>
                <w:bCs/>
                <w:color w:val="000000"/>
                <w:lang w:eastAsia="en-ID"/>
              </w:rPr>
              <w:pPrChange w:id="4364" w:author="nadira firinda" w:date="2022-10-29T23:37:00Z">
                <w:pPr>
                  <w:spacing w:after="0" w:line="240" w:lineRule="auto"/>
                  <w:jc w:val="center"/>
                </w:pPr>
              </w:pPrChange>
            </w:pPr>
          </w:p>
        </w:tc>
        <w:tc>
          <w:tcPr>
            <w:tcW w:w="2835" w:type="dxa"/>
            <w:vMerge/>
            <w:tcBorders>
              <w:left w:val="nil"/>
              <w:bottom w:val="single" w:sz="8" w:space="0" w:color="auto"/>
              <w:right w:val="nil"/>
            </w:tcBorders>
            <w:shd w:val="clear" w:color="auto" w:fill="auto"/>
            <w:noWrap/>
            <w:vAlign w:val="center"/>
            <w:hideMark/>
            <w:tcPrChange w:id="4365" w:author="Prasasti Karunia Farista Ananto" w:date="2021-10-12T14:28:00Z">
              <w:tcPr>
                <w:tcW w:w="3377" w:type="dxa"/>
                <w:vMerge/>
                <w:tcBorders>
                  <w:left w:val="nil"/>
                  <w:bottom w:val="single" w:sz="8" w:space="0" w:color="auto"/>
                  <w:right w:val="nil"/>
                </w:tcBorders>
                <w:shd w:val="clear" w:color="auto" w:fill="auto"/>
                <w:noWrap/>
                <w:vAlign w:val="center"/>
                <w:hideMark/>
              </w:tcPr>
            </w:tcPrChange>
          </w:tcPr>
          <w:p w14:paraId="55829356" w14:textId="3CC3E835" w:rsidR="009809F4" w:rsidRPr="00006ABF" w:rsidDel="009711D7" w:rsidRDefault="009809F4" w:rsidP="00CC4C47">
            <w:pPr>
              <w:spacing w:after="0" w:line="360" w:lineRule="auto"/>
              <w:rPr>
                <w:del w:id="4366" w:author="nadira firinda" w:date="2022-10-29T23:12:00Z"/>
                <w:rFonts w:ascii="Times New Roman" w:eastAsia="Times New Roman" w:hAnsi="Times New Roman" w:cs="Times New Roman"/>
                <w:b/>
                <w:bCs/>
                <w:color w:val="000000"/>
                <w:lang w:eastAsia="en-ID"/>
              </w:rPr>
              <w:pPrChange w:id="4367" w:author="nadira firinda" w:date="2022-10-29T23:37:00Z">
                <w:pPr>
                  <w:spacing w:after="0" w:line="240" w:lineRule="auto"/>
                </w:pPr>
              </w:pPrChange>
            </w:pPr>
          </w:p>
        </w:tc>
        <w:tc>
          <w:tcPr>
            <w:tcW w:w="2410" w:type="dxa"/>
            <w:tcBorders>
              <w:top w:val="nil"/>
              <w:left w:val="single" w:sz="8" w:space="0" w:color="auto"/>
              <w:bottom w:val="single" w:sz="8" w:space="0" w:color="auto"/>
              <w:right w:val="single" w:sz="4" w:space="0" w:color="auto"/>
            </w:tcBorders>
            <w:shd w:val="clear" w:color="auto" w:fill="auto"/>
            <w:vAlign w:val="center"/>
            <w:hideMark/>
            <w:tcPrChange w:id="4368" w:author="Prasasti Karunia Farista Ananto" w:date="2021-10-12T14:28:00Z">
              <w:tcPr>
                <w:tcW w:w="1800" w:type="dxa"/>
                <w:tcBorders>
                  <w:top w:val="nil"/>
                  <w:left w:val="single" w:sz="8" w:space="0" w:color="auto"/>
                  <w:bottom w:val="single" w:sz="8" w:space="0" w:color="auto"/>
                  <w:right w:val="single" w:sz="4" w:space="0" w:color="auto"/>
                </w:tcBorders>
                <w:shd w:val="clear" w:color="auto" w:fill="auto"/>
                <w:vAlign w:val="center"/>
                <w:hideMark/>
              </w:tcPr>
            </w:tcPrChange>
          </w:tcPr>
          <w:p w14:paraId="0D5B36E4" w14:textId="774C77B9" w:rsidR="009809F4" w:rsidRPr="00006ABF" w:rsidDel="009711D7" w:rsidRDefault="009809F4" w:rsidP="00CC4C47">
            <w:pPr>
              <w:spacing w:after="0" w:line="360" w:lineRule="auto"/>
              <w:rPr>
                <w:del w:id="4369" w:author="nadira firinda" w:date="2022-10-29T23:12:00Z"/>
                <w:rFonts w:ascii="Times New Roman" w:eastAsia="Times New Roman" w:hAnsi="Times New Roman" w:cs="Times New Roman"/>
                <w:color w:val="000000"/>
                <w:lang w:eastAsia="en-ID"/>
              </w:rPr>
              <w:pPrChange w:id="4370" w:author="nadira firinda" w:date="2022-10-29T23:37:00Z">
                <w:pPr>
                  <w:spacing w:after="0" w:line="240" w:lineRule="auto"/>
                </w:pPr>
              </w:pPrChange>
            </w:pPr>
            <w:del w:id="4371" w:author="nadira firinda" w:date="2022-10-29T23:12:00Z">
              <w:r w:rsidRPr="00006ABF" w:rsidDel="009711D7">
                <w:rPr>
                  <w:rFonts w:ascii="Times New Roman" w:eastAsia="Times New Roman" w:hAnsi="Times New Roman" w:cs="Times New Roman"/>
                  <w:color w:val="000000"/>
                  <w:lang w:eastAsia="en-ID"/>
                </w:rPr>
                <w:delText> </w:delText>
              </w:r>
            </w:del>
          </w:p>
        </w:tc>
        <w:tc>
          <w:tcPr>
            <w:tcW w:w="3280" w:type="dxa"/>
            <w:tcBorders>
              <w:top w:val="single" w:sz="4" w:space="0" w:color="auto"/>
              <w:left w:val="nil"/>
              <w:bottom w:val="single" w:sz="8" w:space="0" w:color="auto"/>
              <w:right w:val="single" w:sz="8" w:space="0" w:color="auto"/>
            </w:tcBorders>
            <w:shd w:val="clear" w:color="auto" w:fill="auto"/>
            <w:vAlign w:val="center"/>
            <w:hideMark/>
            <w:tcPrChange w:id="4372" w:author="Prasasti Karunia Farista Ananto" w:date="2021-10-12T14:28:00Z">
              <w:tcPr>
                <w:tcW w:w="2620" w:type="dxa"/>
                <w:tcBorders>
                  <w:top w:val="single" w:sz="4" w:space="0" w:color="auto"/>
                  <w:left w:val="nil"/>
                  <w:bottom w:val="single" w:sz="8" w:space="0" w:color="auto"/>
                  <w:right w:val="single" w:sz="8" w:space="0" w:color="auto"/>
                </w:tcBorders>
                <w:shd w:val="clear" w:color="auto" w:fill="auto"/>
                <w:vAlign w:val="center"/>
                <w:hideMark/>
              </w:tcPr>
            </w:tcPrChange>
          </w:tcPr>
          <w:p w14:paraId="7F558AD6" w14:textId="6DB50122" w:rsidR="009809F4" w:rsidRPr="00006ABF" w:rsidDel="009711D7" w:rsidRDefault="009809F4" w:rsidP="00CC4C47">
            <w:pPr>
              <w:spacing w:after="0" w:line="360" w:lineRule="auto"/>
              <w:rPr>
                <w:del w:id="4373" w:author="nadira firinda" w:date="2022-10-29T23:12:00Z"/>
                <w:rFonts w:ascii="Times New Roman" w:eastAsia="Times New Roman" w:hAnsi="Times New Roman" w:cs="Times New Roman"/>
                <w:color w:val="000000"/>
                <w:lang w:eastAsia="en-ID"/>
              </w:rPr>
              <w:pPrChange w:id="4374" w:author="nadira firinda" w:date="2022-10-29T23:37:00Z">
                <w:pPr>
                  <w:spacing w:after="0" w:line="240" w:lineRule="auto"/>
                </w:pPr>
              </w:pPrChange>
            </w:pPr>
            <w:del w:id="4375" w:author="nadira firinda" w:date="2022-10-29T23:12:00Z">
              <w:r w:rsidRPr="00006ABF" w:rsidDel="009711D7">
                <w:rPr>
                  <w:rFonts w:ascii="Times New Roman" w:eastAsia="Times New Roman" w:hAnsi="Times New Roman" w:cs="Times New Roman"/>
                  <w:color w:val="000000"/>
                  <w:lang w:eastAsia="en-ID"/>
                </w:rPr>
                <w:delText> </w:delText>
              </w:r>
            </w:del>
          </w:p>
        </w:tc>
      </w:tr>
      <w:tr w:rsidR="009809F4" w:rsidRPr="00006ABF" w:rsidDel="009711D7" w14:paraId="126B29D5" w14:textId="60400DDB" w:rsidTr="00046663">
        <w:trPr>
          <w:trHeight w:val="276"/>
          <w:del w:id="4376" w:author="nadira firinda" w:date="2022-10-29T23:12:00Z"/>
          <w:trPrChange w:id="4377" w:author="Prasasti Karunia Farista Ananto" w:date="2021-10-12T14:28:00Z">
            <w:trPr>
              <w:trHeight w:val="276"/>
            </w:trPr>
          </w:trPrChange>
        </w:trPr>
        <w:tc>
          <w:tcPr>
            <w:tcW w:w="567" w:type="dxa"/>
            <w:vMerge w:val="restart"/>
            <w:tcBorders>
              <w:top w:val="nil"/>
              <w:left w:val="single" w:sz="8" w:space="0" w:color="auto"/>
              <w:right w:val="single" w:sz="4" w:space="0" w:color="auto"/>
            </w:tcBorders>
            <w:shd w:val="clear" w:color="auto" w:fill="auto"/>
            <w:noWrap/>
            <w:vAlign w:val="center"/>
            <w:hideMark/>
            <w:tcPrChange w:id="4378" w:author="Prasasti Karunia Farista Ananto" w:date="2021-10-12T14:28:00Z">
              <w:tcPr>
                <w:tcW w:w="485" w:type="dxa"/>
                <w:vMerge w:val="restart"/>
                <w:tcBorders>
                  <w:top w:val="nil"/>
                  <w:left w:val="single" w:sz="8" w:space="0" w:color="auto"/>
                  <w:right w:val="single" w:sz="4" w:space="0" w:color="auto"/>
                </w:tcBorders>
                <w:shd w:val="clear" w:color="auto" w:fill="auto"/>
                <w:noWrap/>
                <w:vAlign w:val="center"/>
                <w:hideMark/>
              </w:tcPr>
            </w:tcPrChange>
          </w:tcPr>
          <w:p w14:paraId="048335FD" w14:textId="3B0D5DC3" w:rsidR="009809F4" w:rsidRPr="00006ABF" w:rsidDel="009711D7" w:rsidRDefault="009809F4" w:rsidP="00CC4C47">
            <w:pPr>
              <w:spacing w:after="0" w:line="360" w:lineRule="auto"/>
              <w:jc w:val="center"/>
              <w:rPr>
                <w:del w:id="4379" w:author="nadira firinda" w:date="2022-10-29T23:12:00Z"/>
                <w:rFonts w:ascii="Times New Roman" w:eastAsia="Times New Roman" w:hAnsi="Times New Roman" w:cs="Times New Roman"/>
                <w:b/>
                <w:bCs/>
                <w:color w:val="000000"/>
                <w:lang w:eastAsia="en-ID"/>
              </w:rPr>
              <w:pPrChange w:id="4380" w:author="nadira firinda" w:date="2022-10-29T23:37:00Z">
                <w:pPr>
                  <w:spacing w:after="0" w:line="240" w:lineRule="auto"/>
                  <w:jc w:val="center"/>
                </w:pPr>
              </w:pPrChange>
            </w:pPr>
            <w:del w:id="4381" w:author="nadira firinda" w:date="2022-10-29T23:12:00Z">
              <w:r w:rsidRPr="00006ABF" w:rsidDel="009711D7">
                <w:rPr>
                  <w:rFonts w:ascii="Times New Roman" w:eastAsia="Times New Roman" w:hAnsi="Times New Roman" w:cs="Times New Roman"/>
                  <w:b/>
                  <w:bCs/>
                  <w:color w:val="000000"/>
                  <w:lang w:eastAsia="en-ID"/>
                </w:rPr>
                <w:delText>10</w:delText>
              </w:r>
            </w:del>
          </w:p>
          <w:p w14:paraId="38BAD5B2" w14:textId="570BAAD4" w:rsidR="009809F4" w:rsidRPr="00006ABF" w:rsidDel="009711D7" w:rsidRDefault="009809F4" w:rsidP="00CC4C47">
            <w:pPr>
              <w:spacing w:after="0" w:line="360" w:lineRule="auto"/>
              <w:jc w:val="center"/>
              <w:rPr>
                <w:del w:id="4382" w:author="nadira firinda" w:date="2022-10-29T23:12:00Z"/>
                <w:rFonts w:ascii="Times New Roman" w:eastAsia="Times New Roman" w:hAnsi="Times New Roman" w:cs="Times New Roman"/>
                <w:b/>
                <w:bCs/>
                <w:color w:val="000000"/>
                <w:lang w:eastAsia="en-ID"/>
              </w:rPr>
              <w:pPrChange w:id="4383" w:author="nadira firinda" w:date="2022-10-29T23:37:00Z">
                <w:pPr>
                  <w:spacing w:after="0" w:line="240" w:lineRule="auto"/>
                  <w:jc w:val="center"/>
                </w:pPr>
              </w:pPrChange>
            </w:pPr>
            <w:del w:id="4384" w:author="nadira firinda" w:date="2022-10-29T23:12:00Z">
              <w:r w:rsidRPr="00006ABF" w:rsidDel="009711D7">
                <w:rPr>
                  <w:rFonts w:ascii="Times New Roman" w:eastAsia="Times New Roman" w:hAnsi="Times New Roman" w:cs="Times New Roman"/>
                  <w:b/>
                  <w:bCs/>
                  <w:color w:val="000000"/>
                  <w:lang w:eastAsia="en-ID"/>
                </w:rPr>
                <w:delText> </w:delText>
              </w:r>
            </w:del>
          </w:p>
          <w:p w14:paraId="4246FAE8" w14:textId="67336431" w:rsidR="009809F4" w:rsidRPr="00006ABF" w:rsidDel="009711D7" w:rsidRDefault="009809F4" w:rsidP="00CC4C47">
            <w:pPr>
              <w:spacing w:after="0" w:line="360" w:lineRule="auto"/>
              <w:jc w:val="center"/>
              <w:rPr>
                <w:del w:id="4385" w:author="nadira firinda" w:date="2022-10-29T23:12:00Z"/>
                <w:rFonts w:ascii="Times New Roman" w:eastAsia="Times New Roman" w:hAnsi="Times New Roman" w:cs="Times New Roman"/>
                <w:b/>
                <w:bCs/>
                <w:color w:val="000000"/>
                <w:lang w:eastAsia="en-ID"/>
              </w:rPr>
              <w:pPrChange w:id="4386" w:author="nadira firinda" w:date="2022-10-29T23:37:00Z">
                <w:pPr>
                  <w:spacing w:after="0" w:line="240" w:lineRule="auto"/>
                  <w:jc w:val="center"/>
                </w:pPr>
              </w:pPrChange>
            </w:pPr>
            <w:del w:id="4387" w:author="nadira firinda" w:date="2022-10-29T23:12:00Z">
              <w:r w:rsidRPr="00006ABF" w:rsidDel="009711D7">
                <w:rPr>
                  <w:rFonts w:ascii="Times New Roman" w:eastAsia="Times New Roman" w:hAnsi="Times New Roman" w:cs="Times New Roman"/>
                  <w:b/>
                  <w:bCs/>
                  <w:color w:val="000000"/>
                  <w:lang w:eastAsia="en-ID"/>
                </w:rPr>
                <w:delText> </w:delText>
              </w:r>
            </w:del>
          </w:p>
        </w:tc>
        <w:tc>
          <w:tcPr>
            <w:tcW w:w="2835" w:type="dxa"/>
            <w:vMerge w:val="restart"/>
            <w:tcBorders>
              <w:top w:val="nil"/>
              <w:left w:val="nil"/>
              <w:right w:val="nil"/>
            </w:tcBorders>
            <w:shd w:val="clear" w:color="auto" w:fill="auto"/>
            <w:noWrap/>
            <w:vAlign w:val="center"/>
            <w:hideMark/>
            <w:tcPrChange w:id="4388" w:author="Prasasti Karunia Farista Ananto" w:date="2021-10-12T14:28:00Z">
              <w:tcPr>
                <w:tcW w:w="3377" w:type="dxa"/>
                <w:vMerge w:val="restart"/>
                <w:tcBorders>
                  <w:top w:val="nil"/>
                  <w:left w:val="nil"/>
                  <w:right w:val="nil"/>
                </w:tcBorders>
                <w:shd w:val="clear" w:color="auto" w:fill="auto"/>
                <w:noWrap/>
                <w:vAlign w:val="center"/>
                <w:hideMark/>
              </w:tcPr>
            </w:tcPrChange>
          </w:tcPr>
          <w:p w14:paraId="19F82900" w14:textId="06252849" w:rsidR="009809F4" w:rsidRPr="00006ABF" w:rsidDel="009711D7" w:rsidRDefault="009809F4" w:rsidP="00CC4C47">
            <w:pPr>
              <w:spacing w:after="0" w:line="360" w:lineRule="auto"/>
              <w:rPr>
                <w:del w:id="4389" w:author="nadira firinda" w:date="2022-10-29T23:12:00Z"/>
                <w:rFonts w:ascii="Times New Roman" w:eastAsia="Times New Roman" w:hAnsi="Times New Roman" w:cs="Times New Roman"/>
                <w:b/>
                <w:bCs/>
                <w:color w:val="000000"/>
                <w:lang w:eastAsia="en-ID"/>
              </w:rPr>
              <w:pPrChange w:id="4390" w:author="nadira firinda" w:date="2022-10-29T23:37:00Z">
                <w:pPr>
                  <w:spacing w:after="0" w:line="240" w:lineRule="auto"/>
                </w:pPr>
              </w:pPrChange>
            </w:pPr>
            <w:del w:id="4391" w:author="nadira firinda" w:date="2022-10-29T23:12:00Z">
              <w:r w:rsidRPr="00006ABF" w:rsidDel="009711D7">
                <w:rPr>
                  <w:rFonts w:ascii="Times New Roman" w:eastAsia="Times New Roman" w:hAnsi="Times New Roman" w:cs="Times New Roman"/>
                  <w:b/>
                  <w:bCs/>
                  <w:color w:val="000000"/>
                  <w:lang w:eastAsia="en-ID"/>
                </w:rPr>
                <w:delText xml:space="preserve">Informasi dan Komunikasi </w:delText>
              </w:r>
            </w:del>
          </w:p>
          <w:p w14:paraId="6049A776" w14:textId="10E8CDB5" w:rsidR="009809F4" w:rsidRPr="00006ABF" w:rsidDel="009711D7" w:rsidRDefault="009809F4" w:rsidP="00CC4C47">
            <w:pPr>
              <w:spacing w:after="0" w:line="360" w:lineRule="auto"/>
              <w:rPr>
                <w:del w:id="4392" w:author="nadira firinda" w:date="2022-10-29T23:12:00Z"/>
                <w:rFonts w:ascii="Times New Roman" w:eastAsia="Times New Roman" w:hAnsi="Times New Roman" w:cs="Times New Roman"/>
                <w:b/>
                <w:bCs/>
                <w:color w:val="000000"/>
                <w:lang w:eastAsia="en-ID"/>
              </w:rPr>
              <w:pPrChange w:id="4393" w:author="nadira firinda" w:date="2022-10-29T23:37:00Z">
                <w:pPr>
                  <w:spacing w:after="0" w:line="240" w:lineRule="auto"/>
                </w:pPr>
              </w:pPrChange>
            </w:pPr>
            <w:del w:id="4394" w:author="nadira firinda" w:date="2022-10-29T23:12:00Z">
              <w:r w:rsidRPr="00006ABF" w:rsidDel="009711D7">
                <w:rPr>
                  <w:rFonts w:ascii="Times New Roman" w:eastAsia="Times New Roman" w:hAnsi="Times New Roman" w:cs="Times New Roman"/>
                  <w:b/>
                  <w:bCs/>
                  <w:color w:val="000000"/>
                  <w:lang w:eastAsia="en-ID"/>
                </w:rPr>
                <w:delText> </w:delText>
              </w:r>
            </w:del>
          </w:p>
          <w:p w14:paraId="38146076" w14:textId="796357BA" w:rsidR="009809F4" w:rsidRPr="00006ABF" w:rsidDel="009711D7" w:rsidRDefault="009809F4" w:rsidP="00CC4C47">
            <w:pPr>
              <w:spacing w:after="0" w:line="360" w:lineRule="auto"/>
              <w:rPr>
                <w:del w:id="4395" w:author="nadira firinda" w:date="2022-10-29T23:12:00Z"/>
                <w:rFonts w:ascii="Times New Roman" w:eastAsia="Times New Roman" w:hAnsi="Times New Roman" w:cs="Times New Roman"/>
                <w:b/>
                <w:bCs/>
                <w:color w:val="000000"/>
                <w:lang w:eastAsia="en-ID"/>
              </w:rPr>
              <w:pPrChange w:id="4396" w:author="nadira firinda" w:date="2022-10-29T23:37:00Z">
                <w:pPr>
                  <w:spacing w:after="0" w:line="240" w:lineRule="auto"/>
                </w:pPr>
              </w:pPrChange>
            </w:pPr>
            <w:del w:id="4397" w:author="nadira firinda" w:date="2022-10-29T23:12:00Z">
              <w:r w:rsidRPr="00006ABF" w:rsidDel="009711D7">
                <w:rPr>
                  <w:rFonts w:ascii="Times New Roman" w:eastAsia="Times New Roman" w:hAnsi="Times New Roman" w:cs="Times New Roman"/>
                  <w:b/>
                  <w:bCs/>
                  <w:color w:val="000000"/>
                  <w:lang w:eastAsia="en-ID"/>
                </w:rPr>
                <w:delText> </w:delText>
              </w:r>
            </w:del>
          </w:p>
        </w:tc>
        <w:tc>
          <w:tcPr>
            <w:tcW w:w="2410" w:type="dxa"/>
            <w:tcBorders>
              <w:top w:val="nil"/>
              <w:left w:val="single" w:sz="8" w:space="0" w:color="auto"/>
              <w:bottom w:val="single" w:sz="4" w:space="0" w:color="auto"/>
              <w:right w:val="single" w:sz="4" w:space="0" w:color="auto"/>
            </w:tcBorders>
            <w:shd w:val="clear" w:color="auto" w:fill="auto"/>
            <w:vAlign w:val="center"/>
            <w:hideMark/>
            <w:tcPrChange w:id="4398" w:author="Prasasti Karunia Farista Ananto" w:date="2021-10-12T14:28:00Z">
              <w:tcPr>
                <w:tcW w:w="1800" w:type="dxa"/>
                <w:tcBorders>
                  <w:top w:val="nil"/>
                  <w:left w:val="single" w:sz="8" w:space="0" w:color="auto"/>
                  <w:bottom w:val="single" w:sz="4" w:space="0" w:color="auto"/>
                  <w:right w:val="single" w:sz="4" w:space="0" w:color="auto"/>
                </w:tcBorders>
                <w:shd w:val="clear" w:color="auto" w:fill="auto"/>
                <w:vAlign w:val="center"/>
                <w:hideMark/>
              </w:tcPr>
            </w:tcPrChange>
          </w:tcPr>
          <w:p w14:paraId="00C561F8" w14:textId="1638B3A2" w:rsidR="009809F4" w:rsidRPr="00006ABF" w:rsidDel="009711D7" w:rsidRDefault="009809F4" w:rsidP="00CC4C47">
            <w:pPr>
              <w:spacing w:after="0" w:line="360" w:lineRule="auto"/>
              <w:rPr>
                <w:del w:id="4399" w:author="nadira firinda" w:date="2022-10-29T23:12:00Z"/>
                <w:rFonts w:ascii="Times New Roman" w:eastAsia="Times New Roman" w:hAnsi="Times New Roman" w:cs="Times New Roman"/>
                <w:color w:val="000000"/>
                <w:lang w:eastAsia="en-ID"/>
              </w:rPr>
              <w:pPrChange w:id="4400" w:author="nadira firinda" w:date="2022-10-29T23:37:00Z">
                <w:pPr>
                  <w:spacing w:after="0" w:line="240" w:lineRule="auto"/>
                </w:pPr>
              </w:pPrChange>
            </w:pPr>
            <w:del w:id="4401" w:author="nadira firinda" w:date="2022-10-29T23:12:00Z">
              <w:r w:rsidRPr="00006ABF" w:rsidDel="009711D7">
                <w:rPr>
                  <w:rFonts w:ascii="Times New Roman" w:eastAsia="Times New Roman" w:hAnsi="Times New Roman" w:cs="Times New Roman"/>
                  <w:color w:val="000000"/>
                  <w:lang w:eastAsia="en-ID"/>
                </w:rPr>
                <w:delText> </w:delText>
              </w:r>
            </w:del>
          </w:p>
        </w:tc>
        <w:tc>
          <w:tcPr>
            <w:tcW w:w="3280" w:type="dxa"/>
            <w:tcBorders>
              <w:top w:val="nil"/>
              <w:left w:val="nil"/>
              <w:bottom w:val="single" w:sz="4" w:space="0" w:color="auto"/>
              <w:right w:val="single" w:sz="8" w:space="0" w:color="auto"/>
            </w:tcBorders>
            <w:shd w:val="clear" w:color="auto" w:fill="auto"/>
            <w:vAlign w:val="center"/>
            <w:hideMark/>
            <w:tcPrChange w:id="4402" w:author="Prasasti Karunia Farista Ananto" w:date="2021-10-12T14:28:00Z">
              <w:tcPr>
                <w:tcW w:w="2620" w:type="dxa"/>
                <w:tcBorders>
                  <w:top w:val="nil"/>
                  <w:left w:val="nil"/>
                  <w:bottom w:val="single" w:sz="4" w:space="0" w:color="auto"/>
                  <w:right w:val="single" w:sz="8" w:space="0" w:color="auto"/>
                </w:tcBorders>
                <w:shd w:val="clear" w:color="auto" w:fill="auto"/>
                <w:vAlign w:val="center"/>
                <w:hideMark/>
              </w:tcPr>
            </w:tcPrChange>
          </w:tcPr>
          <w:p w14:paraId="2F4C0511" w14:textId="508382DC" w:rsidR="009809F4" w:rsidRPr="00006ABF" w:rsidDel="009711D7" w:rsidRDefault="009809F4" w:rsidP="00CC4C47">
            <w:pPr>
              <w:spacing w:after="0" w:line="360" w:lineRule="auto"/>
              <w:rPr>
                <w:del w:id="4403" w:author="nadira firinda" w:date="2022-10-29T23:12:00Z"/>
                <w:rFonts w:ascii="Times New Roman" w:eastAsia="Times New Roman" w:hAnsi="Times New Roman" w:cs="Times New Roman"/>
                <w:color w:val="000000"/>
                <w:lang w:eastAsia="en-ID"/>
              </w:rPr>
              <w:pPrChange w:id="4404" w:author="nadira firinda" w:date="2022-10-29T23:37:00Z">
                <w:pPr>
                  <w:spacing w:after="0" w:line="240" w:lineRule="auto"/>
                </w:pPr>
              </w:pPrChange>
            </w:pPr>
            <w:del w:id="4405" w:author="nadira firinda" w:date="2022-10-29T23:12:00Z">
              <w:r w:rsidRPr="00006ABF" w:rsidDel="009711D7">
                <w:rPr>
                  <w:rFonts w:ascii="Times New Roman" w:eastAsia="Times New Roman" w:hAnsi="Times New Roman" w:cs="Times New Roman"/>
                  <w:color w:val="000000"/>
                  <w:lang w:eastAsia="en-ID"/>
                </w:rPr>
                <w:delText>Jasa Perusahaan</w:delText>
              </w:r>
            </w:del>
          </w:p>
        </w:tc>
      </w:tr>
      <w:tr w:rsidR="009809F4" w:rsidRPr="00006ABF" w:rsidDel="009711D7" w14:paraId="42DE8761" w14:textId="434FA54A" w:rsidTr="00046663">
        <w:trPr>
          <w:trHeight w:val="276"/>
          <w:del w:id="4406" w:author="nadira firinda" w:date="2022-10-29T23:12:00Z"/>
          <w:trPrChange w:id="4407" w:author="Prasasti Karunia Farista Ananto" w:date="2021-10-12T14:28:00Z">
            <w:trPr>
              <w:trHeight w:val="276"/>
            </w:trPr>
          </w:trPrChange>
        </w:trPr>
        <w:tc>
          <w:tcPr>
            <w:tcW w:w="567" w:type="dxa"/>
            <w:vMerge/>
            <w:tcBorders>
              <w:left w:val="single" w:sz="8" w:space="0" w:color="auto"/>
              <w:right w:val="single" w:sz="4" w:space="0" w:color="auto"/>
            </w:tcBorders>
            <w:shd w:val="clear" w:color="auto" w:fill="auto"/>
            <w:noWrap/>
            <w:vAlign w:val="center"/>
            <w:hideMark/>
            <w:tcPrChange w:id="4408" w:author="Prasasti Karunia Farista Ananto" w:date="2021-10-12T14:28:00Z">
              <w:tcPr>
                <w:tcW w:w="485" w:type="dxa"/>
                <w:vMerge/>
                <w:tcBorders>
                  <w:left w:val="single" w:sz="8" w:space="0" w:color="auto"/>
                  <w:right w:val="single" w:sz="4" w:space="0" w:color="auto"/>
                </w:tcBorders>
                <w:shd w:val="clear" w:color="auto" w:fill="auto"/>
                <w:noWrap/>
                <w:vAlign w:val="center"/>
                <w:hideMark/>
              </w:tcPr>
            </w:tcPrChange>
          </w:tcPr>
          <w:p w14:paraId="34308864" w14:textId="146085E5" w:rsidR="009809F4" w:rsidRPr="00006ABF" w:rsidDel="009711D7" w:rsidRDefault="009809F4" w:rsidP="00CC4C47">
            <w:pPr>
              <w:spacing w:after="0" w:line="360" w:lineRule="auto"/>
              <w:jc w:val="center"/>
              <w:rPr>
                <w:del w:id="4409" w:author="nadira firinda" w:date="2022-10-29T23:12:00Z"/>
                <w:rFonts w:ascii="Times New Roman" w:eastAsia="Times New Roman" w:hAnsi="Times New Roman" w:cs="Times New Roman"/>
                <w:b/>
                <w:bCs/>
                <w:color w:val="000000"/>
                <w:lang w:eastAsia="en-ID"/>
              </w:rPr>
              <w:pPrChange w:id="4410" w:author="nadira firinda" w:date="2022-10-29T23:37:00Z">
                <w:pPr>
                  <w:spacing w:after="0" w:line="240" w:lineRule="auto"/>
                  <w:jc w:val="center"/>
                </w:pPr>
              </w:pPrChange>
            </w:pPr>
          </w:p>
        </w:tc>
        <w:tc>
          <w:tcPr>
            <w:tcW w:w="2835" w:type="dxa"/>
            <w:vMerge/>
            <w:tcBorders>
              <w:left w:val="nil"/>
              <w:right w:val="nil"/>
            </w:tcBorders>
            <w:shd w:val="clear" w:color="auto" w:fill="auto"/>
            <w:noWrap/>
            <w:vAlign w:val="center"/>
            <w:hideMark/>
            <w:tcPrChange w:id="4411" w:author="Prasasti Karunia Farista Ananto" w:date="2021-10-12T14:28:00Z">
              <w:tcPr>
                <w:tcW w:w="3377" w:type="dxa"/>
                <w:vMerge/>
                <w:tcBorders>
                  <w:left w:val="nil"/>
                  <w:right w:val="nil"/>
                </w:tcBorders>
                <w:shd w:val="clear" w:color="auto" w:fill="auto"/>
                <w:noWrap/>
                <w:vAlign w:val="center"/>
                <w:hideMark/>
              </w:tcPr>
            </w:tcPrChange>
          </w:tcPr>
          <w:p w14:paraId="44ED2268" w14:textId="55FD54EB" w:rsidR="009809F4" w:rsidRPr="00006ABF" w:rsidDel="009711D7" w:rsidRDefault="009809F4" w:rsidP="00CC4C47">
            <w:pPr>
              <w:spacing w:after="0" w:line="360" w:lineRule="auto"/>
              <w:rPr>
                <w:del w:id="4412" w:author="nadira firinda" w:date="2022-10-29T23:12:00Z"/>
                <w:rFonts w:ascii="Times New Roman" w:eastAsia="Times New Roman" w:hAnsi="Times New Roman" w:cs="Times New Roman"/>
                <w:b/>
                <w:bCs/>
                <w:color w:val="000000"/>
                <w:lang w:eastAsia="en-ID"/>
              </w:rPr>
              <w:pPrChange w:id="4413" w:author="nadira firinda" w:date="2022-10-29T23:37:00Z">
                <w:pPr>
                  <w:spacing w:after="0" w:line="240" w:lineRule="auto"/>
                </w:pPr>
              </w:pPrChange>
            </w:pPr>
          </w:p>
        </w:tc>
        <w:tc>
          <w:tcPr>
            <w:tcW w:w="2410" w:type="dxa"/>
            <w:tcBorders>
              <w:top w:val="nil"/>
              <w:left w:val="single" w:sz="8" w:space="0" w:color="auto"/>
              <w:bottom w:val="single" w:sz="4" w:space="0" w:color="auto"/>
              <w:right w:val="single" w:sz="4" w:space="0" w:color="auto"/>
            </w:tcBorders>
            <w:shd w:val="clear" w:color="auto" w:fill="auto"/>
            <w:vAlign w:val="center"/>
            <w:hideMark/>
            <w:tcPrChange w:id="4414" w:author="Prasasti Karunia Farista Ananto" w:date="2021-10-12T14:28:00Z">
              <w:tcPr>
                <w:tcW w:w="1800" w:type="dxa"/>
                <w:tcBorders>
                  <w:top w:val="nil"/>
                  <w:left w:val="single" w:sz="8" w:space="0" w:color="auto"/>
                  <w:bottom w:val="single" w:sz="4" w:space="0" w:color="auto"/>
                  <w:right w:val="single" w:sz="4" w:space="0" w:color="auto"/>
                </w:tcBorders>
                <w:shd w:val="clear" w:color="auto" w:fill="auto"/>
                <w:vAlign w:val="center"/>
                <w:hideMark/>
              </w:tcPr>
            </w:tcPrChange>
          </w:tcPr>
          <w:p w14:paraId="584DC935" w14:textId="54D0EC3A" w:rsidR="009809F4" w:rsidRPr="00006ABF" w:rsidDel="009711D7" w:rsidRDefault="009809F4" w:rsidP="00CC4C47">
            <w:pPr>
              <w:spacing w:after="0" w:line="360" w:lineRule="auto"/>
              <w:rPr>
                <w:del w:id="4415" w:author="nadira firinda" w:date="2022-10-29T23:12:00Z"/>
                <w:rFonts w:ascii="Times New Roman" w:eastAsia="Times New Roman" w:hAnsi="Times New Roman" w:cs="Times New Roman"/>
                <w:color w:val="000000"/>
                <w:lang w:eastAsia="en-ID"/>
              </w:rPr>
              <w:pPrChange w:id="4416" w:author="nadira firinda" w:date="2022-10-29T23:37:00Z">
                <w:pPr>
                  <w:spacing w:after="0" w:line="240" w:lineRule="auto"/>
                </w:pPr>
              </w:pPrChange>
            </w:pPr>
            <w:del w:id="4417" w:author="nadira firinda" w:date="2022-10-29T23:12:00Z">
              <w:r w:rsidRPr="00006ABF" w:rsidDel="009711D7">
                <w:rPr>
                  <w:rFonts w:ascii="Times New Roman" w:eastAsia="Times New Roman" w:hAnsi="Times New Roman" w:cs="Times New Roman"/>
                  <w:color w:val="000000"/>
                  <w:lang w:eastAsia="en-ID"/>
                </w:rPr>
                <w:delText> </w:delText>
              </w:r>
            </w:del>
          </w:p>
        </w:tc>
        <w:tc>
          <w:tcPr>
            <w:tcW w:w="3280" w:type="dxa"/>
            <w:tcBorders>
              <w:top w:val="nil"/>
              <w:left w:val="nil"/>
              <w:bottom w:val="single" w:sz="4" w:space="0" w:color="auto"/>
              <w:right w:val="single" w:sz="8" w:space="0" w:color="auto"/>
            </w:tcBorders>
            <w:shd w:val="clear" w:color="auto" w:fill="auto"/>
            <w:vAlign w:val="center"/>
            <w:hideMark/>
            <w:tcPrChange w:id="4418" w:author="Prasasti Karunia Farista Ananto" w:date="2021-10-12T14:28:00Z">
              <w:tcPr>
                <w:tcW w:w="2620" w:type="dxa"/>
                <w:tcBorders>
                  <w:top w:val="nil"/>
                  <w:left w:val="nil"/>
                  <w:bottom w:val="single" w:sz="4" w:space="0" w:color="auto"/>
                  <w:right w:val="single" w:sz="8" w:space="0" w:color="auto"/>
                </w:tcBorders>
                <w:shd w:val="clear" w:color="auto" w:fill="auto"/>
                <w:vAlign w:val="center"/>
                <w:hideMark/>
              </w:tcPr>
            </w:tcPrChange>
          </w:tcPr>
          <w:p w14:paraId="3B2CDB1C" w14:textId="1239827D" w:rsidR="009809F4" w:rsidRPr="00006ABF" w:rsidDel="009711D7" w:rsidRDefault="009809F4" w:rsidP="00CC4C47">
            <w:pPr>
              <w:spacing w:after="0" w:line="360" w:lineRule="auto"/>
              <w:rPr>
                <w:del w:id="4419" w:author="nadira firinda" w:date="2022-10-29T23:12:00Z"/>
                <w:rFonts w:ascii="Times New Roman" w:eastAsia="Times New Roman" w:hAnsi="Times New Roman" w:cs="Times New Roman"/>
                <w:color w:val="000000"/>
                <w:lang w:eastAsia="en-ID"/>
              </w:rPr>
              <w:pPrChange w:id="4420" w:author="nadira firinda" w:date="2022-10-29T23:37:00Z">
                <w:pPr>
                  <w:spacing w:after="0" w:line="240" w:lineRule="auto"/>
                </w:pPr>
              </w:pPrChange>
            </w:pPr>
            <w:del w:id="4421" w:author="nadira firinda" w:date="2022-10-29T23:12:00Z">
              <w:r w:rsidRPr="00006ABF" w:rsidDel="009711D7">
                <w:rPr>
                  <w:rFonts w:ascii="Times New Roman" w:eastAsia="Times New Roman" w:hAnsi="Times New Roman" w:cs="Times New Roman"/>
                  <w:color w:val="000000"/>
                  <w:lang w:eastAsia="en-ID"/>
                </w:rPr>
                <w:delText>Industri Pengolahan</w:delText>
              </w:r>
            </w:del>
          </w:p>
        </w:tc>
      </w:tr>
      <w:tr w:rsidR="009809F4" w:rsidRPr="00006ABF" w:rsidDel="009711D7" w14:paraId="33EF9B30" w14:textId="2E26A8B8" w:rsidTr="00046663">
        <w:trPr>
          <w:trHeight w:val="288"/>
          <w:del w:id="4422" w:author="nadira firinda" w:date="2022-10-29T23:12:00Z"/>
          <w:trPrChange w:id="4423" w:author="Prasasti Karunia Farista Ananto" w:date="2021-10-12T14:28:00Z">
            <w:trPr>
              <w:trHeight w:val="288"/>
            </w:trPr>
          </w:trPrChange>
        </w:trPr>
        <w:tc>
          <w:tcPr>
            <w:tcW w:w="567" w:type="dxa"/>
            <w:vMerge/>
            <w:tcBorders>
              <w:left w:val="single" w:sz="8" w:space="0" w:color="auto"/>
              <w:bottom w:val="single" w:sz="8" w:space="0" w:color="auto"/>
              <w:right w:val="single" w:sz="4" w:space="0" w:color="auto"/>
            </w:tcBorders>
            <w:shd w:val="clear" w:color="auto" w:fill="auto"/>
            <w:noWrap/>
            <w:vAlign w:val="center"/>
            <w:hideMark/>
            <w:tcPrChange w:id="4424" w:author="Prasasti Karunia Farista Ananto" w:date="2021-10-12T14:28:00Z">
              <w:tcPr>
                <w:tcW w:w="485" w:type="dxa"/>
                <w:vMerge/>
                <w:tcBorders>
                  <w:left w:val="single" w:sz="8" w:space="0" w:color="auto"/>
                  <w:bottom w:val="single" w:sz="8" w:space="0" w:color="auto"/>
                  <w:right w:val="single" w:sz="4" w:space="0" w:color="auto"/>
                </w:tcBorders>
                <w:shd w:val="clear" w:color="auto" w:fill="auto"/>
                <w:noWrap/>
                <w:vAlign w:val="center"/>
                <w:hideMark/>
              </w:tcPr>
            </w:tcPrChange>
          </w:tcPr>
          <w:p w14:paraId="6DFC75A5" w14:textId="6184E458" w:rsidR="009809F4" w:rsidRPr="00006ABF" w:rsidDel="009711D7" w:rsidRDefault="009809F4" w:rsidP="00CC4C47">
            <w:pPr>
              <w:spacing w:after="0" w:line="360" w:lineRule="auto"/>
              <w:jc w:val="center"/>
              <w:rPr>
                <w:del w:id="4425" w:author="nadira firinda" w:date="2022-10-29T23:12:00Z"/>
                <w:rFonts w:ascii="Times New Roman" w:eastAsia="Times New Roman" w:hAnsi="Times New Roman" w:cs="Times New Roman"/>
                <w:b/>
                <w:bCs/>
                <w:color w:val="000000"/>
                <w:lang w:eastAsia="en-ID"/>
              </w:rPr>
              <w:pPrChange w:id="4426" w:author="nadira firinda" w:date="2022-10-29T23:37:00Z">
                <w:pPr>
                  <w:spacing w:after="0" w:line="240" w:lineRule="auto"/>
                  <w:jc w:val="center"/>
                </w:pPr>
              </w:pPrChange>
            </w:pPr>
          </w:p>
        </w:tc>
        <w:tc>
          <w:tcPr>
            <w:tcW w:w="2835" w:type="dxa"/>
            <w:vMerge/>
            <w:tcBorders>
              <w:left w:val="nil"/>
              <w:bottom w:val="single" w:sz="8" w:space="0" w:color="auto"/>
              <w:right w:val="nil"/>
            </w:tcBorders>
            <w:shd w:val="clear" w:color="auto" w:fill="auto"/>
            <w:noWrap/>
            <w:vAlign w:val="center"/>
            <w:hideMark/>
            <w:tcPrChange w:id="4427" w:author="Prasasti Karunia Farista Ananto" w:date="2021-10-12T14:28:00Z">
              <w:tcPr>
                <w:tcW w:w="3377" w:type="dxa"/>
                <w:vMerge/>
                <w:tcBorders>
                  <w:left w:val="nil"/>
                  <w:bottom w:val="single" w:sz="8" w:space="0" w:color="auto"/>
                  <w:right w:val="nil"/>
                </w:tcBorders>
                <w:shd w:val="clear" w:color="auto" w:fill="auto"/>
                <w:noWrap/>
                <w:vAlign w:val="center"/>
                <w:hideMark/>
              </w:tcPr>
            </w:tcPrChange>
          </w:tcPr>
          <w:p w14:paraId="093A19E1" w14:textId="4238E35A" w:rsidR="009809F4" w:rsidRPr="00006ABF" w:rsidDel="009711D7" w:rsidRDefault="009809F4" w:rsidP="00CC4C47">
            <w:pPr>
              <w:spacing w:after="0" w:line="360" w:lineRule="auto"/>
              <w:rPr>
                <w:del w:id="4428" w:author="nadira firinda" w:date="2022-10-29T23:12:00Z"/>
                <w:rFonts w:ascii="Times New Roman" w:eastAsia="Times New Roman" w:hAnsi="Times New Roman" w:cs="Times New Roman"/>
                <w:b/>
                <w:bCs/>
                <w:color w:val="000000"/>
                <w:lang w:eastAsia="en-ID"/>
              </w:rPr>
              <w:pPrChange w:id="4429" w:author="nadira firinda" w:date="2022-10-29T23:37:00Z">
                <w:pPr>
                  <w:spacing w:after="0" w:line="240" w:lineRule="auto"/>
                </w:pPr>
              </w:pPrChange>
            </w:pPr>
          </w:p>
        </w:tc>
        <w:tc>
          <w:tcPr>
            <w:tcW w:w="2410" w:type="dxa"/>
            <w:tcBorders>
              <w:top w:val="nil"/>
              <w:left w:val="single" w:sz="8" w:space="0" w:color="auto"/>
              <w:bottom w:val="single" w:sz="8" w:space="0" w:color="auto"/>
              <w:right w:val="single" w:sz="4" w:space="0" w:color="auto"/>
            </w:tcBorders>
            <w:shd w:val="clear" w:color="auto" w:fill="auto"/>
            <w:vAlign w:val="center"/>
            <w:hideMark/>
            <w:tcPrChange w:id="4430" w:author="Prasasti Karunia Farista Ananto" w:date="2021-10-12T14:28:00Z">
              <w:tcPr>
                <w:tcW w:w="1800" w:type="dxa"/>
                <w:tcBorders>
                  <w:top w:val="nil"/>
                  <w:left w:val="single" w:sz="8" w:space="0" w:color="auto"/>
                  <w:bottom w:val="single" w:sz="8" w:space="0" w:color="auto"/>
                  <w:right w:val="single" w:sz="4" w:space="0" w:color="auto"/>
                </w:tcBorders>
                <w:shd w:val="clear" w:color="auto" w:fill="auto"/>
                <w:vAlign w:val="center"/>
                <w:hideMark/>
              </w:tcPr>
            </w:tcPrChange>
          </w:tcPr>
          <w:p w14:paraId="14FF859D" w14:textId="39082350" w:rsidR="009809F4" w:rsidRPr="00006ABF" w:rsidDel="009711D7" w:rsidRDefault="009809F4" w:rsidP="00CC4C47">
            <w:pPr>
              <w:spacing w:after="0" w:line="360" w:lineRule="auto"/>
              <w:rPr>
                <w:del w:id="4431" w:author="nadira firinda" w:date="2022-10-29T23:12:00Z"/>
                <w:rFonts w:ascii="Times New Roman" w:eastAsia="Times New Roman" w:hAnsi="Times New Roman" w:cs="Times New Roman"/>
                <w:color w:val="000000"/>
                <w:lang w:eastAsia="en-ID"/>
              </w:rPr>
              <w:pPrChange w:id="4432" w:author="nadira firinda" w:date="2022-10-29T23:37:00Z">
                <w:pPr>
                  <w:spacing w:after="0" w:line="240" w:lineRule="auto"/>
                </w:pPr>
              </w:pPrChange>
            </w:pPr>
            <w:del w:id="4433" w:author="nadira firinda" w:date="2022-10-29T23:12:00Z">
              <w:r w:rsidRPr="00006ABF" w:rsidDel="009711D7">
                <w:rPr>
                  <w:rFonts w:ascii="Times New Roman" w:eastAsia="Times New Roman" w:hAnsi="Times New Roman" w:cs="Times New Roman"/>
                  <w:color w:val="000000"/>
                  <w:lang w:eastAsia="en-ID"/>
                </w:rPr>
                <w:delText> </w:delText>
              </w:r>
            </w:del>
          </w:p>
        </w:tc>
        <w:tc>
          <w:tcPr>
            <w:tcW w:w="3280" w:type="dxa"/>
            <w:tcBorders>
              <w:top w:val="single" w:sz="4" w:space="0" w:color="auto"/>
              <w:left w:val="nil"/>
              <w:bottom w:val="single" w:sz="8" w:space="0" w:color="auto"/>
              <w:right w:val="single" w:sz="8" w:space="0" w:color="auto"/>
            </w:tcBorders>
            <w:shd w:val="clear" w:color="auto" w:fill="auto"/>
            <w:vAlign w:val="center"/>
            <w:hideMark/>
            <w:tcPrChange w:id="4434" w:author="Prasasti Karunia Farista Ananto" w:date="2021-10-12T14:28:00Z">
              <w:tcPr>
                <w:tcW w:w="2620" w:type="dxa"/>
                <w:tcBorders>
                  <w:top w:val="single" w:sz="4" w:space="0" w:color="auto"/>
                  <w:left w:val="nil"/>
                  <w:bottom w:val="single" w:sz="8" w:space="0" w:color="auto"/>
                  <w:right w:val="single" w:sz="8" w:space="0" w:color="auto"/>
                </w:tcBorders>
                <w:shd w:val="clear" w:color="auto" w:fill="auto"/>
                <w:vAlign w:val="center"/>
                <w:hideMark/>
              </w:tcPr>
            </w:tcPrChange>
          </w:tcPr>
          <w:p w14:paraId="29B58658" w14:textId="05DDEF01" w:rsidR="009809F4" w:rsidRPr="00006ABF" w:rsidDel="009711D7" w:rsidRDefault="009809F4" w:rsidP="00CC4C47">
            <w:pPr>
              <w:spacing w:after="0" w:line="360" w:lineRule="auto"/>
              <w:rPr>
                <w:del w:id="4435" w:author="nadira firinda" w:date="2022-10-29T23:12:00Z"/>
                <w:rFonts w:ascii="Times New Roman" w:eastAsia="Times New Roman" w:hAnsi="Times New Roman" w:cs="Times New Roman"/>
                <w:color w:val="000000"/>
                <w:lang w:eastAsia="en-ID"/>
              </w:rPr>
              <w:pPrChange w:id="4436" w:author="nadira firinda" w:date="2022-10-29T23:37:00Z">
                <w:pPr>
                  <w:spacing w:after="0" w:line="240" w:lineRule="auto"/>
                </w:pPr>
              </w:pPrChange>
            </w:pPr>
            <w:del w:id="4437" w:author="nadira firinda" w:date="2022-10-29T23:12:00Z">
              <w:r w:rsidRPr="00006ABF" w:rsidDel="009711D7">
                <w:rPr>
                  <w:rFonts w:ascii="Times New Roman" w:eastAsia="Times New Roman" w:hAnsi="Times New Roman" w:cs="Times New Roman"/>
                  <w:color w:val="000000"/>
                  <w:lang w:eastAsia="en-ID"/>
                </w:rPr>
                <w:delText>Pengadaan Listrik, Gas</w:delText>
              </w:r>
            </w:del>
          </w:p>
        </w:tc>
      </w:tr>
      <w:tr w:rsidR="009809F4" w:rsidRPr="00006ABF" w:rsidDel="009711D7" w14:paraId="725F4D61" w14:textId="21B572B7" w:rsidTr="00046663">
        <w:trPr>
          <w:trHeight w:val="276"/>
          <w:del w:id="4438" w:author="nadira firinda" w:date="2022-10-29T23:12:00Z"/>
          <w:trPrChange w:id="4439" w:author="Prasasti Karunia Farista Ananto" w:date="2021-10-12T14:28:00Z">
            <w:trPr>
              <w:trHeight w:val="276"/>
            </w:trPr>
          </w:trPrChange>
        </w:trPr>
        <w:tc>
          <w:tcPr>
            <w:tcW w:w="567" w:type="dxa"/>
            <w:vMerge w:val="restart"/>
            <w:tcBorders>
              <w:top w:val="nil"/>
              <w:left w:val="single" w:sz="8" w:space="0" w:color="auto"/>
              <w:right w:val="single" w:sz="4" w:space="0" w:color="auto"/>
            </w:tcBorders>
            <w:shd w:val="clear" w:color="auto" w:fill="auto"/>
            <w:noWrap/>
            <w:vAlign w:val="center"/>
            <w:hideMark/>
            <w:tcPrChange w:id="4440" w:author="Prasasti Karunia Farista Ananto" w:date="2021-10-12T14:28:00Z">
              <w:tcPr>
                <w:tcW w:w="485" w:type="dxa"/>
                <w:vMerge w:val="restart"/>
                <w:tcBorders>
                  <w:top w:val="nil"/>
                  <w:left w:val="single" w:sz="8" w:space="0" w:color="auto"/>
                  <w:right w:val="single" w:sz="4" w:space="0" w:color="auto"/>
                </w:tcBorders>
                <w:shd w:val="clear" w:color="auto" w:fill="auto"/>
                <w:noWrap/>
                <w:vAlign w:val="center"/>
                <w:hideMark/>
              </w:tcPr>
            </w:tcPrChange>
          </w:tcPr>
          <w:p w14:paraId="05C060B0" w14:textId="16153CB3" w:rsidR="009809F4" w:rsidRPr="00006ABF" w:rsidDel="009711D7" w:rsidRDefault="009809F4" w:rsidP="00CC4C47">
            <w:pPr>
              <w:spacing w:after="0" w:line="360" w:lineRule="auto"/>
              <w:jc w:val="center"/>
              <w:rPr>
                <w:del w:id="4441" w:author="nadira firinda" w:date="2022-10-29T23:12:00Z"/>
                <w:rFonts w:ascii="Times New Roman" w:eastAsia="Times New Roman" w:hAnsi="Times New Roman" w:cs="Times New Roman"/>
                <w:b/>
                <w:bCs/>
                <w:color w:val="000000"/>
                <w:lang w:eastAsia="en-ID"/>
              </w:rPr>
              <w:pPrChange w:id="4442" w:author="nadira firinda" w:date="2022-10-29T23:37:00Z">
                <w:pPr>
                  <w:spacing w:after="0" w:line="240" w:lineRule="auto"/>
                  <w:jc w:val="center"/>
                </w:pPr>
              </w:pPrChange>
            </w:pPr>
            <w:del w:id="4443" w:author="nadira firinda" w:date="2022-10-29T23:12:00Z">
              <w:r w:rsidRPr="00006ABF" w:rsidDel="009711D7">
                <w:rPr>
                  <w:rFonts w:ascii="Times New Roman" w:eastAsia="Times New Roman" w:hAnsi="Times New Roman" w:cs="Times New Roman"/>
                  <w:b/>
                  <w:bCs/>
                  <w:color w:val="000000"/>
                  <w:lang w:eastAsia="en-ID"/>
                </w:rPr>
                <w:delText>11</w:delText>
              </w:r>
            </w:del>
          </w:p>
          <w:p w14:paraId="4049F895" w14:textId="1F43A5EF" w:rsidR="009809F4" w:rsidRPr="00006ABF" w:rsidDel="009711D7" w:rsidRDefault="009809F4" w:rsidP="00CC4C47">
            <w:pPr>
              <w:spacing w:after="0" w:line="360" w:lineRule="auto"/>
              <w:jc w:val="center"/>
              <w:rPr>
                <w:del w:id="4444" w:author="nadira firinda" w:date="2022-10-29T23:12:00Z"/>
                <w:rFonts w:ascii="Times New Roman" w:eastAsia="Times New Roman" w:hAnsi="Times New Roman" w:cs="Times New Roman"/>
                <w:b/>
                <w:bCs/>
                <w:color w:val="000000"/>
                <w:lang w:eastAsia="en-ID"/>
              </w:rPr>
              <w:pPrChange w:id="4445" w:author="nadira firinda" w:date="2022-10-29T23:37:00Z">
                <w:pPr>
                  <w:spacing w:after="0" w:line="240" w:lineRule="auto"/>
                  <w:jc w:val="center"/>
                </w:pPr>
              </w:pPrChange>
            </w:pPr>
            <w:del w:id="4446" w:author="nadira firinda" w:date="2022-10-29T23:12:00Z">
              <w:r w:rsidRPr="00006ABF" w:rsidDel="009711D7">
                <w:rPr>
                  <w:rFonts w:ascii="Times New Roman" w:eastAsia="Times New Roman" w:hAnsi="Times New Roman" w:cs="Times New Roman"/>
                  <w:b/>
                  <w:bCs/>
                  <w:color w:val="000000"/>
                  <w:lang w:eastAsia="en-ID"/>
                </w:rPr>
                <w:delText> </w:delText>
              </w:r>
            </w:del>
          </w:p>
          <w:p w14:paraId="0A214347" w14:textId="484650BF" w:rsidR="009809F4" w:rsidRPr="00006ABF" w:rsidDel="009711D7" w:rsidRDefault="009809F4" w:rsidP="00CC4C47">
            <w:pPr>
              <w:spacing w:after="0" w:line="360" w:lineRule="auto"/>
              <w:jc w:val="center"/>
              <w:rPr>
                <w:del w:id="4447" w:author="nadira firinda" w:date="2022-10-29T23:12:00Z"/>
                <w:rFonts w:ascii="Times New Roman" w:eastAsia="Times New Roman" w:hAnsi="Times New Roman" w:cs="Times New Roman"/>
                <w:b/>
                <w:bCs/>
                <w:color w:val="000000"/>
                <w:lang w:eastAsia="en-ID"/>
              </w:rPr>
              <w:pPrChange w:id="4448" w:author="nadira firinda" w:date="2022-10-29T23:37:00Z">
                <w:pPr>
                  <w:spacing w:after="0" w:line="240" w:lineRule="auto"/>
                  <w:jc w:val="center"/>
                </w:pPr>
              </w:pPrChange>
            </w:pPr>
            <w:del w:id="4449" w:author="nadira firinda" w:date="2022-10-29T23:12:00Z">
              <w:r w:rsidRPr="00006ABF" w:rsidDel="009711D7">
                <w:rPr>
                  <w:rFonts w:ascii="Times New Roman" w:eastAsia="Times New Roman" w:hAnsi="Times New Roman" w:cs="Times New Roman"/>
                  <w:b/>
                  <w:bCs/>
                  <w:color w:val="000000"/>
                  <w:lang w:eastAsia="en-ID"/>
                </w:rPr>
                <w:delText> </w:delText>
              </w:r>
            </w:del>
          </w:p>
        </w:tc>
        <w:tc>
          <w:tcPr>
            <w:tcW w:w="2835" w:type="dxa"/>
            <w:vMerge w:val="restart"/>
            <w:tcBorders>
              <w:top w:val="nil"/>
              <w:left w:val="nil"/>
              <w:right w:val="nil"/>
            </w:tcBorders>
            <w:shd w:val="clear" w:color="auto" w:fill="auto"/>
            <w:noWrap/>
            <w:vAlign w:val="center"/>
            <w:hideMark/>
            <w:tcPrChange w:id="4450" w:author="Prasasti Karunia Farista Ananto" w:date="2021-10-12T14:28:00Z">
              <w:tcPr>
                <w:tcW w:w="3377" w:type="dxa"/>
                <w:vMerge w:val="restart"/>
                <w:tcBorders>
                  <w:top w:val="nil"/>
                  <w:left w:val="nil"/>
                  <w:right w:val="nil"/>
                </w:tcBorders>
                <w:shd w:val="clear" w:color="auto" w:fill="auto"/>
                <w:noWrap/>
                <w:vAlign w:val="center"/>
                <w:hideMark/>
              </w:tcPr>
            </w:tcPrChange>
          </w:tcPr>
          <w:p w14:paraId="7EB671CF" w14:textId="79FC8C38" w:rsidR="009809F4" w:rsidRPr="00006ABF" w:rsidDel="009711D7" w:rsidRDefault="009809F4" w:rsidP="00CC4C47">
            <w:pPr>
              <w:spacing w:after="0" w:line="360" w:lineRule="auto"/>
              <w:rPr>
                <w:del w:id="4451" w:author="nadira firinda" w:date="2022-10-29T23:12:00Z"/>
                <w:rFonts w:ascii="Times New Roman" w:eastAsia="Times New Roman" w:hAnsi="Times New Roman" w:cs="Times New Roman"/>
                <w:b/>
                <w:bCs/>
                <w:color w:val="000000"/>
                <w:lang w:eastAsia="en-ID"/>
              </w:rPr>
              <w:pPrChange w:id="4452" w:author="nadira firinda" w:date="2022-10-29T23:37:00Z">
                <w:pPr>
                  <w:spacing w:after="0" w:line="240" w:lineRule="auto"/>
                </w:pPr>
              </w:pPrChange>
            </w:pPr>
            <w:del w:id="4453" w:author="nadira firinda" w:date="2022-10-29T23:12:00Z">
              <w:r w:rsidRPr="00006ABF" w:rsidDel="009711D7">
                <w:rPr>
                  <w:rFonts w:ascii="Times New Roman" w:eastAsia="Times New Roman" w:hAnsi="Times New Roman" w:cs="Times New Roman"/>
                  <w:b/>
                  <w:bCs/>
                  <w:color w:val="000000"/>
                  <w:lang w:eastAsia="en-ID"/>
                </w:rPr>
                <w:delText>Jasa Keuangan dan Asuransi</w:delText>
              </w:r>
            </w:del>
          </w:p>
          <w:p w14:paraId="38392117" w14:textId="4D456DF4" w:rsidR="009809F4" w:rsidRPr="00006ABF" w:rsidDel="009711D7" w:rsidRDefault="009809F4" w:rsidP="00CC4C47">
            <w:pPr>
              <w:spacing w:after="0" w:line="360" w:lineRule="auto"/>
              <w:rPr>
                <w:del w:id="4454" w:author="nadira firinda" w:date="2022-10-29T23:12:00Z"/>
                <w:rFonts w:ascii="Times New Roman" w:eastAsia="Times New Roman" w:hAnsi="Times New Roman" w:cs="Times New Roman"/>
                <w:b/>
                <w:bCs/>
                <w:color w:val="000000"/>
                <w:lang w:eastAsia="en-ID"/>
              </w:rPr>
              <w:pPrChange w:id="4455" w:author="nadira firinda" w:date="2022-10-29T23:37:00Z">
                <w:pPr>
                  <w:spacing w:after="0" w:line="240" w:lineRule="auto"/>
                </w:pPr>
              </w:pPrChange>
            </w:pPr>
            <w:del w:id="4456" w:author="nadira firinda" w:date="2022-10-29T23:12:00Z">
              <w:r w:rsidRPr="00006ABF" w:rsidDel="009711D7">
                <w:rPr>
                  <w:rFonts w:ascii="Times New Roman" w:eastAsia="Times New Roman" w:hAnsi="Times New Roman" w:cs="Times New Roman"/>
                  <w:b/>
                  <w:bCs/>
                  <w:color w:val="000000"/>
                  <w:lang w:eastAsia="en-ID"/>
                </w:rPr>
                <w:delText> </w:delText>
              </w:r>
            </w:del>
          </w:p>
          <w:p w14:paraId="391EAF2B" w14:textId="12C46C1B" w:rsidR="009809F4" w:rsidRPr="00006ABF" w:rsidDel="009711D7" w:rsidRDefault="009809F4" w:rsidP="00CC4C47">
            <w:pPr>
              <w:spacing w:after="0" w:line="360" w:lineRule="auto"/>
              <w:rPr>
                <w:del w:id="4457" w:author="nadira firinda" w:date="2022-10-29T23:12:00Z"/>
                <w:rFonts w:ascii="Times New Roman" w:eastAsia="Times New Roman" w:hAnsi="Times New Roman" w:cs="Times New Roman"/>
                <w:b/>
                <w:bCs/>
                <w:color w:val="000000"/>
                <w:lang w:eastAsia="en-ID"/>
              </w:rPr>
              <w:pPrChange w:id="4458" w:author="nadira firinda" w:date="2022-10-29T23:37:00Z">
                <w:pPr>
                  <w:spacing w:after="0" w:line="240" w:lineRule="auto"/>
                </w:pPr>
              </w:pPrChange>
            </w:pPr>
            <w:del w:id="4459" w:author="nadira firinda" w:date="2022-10-29T23:12:00Z">
              <w:r w:rsidRPr="00006ABF" w:rsidDel="009711D7">
                <w:rPr>
                  <w:rFonts w:ascii="Times New Roman" w:eastAsia="Times New Roman" w:hAnsi="Times New Roman" w:cs="Times New Roman"/>
                  <w:b/>
                  <w:bCs/>
                  <w:color w:val="000000"/>
                  <w:lang w:eastAsia="en-ID"/>
                </w:rPr>
                <w:delText> </w:delText>
              </w:r>
            </w:del>
          </w:p>
        </w:tc>
        <w:tc>
          <w:tcPr>
            <w:tcW w:w="2410" w:type="dxa"/>
            <w:tcBorders>
              <w:top w:val="nil"/>
              <w:left w:val="single" w:sz="8" w:space="0" w:color="auto"/>
              <w:bottom w:val="single" w:sz="4" w:space="0" w:color="auto"/>
              <w:right w:val="single" w:sz="4" w:space="0" w:color="auto"/>
            </w:tcBorders>
            <w:shd w:val="clear" w:color="auto" w:fill="auto"/>
            <w:vAlign w:val="center"/>
            <w:hideMark/>
            <w:tcPrChange w:id="4460" w:author="Prasasti Karunia Farista Ananto" w:date="2021-10-12T14:28:00Z">
              <w:tcPr>
                <w:tcW w:w="1800" w:type="dxa"/>
                <w:tcBorders>
                  <w:top w:val="nil"/>
                  <w:left w:val="single" w:sz="8" w:space="0" w:color="auto"/>
                  <w:bottom w:val="single" w:sz="4" w:space="0" w:color="auto"/>
                  <w:right w:val="single" w:sz="4" w:space="0" w:color="auto"/>
                </w:tcBorders>
                <w:shd w:val="clear" w:color="auto" w:fill="auto"/>
                <w:vAlign w:val="center"/>
                <w:hideMark/>
              </w:tcPr>
            </w:tcPrChange>
          </w:tcPr>
          <w:p w14:paraId="6932DD2F" w14:textId="14A53E1D" w:rsidR="009809F4" w:rsidRPr="00006ABF" w:rsidDel="009711D7" w:rsidRDefault="009809F4" w:rsidP="00CC4C47">
            <w:pPr>
              <w:spacing w:after="0" w:line="360" w:lineRule="auto"/>
              <w:rPr>
                <w:del w:id="4461" w:author="nadira firinda" w:date="2022-10-29T23:12:00Z"/>
                <w:rFonts w:ascii="Times New Roman" w:eastAsia="Times New Roman" w:hAnsi="Times New Roman" w:cs="Times New Roman"/>
                <w:color w:val="000000"/>
                <w:lang w:eastAsia="en-ID"/>
              </w:rPr>
              <w:pPrChange w:id="4462" w:author="nadira firinda" w:date="2022-10-29T23:37:00Z">
                <w:pPr>
                  <w:spacing w:after="0" w:line="240" w:lineRule="auto"/>
                </w:pPr>
              </w:pPrChange>
            </w:pPr>
            <w:del w:id="4463" w:author="nadira firinda" w:date="2022-10-29T23:12:00Z">
              <w:r w:rsidRPr="00006ABF" w:rsidDel="009711D7">
                <w:rPr>
                  <w:rFonts w:ascii="Times New Roman" w:eastAsia="Times New Roman" w:hAnsi="Times New Roman" w:cs="Times New Roman"/>
                  <w:color w:val="000000"/>
                  <w:lang w:eastAsia="en-ID"/>
                </w:rPr>
                <w:delText>Jasa Perusahaan</w:delText>
              </w:r>
            </w:del>
          </w:p>
        </w:tc>
        <w:tc>
          <w:tcPr>
            <w:tcW w:w="3280" w:type="dxa"/>
            <w:tcBorders>
              <w:top w:val="nil"/>
              <w:left w:val="nil"/>
              <w:bottom w:val="single" w:sz="4" w:space="0" w:color="auto"/>
              <w:right w:val="single" w:sz="8" w:space="0" w:color="auto"/>
            </w:tcBorders>
            <w:shd w:val="clear" w:color="auto" w:fill="auto"/>
            <w:vAlign w:val="center"/>
            <w:hideMark/>
            <w:tcPrChange w:id="4464" w:author="Prasasti Karunia Farista Ananto" w:date="2021-10-12T14:28:00Z">
              <w:tcPr>
                <w:tcW w:w="2620" w:type="dxa"/>
                <w:tcBorders>
                  <w:top w:val="nil"/>
                  <w:left w:val="nil"/>
                  <w:bottom w:val="single" w:sz="4" w:space="0" w:color="auto"/>
                  <w:right w:val="single" w:sz="8" w:space="0" w:color="auto"/>
                </w:tcBorders>
                <w:shd w:val="clear" w:color="auto" w:fill="auto"/>
                <w:vAlign w:val="center"/>
                <w:hideMark/>
              </w:tcPr>
            </w:tcPrChange>
          </w:tcPr>
          <w:p w14:paraId="5F5C48BC" w14:textId="6E147410" w:rsidR="009809F4" w:rsidRPr="00006ABF" w:rsidDel="009711D7" w:rsidRDefault="009809F4" w:rsidP="00CC4C47">
            <w:pPr>
              <w:spacing w:after="0" w:line="360" w:lineRule="auto"/>
              <w:rPr>
                <w:del w:id="4465" w:author="nadira firinda" w:date="2022-10-29T23:12:00Z"/>
                <w:rFonts w:ascii="Times New Roman" w:eastAsia="Times New Roman" w:hAnsi="Times New Roman" w:cs="Times New Roman"/>
                <w:color w:val="000000"/>
                <w:lang w:eastAsia="en-ID"/>
              </w:rPr>
              <w:pPrChange w:id="4466" w:author="nadira firinda" w:date="2022-10-29T23:37:00Z">
                <w:pPr>
                  <w:spacing w:after="0" w:line="240" w:lineRule="auto"/>
                </w:pPr>
              </w:pPrChange>
            </w:pPr>
            <w:del w:id="4467" w:author="nadira firinda" w:date="2022-10-29T23:12:00Z">
              <w:r w:rsidRPr="00006ABF" w:rsidDel="009711D7">
                <w:rPr>
                  <w:rFonts w:ascii="Times New Roman" w:eastAsia="Times New Roman" w:hAnsi="Times New Roman" w:cs="Times New Roman"/>
                  <w:color w:val="000000"/>
                  <w:lang w:eastAsia="en-ID"/>
                </w:rPr>
                <w:delText>Industri Pengolahan</w:delText>
              </w:r>
            </w:del>
          </w:p>
        </w:tc>
      </w:tr>
      <w:tr w:rsidR="009809F4" w:rsidRPr="00006ABF" w:rsidDel="009711D7" w14:paraId="5604ABAB" w14:textId="1960A8A7" w:rsidTr="00046663">
        <w:trPr>
          <w:trHeight w:val="276"/>
          <w:del w:id="4468" w:author="nadira firinda" w:date="2022-10-29T23:12:00Z"/>
          <w:trPrChange w:id="4469" w:author="Prasasti Karunia Farista Ananto" w:date="2021-10-12T14:28:00Z">
            <w:trPr>
              <w:trHeight w:val="276"/>
            </w:trPr>
          </w:trPrChange>
        </w:trPr>
        <w:tc>
          <w:tcPr>
            <w:tcW w:w="567" w:type="dxa"/>
            <w:vMerge/>
            <w:tcBorders>
              <w:left w:val="single" w:sz="8" w:space="0" w:color="auto"/>
              <w:right w:val="single" w:sz="4" w:space="0" w:color="auto"/>
            </w:tcBorders>
            <w:shd w:val="clear" w:color="auto" w:fill="auto"/>
            <w:noWrap/>
            <w:vAlign w:val="center"/>
            <w:hideMark/>
            <w:tcPrChange w:id="4470" w:author="Prasasti Karunia Farista Ananto" w:date="2021-10-12T14:28:00Z">
              <w:tcPr>
                <w:tcW w:w="485" w:type="dxa"/>
                <w:vMerge/>
                <w:tcBorders>
                  <w:left w:val="single" w:sz="8" w:space="0" w:color="auto"/>
                  <w:right w:val="single" w:sz="4" w:space="0" w:color="auto"/>
                </w:tcBorders>
                <w:shd w:val="clear" w:color="auto" w:fill="auto"/>
                <w:noWrap/>
                <w:vAlign w:val="center"/>
                <w:hideMark/>
              </w:tcPr>
            </w:tcPrChange>
          </w:tcPr>
          <w:p w14:paraId="4D287075" w14:textId="48FE9558" w:rsidR="009809F4" w:rsidRPr="00006ABF" w:rsidDel="009711D7" w:rsidRDefault="009809F4" w:rsidP="00CC4C47">
            <w:pPr>
              <w:spacing w:after="0" w:line="360" w:lineRule="auto"/>
              <w:jc w:val="center"/>
              <w:rPr>
                <w:del w:id="4471" w:author="nadira firinda" w:date="2022-10-29T23:12:00Z"/>
                <w:rFonts w:ascii="Times New Roman" w:eastAsia="Times New Roman" w:hAnsi="Times New Roman" w:cs="Times New Roman"/>
                <w:b/>
                <w:bCs/>
                <w:color w:val="000000"/>
                <w:lang w:eastAsia="en-ID"/>
              </w:rPr>
              <w:pPrChange w:id="4472" w:author="nadira firinda" w:date="2022-10-29T23:37:00Z">
                <w:pPr>
                  <w:spacing w:after="0" w:line="240" w:lineRule="auto"/>
                  <w:jc w:val="center"/>
                </w:pPr>
              </w:pPrChange>
            </w:pPr>
          </w:p>
        </w:tc>
        <w:tc>
          <w:tcPr>
            <w:tcW w:w="2835" w:type="dxa"/>
            <w:vMerge/>
            <w:tcBorders>
              <w:left w:val="nil"/>
              <w:right w:val="nil"/>
            </w:tcBorders>
            <w:shd w:val="clear" w:color="auto" w:fill="auto"/>
            <w:noWrap/>
            <w:vAlign w:val="center"/>
            <w:hideMark/>
            <w:tcPrChange w:id="4473" w:author="Prasasti Karunia Farista Ananto" w:date="2021-10-12T14:28:00Z">
              <w:tcPr>
                <w:tcW w:w="3377" w:type="dxa"/>
                <w:vMerge/>
                <w:tcBorders>
                  <w:left w:val="nil"/>
                  <w:right w:val="nil"/>
                </w:tcBorders>
                <w:shd w:val="clear" w:color="auto" w:fill="auto"/>
                <w:noWrap/>
                <w:vAlign w:val="center"/>
                <w:hideMark/>
              </w:tcPr>
            </w:tcPrChange>
          </w:tcPr>
          <w:p w14:paraId="236F19D6" w14:textId="69B43A04" w:rsidR="009809F4" w:rsidRPr="00006ABF" w:rsidDel="009711D7" w:rsidRDefault="009809F4" w:rsidP="00CC4C47">
            <w:pPr>
              <w:spacing w:after="0" w:line="360" w:lineRule="auto"/>
              <w:rPr>
                <w:del w:id="4474" w:author="nadira firinda" w:date="2022-10-29T23:12:00Z"/>
                <w:rFonts w:ascii="Times New Roman" w:eastAsia="Times New Roman" w:hAnsi="Times New Roman" w:cs="Times New Roman"/>
                <w:b/>
                <w:bCs/>
                <w:color w:val="000000"/>
                <w:lang w:eastAsia="en-ID"/>
              </w:rPr>
              <w:pPrChange w:id="4475" w:author="nadira firinda" w:date="2022-10-29T23:37:00Z">
                <w:pPr>
                  <w:spacing w:after="0" w:line="240" w:lineRule="auto"/>
                </w:pPr>
              </w:pPrChange>
            </w:pPr>
          </w:p>
        </w:tc>
        <w:tc>
          <w:tcPr>
            <w:tcW w:w="2410" w:type="dxa"/>
            <w:tcBorders>
              <w:top w:val="nil"/>
              <w:left w:val="single" w:sz="8" w:space="0" w:color="auto"/>
              <w:bottom w:val="single" w:sz="4" w:space="0" w:color="auto"/>
              <w:right w:val="single" w:sz="4" w:space="0" w:color="auto"/>
            </w:tcBorders>
            <w:shd w:val="clear" w:color="auto" w:fill="auto"/>
            <w:vAlign w:val="center"/>
            <w:hideMark/>
            <w:tcPrChange w:id="4476" w:author="Prasasti Karunia Farista Ananto" w:date="2021-10-12T14:28:00Z">
              <w:tcPr>
                <w:tcW w:w="1800" w:type="dxa"/>
                <w:tcBorders>
                  <w:top w:val="nil"/>
                  <w:left w:val="single" w:sz="8" w:space="0" w:color="auto"/>
                  <w:bottom w:val="single" w:sz="4" w:space="0" w:color="auto"/>
                  <w:right w:val="single" w:sz="4" w:space="0" w:color="auto"/>
                </w:tcBorders>
                <w:shd w:val="clear" w:color="auto" w:fill="auto"/>
                <w:vAlign w:val="center"/>
                <w:hideMark/>
              </w:tcPr>
            </w:tcPrChange>
          </w:tcPr>
          <w:p w14:paraId="783EFEB4" w14:textId="452BF435" w:rsidR="009809F4" w:rsidRPr="00006ABF" w:rsidDel="009711D7" w:rsidRDefault="009809F4" w:rsidP="00CC4C47">
            <w:pPr>
              <w:spacing w:after="0" w:line="360" w:lineRule="auto"/>
              <w:rPr>
                <w:del w:id="4477" w:author="nadira firinda" w:date="2022-10-29T23:12:00Z"/>
                <w:rFonts w:ascii="Times New Roman" w:eastAsia="Times New Roman" w:hAnsi="Times New Roman" w:cs="Times New Roman"/>
                <w:color w:val="000000"/>
                <w:lang w:eastAsia="en-ID"/>
              </w:rPr>
              <w:pPrChange w:id="4478" w:author="nadira firinda" w:date="2022-10-29T23:37:00Z">
                <w:pPr>
                  <w:spacing w:after="0" w:line="240" w:lineRule="auto"/>
                </w:pPr>
              </w:pPrChange>
            </w:pPr>
            <w:del w:id="4479" w:author="nadira firinda" w:date="2022-10-29T23:12:00Z">
              <w:r w:rsidRPr="00006ABF" w:rsidDel="009711D7">
                <w:rPr>
                  <w:rFonts w:ascii="Times New Roman" w:eastAsia="Times New Roman" w:hAnsi="Times New Roman" w:cs="Times New Roman"/>
                  <w:color w:val="000000"/>
                  <w:lang w:eastAsia="en-ID"/>
                </w:rPr>
                <w:delText> </w:delText>
              </w:r>
            </w:del>
          </w:p>
        </w:tc>
        <w:tc>
          <w:tcPr>
            <w:tcW w:w="3280" w:type="dxa"/>
            <w:tcBorders>
              <w:top w:val="nil"/>
              <w:left w:val="nil"/>
              <w:bottom w:val="single" w:sz="4" w:space="0" w:color="auto"/>
              <w:right w:val="single" w:sz="8" w:space="0" w:color="auto"/>
            </w:tcBorders>
            <w:shd w:val="clear" w:color="auto" w:fill="auto"/>
            <w:vAlign w:val="center"/>
            <w:hideMark/>
            <w:tcPrChange w:id="4480" w:author="Prasasti Karunia Farista Ananto" w:date="2021-10-12T14:28:00Z">
              <w:tcPr>
                <w:tcW w:w="2620" w:type="dxa"/>
                <w:tcBorders>
                  <w:top w:val="nil"/>
                  <w:left w:val="nil"/>
                  <w:bottom w:val="single" w:sz="4" w:space="0" w:color="auto"/>
                  <w:right w:val="single" w:sz="8" w:space="0" w:color="auto"/>
                </w:tcBorders>
                <w:shd w:val="clear" w:color="auto" w:fill="auto"/>
                <w:vAlign w:val="center"/>
                <w:hideMark/>
              </w:tcPr>
            </w:tcPrChange>
          </w:tcPr>
          <w:p w14:paraId="23BE4909" w14:textId="548F5299" w:rsidR="009809F4" w:rsidRPr="00006ABF" w:rsidDel="009711D7" w:rsidRDefault="009809F4" w:rsidP="00CC4C47">
            <w:pPr>
              <w:spacing w:after="0" w:line="360" w:lineRule="auto"/>
              <w:rPr>
                <w:del w:id="4481" w:author="nadira firinda" w:date="2022-10-29T23:12:00Z"/>
                <w:rFonts w:ascii="Times New Roman" w:eastAsia="Times New Roman" w:hAnsi="Times New Roman" w:cs="Times New Roman"/>
                <w:color w:val="000000"/>
                <w:lang w:eastAsia="en-ID"/>
              </w:rPr>
              <w:pPrChange w:id="4482" w:author="nadira firinda" w:date="2022-10-29T23:37:00Z">
                <w:pPr>
                  <w:spacing w:after="0" w:line="240" w:lineRule="auto"/>
                </w:pPr>
              </w:pPrChange>
            </w:pPr>
            <w:del w:id="4483" w:author="nadira firinda" w:date="2022-10-29T23:12:00Z">
              <w:r w:rsidRPr="00006ABF" w:rsidDel="009711D7">
                <w:rPr>
                  <w:rFonts w:ascii="Times New Roman" w:eastAsia="Times New Roman" w:hAnsi="Times New Roman" w:cs="Times New Roman"/>
                  <w:color w:val="000000"/>
                  <w:lang w:eastAsia="en-ID"/>
                </w:rPr>
                <w:delText>Informasi dan Komunikasi</w:delText>
              </w:r>
            </w:del>
          </w:p>
        </w:tc>
      </w:tr>
      <w:tr w:rsidR="009809F4" w:rsidRPr="00006ABF" w:rsidDel="009711D7" w14:paraId="43A79475" w14:textId="22B7D56E" w:rsidTr="00046663">
        <w:trPr>
          <w:trHeight w:val="288"/>
          <w:del w:id="4484" w:author="nadira firinda" w:date="2022-10-29T23:12:00Z"/>
          <w:trPrChange w:id="4485" w:author="Prasasti Karunia Farista Ananto" w:date="2021-10-12T14:28:00Z">
            <w:trPr>
              <w:trHeight w:val="288"/>
            </w:trPr>
          </w:trPrChange>
        </w:trPr>
        <w:tc>
          <w:tcPr>
            <w:tcW w:w="567" w:type="dxa"/>
            <w:vMerge/>
            <w:tcBorders>
              <w:left w:val="single" w:sz="8" w:space="0" w:color="auto"/>
              <w:bottom w:val="single" w:sz="8" w:space="0" w:color="auto"/>
              <w:right w:val="single" w:sz="4" w:space="0" w:color="auto"/>
            </w:tcBorders>
            <w:shd w:val="clear" w:color="auto" w:fill="auto"/>
            <w:noWrap/>
            <w:vAlign w:val="center"/>
            <w:hideMark/>
            <w:tcPrChange w:id="4486" w:author="Prasasti Karunia Farista Ananto" w:date="2021-10-12T14:28:00Z">
              <w:tcPr>
                <w:tcW w:w="485" w:type="dxa"/>
                <w:vMerge/>
                <w:tcBorders>
                  <w:left w:val="single" w:sz="8" w:space="0" w:color="auto"/>
                  <w:bottom w:val="single" w:sz="8" w:space="0" w:color="auto"/>
                  <w:right w:val="single" w:sz="4" w:space="0" w:color="auto"/>
                </w:tcBorders>
                <w:shd w:val="clear" w:color="auto" w:fill="auto"/>
                <w:noWrap/>
                <w:vAlign w:val="center"/>
                <w:hideMark/>
              </w:tcPr>
            </w:tcPrChange>
          </w:tcPr>
          <w:p w14:paraId="0C3AB151" w14:textId="2C32C5D1" w:rsidR="009809F4" w:rsidRPr="00006ABF" w:rsidDel="009711D7" w:rsidRDefault="009809F4" w:rsidP="00CC4C47">
            <w:pPr>
              <w:spacing w:after="0" w:line="360" w:lineRule="auto"/>
              <w:jc w:val="center"/>
              <w:rPr>
                <w:del w:id="4487" w:author="nadira firinda" w:date="2022-10-29T23:12:00Z"/>
                <w:rFonts w:ascii="Times New Roman" w:eastAsia="Times New Roman" w:hAnsi="Times New Roman" w:cs="Times New Roman"/>
                <w:b/>
                <w:bCs/>
                <w:color w:val="000000"/>
                <w:lang w:eastAsia="en-ID"/>
              </w:rPr>
              <w:pPrChange w:id="4488" w:author="nadira firinda" w:date="2022-10-29T23:37:00Z">
                <w:pPr>
                  <w:spacing w:after="0" w:line="240" w:lineRule="auto"/>
                  <w:jc w:val="center"/>
                </w:pPr>
              </w:pPrChange>
            </w:pPr>
          </w:p>
        </w:tc>
        <w:tc>
          <w:tcPr>
            <w:tcW w:w="2835" w:type="dxa"/>
            <w:vMerge/>
            <w:tcBorders>
              <w:left w:val="nil"/>
              <w:bottom w:val="single" w:sz="8" w:space="0" w:color="auto"/>
              <w:right w:val="nil"/>
            </w:tcBorders>
            <w:shd w:val="clear" w:color="auto" w:fill="auto"/>
            <w:noWrap/>
            <w:vAlign w:val="center"/>
            <w:hideMark/>
            <w:tcPrChange w:id="4489" w:author="Prasasti Karunia Farista Ananto" w:date="2021-10-12T14:28:00Z">
              <w:tcPr>
                <w:tcW w:w="3377" w:type="dxa"/>
                <w:vMerge/>
                <w:tcBorders>
                  <w:left w:val="nil"/>
                  <w:bottom w:val="single" w:sz="8" w:space="0" w:color="auto"/>
                  <w:right w:val="nil"/>
                </w:tcBorders>
                <w:shd w:val="clear" w:color="auto" w:fill="auto"/>
                <w:noWrap/>
                <w:vAlign w:val="center"/>
                <w:hideMark/>
              </w:tcPr>
            </w:tcPrChange>
          </w:tcPr>
          <w:p w14:paraId="42B11D02" w14:textId="32DBB0C7" w:rsidR="009809F4" w:rsidRPr="00006ABF" w:rsidDel="009711D7" w:rsidRDefault="009809F4" w:rsidP="00CC4C47">
            <w:pPr>
              <w:spacing w:after="0" w:line="360" w:lineRule="auto"/>
              <w:rPr>
                <w:del w:id="4490" w:author="nadira firinda" w:date="2022-10-29T23:12:00Z"/>
                <w:rFonts w:ascii="Times New Roman" w:eastAsia="Times New Roman" w:hAnsi="Times New Roman" w:cs="Times New Roman"/>
                <w:b/>
                <w:bCs/>
                <w:color w:val="000000"/>
                <w:lang w:eastAsia="en-ID"/>
              </w:rPr>
              <w:pPrChange w:id="4491" w:author="nadira firinda" w:date="2022-10-29T23:37:00Z">
                <w:pPr>
                  <w:spacing w:after="0" w:line="240" w:lineRule="auto"/>
                </w:pPr>
              </w:pPrChange>
            </w:pPr>
          </w:p>
        </w:tc>
        <w:tc>
          <w:tcPr>
            <w:tcW w:w="2410" w:type="dxa"/>
            <w:tcBorders>
              <w:top w:val="nil"/>
              <w:left w:val="single" w:sz="8" w:space="0" w:color="auto"/>
              <w:bottom w:val="single" w:sz="8" w:space="0" w:color="auto"/>
              <w:right w:val="single" w:sz="4" w:space="0" w:color="auto"/>
            </w:tcBorders>
            <w:shd w:val="clear" w:color="auto" w:fill="auto"/>
            <w:vAlign w:val="center"/>
            <w:hideMark/>
            <w:tcPrChange w:id="4492" w:author="Prasasti Karunia Farista Ananto" w:date="2021-10-12T14:28:00Z">
              <w:tcPr>
                <w:tcW w:w="1800" w:type="dxa"/>
                <w:tcBorders>
                  <w:top w:val="nil"/>
                  <w:left w:val="single" w:sz="8" w:space="0" w:color="auto"/>
                  <w:bottom w:val="single" w:sz="8" w:space="0" w:color="auto"/>
                  <w:right w:val="single" w:sz="4" w:space="0" w:color="auto"/>
                </w:tcBorders>
                <w:shd w:val="clear" w:color="auto" w:fill="auto"/>
                <w:vAlign w:val="center"/>
                <w:hideMark/>
              </w:tcPr>
            </w:tcPrChange>
          </w:tcPr>
          <w:p w14:paraId="1FB2B27D" w14:textId="3CF24842" w:rsidR="009809F4" w:rsidRPr="00006ABF" w:rsidDel="009711D7" w:rsidRDefault="009809F4" w:rsidP="00CC4C47">
            <w:pPr>
              <w:spacing w:after="0" w:line="360" w:lineRule="auto"/>
              <w:rPr>
                <w:del w:id="4493" w:author="nadira firinda" w:date="2022-10-29T23:12:00Z"/>
                <w:rFonts w:ascii="Times New Roman" w:eastAsia="Times New Roman" w:hAnsi="Times New Roman" w:cs="Times New Roman"/>
                <w:color w:val="000000"/>
                <w:lang w:eastAsia="en-ID"/>
              </w:rPr>
              <w:pPrChange w:id="4494" w:author="nadira firinda" w:date="2022-10-29T23:37:00Z">
                <w:pPr>
                  <w:spacing w:after="0" w:line="240" w:lineRule="auto"/>
                </w:pPr>
              </w:pPrChange>
            </w:pPr>
            <w:del w:id="4495" w:author="nadira firinda" w:date="2022-10-29T23:12:00Z">
              <w:r w:rsidRPr="00006ABF" w:rsidDel="009711D7">
                <w:rPr>
                  <w:rFonts w:ascii="Times New Roman" w:eastAsia="Times New Roman" w:hAnsi="Times New Roman" w:cs="Times New Roman"/>
                  <w:color w:val="000000"/>
                  <w:lang w:eastAsia="en-ID"/>
                </w:rPr>
                <w:delText> </w:delText>
              </w:r>
            </w:del>
          </w:p>
        </w:tc>
        <w:tc>
          <w:tcPr>
            <w:tcW w:w="3280" w:type="dxa"/>
            <w:tcBorders>
              <w:top w:val="single" w:sz="4" w:space="0" w:color="auto"/>
              <w:left w:val="nil"/>
              <w:bottom w:val="single" w:sz="8" w:space="0" w:color="auto"/>
              <w:right w:val="single" w:sz="8" w:space="0" w:color="auto"/>
            </w:tcBorders>
            <w:shd w:val="clear" w:color="auto" w:fill="auto"/>
            <w:vAlign w:val="center"/>
            <w:hideMark/>
            <w:tcPrChange w:id="4496" w:author="Prasasti Karunia Farista Ananto" w:date="2021-10-12T14:28:00Z">
              <w:tcPr>
                <w:tcW w:w="2620" w:type="dxa"/>
                <w:tcBorders>
                  <w:top w:val="single" w:sz="4" w:space="0" w:color="auto"/>
                  <w:left w:val="nil"/>
                  <w:bottom w:val="single" w:sz="8" w:space="0" w:color="auto"/>
                  <w:right w:val="single" w:sz="8" w:space="0" w:color="auto"/>
                </w:tcBorders>
                <w:shd w:val="clear" w:color="auto" w:fill="auto"/>
                <w:vAlign w:val="center"/>
                <w:hideMark/>
              </w:tcPr>
            </w:tcPrChange>
          </w:tcPr>
          <w:p w14:paraId="25763A4E" w14:textId="44A5ABAD" w:rsidR="009809F4" w:rsidRPr="00006ABF" w:rsidDel="009711D7" w:rsidRDefault="009809F4" w:rsidP="00CC4C47">
            <w:pPr>
              <w:spacing w:after="0" w:line="360" w:lineRule="auto"/>
              <w:rPr>
                <w:del w:id="4497" w:author="nadira firinda" w:date="2022-10-29T23:12:00Z"/>
                <w:rFonts w:ascii="Times New Roman" w:eastAsia="Times New Roman" w:hAnsi="Times New Roman" w:cs="Times New Roman"/>
                <w:color w:val="000000"/>
                <w:lang w:eastAsia="en-ID"/>
              </w:rPr>
              <w:pPrChange w:id="4498" w:author="nadira firinda" w:date="2022-10-29T23:37:00Z">
                <w:pPr>
                  <w:spacing w:after="0" w:line="240" w:lineRule="auto"/>
                </w:pPr>
              </w:pPrChange>
            </w:pPr>
            <w:del w:id="4499" w:author="nadira firinda" w:date="2022-10-29T23:12:00Z">
              <w:r w:rsidRPr="00006ABF" w:rsidDel="009711D7">
                <w:rPr>
                  <w:rFonts w:ascii="Times New Roman" w:eastAsia="Times New Roman" w:hAnsi="Times New Roman" w:cs="Times New Roman"/>
                  <w:color w:val="000000"/>
                  <w:lang w:eastAsia="en-ID"/>
                </w:rPr>
                <w:delText> </w:delText>
              </w:r>
            </w:del>
          </w:p>
        </w:tc>
      </w:tr>
      <w:tr w:rsidR="009809F4" w:rsidRPr="00006ABF" w:rsidDel="009711D7" w14:paraId="08A9AB4E" w14:textId="50202EE7" w:rsidTr="00046663">
        <w:trPr>
          <w:trHeight w:val="528"/>
          <w:del w:id="4500" w:author="nadira firinda" w:date="2022-10-29T23:12:00Z"/>
          <w:trPrChange w:id="4501" w:author="Prasasti Karunia Farista Ananto" w:date="2021-10-12T14:28:00Z">
            <w:trPr>
              <w:trHeight w:val="528"/>
            </w:trPr>
          </w:trPrChange>
        </w:trPr>
        <w:tc>
          <w:tcPr>
            <w:tcW w:w="567" w:type="dxa"/>
            <w:vMerge w:val="restart"/>
            <w:tcBorders>
              <w:top w:val="nil"/>
              <w:left w:val="single" w:sz="8" w:space="0" w:color="auto"/>
              <w:right w:val="single" w:sz="4" w:space="0" w:color="auto"/>
            </w:tcBorders>
            <w:shd w:val="clear" w:color="auto" w:fill="auto"/>
            <w:noWrap/>
            <w:vAlign w:val="center"/>
            <w:hideMark/>
            <w:tcPrChange w:id="4502" w:author="Prasasti Karunia Farista Ananto" w:date="2021-10-12T14:28:00Z">
              <w:tcPr>
                <w:tcW w:w="485" w:type="dxa"/>
                <w:vMerge w:val="restart"/>
                <w:tcBorders>
                  <w:top w:val="nil"/>
                  <w:left w:val="single" w:sz="8" w:space="0" w:color="auto"/>
                  <w:right w:val="single" w:sz="4" w:space="0" w:color="auto"/>
                </w:tcBorders>
                <w:shd w:val="clear" w:color="auto" w:fill="auto"/>
                <w:noWrap/>
                <w:vAlign w:val="center"/>
                <w:hideMark/>
              </w:tcPr>
            </w:tcPrChange>
          </w:tcPr>
          <w:p w14:paraId="1B4C0343" w14:textId="316B11CA" w:rsidR="009809F4" w:rsidRPr="00006ABF" w:rsidDel="009711D7" w:rsidRDefault="009809F4" w:rsidP="00CC4C47">
            <w:pPr>
              <w:spacing w:after="0" w:line="360" w:lineRule="auto"/>
              <w:jc w:val="center"/>
              <w:rPr>
                <w:del w:id="4503" w:author="nadira firinda" w:date="2022-10-29T23:12:00Z"/>
                <w:rFonts w:ascii="Times New Roman" w:eastAsia="Times New Roman" w:hAnsi="Times New Roman" w:cs="Times New Roman"/>
                <w:b/>
                <w:bCs/>
                <w:color w:val="000000"/>
                <w:lang w:eastAsia="en-ID"/>
              </w:rPr>
              <w:pPrChange w:id="4504" w:author="nadira firinda" w:date="2022-10-29T23:37:00Z">
                <w:pPr>
                  <w:spacing w:after="0" w:line="240" w:lineRule="auto"/>
                  <w:jc w:val="center"/>
                </w:pPr>
              </w:pPrChange>
            </w:pPr>
            <w:del w:id="4505" w:author="nadira firinda" w:date="2022-10-29T23:12:00Z">
              <w:r w:rsidRPr="00006ABF" w:rsidDel="009711D7">
                <w:rPr>
                  <w:rFonts w:ascii="Times New Roman" w:eastAsia="Times New Roman" w:hAnsi="Times New Roman" w:cs="Times New Roman"/>
                  <w:b/>
                  <w:bCs/>
                  <w:color w:val="000000"/>
                  <w:lang w:eastAsia="en-ID"/>
                </w:rPr>
                <w:delText>12</w:delText>
              </w:r>
            </w:del>
          </w:p>
          <w:p w14:paraId="4E25E47A" w14:textId="658A1FD0" w:rsidR="009809F4" w:rsidRPr="00006ABF" w:rsidDel="009711D7" w:rsidRDefault="009809F4" w:rsidP="00CC4C47">
            <w:pPr>
              <w:spacing w:after="0" w:line="360" w:lineRule="auto"/>
              <w:jc w:val="center"/>
              <w:rPr>
                <w:del w:id="4506" w:author="nadira firinda" w:date="2022-10-29T23:12:00Z"/>
                <w:rFonts w:ascii="Times New Roman" w:eastAsia="Times New Roman" w:hAnsi="Times New Roman" w:cs="Times New Roman"/>
                <w:b/>
                <w:bCs/>
                <w:color w:val="000000"/>
                <w:lang w:eastAsia="en-ID"/>
              </w:rPr>
              <w:pPrChange w:id="4507" w:author="nadira firinda" w:date="2022-10-29T23:37:00Z">
                <w:pPr>
                  <w:spacing w:after="0" w:line="240" w:lineRule="auto"/>
                  <w:jc w:val="center"/>
                </w:pPr>
              </w:pPrChange>
            </w:pPr>
            <w:del w:id="4508" w:author="nadira firinda" w:date="2022-10-29T23:12:00Z">
              <w:r w:rsidRPr="00006ABF" w:rsidDel="009711D7">
                <w:rPr>
                  <w:rFonts w:ascii="Times New Roman" w:eastAsia="Times New Roman" w:hAnsi="Times New Roman" w:cs="Times New Roman"/>
                  <w:b/>
                  <w:bCs/>
                  <w:color w:val="000000"/>
                  <w:lang w:eastAsia="en-ID"/>
                </w:rPr>
                <w:delText> </w:delText>
              </w:r>
            </w:del>
          </w:p>
          <w:p w14:paraId="0EF72958" w14:textId="597A8311" w:rsidR="009809F4" w:rsidRPr="00006ABF" w:rsidDel="009711D7" w:rsidRDefault="009809F4" w:rsidP="00CC4C47">
            <w:pPr>
              <w:spacing w:after="0" w:line="360" w:lineRule="auto"/>
              <w:jc w:val="center"/>
              <w:rPr>
                <w:del w:id="4509" w:author="nadira firinda" w:date="2022-10-29T23:12:00Z"/>
                <w:rFonts w:ascii="Times New Roman" w:eastAsia="Times New Roman" w:hAnsi="Times New Roman" w:cs="Times New Roman"/>
                <w:b/>
                <w:bCs/>
                <w:color w:val="000000"/>
                <w:lang w:eastAsia="en-ID"/>
              </w:rPr>
              <w:pPrChange w:id="4510" w:author="nadira firinda" w:date="2022-10-29T23:37:00Z">
                <w:pPr>
                  <w:spacing w:after="0" w:line="240" w:lineRule="auto"/>
                  <w:jc w:val="center"/>
                </w:pPr>
              </w:pPrChange>
            </w:pPr>
            <w:del w:id="4511" w:author="nadira firinda" w:date="2022-10-29T23:12:00Z">
              <w:r w:rsidRPr="00006ABF" w:rsidDel="009711D7">
                <w:rPr>
                  <w:rFonts w:ascii="Times New Roman" w:eastAsia="Times New Roman" w:hAnsi="Times New Roman" w:cs="Times New Roman"/>
                  <w:b/>
                  <w:bCs/>
                  <w:color w:val="000000"/>
                  <w:lang w:eastAsia="en-ID"/>
                </w:rPr>
                <w:delText> </w:delText>
              </w:r>
            </w:del>
          </w:p>
        </w:tc>
        <w:tc>
          <w:tcPr>
            <w:tcW w:w="2835" w:type="dxa"/>
            <w:vMerge w:val="restart"/>
            <w:tcBorders>
              <w:top w:val="nil"/>
              <w:left w:val="nil"/>
              <w:right w:val="nil"/>
            </w:tcBorders>
            <w:shd w:val="clear" w:color="auto" w:fill="auto"/>
            <w:noWrap/>
            <w:vAlign w:val="center"/>
            <w:hideMark/>
            <w:tcPrChange w:id="4512" w:author="Prasasti Karunia Farista Ananto" w:date="2021-10-12T14:28:00Z">
              <w:tcPr>
                <w:tcW w:w="3377" w:type="dxa"/>
                <w:vMerge w:val="restart"/>
                <w:tcBorders>
                  <w:top w:val="nil"/>
                  <w:left w:val="nil"/>
                  <w:right w:val="nil"/>
                </w:tcBorders>
                <w:shd w:val="clear" w:color="auto" w:fill="auto"/>
                <w:noWrap/>
                <w:vAlign w:val="center"/>
                <w:hideMark/>
              </w:tcPr>
            </w:tcPrChange>
          </w:tcPr>
          <w:p w14:paraId="3D971CB3" w14:textId="2C07393A" w:rsidR="009809F4" w:rsidRPr="00006ABF" w:rsidDel="009711D7" w:rsidRDefault="009809F4" w:rsidP="00CC4C47">
            <w:pPr>
              <w:spacing w:after="0" w:line="360" w:lineRule="auto"/>
              <w:rPr>
                <w:del w:id="4513" w:author="nadira firinda" w:date="2022-10-29T23:12:00Z"/>
                <w:rFonts w:ascii="Times New Roman" w:eastAsia="Times New Roman" w:hAnsi="Times New Roman" w:cs="Times New Roman"/>
                <w:b/>
                <w:bCs/>
                <w:color w:val="000000"/>
                <w:lang w:eastAsia="en-ID"/>
              </w:rPr>
              <w:pPrChange w:id="4514" w:author="nadira firinda" w:date="2022-10-29T23:37:00Z">
                <w:pPr>
                  <w:spacing w:after="0" w:line="240" w:lineRule="auto"/>
                </w:pPr>
              </w:pPrChange>
            </w:pPr>
            <w:del w:id="4515" w:author="nadira firinda" w:date="2022-10-29T23:12:00Z">
              <w:r w:rsidRPr="00006ABF" w:rsidDel="009711D7">
                <w:rPr>
                  <w:rFonts w:ascii="Times New Roman" w:eastAsia="Times New Roman" w:hAnsi="Times New Roman" w:cs="Times New Roman"/>
                  <w:b/>
                  <w:bCs/>
                  <w:color w:val="000000"/>
                  <w:lang w:eastAsia="en-ID"/>
                </w:rPr>
                <w:delText>Real Estat</w:delText>
              </w:r>
            </w:del>
          </w:p>
          <w:p w14:paraId="6934E4ED" w14:textId="103476DB" w:rsidR="009809F4" w:rsidRPr="00006ABF" w:rsidDel="009711D7" w:rsidRDefault="009809F4" w:rsidP="00CC4C47">
            <w:pPr>
              <w:spacing w:after="0" w:line="360" w:lineRule="auto"/>
              <w:rPr>
                <w:del w:id="4516" w:author="nadira firinda" w:date="2022-10-29T23:12:00Z"/>
                <w:rFonts w:ascii="Times New Roman" w:eastAsia="Times New Roman" w:hAnsi="Times New Roman" w:cs="Times New Roman"/>
                <w:b/>
                <w:bCs/>
                <w:color w:val="000000"/>
                <w:lang w:eastAsia="en-ID"/>
              </w:rPr>
              <w:pPrChange w:id="4517" w:author="nadira firinda" w:date="2022-10-29T23:37:00Z">
                <w:pPr>
                  <w:spacing w:after="0" w:line="240" w:lineRule="auto"/>
                </w:pPr>
              </w:pPrChange>
            </w:pPr>
            <w:del w:id="4518" w:author="nadira firinda" w:date="2022-10-29T23:12:00Z">
              <w:r w:rsidRPr="00006ABF" w:rsidDel="009711D7">
                <w:rPr>
                  <w:rFonts w:ascii="Times New Roman" w:eastAsia="Times New Roman" w:hAnsi="Times New Roman" w:cs="Times New Roman"/>
                  <w:b/>
                  <w:bCs/>
                  <w:color w:val="000000"/>
                  <w:lang w:eastAsia="en-ID"/>
                </w:rPr>
                <w:delText> </w:delText>
              </w:r>
            </w:del>
          </w:p>
          <w:p w14:paraId="3AF9CA78" w14:textId="3DBD7E3F" w:rsidR="009809F4" w:rsidRPr="00006ABF" w:rsidDel="009711D7" w:rsidRDefault="009809F4" w:rsidP="00CC4C47">
            <w:pPr>
              <w:spacing w:after="0" w:line="360" w:lineRule="auto"/>
              <w:rPr>
                <w:del w:id="4519" w:author="nadira firinda" w:date="2022-10-29T23:12:00Z"/>
                <w:rFonts w:ascii="Times New Roman" w:eastAsia="Times New Roman" w:hAnsi="Times New Roman" w:cs="Times New Roman"/>
                <w:b/>
                <w:bCs/>
                <w:color w:val="000000"/>
                <w:lang w:eastAsia="en-ID"/>
              </w:rPr>
              <w:pPrChange w:id="4520" w:author="nadira firinda" w:date="2022-10-29T23:37:00Z">
                <w:pPr>
                  <w:spacing w:after="0" w:line="240" w:lineRule="auto"/>
                </w:pPr>
              </w:pPrChange>
            </w:pPr>
            <w:del w:id="4521" w:author="nadira firinda" w:date="2022-10-29T23:12:00Z">
              <w:r w:rsidRPr="00006ABF" w:rsidDel="009711D7">
                <w:rPr>
                  <w:rFonts w:ascii="Times New Roman" w:eastAsia="Times New Roman" w:hAnsi="Times New Roman" w:cs="Times New Roman"/>
                  <w:b/>
                  <w:bCs/>
                  <w:color w:val="000000"/>
                  <w:lang w:eastAsia="en-ID"/>
                </w:rPr>
                <w:delText> </w:delText>
              </w:r>
            </w:del>
          </w:p>
        </w:tc>
        <w:tc>
          <w:tcPr>
            <w:tcW w:w="2410" w:type="dxa"/>
            <w:tcBorders>
              <w:top w:val="nil"/>
              <w:left w:val="single" w:sz="8" w:space="0" w:color="auto"/>
              <w:bottom w:val="single" w:sz="4" w:space="0" w:color="auto"/>
              <w:right w:val="single" w:sz="4" w:space="0" w:color="auto"/>
            </w:tcBorders>
            <w:shd w:val="clear" w:color="auto" w:fill="auto"/>
            <w:vAlign w:val="center"/>
            <w:hideMark/>
            <w:tcPrChange w:id="4522" w:author="Prasasti Karunia Farista Ananto" w:date="2021-10-12T14:28:00Z">
              <w:tcPr>
                <w:tcW w:w="1800" w:type="dxa"/>
                <w:tcBorders>
                  <w:top w:val="nil"/>
                  <w:left w:val="single" w:sz="8" w:space="0" w:color="auto"/>
                  <w:bottom w:val="single" w:sz="4" w:space="0" w:color="auto"/>
                  <w:right w:val="single" w:sz="4" w:space="0" w:color="auto"/>
                </w:tcBorders>
                <w:shd w:val="clear" w:color="auto" w:fill="auto"/>
                <w:vAlign w:val="center"/>
                <w:hideMark/>
              </w:tcPr>
            </w:tcPrChange>
          </w:tcPr>
          <w:p w14:paraId="1BD92B99" w14:textId="24FFAABE" w:rsidR="009809F4" w:rsidRPr="00006ABF" w:rsidDel="009711D7" w:rsidRDefault="009809F4" w:rsidP="00CC4C47">
            <w:pPr>
              <w:spacing w:after="0" w:line="360" w:lineRule="auto"/>
              <w:rPr>
                <w:del w:id="4523" w:author="nadira firinda" w:date="2022-10-29T23:12:00Z"/>
                <w:rFonts w:ascii="Times New Roman" w:eastAsia="Times New Roman" w:hAnsi="Times New Roman" w:cs="Times New Roman"/>
                <w:color w:val="000000"/>
                <w:lang w:eastAsia="en-ID"/>
              </w:rPr>
              <w:pPrChange w:id="4524" w:author="nadira firinda" w:date="2022-10-29T23:37:00Z">
                <w:pPr>
                  <w:spacing w:after="0" w:line="240" w:lineRule="auto"/>
                </w:pPr>
              </w:pPrChange>
            </w:pPr>
            <w:del w:id="4525" w:author="nadira firinda" w:date="2022-10-29T23:12:00Z">
              <w:r w:rsidRPr="00006ABF" w:rsidDel="009711D7">
                <w:rPr>
                  <w:rFonts w:ascii="Times New Roman" w:eastAsia="Times New Roman" w:hAnsi="Times New Roman" w:cs="Times New Roman"/>
                  <w:color w:val="000000"/>
                  <w:lang w:eastAsia="en-ID"/>
                </w:rPr>
                <w:delText xml:space="preserve">Informasi dan Komunikasi </w:delText>
              </w:r>
            </w:del>
          </w:p>
        </w:tc>
        <w:tc>
          <w:tcPr>
            <w:tcW w:w="3280" w:type="dxa"/>
            <w:tcBorders>
              <w:top w:val="nil"/>
              <w:left w:val="nil"/>
              <w:bottom w:val="single" w:sz="4" w:space="0" w:color="auto"/>
              <w:right w:val="single" w:sz="8" w:space="0" w:color="auto"/>
            </w:tcBorders>
            <w:shd w:val="clear" w:color="auto" w:fill="auto"/>
            <w:vAlign w:val="center"/>
            <w:hideMark/>
            <w:tcPrChange w:id="4526" w:author="Prasasti Karunia Farista Ananto" w:date="2021-10-12T14:28:00Z">
              <w:tcPr>
                <w:tcW w:w="2620" w:type="dxa"/>
                <w:tcBorders>
                  <w:top w:val="nil"/>
                  <w:left w:val="nil"/>
                  <w:bottom w:val="single" w:sz="4" w:space="0" w:color="auto"/>
                  <w:right w:val="single" w:sz="8" w:space="0" w:color="auto"/>
                </w:tcBorders>
                <w:shd w:val="clear" w:color="auto" w:fill="auto"/>
                <w:vAlign w:val="center"/>
                <w:hideMark/>
              </w:tcPr>
            </w:tcPrChange>
          </w:tcPr>
          <w:p w14:paraId="756A436D" w14:textId="3A906284" w:rsidR="009809F4" w:rsidRPr="00006ABF" w:rsidDel="009711D7" w:rsidRDefault="009809F4" w:rsidP="00CC4C47">
            <w:pPr>
              <w:spacing w:after="0" w:line="360" w:lineRule="auto"/>
              <w:rPr>
                <w:del w:id="4527" w:author="nadira firinda" w:date="2022-10-29T23:12:00Z"/>
                <w:rFonts w:ascii="Times New Roman" w:eastAsia="Times New Roman" w:hAnsi="Times New Roman" w:cs="Times New Roman"/>
                <w:color w:val="000000"/>
                <w:lang w:eastAsia="en-ID"/>
              </w:rPr>
              <w:pPrChange w:id="4528" w:author="nadira firinda" w:date="2022-10-29T23:37:00Z">
                <w:pPr>
                  <w:spacing w:after="0" w:line="240" w:lineRule="auto"/>
                </w:pPr>
              </w:pPrChange>
            </w:pPr>
            <w:del w:id="4529" w:author="nadira firinda" w:date="2022-10-29T23:12:00Z">
              <w:r w:rsidRPr="00006ABF" w:rsidDel="009711D7">
                <w:rPr>
                  <w:rFonts w:ascii="Times New Roman" w:eastAsia="Times New Roman" w:hAnsi="Times New Roman" w:cs="Times New Roman"/>
                  <w:color w:val="000000"/>
                  <w:lang w:eastAsia="en-ID"/>
                </w:rPr>
                <w:delText>Konstruksi</w:delText>
              </w:r>
            </w:del>
          </w:p>
        </w:tc>
      </w:tr>
      <w:tr w:rsidR="009809F4" w:rsidRPr="00006ABF" w:rsidDel="009711D7" w14:paraId="38DDEBD0" w14:textId="5FA44286" w:rsidTr="00046663">
        <w:trPr>
          <w:trHeight w:val="276"/>
          <w:del w:id="4530" w:author="nadira firinda" w:date="2022-10-29T23:12:00Z"/>
          <w:trPrChange w:id="4531" w:author="Prasasti Karunia Farista Ananto" w:date="2021-10-12T14:28:00Z">
            <w:trPr>
              <w:trHeight w:val="276"/>
            </w:trPr>
          </w:trPrChange>
        </w:trPr>
        <w:tc>
          <w:tcPr>
            <w:tcW w:w="567" w:type="dxa"/>
            <w:vMerge/>
            <w:tcBorders>
              <w:left w:val="single" w:sz="8" w:space="0" w:color="auto"/>
              <w:right w:val="single" w:sz="4" w:space="0" w:color="auto"/>
            </w:tcBorders>
            <w:shd w:val="clear" w:color="auto" w:fill="auto"/>
            <w:noWrap/>
            <w:vAlign w:val="center"/>
            <w:hideMark/>
            <w:tcPrChange w:id="4532" w:author="Prasasti Karunia Farista Ananto" w:date="2021-10-12T14:28:00Z">
              <w:tcPr>
                <w:tcW w:w="485" w:type="dxa"/>
                <w:vMerge/>
                <w:tcBorders>
                  <w:left w:val="single" w:sz="8" w:space="0" w:color="auto"/>
                  <w:right w:val="single" w:sz="4" w:space="0" w:color="auto"/>
                </w:tcBorders>
                <w:shd w:val="clear" w:color="auto" w:fill="auto"/>
                <w:noWrap/>
                <w:vAlign w:val="center"/>
                <w:hideMark/>
              </w:tcPr>
            </w:tcPrChange>
          </w:tcPr>
          <w:p w14:paraId="701D88CE" w14:textId="7DB442A9" w:rsidR="009809F4" w:rsidRPr="00006ABF" w:rsidDel="009711D7" w:rsidRDefault="009809F4" w:rsidP="00CC4C47">
            <w:pPr>
              <w:spacing w:after="0" w:line="360" w:lineRule="auto"/>
              <w:jc w:val="center"/>
              <w:rPr>
                <w:del w:id="4533" w:author="nadira firinda" w:date="2022-10-29T23:12:00Z"/>
                <w:rFonts w:ascii="Times New Roman" w:eastAsia="Times New Roman" w:hAnsi="Times New Roman" w:cs="Times New Roman"/>
                <w:b/>
                <w:bCs/>
                <w:color w:val="000000"/>
                <w:lang w:eastAsia="en-ID"/>
              </w:rPr>
              <w:pPrChange w:id="4534" w:author="nadira firinda" w:date="2022-10-29T23:37:00Z">
                <w:pPr>
                  <w:spacing w:after="0" w:line="240" w:lineRule="auto"/>
                  <w:jc w:val="center"/>
                </w:pPr>
              </w:pPrChange>
            </w:pPr>
          </w:p>
        </w:tc>
        <w:tc>
          <w:tcPr>
            <w:tcW w:w="2835" w:type="dxa"/>
            <w:vMerge/>
            <w:tcBorders>
              <w:left w:val="nil"/>
              <w:right w:val="nil"/>
            </w:tcBorders>
            <w:shd w:val="clear" w:color="auto" w:fill="auto"/>
            <w:noWrap/>
            <w:vAlign w:val="center"/>
            <w:hideMark/>
            <w:tcPrChange w:id="4535" w:author="Prasasti Karunia Farista Ananto" w:date="2021-10-12T14:28:00Z">
              <w:tcPr>
                <w:tcW w:w="3377" w:type="dxa"/>
                <w:vMerge/>
                <w:tcBorders>
                  <w:left w:val="nil"/>
                  <w:right w:val="nil"/>
                </w:tcBorders>
                <w:shd w:val="clear" w:color="auto" w:fill="auto"/>
                <w:noWrap/>
                <w:vAlign w:val="center"/>
                <w:hideMark/>
              </w:tcPr>
            </w:tcPrChange>
          </w:tcPr>
          <w:p w14:paraId="38162CE4" w14:textId="076E3912" w:rsidR="009809F4" w:rsidRPr="00006ABF" w:rsidDel="009711D7" w:rsidRDefault="009809F4" w:rsidP="00CC4C47">
            <w:pPr>
              <w:spacing w:after="0" w:line="360" w:lineRule="auto"/>
              <w:rPr>
                <w:del w:id="4536" w:author="nadira firinda" w:date="2022-10-29T23:12:00Z"/>
                <w:rFonts w:ascii="Times New Roman" w:eastAsia="Times New Roman" w:hAnsi="Times New Roman" w:cs="Times New Roman"/>
                <w:b/>
                <w:bCs/>
                <w:color w:val="000000"/>
                <w:lang w:eastAsia="en-ID"/>
              </w:rPr>
              <w:pPrChange w:id="4537" w:author="nadira firinda" w:date="2022-10-29T23:37:00Z">
                <w:pPr>
                  <w:spacing w:after="0" w:line="240" w:lineRule="auto"/>
                </w:pPr>
              </w:pPrChange>
            </w:pPr>
          </w:p>
        </w:tc>
        <w:tc>
          <w:tcPr>
            <w:tcW w:w="2410" w:type="dxa"/>
            <w:tcBorders>
              <w:top w:val="nil"/>
              <w:left w:val="single" w:sz="8" w:space="0" w:color="auto"/>
              <w:bottom w:val="single" w:sz="4" w:space="0" w:color="auto"/>
              <w:right w:val="single" w:sz="4" w:space="0" w:color="auto"/>
            </w:tcBorders>
            <w:shd w:val="clear" w:color="auto" w:fill="auto"/>
            <w:vAlign w:val="center"/>
            <w:hideMark/>
            <w:tcPrChange w:id="4538" w:author="Prasasti Karunia Farista Ananto" w:date="2021-10-12T14:28:00Z">
              <w:tcPr>
                <w:tcW w:w="1800" w:type="dxa"/>
                <w:tcBorders>
                  <w:top w:val="nil"/>
                  <w:left w:val="single" w:sz="8" w:space="0" w:color="auto"/>
                  <w:bottom w:val="single" w:sz="4" w:space="0" w:color="auto"/>
                  <w:right w:val="single" w:sz="4" w:space="0" w:color="auto"/>
                </w:tcBorders>
                <w:shd w:val="clear" w:color="auto" w:fill="auto"/>
                <w:vAlign w:val="center"/>
                <w:hideMark/>
              </w:tcPr>
            </w:tcPrChange>
          </w:tcPr>
          <w:p w14:paraId="45C4E997" w14:textId="7585F8D4" w:rsidR="009809F4" w:rsidRPr="00006ABF" w:rsidDel="009711D7" w:rsidRDefault="009809F4" w:rsidP="00CC4C47">
            <w:pPr>
              <w:spacing w:after="0" w:line="360" w:lineRule="auto"/>
              <w:rPr>
                <w:del w:id="4539" w:author="nadira firinda" w:date="2022-10-29T23:12:00Z"/>
                <w:rFonts w:ascii="Times New Roman" w:eastAsia="Times New Roman" w:hAnsi="Times New Roman" w:cs="Times New Roman"/>
                <w:color w:val="000000"/>
                <w:lang w:eastAsia="en-ID"/>
              </w:rPr>
              <w:pPrChange w:id="4540" w:author="nadira firinda" w:date="2022-10-29T23:37:00Z">
                <w:pPr>
                  <w:spacing w:after="0" w:line="240" w:lineRule="auto"/>
                </w:pPr>
              </w:pPrChange>
            </w:pPr>
            <w:del w:id="4541" w:author="nadira firinda" w:date="2022-10-29T23:12:00Z">
              <w:r w:rsidRPr="00006ABF" w:rsidDel="009711D7">
                <w:rPr>
                  <w:rFonts w:ascii="Times New Roman" w:eastAsia="Times New Roman" w:hAnsi="Times New Roman" w:cs="Times New Roman"/>
                  <w:color w:val="000000"/>
                  <w:lang w:eastAsia="en-ID"/>
                </w:rPr>
                <w:delText> </w:delText>
              </w:r>
            </w:del>
          </w:p>
        </w:tc>
        <w:tc>
          <w:tcPr>
            <w:tcW w:w="3280" w:type="dxa"/>
            <w:tcBorders>
              <w:top w:val="nil"/>
              <w:left w:val="nil"/>
              <w:bottom w:val="single" w:sz="4" w:space="0" w:color="auto"/>
              <w:right w:val="single" w:sz="8" w:space="0" w:color="auto"/>
            </w:tcBorders>
            <w:shd w:val="clear" w:color="auto" w:fill="auto"/>
            <w:vAlign w:val="center"/>
            <w:hideMark/>
            <w:tcPrChange w:id="4542" w:author="Prasasti Karunia Farista Ananto" w:date="2021-10-12T14:28:00Z">
              <w:tcPr>
                <w:tcW w:w="2620" w:type="dxa"/>
                <w:tcBorders>
                  <w:top w:val="nil"/>
                  <w:left w:val="nil"/>
                  <w:bottom w:val="single" w:sz="4" w:space="0" w:color="auto"/>
                  <w:right w:val="single" w:sz="8" w:space="0" w:color="auto"/>
                </w:tcBorders>
                <w:shd w:val="clear" w:color="auto" w:fill="auto"/>
                <w:vAlign w:val="center"/>
                <w:hideMark/>
              </w:tcPr>
            </w:tcPrChange>
          </w:tcPr>
          <w:p w14:paraId="2E4219A0" w14:textId="556004C8" w:rsidR="009809F4" w:rsidRPr="00006ABF" w:rsidDel="009711D7" w:rsidRDefault="009809F4" w:rsidP="00CC4C47">
            <w:pPr>
              <w:spacing w:after="0" w:line="360" w:lineRule="auto"/>
              <w:rPr>
                <w:del w:id="4543" w:author="nadira firinda" w:date="2022-10-29T23:12:00Z"/>
                <w:rFonts w:ascii="Times New Roman" w:eastAsia="Times New Roman" w:hAnsi="Times New Roman" w:cs="Times New Roman"/>
                <w:color w:val="000000"/>
                <w:lang w:eastAsia="en-ID"/>
              </w:rPr>
              <w:pPrChange w:id="4544" w:author="nadira firinda" w:date="2022-10-29T23:37:00Z">
                <w:pPr>
                  <w:spacing w:after="0" w:line="240" w:lineRule="auto"/>
                </w:pPr>
              </w:pPrChange>
            </w:pPr>
            <w:del w:id="4545" w:author="nadira firinda" w:date="2022-10-29T23:12:00Z">
              <w:r w:rsidRPr="00006ABF" w:rsidDel="009711D7">
                <w:rPr>
                  <w:rFonts w:ascii="Times New Roman" w:eastAsia="Times New Roman" w:hAnsi="Times New Roman" w:cs="Times New Roman"/>
                  <w:color w:val="000000"/>
                  <w:lang w:eastAsia="en-ID"/>
                </w:rPr>
                <w:delText>Industri Pengolahan</w:delText>
              </w:r>
            </w:del>
          </w:p>
        </w:tc>
      </w:tr>
      <w:tr w:rsidR="009809F4" w:rsidRPr="00006ABF" w:rsidDel="009711D7" w14:paraId="47F1F41E" w14:textId="61FF13FE" w:rsidTr="00046663">
        <w:trPr>
          <w:trHeight w:val="288"/>
          <w:del w:id="4546" w:author="nadira firinda" w:date="2022-10-29T23:12:00Z"/>
          <w:trPrChange w:id="4547" w:author="Prasasti Karunia Farista Ananto" w:date="2021-10-12T14:28:00Z">
            <w:trPr>
              <w:trHeight w:val="288"/>
            </w:trPr>
          </w:trPrChange>
        </w:trPr>
        <w:tc>
          <w:tcPr>
            <w:tcW w:w="567" w:type="dxa"/>
            <w:vMerge/>
            <w:tcBorders>
              <w:left w:val="single" w:sz="8" w:space="0" w:color="auto"/>
              <w:bottom w:val="single" w:sz="8" w:space="0" w:color="auto"/>
              <w:right w:val="single" w:sz="4" w:space="0" w:color="auto"/>
            </w:tcBorders>
            <w:shd w:val="clear" w:color="auto" w:fill="auto"/>
            <w:noWrap/>
            <w:vAlign w:val="center"/>
            <w:hideMark/>
            <w:tcPrChange w:id="4548" w:author="Prasasti Karunia Farista Ananto" w:date="2021-10-12T14:28:00Z">
              <w:tcPr>
                <w:tcW w:w="485" w:type="dxa"/>
                <w:vMerge/>
                <w:tcBorders>
                  <w:left w:val="single" w:sz="8" w:space="0" w:color="auto"/>
                  <w:bottom w:val="single" w:sz="8" w:space="0" w:color="auto"/>
                  <w:right w:val="single" w:sz="4" w:space="0" w:color="auto"/>
                </w:tcBorders>
                <w:shd w:val="clear" w:color="auto" w:fill="auto"/>
                <w:noWrap/>
                <w:vAlign w:val="center"/>
                <w:hideMark/>
              </w:tcPr>
            </w:tcPrChange>
          </w:tcPr>
          <w:p w14:paraId="34AC587D" w14:textId="3B98EEAA" w:rsidR="009809F4" w:rsidRPr="00006ABF" w:rsidDel="009711D7" w:rsidRDefault="009809F4" w:rsidP="00CC4C47">
            <w:pPr>
              <w:spacing w:after="0" w:line="360" w:lineRule="auto"/>
              <w:jc w:val="center"/>
              <w:rPr>
                <w:del w:id="4549" w:author="nadira firinda" w:date="2022-10-29T23:12:00Z"/>
                <w:rFonts w:ascii="Times New Roman" w:eastAsia="Times New Roman" w:hAnsi="Times New Roman" w:cs="Times New Roman"/>
                <w:b/>
                <w:bCs/>
                <w:color w:val="000000"/>
                <w:lang w:eastAsia="en-ID"/>
              </w:rPr>
              <w:pPrChange w:id="4550" w:author="nadira firinda" w:date="2022-10-29T23:37:00Z">
                <w:pPr>
                  <w:spacing w:after="0" w:line="240" w:lineRule="auto"/>
                  <w:jc w:val="center"/>
                </w:pPr>
              </w:pPrChange>
            </w:pPr>
          </w:p>
        </w:tc>
        <w:tc>
          <w:tcPr>
            <w:tcW w:w="2835" w:type="dxa"/>
            <w:vMerge/>
            <w:tcBorders>
              <w:left w:val="nil"/>
              <w:bottom w:val="single" w:sz="8" w:space="0" w:color="auto"/>
              <w:right w:val="nil"/>
            </w:tcBorders>
            <w:shd w:val="clear" w:color="auto" w:fill="auto"/>
            <w:noWrap/>
            <w:vAlign w:val="center"/>
            <w:hideMark/>
            <w:tcPrChange w:id="4551" w:author="Prasasti Karunia Farista Ananto" w:date="2021-10-12T14:28:00Z">
              <w:tcPr>
                <w:tcW w:w="3377" w:type="dxa"/>
                <w:vMerge/>
                <w:tcBorders>
                  <w:left w:val="nil"/>
                  <w:bottom w:val="single" w:sz="8" w:space="0" w:color="auto"/>
                  <w:right w:val="nil"/>
                </w:tcBorders>
                <w:shd w:val="clear" w:color="auto" w:fill="auto"/>
                <w:noWrap/>
                <w:vAlign w:val="center"/>
                <w:hideMark/>
              </w:tcPr>
            </w:tcPrChange>
          </w:tcPr>
          <w:p w14:paraId="52CB89A7" w14:textId="7508BD61" w:rsidR="009809F4" w:rsidRPr="00006ABF" w:rsidDel="009711D7" w:rsidRDefault="009809F4" w:rsidP="00CC4C47">
            <w:pPr>
              <w:spacing w:after="0" w:line="360" w:lineRule="auto"/>
              <w:rPr>
                <w:del w:id="4552" w:author="nadira firinda" w:date="2022-10-29T23:12:00Z"/>
                <w:rFonts w:ascii="Times New Roman" w:eastAsia="Times New Roman" w:hAnsi="Times New Roman" w:cs="Times New Roman"/>
                <w:b/>
                <w:bCs/>
                <w:color w:val="000000"/>
                <w:lang w:eastAsia="en-ID"/>
              </w:rPr>
              <w:pPrChange w:id="4553" w:author="nadira firinda" w:date="2022-10-29T23:37:00Z">
                <w:pPr>
                  <w:spacing w:after="0" w:line="240" w:lineRule="auto"/>
                </w:pPr>
              </w:pPrChange>
            </w:pPr>
          </w:p>
        </w:tc>
        <w:tc>
          <w:tcPr>
            <w:tcW w:w="2410" w:type="dxa"/>
            <w:tcBorders>
              <w:top w:val="nil"/>
              <w:left w:val="single" w:sz="8" w:space="0" w:color="auto"/>
              <w:bottom w:val="single" w:sz="8" w:space="0" w:color="auto"/>
              <w:right w:val="single" w:sz="4" w:space="0" w:color="auto"/>
            </w:tcBorders>
            <w:shd w:val="clear" w:color="auto" w:fill="auto"/>
            <w:vAlign w:val="center"/>
            <w:hideMark/>
            <w:tcPrChange w:id="4554" w:author="Prasasti Karunia Farista Ananto" w:date="2021-10-12T14:28:00Z">
              <w:tcPr>
                <w:tcW w:w="1800" w:type="dxa"/>
                <w:tcBorders>
                  <w:top w:val="nil"/>
                  <w:left w:val="single" w:sz="8" w:space="0" w:color="auto"/>
                  <w:bottom w:val="single" w:sz="8" w:space="0" w:color="auto"/>
                  <w:right w:val="single" w:sz="4" w:space="0" w:color="auto"/>
                </w:tcBorders>
                <w:shd w:val="clear" w:color="auto" w:fill="auto"/>
                <w:vAlign w:val="center"/>
                <w:hideMark/>
              </w:tcPr>
            </w:tcPrChange>
          </w:tcPr>
          <w:p w14:paraId="656CA821" w14:textId="65E25EE6" w:rsidR="009809F4" w:rsidRPr="00006ABF" w:rsidDel="009711D7" w:rsidRDefault="009809F4" w:rsidP="00CC4C47">
            <w:pPr>
              <w:spacing w:after="0" w:line="360" w:lineRule="auto"/>
              <w:rPr>
                <w:del w:id="4555" w:author="nadira firinda" w:date="2022-10-29T23:12:00Z"/>
                <w:rFonts w:ascii="Times New Roman" w:eastAsia="Times New Roman" w:hAnsi="Times New Roman" w:cs="Times New Roman"/>
                <w:color w:val="000000"/>
                <w:lang w:eastAsia="en-ID"/>
              </w:rPr>
              <w:pPrChange w:id="4556" w:author="nadira firinda" w:date="2022-10-29T23:37:00Z">
                <w:pPr>
                  <w:spacing w:after="0" w:line="240" w:lineRule="auto"/>
                </w:pPr>
              </w:pPrChange>
            </w:pPr>
            <w:del w:id="4557" w:author="nadira firinda" w:date="2022-10-29T23:12:00Z">
              <w:r w:rsidRPr="00006ABF" w:rsidDel="009711D7">
                <w:rPr>
                  <w:rFonts w:ascii="Times New Roman" w:eastAsia="Times New Roman" w:hAnsi="Times New Roman" w:cs="Times New Roman"/>
                  <w:color w:val="000000"/>
                  <w:lang w:eastAsia="en-ID"/>
                </w:rPr>
                <w:delText> </w:delText>
              </w:r>
            </w:del>
          </w:p>
        </w:tc>
        <w:tc>
          <w:tcPr>
            <w:tcW w:w="3280" w:type="dxa"/>
            <w:tcBorders>
              <w:top w:val="single" w:sz="4" w:space="0" w:color="auto"/>
              <w:left w:val="nil"/>
              <w:bottom w:val="single" w:sz="8" w:space="0" w:color="auto"/>
              <w:right w:val="single" w:sz="8" w:space="0" w:color="auto"/>
            </w:tcBorders>
            <w:shd w:val="clear" w:color="auto" w:fill="auto"/>
            <w:vAlign w:val="center"/>
            <w:hideMark/>
            <w:tcPrChange w:id="4558" w:author="Prasasti Karunia Farista Ananto" w:date="2021-10-12T14:28:00Z">
              <w:tcPr>
                <w:tcW w:w="2620" w:type="dxa"/>
                <w:tcBorders>
                  <w:top w:val="single" w:sz="4" w:space="0" w:color="auto"/>
                  <w:left w:val="nil"/>
                  <w:bottom w:val="single" w:sz="8" w:space="0" w:color="auto"/>
                  <w:right w:val="single" w:sz="8" w:space="0" w:color="auto"/>
                </w:tcBorders>
                <w:shd w:val="clear" w:color="auto" w:fill="auto"/>
                <w:vAlign w:val="center"/>
                <w:hideMark/>
              </w:tcPr>
            </w:tcPrChange>
          </w:tcPr>
          <w:p w14:paraId="147AD960" w14:textId="431D9C39" w:rsidR="009809F4" w:rsidRPr="00006ABF" w:rsidDel="009711D7" w:rsidRDefault="009809F4" w:rsidP="00CC4C47">
            <w:pPr>
              <w:spacing w:after="0" w:line="360" w:lineRule="auto"/>
              <w:rPr>
                <w:del w:id="4559" w:author="nadira firinda" w:date="2022-10-29T23:12:00Z"/>
                <w:rFonts w:ascii="Times New Roman" w:eastAsia="Times New Roman" w:hAnsi="Times New Roman" w:cs="Times New Roman"/>
                <w:color w:val="000000"/>
                <w:lang w:eastAsia="en-ID"/>
              </w:rPr>
              <w:pPrChange w:id="4560" w:author="nadira firinda" w:date="2022-10-29T23:37:00Z">
                <w:pPr>
                  <w:spacing w:after="0" w:line="240" w:lineRule="auto"/>
                </w:pPr>
              </w:pPrChange>
            </w:pPr>
            <w:del w:id="4561" w:author="nadira firinda" w:date="2022-10-29T23:12:00Z">
              <w:r w:rsidRPr="00006ABF" w:rsidDel="009711D7">
                <w:rPr>
                  <w:rFonts w:ascii="Times New Roman" w:eastAsia="Times New Roman" w:hAnsi="Times New Roman" w:cs="Times New Roman"/>
                  <w:color w:val="000000"/>
                  <w:lang w:eastAsia="en-ID"/>
                </w:rPr>
                <w:delText> </w:delText>
              </w:r>
            </w:del>
          </w:p>
        </w:tc>
      </w:tr>
      <w:tr w:rsidR="009809F4" w:rsidRPr="00006ABF" w:rsidDel="009711D7" w14:paraId="09118362" w14:textId="784A0AF3" w:rsidTr="00046663">
        <w:trPr>
          <w:trHeight w:val="276"/>
          <w:del w:id="4562" w:author="nadira firinda" w:date="2022-10-29T23:12:00Z"/>
          <w:trPrChange w:id="4563" w:author="Prasasti Karunia Farista Ananto" w:date="2021-10-12T14:28:00Z">
            <w:trPr>
              <w:trHeight w:val="276"/>
            </w:trPr>
          </w:trPrChange>
        </w:trPr>
        <w:tc>
          <w:tcPr>
            <w:tcW w:w="567" w:type="dxa"/>
            <w:vMerge w:val="restart"/>
            <w:tcBorders>
              <w:top w:val="nil"/>
              <w:left w:val="single" w:sz="8" w:space="0" w:color="auto"/>
              <w:right w:val="single" w:sz="4" w:space="0" w:color="auto"/>
            </w:tcBorders>
            <w:shd w:val="clear" w:color="auto" w:fill="auto"/>
            <w:noWrap/>
            <w:vAlign w:val="center"/>
            <w:hideMark/>
            <w:tcPrChange w:id="4564" w:author="Prasasti Karunia Farista Ananto" w:date="2021-10-12T14:28:00Z">
              <w:tcPr>
                <w:tcW w:w="485" w:type="dxa"/>
                <w:vMerge w:val="restart"/>
                <w:tcBorders>
                  <w:top w:val="nil"/>
                  <w:left w:val="single" w:sz="8" w:space="0" w:color="auto"/>
                  <w:right w:val="single" w:sz="4" w:space="0" w:color="auto"/>
                </w:tcBorders>
                <w:shd w:val="clear" w:color="auto" w:fill="auto"/>
                <w:noWrap/>
                <w:vAlign w:val="center"/>
                <w:hideMark/>
              </w:tcPr>
            </w:tcPrChange>
          </w:tcPr>
          <w:p w14:paraId="77D4F6DE" w14:textId="7B6AEDC3" w:rsidR="009809F4" w:rsidRPr="00006ABF" w:rsidDel="009711D7" w:rsidRDefault="009809F4" w:rsidP="00CC4C47">
            <w:pPr>
              <w:spacing w:after="0" w:line="360" w:lineRule="auto"/>
              <w:jc w:val="center"/>
              <w:rPr>
                <w:del w:id="4565" w:author="nadira firinda" w:date="2022-10-29T23:12:00Z"/>
                <w:rFonts w:ascii="Times New Roman" w:eastAsia="Times New Roman" w:hAnsi="Times New Roman" w:cs="Times New Roman"/>
                <w:b/>
                <w:bCs/>
                <w:color w:val="000000"/>
                <w:lang w:eastAsia="en-ID"/>
              </w:rPr>
              <w:pPrChange w:id="4566" w:author="nadira firinda" w:date="2022-10-29T23:37:00Z">
                <w:pPr>
                  <w:spacing w:after="0" w:line="240" w:lineRule="auto"/>
                  <w:jc w:val="center"/>
                </w:pPr>
              </w:pPrChange>
            </w:pPr>
            <w:del w:id="4567" w:author="nadira firinda" w:date="2022-10-29T23:12:00Z">
              <w:r w:rsidRPr="00006ABF" w:rsidDel="009711D7">
                <w:rPr>
                  <w:rFonts w:ascii="Times New Roman" w:eastAsia="Times New Roman" w:hAnsi="Times New Roman" w:cs="Times New Roman"/>
                  <w:b/>
                  <w:bCs/>
                  <w:color w:val="000000"/>
                  <w:lang w:eastAsia="en-ID"/>
                </w:rPr>
                <w:delText>13</w:delText>
              </w:r>
            </w:del>
          </w:p>
          <w:p w14:paraId="400FA22D" w14:textId="699FD81E" w:rsidR="009809F4" w:rsidRPr="00006ABF" w:rsidDel="009711D7" w:rsidRDefault="009809F4" w:rsidP="00CC4C47">
            <w:pPr>
              <w:spacing w:after="0" w:line="360" w:lineRule="auto"/>
              <w:jc w:val="center"/>
              <w:rPr>
                <w:del w:id="4568" w:author="nadira firinda" w:date="2022-10-29T23:12:00Z"/>
                <w:rFonts w:ascii="Times New Roman" w:eastAsia="Times New Roman" w:hAnsi="Times New Roman" w:cs="Times New Roman"/>
                <w:b/>
                <w:bCs/>
                <w:color w:val="000000"/>
                <w:lang w:eastAsia="en-ID"/>
              </w:rPr>
              <w:pPrChange w:id="4569" w:author="nadira firinda" w:date="2022-10-29T23:37:00Z">
                <w:pPr>
                  <w:spacing w:after="0" w:line="240" w:lineRule="auto"/>
                  <w:jc w:val="center"/>
                </w:pPr>
              </w:pPrChange>
            </w:pPr>
            <w:del w:id="4570" w:author="nadira firinda" w:date="2022-10-29T23:12:00Z">
              <w:r w:rsidRPr="00006ABF" w:rsidDel="009711D7">
                <w:rPr>
                  <w:rFonts w:ascii="Times New Roman" w:eastAsia="Times New Roman" w:hAnsi="Times New Roman" w:cs="Times New Roman"/>
                  <w:b/>
                  <w:bCs/>
                  <w:color w:val="000000"/>
                  <w:lang w:eastAsia="en-ID"/>
                </w:rPr>
                <w:delText> </w:delText>
              </w:r>
            </w:del>
          </w:p>
          <w:p w14:paraId="282EFE3D" w14:textId="1E30C0CE" w:rsidR="009809F4" w:rsidRPr="00006ABF" w:rsidDel="009711D7" w:rsidRDefault="009809F4" w:rsidP="00CC4C47">
            <w:pPr>
              <w:spacing w:after="0" w:line="360" w:lineRule="auto"/>
              <w:jc w:val="center"/>
              <w:rPr>
                <w:del w:id="4571" w:author="nadira firinda" w:date="2022-10-29T23:12:00Z"/>
                <w:rFonts w:ascii="Times New Roman" w:eastAsia="Times New Roman" w:hAnsi="Times New Roman" w:cs="Times New Roman"/>
                <w:b/>
                <w:bCs/>
                <w:color w:val="000000"/>
                <w:lang w:eastAsia="en-ID"/>
              </w:rPr>
              <w:pPrChange w:id="4572" w:author="nadira firinda" w:date="2022-10-29T23:37:00Z">
                <w:pPr>
                  <w:spacing w:after="0" w:line="240" w:lineRule="auto"/>
                  <w:jc w:val="center"/>
                </w:pPr>
              </w:pPrChange>
            </w:pPr>
            <w:del w:id="4573" w:author="nadira firinda" w:date="2022-10-29T23:12:00Z">
              <w:r w:rsidRPr="00006ABF" w:rsidDel="009711D7">
                <w:rPr>
                  <w:rFonts w:ascii="Times New Roman" w:eastAsia="Times New Roman" w:hAnsi="Times New Roman" w:cs="Times New Roman"/>
                  <w:b/>
                  <w:bCs/>
                  <w:color w:val="000000"/>
                  <w:lang w:eastAsia="en-ID"/>
                </w:rPr>
                <w:delText> </w:delText>
              </w:r>
            </w:del>
          </w:p>
        </w:tc>
        <w:tc>
          <w:tcPr>
            <w:tcW w:w="2835" w:type="dxa"/>
            <w:vMerge w:val="restart"/>
            <w:tcBorders>
              <w:top w:val="nil"/>
              <w:left w:val="nil"/>
              <w:right w:val="nil"/>
            </w:tcBorders>
            <w:shd w:val="clear" w:color="auto" w:fill="auto"/>
            <w:noWrap/>
            <w:vAlign w:val="center"/>
            <w:hideMark/>
            <w:tcPrChange w:id="4574" w:author="Prasasti Karunia Farista Ananto" w:date="2021-10-12T14:28:00Z">
              <w:tcPr>
                <w:tcW w:w="3377" w:type="dxa"/>
                <w:vMerge w:val="restart"/>
                <w:tcBorders>
                  <w:top w:val="nil"/>
                  <w:left w:val="nil"/>
                  <w:right w:val="nil"/>
                </w:tcBorders>
                <w:shd w:val="clear" w:color="auto" w:fill="auto"/>
                <w:noWrap/>
                <w:vAlign w:val="center"/>
                <w:hideMark/>
              </w:tcPr>
            </w:tcPrChange>
          </w:tcPr>
          <w:p w14:paraId="45EB6DF8" w14:textId="680945E8" w:rsidR="009809F4" w:rsidRPr="00006ABF" w:rsidDel="009711D7" w:rsidRDefault="009809F4" w:rsidP="00CC4C47">
            <w:pPr>
              <w:spacing w:after="0" w:line="360" w:lineRule="auto"/>
              <w:rPr>
                <w:del w:id="4575" w:author="nadira firinda" w:date="2022-10-29T23:12:00Z"/>
                <w:rFonts w:ascii="Times New Roman" w:eastAsia="Times New Roman" w:hAnsi="Times New Roman" w:cs="Times New Roman"/>
                <w:b/>
                <w:bCs/>
                <w:color w:val="000000"/>
                <w:lang w:eastAsia="en-ID"/>
              </w:rPr>
              <w:pPrChange w:id="4576" w:author="nadira firinda" w:date="2022-10-29T23:37:00Z">
                <w:pPr>
                  <w:spacing w:after="0" w:line="240" w:lineRule="auto"/>
                </w:pPr>
              </w:pPrChange>
            </w:pPr>
            <w:del w:id="4577" w:author="nadira firinda" w:date="2022-10-29T23:12:00Z">
              <w:r w:rsidRPr="00006ABF" w:rsidDel="009711D7">
                <w:rPr>
                  <w:rFonts w:ascii="Times New Roman" w:eastAsia="Times New Roman" w:hAnsi="Times New Roman" w:cs="Times New Roman"/>
                  <w:b/>
                  <w:bCs/>
                  <w:color w:val="000000"/>
                  <w:lang w:eastAsia="en-ID"/>
                </w:rPr>
                <w:delText>Jasa Perusahaan</w:delText>
              </w:r>
            </w:del>
          </w:p>
          <w:p w14:paraId="73E69703" w14:textId="137976DA" w:rsidR="009809F4" w:rsidRPr="00006ABF" w:rsidDel="009711D7" w:rsidRDefault="009809F4" w:rsidP="00CC4C47">
            <w:pPr>
              <w:spacing w:after="0" w:line="360" w:lineRule="auto"/>
              <w:rPr>
                <w:del w:id="4578" w:author="nadira firinda" w:date="2022-10-29T23:12:00Z"/>
                <w:rFonts w:ascii="Times New Roman" w:eastAsia="Times New Roman" w:hAnsi="Times New Roman" w:cs="Times New Roman"/>
                <w:b/>
                <w:bCs/>
                <w:color w:val="000000"/>
                <w:lang w:eastAsia="en-ID"/>
              </w:rPr>
              <w:pPrChange w:id="4579" w:author="nadira firinda" w:date="2022-10-29T23:37:00Z">
                <w:pPr>
                  <w:spacing w:after="0" w:line="240" w:lineRule="auto"/>
                </w:pPr>
              </w:pPrChange>
            </w:pPr>
            <w:del w:id="4580" w:author="nadira firinda" w:date="2022-10-29T23:12:00Z">
              <w:r w:rsidRPr="00006ABF" w:rsidDel="009711D7">
                <w:rPr>
                  <w:rFonts w:ascii="Times New Roman" w:eastAsia="Times New Roman" w:hAnsi="Times New Roman" w:cs="Times New Roman"/>
                  <w:b/>
                  <w:bCs/>
                  <w:color w:val="000000"/>
                  <w:lang w:eastAsia="en-ID"/>
                </w:rPr>
                <w:delText> </w:delText>
              </w:r>
            </w:del>
          </w:p>
          <w:p w14:paraId="2DDC2DBF" w14:textId="3A449F4D" w:rsidR="009809F4" w:rsidRPr="00006ABF" w:rsidDel="009711D7" w:rsidRDefault="009809F4" w:rsidP="00CC4C47">
            <w:pPr>
              <w:spacing w:after="0" w:line="360" w:lineRule="auto"/>
              <w:rPr>
                <w:del w:id="4581" w:author="nadira firinda" w:date="2022-10-29T23:12:00Z"/>
                <w:rFonts w:ascii="Times New Roman" w:eastAsia="Times New Roman" w:hAnsi="Times New Roman" w:cs="Times New Roman"/>
                <w:b/>
                <w:bCs/>
                <w:color w:val="000000"/>
                <w:lang w:eastAsia="en-ID"/>
              </w:rPr>
              <w:pPrChange w:id="4582" w:author="nadira firinda" w:date="2022-10-29T23:37:00Z">
                <w:pPr>
                  <w:spacing w:after="0" w:line="240" w:lineRule="auto"/>
                </w:pPr>
              </w:pPrChange>
            </w:pPr>
            <w:del w:id="4583" w:author="nadira firinda" w:date="2022-10-29T23:12:00Z">
              <w:r w:rsidRPr="00006ABF" w:rsidDel="009711D7">
                <w:rPr>
                  <w:rFonts w:ascii="Times New Roman" w:eastAsia="Times New Roman" w:hAnsi="Times New Roman" w:cs="Times New Roman"/>
                  <w:b/>
                  <w:bCs/>
                  <w:color w:val="000000"/>
                  <w:lang w:eastAsia="en-ID"/>
                </w:rPr>
                <w:delText> </w:delText>
              </w:r>
            </w:del>
          </w:p>
        </w:tc>
        <w:tc>
          <w:tcPr>
            <w:tcW w:w="2410" w:type="dxa"/>
            <w:tcBorders>
              <w:top w:val="nil"/>
              <w:left w:val="single" w:sz="8" w:space="0" w:color="auto"/>
              <w:bottom w:val="single" w:sz="4" w:space="0" w:color="auto"/>
              <w:right w:val="single" w:sz="4" w:space="0" w:color="auto"/>
            </w:tcBorders>
            <w:shd w:val="clear" w:color="auto" w:fill="auto"/>
            <w:vAlign w:val="center"/>
            <w:hideMark/>
            <w:tcPrChange w:id="4584" w:author="Prasasti Karunia Farista Ananto" w:date="2021-10-12T14:28:00Z">
              <w:tcPr>
                <w:tcW w:w="1800" w:type="dxa"/>
                <w:tcBorders>
                  <w:top w:val="nil"/>
                  <w:left w:val="single" w:sz="8" w:space="0" w:color="auto"/>
                  <w:bottom w:val="single" w:sz="4" w:space="0" w:color="auto"/>
                  <w:right w:val="single" w:sz="4" w:space="0" w:color="auto"/>
                </w:tcBorders>
                <w:shd w:val="clear" w:color="auto" w:fill="auto"/>
                <w:vAlign w:val="center"/>
                <w:hideMark/>
              </w:tcPr>
            </w:tcPrChange>
          </w:tcPr>
          <w:p w14:paraId="72D3CC14" w14:textId="186314C0" w:rsidR="009809F4" w:rsidRPr="00006ABF" w:rsidDel="009711D7" w:rsidRDefault="009809F4" w:rsidP="00CC4C47">
            <w:pPr>
              <w:spacing w:after="0" w:line="360" w:lineRule="auto"/>
              <w:rPr>
                <w:del w:id="4585" w:author="nadira firinda" w:date="2022-10-29T23:12:00Z"/>
                <w:rFonts w:ascii="Times New Roman" w:eastAsia="Times New Roman" w:hAnsi="Times New Roman" w:cs="Times New Roman"/>
                <w:color w:val="000000"/>
                <w:lang w:eastAsia="en-ID"/>
              </w:rPr>
              <w:pPrChange w:id="4586" w:author="nadira firinda" w:date="2022-10-29T23:37:00Z">
                <w:pPr>
                  <w:spacing w:after="0" w:line="240" w:lineRule="auto"/>
                </w:pPr>
              </w:pPrChange>
            </w:pPr>
            <w:del w:id="4587" w:author="nadira firinda" w:date="2022-10-29T23:12:00Z">
              <w:r w:rsidRPr="00006ABF" w:rsidDel="009711D7">
                <w:rPr>
                  <w:rFonts w:ascii="Times New Roman" w:eastAsia="Times New Roman" w:hAnsi="Times New Roman" w:cs="Times New Roman"/>
                  <w:color w:val="000000"/>
                  <w:lang w:eastAsia="en-ID"/>
                </w:rPr>
                <w:delText> </w:delText>
              </w:r>
            </w:del>
          </w:p>
        </w:tc>
        <w:tc>
          <w:tcPr>
            <w:tcW w:w="3280" w:type="dxa"/>
            <w:tcBorders>
              <w:top w:val="nil"/>
              <w:left w:val="nil"/>
              <w:bottom w:val="single" w:sz="4" w:space="0" w:color="auto"/>
              <w:right w:val="single" w:sz="8" w:space="0" w:color="auto"/>
            </w:tcBorders>
            <w:shd w:val="clear" w:color="auto" w:fill="auto"/>
            <w:vAlign w:val="center"/>
            <w:hideMark/>
            <w:tcPrChange w:id="4588" w:author="Prasasti Karunia Farista Ananto" w:date="2021-10-12T14:28:00Z">
              <w:tcPr>
                <w:tcW w:w="2620" w:type="dxa"/>
                <w:tcBorders>
                  <w:top w:val="nil"/>
                  <w:left w:val="nil"/>
                  <w:bottom w:val="single" w:sz="4" w:space="0" w:color="auto"/>
                  <w:right w:val="single" w:sz="8" w:space="0" w:color="auto"/>
                </w:tcBorders>
                <w:shd w:val="clear" w:color="auto" w:fill="auto"/>
                <w:vAlign w:val="center"/>
                <w:hideMark/>
              </w:tcPr>
            </w:tcPrChange>
          </w:tcPr>
          <w:p w14:paraId="42491759" w14:textId="5B62CC72" w:rsidR="009809F4" w:rsidRPr="00006ABF" w:rsidDel="009711D7" w:rsidRDefault="009809F4" w:rsidP="00CC4C47">
            <w:pPr>
              <w:spacing w:after="0" w:line="360" w:lineRule="auto"/>
              <w:rPr>
                <w:del w:id="4589" w:author="nadira firinda" w:date="2022-10-29T23:12:00Z"/>
                <w:rFonts w:ascii="Times New Roman" w:eastAsia="Times New Roman" w:hAnsi="Times New Roman" w:cs="Times New Roman"/>
                <w:color w:val="000000"/>
                <w:lang w:eastAsia="en-ID"/>
              </w:rPr>
              <w:pPrChange w:id="4590" w:author="nadira firinda" w:date="2022-10-29T23:37:00Z">
                <w:pPr>
                  <w:spacing w:after="0" w:line="240" w:lineRule="auto"/>
                </w:pPr>
              </w:pPrChange>
            </w:pPr>
            <w:del w:id="4591" w:author="nadira firinda" w:date="2022-10-29T23:12:00Z">
              <w:r w:rsidRPr="00006ABF" w:rsidDel="009711D7">
                <w:rPr>
                  <w:rFonts w:ascii="Times New Roman" w:eastAsia="Times New Roman" w:hAnsi="Times New Roman" w:cs="Times New Roman"/>
                  <w:color w:val="000000"/>
                  <w:lang w:eastAsia="en-ID"/>
                </w:rPr>
                <w:delText>Industri Pengolahan</w:delText>
              </w:r>
            </w:del>
          </w:p>
        </w:tc>
      </w:tr>
      <w:tr w:rsidR="009809F4" w:rsidRPr="00006ABF" w:rsidDel="009711D7" w14:paraId="6D71585B" w14:textId="7F8A11DC" w:rsidTr="00046663">
        <w:trPr>
          <w:trHeight w:val="276"/>
          <w:del w:id="4592" w:author="nadira firinda" w:date="2022-10-29T23:12:00Z"/>
          <w:trPrChange w:id="4593" w:author="Prasasti Karunia Farista Ananto" w:date="2021-10-12T14:28:00Z">
            <w:trPr>
              <w:trHeight w:val="276"/>
            </w:trPr>
          </w:trPrChange>
        </w:trPr>
        <w:tc>
          <w:tcPr>
            <w:tcW w:w="567" w:type="dxa"/>
            <w:vMerge/>
            <w:tcBorders>
              <w:left w:val="single" w:sz="8" w:space="0" w:color="auto"/>
              <w:right w:val="single" w:sz="4" w:space="0" w:color="auto"/>
            </w:tcBorders>
            <w:shd w:val="clear" w:color="auto" w:fill="auto"/>
            <w:noWrap/>
            <w:vAlign w:val="center"/>
            <w:hideMark/>
            <w:tcPrChange w:id="4594" w:author="Prasasti Karunia Farista Ananto" w:date="2021-10-12T14:28:00Z">
              <w:tcPr>
                <w:tcW w:w="485" w:type="dxa"/>
                <w:vMerge/>
                <w:tcBorders>
                  <w:left w:val="single" w:sz="8" w:space="0" w:color="auto"/>
                  <w:right w:val="single" w:sz="4" w:space="0" w:color="auto"/>
                </w:tcBorders>
                <w:shd w:val="clear" w:color="auto" w:fill="auto"/>
                <w:noWrap/>
                <w:vAlign w:val="center"/>
                <w:hideMark/>
              </w:tcPr>
            </w:tcPrChange>
          </w:tcPr>
          <w:p w14:paraId="7FE9F61A" w14:textId="4B930ECD" w:rsidR="009809F4" w:rsidRPr="00006ABF" w:rsidDel="009711D7" w:rsidRDefault="009809F4" w:rsidP="00CC4C47">
            <w:pPr>
              <w:spacing w:after="0" w:line="360" w:lineRule="auto"/>
              <w:jc w:val="center"/>
              <w:rPr>
                <w:del w:id="4595" w:author="nadira firinda" w:date="2022-10-29T23:12:00Z"/>
                <w:rFonts w:ascii="Times New Roman" w:eastAsia="Times New Roman" w:hAnsi="Times New Roman" w:cs="Times New Roman"/>
                <w:b/>
                <w:bCs/>
                <w:color w:val="000000"/>
                <w:lang w:eastAsia="en-ID"/>
              </w:rPr>
              <w:pPrChange w:id="4596" w:author="nadira firinda" w:date="2022-10-29T23:37:00Z">
                <w:pPr>
                  <w:spacing w:after="0" w:line="240" w:lineRule="auto"/>
                  <w:jc w:val="center"/>
                </w:pPr>
              </w:pPrChange>
            </w:pPr>
          </w:p>
        </w:tc>
        <w:tc>
          <w:tcPr>
            <w:tcW w:w="2835" w:type="dxa"/>
            <w:vMerge/>
            <w:tcBorders>
              <w:left w:val="nil"/>
              <w:right w:val="nil"/>
            </w:tcBorders>
            <w:shd w:val="clear" w:color="auto" w:fill="auto"/>
            <w:noWrap/>
            <w:vAlign w:val="center"/>
            <w:hideMark/>
            <w:tcPrChange w:id="4597" w:author="Prasasti Karunia Farista Ananto" w:date="2021-10-12T14:28:00Z">
              <w:tcPr>
                <w:tcW w:w="3377" w:type="dxa"/>
                <w:vMerge/>
                <w:tcBorders>
                  <w:left w:val="nil"/>
                  <w:right w:val="nil"/>
                </w:tcBorders>
                <w:shd w:val="clear" w:color="auto" w:fill="auto"/>
                <w:noWrap/>
                <w:vAlign w:val="center"/>
                <w:hideMark/>
              </w:tcPr>
            </w:tcPrChange>
          </w:tcPr>
          <w:p w14:paraId="4D9349CB" w14:textId="63ABB87F" w:rsidR="009809F4" w:rsidRPr="00006ABF" w:rsidDel="009711D7" w:rsidRDefault="009809F4" w:rsidP="00CC4C47">
            <w:pPr>
              <w:spacing w:after="0" w:line="360" w:lineRule="auto"/>
              <w:rPr>
                <w:del w:id="4598" w:author="nadira firinda" w:date="2022-10-29T23:12:00Z"/>
                <w:rFonts w:ascii="Times New Roman" w:eastAsia="Times New Roman" w:hAnsi="Times New Roman" w:cs="Times New Roman"/>
                <w:b/>
                <w:bCs/>
                <w:color w:val="000000"/>
                <w:lang w:eastAsia="en-ID"/>
              </w:rPr>
              <w:pPrChange w:id="4599" w:author="nadira firinda" w:date="2022-10-29T23:37:00Z">
                <w:pPr>
                  <w:spacing w:after="0" w:line="240" w:lineRule="auto"/>
                </w:pPr>
              </w:pPrChange>
            </w:pPr>
          </w:p>
        </w:tc>
        <w:tc>
          <w:tcPr>
            <w:tcW w:w="2410" w:type="dxa"/>
            <w:tcBorders>
              <w:top w:val="nil"/>
              <w:left w:val="single" w:sz="8" w:space="0" w:color="auto"/>
              <w:bottom w:val="single" w:sz="4" w:space="0" w:color="auto"/>
              <w:right w:val="single" w:sz="4" w:space="0" w:color="auto"/>
            </w:tcBorders>
            <w:shd w:val="clear" w:color="auto" w:fill="auto"/>
            <w:vAlign w:val="center"/>
            <w:hideMark/>
            <w:tcPrChange w:id="4600" w:author="Prasasti Karunia Farista Ananto" w:date="2021-10-12T14:28:00Z">
              <w:tcPr>
                <w:tcW w:w="1800" w:type="dxa"/>
                <w:tcBorders>
                  <w:top w:val="nil"/>
                  <w:left w:val="single" w:sz="8" w:space="0" w:color="auto"/>
                  <w:bottom w:val="single" w:sz="4" w:space="0" w:color="auto"/>
                  <w:right w:val="single" w:sz="4" w:space="0" w:color="auto"/>
                </w:tcBorders>
                <w:shd w:val="clear" w:color="auto" w:fill="auto"/>
                <w:vAlign w:val="center"/>
                <w:hideMark/>
              </w:tcPr>
            </w:tcPrChange>
          </w:tcPr>
          <w:p w14:paraId="2682BE73" w14:textId="01F81C13" w:rsidR="009809F4" w:rsidRPr="00006ABF" w:rsidDel="009711D7" w:rsidRDefault="009809F4" w:rsidP="00CC4C47">
            <w:pPr>
              <w:spacing w:after="0" w:line="360" w:lineRule="auto"/>
              <w:rPr>
                <w:del w:id="4601" w:author="nadira firinda" w:date="2022-10-29T23:12:00Z"/>
                <w:rFonts w:ascii="Times New Roman" w:eastAsia="Times New Roman" w:hAnsi="Times New Roman" w:cs="Times New Roman"/>
                <w:color w:val="000000"/>
                <w:lang w:eastAsia="en-ID"/>
              </w:rPr>
              <w:pPrChange w:id="4602" w:author="nadira firinda" w:date="2022-10-29T23:37:00Z">
                <w:pPr>
                  <w:spacing w:after="0" w:line="240" w:lineRule="auto"/>
                </w:pPr>
              </w:pPrChange>
            </w:pPr>
            <w:del w:id="4603" w:author="nadira firinda" w:date="2022-10-29T23:12:00Z">
              <w:r w:rsidRPr="00006ABF" w:rsidDel="009711D7">
                <w:rPr>
                  <w:rFonts w:ascii="Times New Roman" w:eastAsia="Times New Roman" w:hAnsi="Times New Roman" w:cs="Times New Roman"/>
                  <w:color w:val="000000"/>
                  <w:lang w:eastAsia="en-ID"/>
                </w:rPr>
                <w:delText> </w:delText>
              </w:r>
            </w:del>
          </w:p>
        </w:tc>
        <w:tc>
          <w:tcPr>
            <w:tcW w:w="3280" w:type="dxa"/>
            <w:tcBorders>
              <w:top w:val="nil"/>
              <w:left w:val="nil"/>
              <w:bottom w:val="single" w:sz="4" w:space="0" w:color="auto"/>
              <w:right w:val="single" w:sz="8" w:space="0" w:color="auto"/>
            </w:tcBorders>
            <w:shd w:val="clear" w:color="auto" w:fill="auto"/>
            <w:vAlign w:val="center"/>
            <w:hideMark/>
            <w:tcPrChange w:id="4604" w:author="Prasasti Karunia Farista Ananto" w:date="2021-10-12T14:28:00Z">
              <w:tcPr>
                <w:tcW w:w="2620" w:type="dxa"/>
                <w:tcBorders>
                  <w:top w:val="nil"/>
                  <w:left w:val="nil"/>
                  <w:bottom w:val="single" w:sz="4" w:space="0" w:color="auto"/>
                  <w:right w:val="single" w:sz="8" w:space="0" w:color="auto"/>
                </w:tcBorders>
                <w:shd w:val="clear" w:color="auto" w:fill="auto"/>
                <w:vAlign w:val="center"/>
                <w:hideMark/>
              </w:tcPr>
            </w:tcPrChange>
          </w:tcPr>
          <w:p w14:paraId="00D1031E" w14:textId="59E69FB7" w:rsidR="009809F4" w:rsidRPr="00006ABF" w:rsidDel="009711D7" w:rsidRDefault="009809F4" w:rsidP="00CC4C47">
            <w:pPr>
              <w:spacing w:after="0" w:line="360" w:lineRule="auto"/>
              <w:rPr>
                <w:del w:id="4605" w:author="nadira firinda" w:date="2022-10-29T23:12:00Z"/>
                <w:rFonts w:ascii="Times New Roman" w:eastAsia="Times New Roman" w:hAnsi="Times New Roman" w:cs="Times New Roman"/>
                <w:color w:val="000000"/>
                <w:lang w:eastAsia="en-ID"/>
              </w:rPr>
              <w:pPrChange w:id="4606" w:author="nadira firinda" w:date="2022-10-29T23:37:00Z">
                <w:pPr>
                  <w:spacing w:after="0" w:line="240" w:lineRule="auto"/>
                </w:pPr>
              </w:pPrChange>
            </w:pPr>
            <w:del w:id="4607" w:author="nadira firinda" w:date="2022-10-29T23:12:00Z">
              <w:r w:rsidRPr="00006ABF" w:rsidDel="009711D7">
                <w:rPr>
                  <w:rFonts w:ascii="Times New Roman" w:eastAsia="Times New Roman" w:hAnsi="Times New Roman" w:cs="Times New Roman"/>
                  <w:color w:val="000000"/>
                  <w:lang w:eastAsia="en-ID"/>
                </w:rPr>
                <w:delText xml:space="preserve">Informasi dan Komunikasi </w:delText>
              </w:r>
            </w:del>
          </w:p>
        </w:tc>
      </w:tr>
      <w:tr w:rsidR="009809F4" w:rsidRPr="00006ABF" w:rsidDel="009711D7" w14:paraId="2C2BE765" w14:textId="27BF17BD" w:rsidTr="00046663">
        <w:trPr>
          <w:trHeight w:val="804"/>
          <w:del w:id="4608" w:author="nadira firinda" w:date="2022-10-29T23:12:00Z"/>
          <w:trPrChange w:id="4609" w:author="Prasasti Karunia Farista Ananto" w:date="2021-10-12T14:28:00Z">
            <w:trPr>
              <w:trHeight w:val="804"/>
            </w:trPr>
          </w:trPrChange>
        </w:trPr>
        <w:tc>
          <w:tcPr>
            <w:tcW w:w="567" w:type="dxa"/>
            <w:vMerge/>
            <w:tcBorders>
              <w:left w:val="single" w:sz="8" w:space="0" w:color="auto"/>
              <w:bottom w:val="single" w:sz="8" w:space="0" w:color="auto"/>
              <w:right w:val="single" w:sz="4" w:space="0" w:color="auto"/>
            </w:tcBorders>
            <w:shd w:val="clear" w:color="auto" w:fill="auto"/>
            <w:noWrap/>
            <w:vAlign w:val="center"/>
            <w:hideMark/>
            <w:tcPrChange w:id="4610" w:author="Prasasti Karunia Farista Ananto" w:date="2021-10-12T14:28:00Z">
              <w:tcPr>
                <w:tcW w:w="485" w:type="dxa"/>
                <w:vMerge/>
                <w:tcBorders>
                  <w:left w:val="single" w:sz="8" w:space="0" w:color="auto"/>
                  <w:bottom w:val="single" w:sz="8" w:space="0" w:color="auto"/>
                  <w:right w:val="single" w:sz="4" w:space="0" w:color="auto"/>
                </w:tcBorders>
                <w:shd w:val="clear" w:color="auto" w:fill="auto"/>
                <w:noWrap/>
                <w:vAlign w:val="center"/>
                <w:hideMark/>
              </w:tcPr>
            </w:tcPrChange>
          </w:tcPr>
          <w:p w14:paraId="30579FAF" w14:textId="6EDC11B7" w:rsidR="009809F4" w:rsidRPr="00006ABF" w:rsidDel="009711D7" w:rsidRDefault="009809F4" w:rsidP="00CC4C47">
            <w:pPr>
              <w:spacing w:after="0" w:line="360" w:lineRule="auto"/>
              <w:jc w:val="center"/>
              <w:rPr>
                <w:del w:id="4611" w:author="nadira firinda" w:date="2022-10-29T23:12:00Z"/>
                <w:rFonts w:ascii="Times New Roman" w:eastAsia="Times New Roman" w:hAnsi="Times New Roman" w:cs="Times New Roman"/>
                <w:b/>
                <w:bCs/>
                <w:color w:val="000000"/>
                <w:lang w:eastAsia="en-ID"/>
              </w:rPr>
              <w:pPrChange w:id="4612" w:author="nadira firinda" w:date="2022-10-29T23:37:00Z">
                <w:pPr>
                  <w:spacing w:after="0" w:line="240" w:lineRule="auto"/>
                  <w:jc w:val="center"/>
                </w:pPr>
              </w:pPrChange>
            </w:pPr>
          </w:p>
        </w:tc>
        <w:tc>
          <w:tcPr>
            <w:tcW w:w="2835" w:type="dxa"/>
            <w:vMerge/>
            <w:tcBorders>
              <w:left w:val="nil"/>
              <w:bottom w:val="single" w:sz="8" w:space="0" w:color="auto"/>
              <w:right w:val="nil"/>
            </w:tcBorders>
            <w:shd w:val="clear" w:color="auto" w:fill="auto"/>
            <w:noWrap/>
            <w:vAlign w:val="center"/>
            <w:hideMark/>
            <w:tcPrChange w:id="4613" w:author="Prasasti Karunia Farista Ananto" w:date="2021-10-12T14:28:00Z">
              <w:tcPr>
                <w:tcW w:w="3377" w:type="dxa"/>
                <w:vMerge/>
                <w:tcBorders>
                  <w:left w:val="nil"/>
                  <w:bottom w:val="single" w:sz="8" w:space="0" w:color="auto"/>
                  <w:right w:val="nil"/>
                </w:tcBorders>
                <w:shd w:val="clear" w:color="auto" w:fill="auto"/>
                <w:noWrap/>
                <w:vAlign w:val="center"/>
                <w:hideMark/>
              </w:tcPr>
            </w:tcPrChange>
          </w:tcPr>
          <w:p w14:paraId="2C95CEEC" w14:textId="0BA08FCC" w:rsidR="009809F4" w:rsidRPr="00006ABF" w:rsidDel="009711D7" w:rsidRDefault="009809F4" w:rsidP="00CC4C47">
            <w:pPr>
              <w:spacing w:after="0" w:line="360" w:lineRule="auto"/>
              <w:rPr>
                <w:del w:id="4614" w:author="nadira firinda" w:date="2022-10-29T23:12:00Z"/>
                <w:rFonts w:ascii="Times New Roman" w:eastAsia="Times New Roman" w:hAnsi="Times New Roman" w:cs="Times New Roman"/>
                <w:b/>
                <w:bCs/>
                <w:color w:val="000000"/>
                <w:lang w:eastAsia="en-ID"/>
              </w:rPr>
              <w:pPrChange w:id="4615" w:author="nadira firinda" w:date="2022-10-29T23:37:00Z">
                <w:pPr>
                  <w:spacing w:after="0" w:line="240" w:lineRule="auto"/>
                </w:pPr>
              </w:pPrChange>
            </w:pPr>
          </w:p>
        </w:tc>
        <w:tc>
          <w:tcPr>
            <w:tcW w:w="2410" w:type="dxa"/>
            <w:tcBorders>
              <w:top w:val="nil"/>
              <w:left w:val="single" w:sz="8" w:space="0" w:color="auto"/>
              <w:bottom w:val="single" w:sz="8" w:space="0" w:color="auto"/>
              <w:right w:val="single" w:sz="4" w:space="0" w:color="auto"/>
            </w:tcBorders>
            <w:shd w:val="clear" w:color="auto" w:fill="auto"/>
            <w:vAlign w:val="center"/>
            <w:hideMark/>
            <w:tcPrChange w:id="4616" w:author="Prasasti Karunia Farista Ananto" w:date="2021-10-12T14:28:00Z">
              <w:tcPr>
                <w:tcW w:w="1800" w:type="dxa"/>
                <w:tcBorders>
                  <w:top w:val="nil"/>
                  <w:left w:val="single" w:sz="8" w:space="0" w:color="auto"/>
                  <w:bottom w:val="single" w:sz="8" w:space="0" w:color="auto"/>
                  <w:right w:val="single" w:sz="4" w:space="0" w:color="auto"/>
                </w:tcBorders>
                <w:shd w:val="clear" w:color="auto" w:fill="auto"/>
                <w:vAlign w:val="center"/>
                <w:hideMark/>
              </w:tcPr>
            </w:tcPrChange>
          </w:tcPr>
          <w:p w14:paraId="0A2FFF1E" w14:textId="40A8B094" w:rsidR="009809F4" w:rsidRPr="00006ABF" w:rsidDel="009711D7" w:rsidRDefault="009809F4" w:rsidP="00CC4C47">
            <w:pPr>
              <w:spacing w:after="0" w:line="360" w:lineRule="auto"/>
              <w:rPr>
                <w:del w:id="4617" w:author="nadira firinda" w:date="2022-10-29T23:12:00Z"/>
                <w:rFonts w:ascii="Times New Roman" w:eastAsia="Times New Roman" w:hAnsi="Times New Roman" w:cs="Times New Roman"/>
                <w:color w:val="000000"/>
                <w:lang w:eastAsia="en-ID"/>
              </w:rPr>
              <w:pPrChange w:id="4618" w:author="nadira firinda" w:date="2022-10-29T23:37:00Z">
                <w:pPr>
                  <w:spacing w:after="0" w:line="240" w:lineRule="auto"/>
                </w:pPr>
              </w:pPrChange>
            </w:pPr>
            <w:del w:id="4619" w:author="nadira firinda" w:date="2022-10-29T23:12:00Z">
              <w:r w:rsidRPr="00006ABF" w:rsidDel="009711D7">
                <w:rPr>
                  <w:rFonts w:ascii="Times New Roman" w:eastAsia="Times New Roman" w:hAnsi="Times New Roman" w:cs="Times New Roman"/>
                  <w:color w:val="000000"/>
                  <w:lang w:eastAsia="en-ID"/>
                </w:rPr>
                <w:delText> </w:delText>
              </w:r>
            </w:del>
          </w:p>
        </w:tc>
        <w:tc>
          <w:tcPr>
            <w:tcW w:w="3280" w:type="dxa"/>
            <w:tcBorders>
              <w:top w:val="single" w:sz="4" w:space="0" w:color="auto"/>
              <w:left w:val="nil"/>
              <w:bottom w:val="single" w:sz="8" w:space="0" w:color="auto"/>
              <w:right w:val="single" w:sz="8" w:space="0" w:color="auto"/>
            </w:tcBorders>
            <w:shd w:val="clear" w:color="auto" w:fill="auto"/>
            <w:vAlign w:val="center"/>
            <w:hideMark/>
            <w:tcPrChange w:id="4620" w:author="Prasasti Karunia Farista Ananto" w:date="2021-10-12T14:28:00Z">
              <w:tcPr>
                <w:tcW w:w="2620" w:type="dxa"/>
                <w:tcBorders>
                  <w:top w:val="single" w:sz="4" w:space="0" w:color="auto"/>
                  <w:left w:val="nil"/>
                  <w:bottom w:val="single" w:sz="8" w:space="0" w:color="auto"/>
                  <w:right w:val="single" w:sz="8" w:space="0" w:color="auto"/>
                </w:tcBorders>
                <w:shd w:val="clear" w:color="auto" w:fill="auto"/>
                <w:vAlign w:val="center"/>
                <w:hideMark/>
              </w:tcPr>
            </w:tcPrChange>
          </w:tcPr>
          <w:p w14:paraId="6E5ACB08" w14:textId="4A047310" w:rsidR="009809F4" w:rsidRPr="00006ABF" w:rsidDel="009711D7" w:rsidRDefault="009809F4" w:rsidP="00CC4C47">
            <w:pPr>
              <w:spacing w:after="0" w:line="360" w:lineRule="auto"/>
              <w:rPr>
                <w:del w:id="4621" w:author="nadira firinda" w:date="2022-10-29T23:12:00Z"/>
                <w:rFonts w:ascii="Times New Roman" w:eastAsia="Times New Roman" w:hAnsi="Times New Roman" w:cs="Times New Roman"/>
                <w:color w:val="000000"/>
                <w:lang w:eastAsia="en-ID"/>
              </w:rPr>
              <w:pPrChange w:id="4622" w:author="nadira firinda" w:date="2022-10-29T23:37:00Z">
                <w:pPr>
                  <w:spacing w:after="0" w:line="240" w:lineRule="auto"/>
                </w:pPr>
              </w:pPrChange>
            </w:pPr>
            <w:del w:id="4623" w:author="nadira firinda" w:date="2022-10-29T23:12:00Z">
              <w:r w:rsidRPr="00006ABF" w:rsidDel="009711D7">
                <w:rPr>
                  <w:rFonts w:ascii="Times New Roman" w:eastAsia="Times New Roman" w:hAnsi="Times New Roman" w:cs="Times New Roman"/>
                  <w:color w:val="000000"/>
                  <w:lang w:eastAsia="en-ID"/>
                </w:rPr>
                <w:delText>Perdagangan Besar dan Eceran, Reparasi Mobil dan Sepeda Motor</w:delText>
              </w:r>
            </w:del>
          </w:p>
        </w:tc>
      </w:tr>
      <w:tr w:rsidR="009809F4" w:rsidRPr="00006ABF" w:rsidDel="009711D7" w14:paraId="41C0494E" w14:textId="6FE74CED" w:rsidTr="00046663">
        <w:trPr>
          <w:trHeight w:val="552"/>
          <w:del w:id="4624" w:author="nadira firinda" w:date="2022-10-29T23:12:00Z"/>
          <w:trPrChange w:id="4625" w:author="Prasasti Karunia Farista Ananto" w:date="2021-10-12T14:28:00Z">
            <w:trPr>
              <w:trHeight w:val="552"/>
            </w:trPr>
          </w:trPrChange>
        </w:trPr>
        <w:tc>
          <w:tcPr>
            <w:tcW w:w="567" w:type="dxa"/>
            <w:vMerge w:val="restart"/>
            <w:tcBorders>
              <w:top w:val="nil"/>
              <w:left w:val="single" w:sz="8" w:space="0" w:color="auto"/>
              <w:right w:val="single" w:sz="4" w:space="0" w:color="auto"/>
            </w:tcBorders>
            <w:shd w:val="clear" w:color="auto" w:fill="auto"/>
            <w:noWrap/>
            <w:vAlign w:val="center"/>
            <w:hideMark/>
            <w:tcPrChange w:id="4626" w:author="Prasasti Karunia Farista Ananto" w:date="2021-10-12T14:28:00Z">
              <w:tcPr>
                <w:tcW w:w="485" w:type="dxa"/>
                <w:vMerge w:val="restart"/>
                <w:tcBorders>
                  <w:top w:val="nil"/>
                  <w:left w:val="single" w:sz="8" w:space="0" w:color="auto"/>
                  <w:right w:val="single" w:sz="4" w:space="0" w:color="auto"/>
                </w:tcBorders>
                <w:shd w:val="clear" w:color="auto" w:fill="auto"/>
                <w:noWrap/>
                <w:vAlign w:val="center"/>
                <w:hideMark/>
              </w:tcPr>
            </w:tcPrChange>
          </w:tcPr>
          <w:p w14:paraId="54CC86D5" w14:textId="03096012" w:rsidR="009809F4" w:rsidRPr="00006ABF" w:rsidDel="009711D7" w:rsidRDefault="009809F4" w:rsidP="00CC4C47">
            <w:pPr>
              <w:spacing w:after="0" w:line="360" w:lineRule="auto"/>
              <w:jc w:val="center"/>
              <w:rPr>
                <w:del w:id="4627" w:author="nadira firinda" w:date="2022-10-29T23:12:00Z"/>
                <w:rFonts w:ascii="Times New Roman" w:eastAsia="Times New Roman" w:hAnsi="Times New Roman" w:cs="Times New Roman"/>
                <w:b/>
                <w:bCs/>
                <w:color w:val="000000"/>
                <w:lang w:eastAsia="en-ID"/>
              </w:rPr>
              <w:pPrChange w:id="4628" w:author="nadira firinda" w:date="2022-10-29T23:37:00Z">
                <w:pPr>
                  <w:spacing w:after="0" w:line="240" w:lineRule="auto"/>
                  <w:jc w:val="center"/>
                </w:pPr>
              </w:pPrChange>
            </w:pPr>
            <w:del w:id="4629" w:author="nadira firinda" w:date="2022-10-29T23:12:00Z">
              <w:r w:rsidRPr="00006ABF" w:rsidDel="009711D7">
                <w:rPr>
                  <w:rFonts w:ascii="Times New Roman" w:eastAsia="Times New Roman" w:hAnsi="Times New Roman" w:cs="Times New Roman"/>
                  <w:b/>
                  <w:bCs/>
                  <w:color w:val="000000"/>
                  <w:lang w:eastAsia="en-ID"/>
                </w:rPr>
                <w:delText>14</w:delText>
              </w:r>
            </w:del>
          </w:p>
          <w:p w14:paraId="455D788A" w14:textId="2695BE2C" w:rsidR="009809F4" w:rsidRPr="00006ABF" w:rsidDel="009711D7" w:rsidRDefault="009809F4" w:rsidP="00CC4C47">
            <w:pPr>
              <w:spacing w:after="0" w:line="360" w:lineRule="auto"/>
              <w:jc w:val="center"/>
              <w:rPr>
                <w:del w:id="4630" w:author="nadira firinda" w:date="2022-10-29T23:12:00Z"/>
                <w:rFonts w:ascii="Times New Roman" w:eastAsia="Times New Roman" w:hAnsi="Times New Roman" w:cs="Times New Roman"/>
                <w:b/>
                <w:bCs/>
                <w:color w:val="000000"/>
                <w:lang w:eastAsia="en-ID"/>
              </w:rPr>
              <w:pPrChange w:id="4631" w:author="nadira firinda" w:date="2022-10-29T23:37:00Z">
                <w:pPr>
                  <w:spacing w:after="0" w:line="240" w:lineRule="auto"/>
                  <w:jc w:val="center"/>
                </w:pPr>
              </w:pPrChange>
            </w:pPr>
            <w:del w:id="4632" w:author="nadira firinda" w:date="2022-10-29T23:12:00Z">
              <w:r w:rsidRPr="00006ABF" w:rsidDel="009711D7">
                <w:rPr>
                  <w:rFonts w:ascii="Times New Roman" w:eastAsia="Times New Roman" w:hAnsi="Times New Roman" w:cs="Times New Roman"/>
                  <w:b/>
                  <w:bCs/>
                  <w:color w:val="000000"/>
                  <w:lang w:eastAsia="en-ID"/>
                </w:rPr>
                <w:delText> </w:delText>
              </w:r>
            </w:del>
          </w:p>
          <w:p w14:paraId="2B58E057" w14:textId="6D92FA11" w:rsidR="009809F4" w:rsidRPr="00006ABF" w:rsidDel="009711D7" w:rsidRDefault="009809F4" w:rsidP="00CC4C47">
            <w:pPr>
              <w:spacing w:after="0" w:line="360" w:lineRule="auto"/>
              <w:jc w:val="center"/>
              <w:rPr>
                <w:del w:id="4633" w:author="nadira firinda" w:date="2022-10-29T23:12:00Z"/>
                <w:rFonts w:ascii="Times New Roman" w:eastAsia="Times New Roman" w:hAnsi="Times New Roman" w:cs="Times New Roman"/>
                <w:b/>
                <w:bCs/>
                <w:color w:val="000000"/>
                <w:lang w:eastAsia="en-ID"/>
              </w:rPr>
              <w:pPrChange w:id="4634" w:author="nadira firinda" w:date="2022-10-29T23:37:00Z">
                <w:pPr>
                  <w:spacing w:after="0" w:line="240" w:lineRule="auto"/>
                  <w:jc w:val="center"/>
                </w:pPr>
              </w:pPrChange>
            </w:pPr>
            <w:del w:id="4635" w:author="nadira firinda" w:date="2022-10-29T23:12:00Z">
              <w:r w:rsidRPr="00006ABF" w:rsidDel="009711D7">
                <w:rPr>
                  <w:rFonts w:ascii="Times New Roman" w:eastAsia="Times New Roman" w:hAnsi="Times New Roman" w:cs="Times New Roman"/>
                  <w:b/>
                  <w:bCs/>
                  <w:color w:val="000000"/>
                  <w:lang w:eastAsia="en-ID"/>
                </w:rPr>
                <w:delText> </w:delText>
              </w:r>
            </w:del>
          </w:p>
        </w:tc>
        <w:tc>
          <w:tcPr>
            <w:tcW w:w="2835" w:type="dxa"/>
            <w:vMerge w:val="restart"/>
            <w:tcBorders>
              <w:top w:val="nil"/>
              <w:left w:val="nil"/>
              <w:right w:val="nil"/>
            </w:tcBorders>
            <w:shd w:val="clear" w:color="auto" w:fill="auto"/>
            <w:vAlign w:val="center"/>
            <w:hideMark/>
            <w:tcPrChange w:id="4636" w:author="Prasasti Karunia Farista Ananto" w:date="2021-10-12T14:28:00Z">
              <w:tcPr>
                <w:tcW w:w="3377" w:type="dxa"/>
                <w:vMerge w:val="restart"/>
                <w:tcBorders>
                  <w:top w:val="nil"/>
                  <w:left w:val="nil"/>
                  <w:right w:val="nil"/>
                </w:tcBorders>
                <w:shd w:val="clear" w:color="auto" w:fill="auto"/>
                <w:vAlign w:val="center"/>
                <w:hideMark/>
              </w:tcPr>
            </w:tcPrChange>
          </w:tcPr>
          <w:p w14:paraId="29A34869" w14:textId="4B1AB3AE" w:rsidR="009809F4" w:rsidRPr="00006ABF" w:rsidDel="009711D7" w:rsidRDefault="009809F4" w:rsidP="00CC4C47">
            <w:pPr>
              <w:spacing w:after="0" w:line="360" w:lineRule="auto"/>
              <w:rPr>
                <w:del w:id="4637" w:author="nadira firinda" w:date="2022-10-29T23:12:00Z"/>
                <w:rFonts w:ascii="Times New Roman" w:eastAsia="Times New Roman" w:hAnsi="Times New Roman" w:cs="Times New Roman"/>
                <w:b/>
                <w:bCs/>
                <w:color w:val="000000"/>
                <w:lang w:eastAsia="en-ID"/>
              </w:rPr>
              <w:pPrChange w:id="4638" w:author="nadira firinda" w:date="2022-10-29T23:37:00Z">
                <w:pPr>
                  <w:spacing w:after="0" w:line="240" w:lineRule="auto"/>
                </w:pPr>
              </w:pPrChange>
            </w:pPr>
            <w:del w:id="4639" w:author="nadira firinda" w:date="2022-10-29T23:12:00Z">
              <w:r w:rsidRPr="00006ABF" w:rsidDel="009711D7">
                <w:rPr>
                  <w:rFonts w:ascii="Times New Roman" w:eastAsia="Times New Roman" w:hAnsi="Times New Roman" w:cs="Times New Roman"/>
                  <w:b/>
                  <w:bCs/>
                  <w:color w:val="000000"/>
                  <w:lang w:eastAsia="en-ID"/>
                </w:rPr>
                <w:delText>Administrasi Pemerintahan, Pertahanan dan Jaminan Sosial Wajib</w:delText>
              </w:r>
            </w:del>
          </w:p>
          <w:p w14:paraId="781DC014" w14:textId="7C1975E6" w:rsidR="009809F4" w:rsidRPr="00006ABF" w:rsidDel="009711D7" w:rsidRDefault="009809F4" w:rsidP="00CC4C47">
            <w:pPr>
              <w:spacing w:after="0" w:line="360" w:lineRule="auto"/>
              <w:rPr>
                <w:del w:id="4640" w:author="nadira firinda" w:date="2022-10-29T23:12:00Z"/>
                <w:rFonts w:ascii="Times New Roman" w:eastAsia="Times New Roman" w:hAnsi="Times New Roman" w:cs="Times New Roman"/>
                <w:b/>
                <w:bCs/>
                <w:color w:val="000000"/>
                <w:lang w:eastAsia="en-ID"/>
              </w:rPr>
              <w:pPrChange w:id="4641" w:author="nadira firinda" w:date="2022-10-29T23:37:00Z">
                <w:pPr>
                  <w:spacing w:after="0" w:line="240" w:lineRule="auto"/>
                </w:pPr>
              </w:pPrChange>
            </w:pPr>
            <w:del w:id="4642" w:author="nadira firinda" w:date="2022-10-29T23:12:00Z">
              <w:r w:rsidRPr="00006ABF" w:rsidDel="009711D7">
                <w:rPr>
                  <w:rFonts w:ascii="Times New Roman" w:eastAsia="Times New Roman" w:hAnsi="Times New Roman" w:cs="Times New Roman"/>
                  <w:b/>
                  <w:bCs/>
                  <w:color w:val="000000"/>
                  <w:lang w:eastAsia="en-ID"/>
                </w:rPr>
                <w:delText> </w:delText>
              </w:r>
            </w:del>
          </w:p>
          <w:p w14:paraId="0BA32A7F" w14:textId="0B4AF4DA" w:rsidR="009809F4" w:rsidRPr="00006ABF" w:rsidDel="009711D7" w:rsidRDefault="009809F4" w:rsidP="00CC4C47">
            <w:pPr>
              <w:spacing w:after="0" w:line="360" w:lineRule="auto"/>
              <w:rPr>
                <w:del w:id="4643" w:author="nadira firinda" w:date="2022-10-29T23:12:00Z"/>
                <w:rFonts w:ascii="Times New Roman" w:eastAsia="Times New Roman" w:hAnsi="Times New Roman" w:cs="Times New Roman"/>
                <w:b/>
                <w:bCs/>
                <w:color w:val="000000"/>
                <w:lang w:eastAsia="en-ID"/>
              </w:rPr>
              <w:pPrChange w:id="4644" w:author="nadira firinda" w:date="2022-10-29T23:37:00Z">
                <w:pPr>
                  <w:spacing w:after="0" w:line="240" w:lineRule="auto"/>
                </w:pPr>
              </w:pPrChange>
            </w:pPr>
            <w:del w:id="4645" w:author="nadira firinda" w:date="2022-10-29T23:12:00Z">
              <w:r w:rsidRPr="00006ABF" w:rsidDel="009711D7">
                <w:rPr>
                  <w:rFonts w:ascii="Times New Roman" w:eastAsia="Times New Roman" w:hAnsi="Times New Roman" w:cs="Times New Roman"/>
                  <w:b/>
                  <w:bCs/>
                  <w:color w:val="000000"/>
                  <w:lang w:eastAsia="en-ID"/>
                </w:rPr>
                <w:delText> </w:delText>
              </w:r>
            </w:del>
          </w:p>
        </w:tc>
        <w:tc>
          <w:tcPr>
            <w:tcW w:w="2410" w:type="dxa"/>
            <w:tcBorders>
              <w:top w:val="nil"/>
              <w:left w:val="single" w:sz="8" w:space="0" w:color="auto"/>
              <w:bottom w:val="single" w:sz="4" w:space="0" w:color="auto"/>
              <w:right w:val="single" w:sz="4" w:space="0" w:color="auto"/>
            </w:tcBorders>
            <w:shd w:val="clear" w:color="auto" w:fill="auto"/>
            <w:vAlign w:val="center"/>
            <w:hideMark/>
            <w:tcPrChange w:id="4646" w:author="Prasasti Karunia Farista Ananto" w:date="2021-10-12T14:28:00Z">
              <w:tcPr>
                <w:tcW w:w="1800" w:type="dxa"/>
                <w:tcBorders>
                  <w:top w:val="nil"/>
                  <w:left w:val="single" w:sz="8" w:space="0" w:color="auto"/>
                  <w:bottom w:val="single" w:sz="4" w:space="0" w:color="auto"/>
                  <w:right w:val="single" w:sz="4" w:space="0" w:color="auto"/>
                </w:tcBorders>
                <w:shd w:val="clear" w:color="auto" w:fill="auto"/>
                <w:vAlign w:val="center"/>
                <w:hideMark/>
              </w:tcPr>
            </w:tcPrChange>
          </w:tcPr>
          <w:p w14:paraId="0DA20928" w14:textId="797EB087" w:rsidR="009809F4" w:rsidRPr="00006ABF" w:rsidDel="009711D7" w:rsidRDefault="009809F4" w:rsidP="00CC4C47">
            <w:pPr>
              <w:spacing w:after="0" w:line="360" w:lineRule="auto"/>
              <w:rPr>
                <w:del w:id="4647" w:author="nadira firinda" w:date="2022-10-29T23:12:00Z"/>
                <w:rFonts w:ascii="Times New Roman" w:eastAsia="Times New Roman" w:hAnsi="Times New Roman" w:cs="Times New Roman"/>
                <w:color w:val="000000"/>
                <w:lang w:eastAsia="en-ID"/>
              </w:rPr>
              <w:pPrChange w:id="4648" w:author="nadira firinda" w:date="2022-10-29T23:37:00Z">
                <w:pPr>
                  <w:spacing w:after="0" w:line="240" w:lineRule="auto"/>
                </w:pPr>
              </w:pPrChange>
            </w:pPr>
            <w:del w:id="4649" w:author="nadira firinda" w:date="2022-10-29T23:12:00Z">
              <w:r w:rsidRPr="00006ABF" w:rsidDel="009711D7">
                <w:rPr>
                  <w:rFonts w:ascii="Times New Roman" w:eastAsia="Times New Roman" w:hAnsi="Times New Roman" w:cs="Times New Roman"/>
                  <w:color w:val="000000"/>
                  <w:lang w:eastAsia="en-ID"/>
                </w:rPr>
                <w:delText> </w:delText>
              </w:r>
            </w:del>
          </w:p>
        </w:tc>
        <w:tc>
          <w:tcPr>
            <w:tcW w:w="3280" w:type="dxa"/>
            <w:tcBorders>
              <w:top w:val="nil"/>
              <w:left w:val="nil"/>
              <w:bottom w:val="single" w:sz="4" w:space="0" w:color="auto"/>
              <w:right w:val="single" w:sz="8" w:space="0" w:color="auto"/>
            </w:tcBorders>
            <w:shd w:val="clear" w:color="auto" w:fill="auto"/>
            <w:vAlign w:val="center"/>
            <w:hideMark/>
            <w:tcPrChange w:id="4650" w:author="Prasasti Karunia Farista Ananto" w:date="2021-10-12T14:28:00Z">
              <w:tcPr>
                <w:tcW w:w="2620" w:type="dxa"/>
                <w:tcBorders>
                  <w:top w:val="nil"/>
                  <w:left w:val="nil"/>
                  <w:bottom w:val="single" w:sz="4" w:space="0" w:color="auto"/>
                  <w:right w:val="single" w:sz="8" w:space="0" w:color="auto"/>
                </w:tcBorders>
                <w:shd w:val="clear" w:color="auto" w:fill="auto"/>
                <w:vAlign w:val="center"/>
                <w:hideMark/>
              </w:tcPr>
            </w:tcPrChange>
          </w:tcPr>
          <w:p w14:paraId="1C45EDCB" w14:textId="21A91DC2" w:rsidR="009809F4" w:rsidRPr="00006ABF" w:rsidDel="009711D7" w:rsidRDefault="009809F4" w:rsidP="00CC4C47">
            <w:pPr>
              <w:spacing w:after="0" w:line="360" w:lineRule="auto"/>
              <w:rPr>
                <w:del w:id="4651" w:author="nadira firinda" w:date="2022-10-29T23:12:00Z"/>
                <w:rFonts w:ascii="Times New Roman" w:eastAsia="Times New Roman" w:hAnsi="Times New Roman" w:cs="Times New Roman"/>
                <w:color w:val="000000"/>
                <w:lang w:eastAsia="en-ID"/>
              </w:rPr>
              <w:pPrChange w:id="4652" w:author="nadira firinda" w:date="2022-10-29T23:37:00Z">
                <w:pPr>
                  <w:spacing w:after="0" w:line="240" w:lineRule="auto"/>
                </w:pPr>
              </w:pPrChange>
            </w:pPr>
            <w:del w:id="4653" w:author="nadira firinda" w:date="2022-10-29T23:12:00Z">
              <w:r w:rsidRPr="00006ABF" w:rsidDel="009711D7">
                <w:rPr>
                  <w:rFonts w:ascii="Times New Roman" w:eastAsia="Times New Roman" w:hAnsi="Times New Roman" w:cs="Times New Roman"/>
                  <w:color w:val="000000"/>
                  <w:lang w:eastAsia="en-ID"/>
                </w:rPr>
                <w:delText>Industri Pengolahan</w:delText>
              </w:r>
            </w:del>
          </w:p>
        </w:tc>
      </w:tr>
      <w:tr w:rsidR="009809F4" w:rsidRPr="00006ABF" w:rsidDel="009711D7" w14:paraId="106B7472" w14:textId="1377014E" w:rsidTr="00046663">
        <w:trPr>
          <w:trHeight w:val="528"/>
          <w:del w:id="4654" w:author="nadira firinda" w:date="2022-10-29T23:12:00Z"/>
          <w:trPrChange w:id="4655" w:author="Prasasti Karunia Farista Ananto" w:date="2021-10-12T14:28:00Z">
            <w:trPr>
              <w:trHeight w:val="528"/>
            </w:trPr>
          </w:trPrChange>
        </w:trPr>
        <w:tc>
          <w:tcPr>
            <w:tcW w:w="567" w:type="dxa"/>
            <w:vMerge/>
            <w:tcBorders>
              <w:left w:val="single" w:sz="8" w:space="0" w:color="auto"/>
              <w:right w:val="single" w:sz="4" w:space="0" w:color="auto"/>
            </w:tcBorders>
            <w:shd w:val="clear" w:color="auto" w:fill="auto"/>
            <w:noWrap/>
            <w:vAlign w:val="center"/>
            <w:hideMark/>
            <w:tcPrChange w:id="4656" w:author="Prasasti Karunia Farista Ananto" w:date="2021-10-12T14:28:00Z">
              <w:tcPr>
                <w:tcW w:w="485" w:type="dxa"/>
                <w:vMerge/>
                <w:tcBorders>
                  <w:left w:val="single" w:sz="8" w:space="0" w:color="auto"/>
                  <w:right w:val="single" w:sz="4" w:space="0" w:color="auto"/>
                </w:tcBorders>
                <w:shd w:val="clear" w:color="auto" w:fill="auto"/>
                <w:noWrap/>
                <w:vAlign w:val="center"/>
                <w:hideMark/>
              </w:tcPr>
            </w:tcPrChange>
          </w:tcPr>
          <w:p w14:paraId="08C916E5" w14:textId="177F1BCF" w:rsidR="009809F4" w:rsidRPr="00006ABF" w:rsidDel="009711D7" w:rsidRDefault="009809F4" w:rsidP="00CC4C47">
            <w:pPr>
              <w:spacing w:after="0" w:line="360" w:lineRule="auto"/>
              <w:jc w:val="center"/>
              <w:rPr>
                <w:del w:id="4657" w:author="nadira firinda" w:date="2022-10-29T23:12:00Z"/>
                <w:rFonts w:ascii="Times New Roman" w:eastAsia="Times New Roman" w:hAnsi="Times New Roman" w:cs="Times New Roman"/>
                <w:b/>
                <w:bCs/>
                <w:color w:val="000000"/>
                <w:lang w:eastAsia="en-ID"/>
              </w:rPr>
              <w:pPrChange w:id="4658" w:author="nadira firinda" w:date="2022-10-29T23:37:00Z">
                <w:pPr>
                  <w:spacing w:after="0" w:line="240" w:lineRule="auto"/>
                  <w:jc w:val="center"/>
                </w:pPr>
              </w:pPrChange>
            </w:pPr>
          </w:p>
        </w:tc>
        <w:tc>
          <w:tcPr>
            <w:tcW w:w="2835" w:type="dxa"/>
            <w:vMerge/>
            <w:tcBorders>
              <w:left w:val="nil"/>
              <w:right w:val="nil"/>
            </w:tcBorders>
            <w:shd w:val="clear" w:color="auto" w:fill="auto"/>
            <w:noWrap/>
            <w:vAlign w:val="center"/>
            <w:hideMark/>
            <w:tcPrChange w:id="4659" w:author="Prasasti Karunia Farista Ananto" w:date="2021-10-12T14:28:00Z">
              <w:tcPr>
                <w:tcW w:w="3377" w:type="dxa"/>
                <w:vMerge/>
                <w:tcBorders>
                  <w:left w:val="nil"/>
                  <w:right w:val="nil"/>
                </w:tcBorders>
                <w:shd w:val="clear" w:color="auto" w:fill="auto"/>
                <w:noWrap/>
                <w:vAlign w:val="center"/>
                <w:hideMark/>
              </w:tcPr>
            </w:tcPrChange>
          </w:tcPr>
          <w:p w14:paraId="258015B3" w14:textId="025A837C" w:rsidR="009809F4" w:rsidRPr="00006ABF" w:rsidDel="009711D7" w:rsidRDefault="009809F4" w:rsidP="00CC4C47">
            <w:pPr>
              <w:spacing w:after="0" w:line="360" w:lineRule="auto"/>
              <w:rPr>
                <w:del w:id="4660" w:author="nadira firinda" w:date="2022-10-29T23:12:00Z"/>
                <w:rFonts w:ascii="Times New Roman" w:eastAsia="Times New Roman" w:hAnsi="Times New Roman" w:cs="Times New Roman"/>
                <w:b/>
                <w:bCs/>
                <w:color w:val="000000"/>
                <w:lang w:eastAsia="en-ID"/>
              </w:rPr>
              <w:pPrChange w:id="4661" w:author="nadira firinda" w:date="2022-10-29T23:37:00Z">
                <w:pPr>
                  <w:spacing w:after="0" w:line="240" w:lineRule="auto"/>
                </w:pPr>
              </w:pPrChange>
            </w:pPr>
          </w:p>
        </w:tc>
        <w:tc>
          <w:tcPr>
            <w:tcW w:w="2410" w:type="dxa"/>
            <w:tcBorders>
              <w:top w:val="nil"/>
              <w:left w:val="single" w:sz="8" w:space="0" w:color="auto"/>
              <w:bottom w:val="single" w:sz="4" w:space="0" w:color="auto"/>
              <w:right w:val="single" w:sz="4" w:space="0" w:color="auto"/>
            </w:tcBorders>
            <w:shd w:val="clear" w:color="auto" w:fill="auto"/>
            <w:vAlign w:val="center"/>
            <w:hideMark/>
            <w:tcPrChange w:id="4662" w:author="Prasasti Karunia Farista Ananto" w:date="2021-10-12T14:28:00Z">
              <w:tcPr>
                <w:tcW w:w="1800" w:type="dxa"/>
                <w:tcBorders>
                  <w:top w:val="nil"/>
                  <w:left w:val="single" w:sz="8" w:space="0" w:color="auto"/>
                  <w:bottom w:val="single" w:sz="4" w:space="0" w:color="auto"/>
                  <w:right w:val="single" w:sz="4" w:space="0" w:color="auto"/>
                </w:tcBorders>
                <w:shd w:val="clear" w:color="auto" w:fill="auto"/>
                <w:vAlign w:val="center"/>
                <w:hideMark/>
              </w:tcPr>
            </w:tcPrChange>
          </w:tcPr>
          <w:p w14:paraId="3DCD4AF2" w14:textId="00BFA2D6" w:rsidR="009809F4" w:rsidRPr="00006ABF" w:rsidDel="009711D7" w:rsidRDefault="009809F4" w:rsidP="00CC4C47">
            <w:pPr>
              <w:spacing w:after="0" w:line="360" w:lineRule="auto"/>
              <w:rPr>
                <w:del w:id="4663" w:author="nadira firinda" w:date="2022-10-29T23:12:00Z"/>
                <w:rFonts w:ascii="Times New Roman" w:eastAsia="Times New Roman" w:hAnsi="Times New Roman" w:cs="Times New Roman"/>
                <w:color w:val="000000"/>
                <w:lang w:eastAsia="en-ID"/>
              </w:rPr>
              <w:pPrChange w:id="4664" w:author="nadira firinda" w:date="2022-10-29T23:37:00Z">
                <w:pPr>
                  <w:spacing w:after="0" w:line="240" w:lineRule="auto"/>
                </w:pPr>
              </w:pPrChange>
            </w:pPr>
            <w:del w:id="4665" w:author="nadira firinda" w:date="2022-10-29T23:12:00Z">
              <w:r w:rsidRPr="00006ABF" w:rsidDel="009711D7">
                <w:rPr>
                  <w:rFonts w:ascii="Times New Roman" w:eastAsia="Times New Roman" w:hAnsi="Times New Roman" w:cs="Times New Roman"/>
                  <w:color w:val="000000"/>
                  <w:lang w:eastAsia="en-ID"/>
                </w:rPr>
                <w:delText> </w:delText>
              </w:r>
            </w:del>
          </w:p>
        </w:tc>
        <w:tc>
          <w:tcPr>
            <w:tcW w:w="3280" w:type="dxa"/>
            <w:tcBorders>
              <w:top w:val="nil"/>
              <w:left w:val="nil"/>
              <w:bottom w:val="single" w:sz="4" w:space="0" w:color="auto"/>
              <w:right w:val="single" w:sz="8" w:space="0" w:color="auto"/>
            </w:tcBorders>
            <w:shd w:val="clear" w:color="auto" w:fill="auto"/>
            <w:vAlign w:val="center"/>
            <w:hideMark/>
            <w:tcPrChange w:id="4666" w:author="Prasasti Karunia Farista Ananto" w:date="2021-10-12T14:28:00Z">
              <w:tcPr>
                <w:tcW w:w="2620" w:type="dxa"/>
                <w:tcBorders>
                  <w:top w:val="nil"/>
                  <w:left w:val="nil"/>
                  <w:bottom w:val="single" w:sz="4" w:space="0" w:color="auto"/>
                  <w:right w:val="single" w:sz="8" w:space="0" w:color="auto"/>
                </w:tcBorders>
                <w:shd w:val="clear" w:color="auto" w:fill="auto"/>
                <w:vAlign w:val="center"/>
                <w:hideMark/>
              </w:tcPr>
            </w:tcPrChange>
          </w:tcPr>
          <w:p w14:paraId="07C0F45E" w14:textId="0D370993" w:rsidR="009809F4" w:rsidRPr="00006ABF" w:rsidDel="009711D7" w:rsidRDefault="009809F4" w:rsidP="00CC4C47">
            <w:pPr>
              <w:spacing w:after="0" w:line="360" w:lineRule="auto"/>
              <w:rPr>
                <w:del w:id="4667" w:author="nadira firinda" w:date="2022-10-29T23:12:00Z"/>
                <w:rFonts w:ascii="Times New Roman" w:eastAsia="Times New Roman" w:hAnsi="Times New Roman" w:cs="Times New Roman"/>
                <w:color w:val="000000"/>
                <w:lang w:eastAsia="en-ID"/>
              </w:rPr>
              <w:pPrChange w:id="4668" w:author="nadira firinda" w:date="2022-10-29T23:37:00Z">
                <w:pPr>
                  <w:spacing w:after="0" w:line="240" w:lineRule="auto"/>
                </w:pPr>
              </w:pPrChange>
            </w:pPr>
            <w:del w:id="4669" w:author="nadira firinda" w:date="2022-10-29T23:12:00Z">
              <w:r w:rsidRPr="00006ABF" w:rsidDel="009711D7">
                <w:rPr>
                  <w:rFonts w:ascii="Times New Roman" w:eastAsia="Times New Roman" w:hAnsi="Times New Roman" w:cs="Times New Roman"/>
                  <w:color w:val="000000"/>
                  <w:lang w:eastAsia="en-ID"/>
                </w:rPr>
                <w:delText xml:space="preserve">Transportasi dan Pergudangan </w:delText>
              </w:r>
            </w:del>
          </w:p>
        </w:tc>
      </w:tr>
      <w:tr w:rsidR="009809F4" w:rsidRPr="00006ABF" w:rsidDel="009711D7" w14:paraId="546BBA9D" w14:textId="1D866E75" w:rsidTr="00046663">
        <w:trPr>
          <w:trHeight w:val="804"/>
          <w:del w:id="4670" w:author="nadira firinda" w:date="2022-10-29T23:12:00Z"/>
          <w:trPrChange w:id="4671" w:author="Prasasti Karunia Farista Ananto" w:date="2021-10-12T14:28:00Z">
            <w:trPr>
              <w:trHeight w:val="804"/>
            </w:trPr>
          </w:trPrChange>
        </w:trPr>
        <w:tc>
          <w:tcPr>
            <w:tcW w:w="567" w:type="dxa"/>
            <w:vMerge/>
            <w:tcBorders>
              <w:left w:val="single" w:sz="8" w:space="0" w:color="auto"/>
              <w:bottom w:val="single" w:sz="8" w:space="0" w:color="auto"/>
              <w:right w:val="single" w:sz="4" w:space="0" w:color="auto"/>
            </w:tcBorders>
            <w:shd w:val="clear" w:color="auto" w:fill="auto"/>
            <w:noWrap/>
            <w:vAlign w:val="center"/>
            <w:hideMark/>
            <w:tcPrChange w:id="4672" w:author="Prasasti Karunia Farista Ananto" w:date="2021-10-12T14:28:00Z">
              <w:tcPr>
                <w:tcW w:w="485" w:type="dxa"/>
                <w:vMerge/>
                <w:tcBorders>
                  <w:left w:val="single" w:sz="8" w:space="0" w:color="auto"/>
                  <w:bottom w:val="single" w:sz="8" w:space="0" w:color="auto"/>
                  <w:right w:val="single" w:sz="4" w:space="0" w:color="auto"/>
                </w:tcBorders>
                <w:shd w:val="clear" w:color="auto" w:fill="auto"/>
                <w:noWrap/>
                <w:vAlign w:val="center"/>
                <w:hideMark/>
              </w:tcPr>
            </w:tcPrChange>
          </w:tcPr>
          <w:p w14:paraId="055EF908" w14:textId="5779C9F4" w:rsidR="009809F4" w:rsidRPr="00006ABF" w:rsidDel="009711D7" w:rsidRDefault="009809F4" w:rsidP="00CC4C47">
            <w:pPr>
              <w:spacing w:after="0" w:line="360" w:lineRule="auto"/>
              <w:jc w:val="center"/>
              <w:rPr>
                <w:del w:id="4673" w:author="nadira firinda" w:date="2022-10-29T23:12:00Z"/>
                <w:rFonts w:ascii="Times New Roman" w:eastAsia="Times New Roman" w:hAnsi="Times New Roman" w:cs="Times New Roman"/>
                <w:b/>
                <w:bCs/>
                <w:color w:val="000000"/>
                <w:lang w:eastAsia="en-ID"/>
              </w:rPr>
              <w:pPrChange w:id="4674" w:author="nadira firinda" w:date="2022-10-29T23:37:00Z">
                <w:pPr>
                  <w:spacing w:after="0" w:line="240" w:lineRule="auto"/>
                  <w:jc w:val="center"/>
                </w:pPr>
              </w:pPrChange>
            </w:pPr>
          </w:p>
        </w:tc>
        <w:tc>
          <w:tcPr>
            <w:tcW w:w="2835" w:type="dxa"/>
            <w:vMerge/>
            <w:tcBorders>
              <w:left w:val="nil"/>
              <w:bottom w:val="single" w:sz="8" w:space="0" w:color="auto"/>
              <w:right w:val="nil"/>
            </w:tcBorders>
            <w:shd w:val="clear" w:color="auto" w:fill="auto"/>
            <w:noWrap/>
            <w:vAlign w:val="center"/>
            <w:hideMark/>
            <w:tcPrChange w:id="4675" w:author="Prasasti Karunia Farista Ananto" w:date="2021-10-12T14:28:00Z">
              <w:tcPr>
                <w:tcW w:w="3377" w:type="dxa"/>
                <w:vMerge/>
                <w:tcBorders>
                  <w:left w:val="nil"/>
                  <w:bottom w:val="single" w:sz="8" w:space="0" w:color="auto"/>
                  <w:right w:val="nil"/>
                </w:tcBorders>
                <w:shd w:val="clear" w:color="auto" w:fill="auto"/>
                <w:noWrap/>
                <w:vAlign w:val="center"/>
                <w:hideMark/>
              </w:tcPr>
            </w:tcPrChange>
          </w:tcPr>
          <w:p w14:paraId="2784638D" w14:textId="76456D74" w:rsidR="009809F4" w:rsidRPr="00006ABF" w:rsidDel="009711D7" w:rsidRDefault="009809F4" w:rsidP="00CC4C47">
            <w:pPr>
              <w:spacing w:after="0" w:line="360" w:lineRule="auto"/>
              <w:rPr>
                <w:del w:id="4676" w:author="nadira firinda" w:date="2022-10-29T23:12:00Z"/>
                <w:rFonts w:ascii="Times New Roman" w:eastAsia="Times New Roman" w:hAnsi="Times New Roman" w:cs="Times New Roman"/>
                <w:b/>
                <w:bCs/>
                <w:color w:val="000000"/>
                <w:lang w:eastAsia="en-ID"/>
              </w:rPr>
              <w:pPrChange w:id="4677" w:author="nadira firinda" w:date="2022-10-29T23:37:00Z">
                <w:pPr>
                  <w:spacing w:after="0" w:line="240" w:lineRule="auto"/>
                </w:pPr>
              </w:pPrChange>
            </w:pPr>
          </w:p>
        </w:tc>
        <w:tc>
          <w:tcPr>
            <w:tcW w:w="2410" w:type="dxa"/>
            <w:tcBorders>
              <w:top w:val="nil"/>
              <w:left w:val="single" w:sz="8" w:space="0" w:color="auto"/>
              <w:bottom w:val="single" w:sz="8" w:space="0" w:color="auto"/>
              <w:right w:val="single" w:sz="4" w:space="0" w:color="auto"/>
            </w:tcBorders>
            <w:shd w:val="clear" w:color="auto" w:fill="auto"/>
            <w:vAlign w:val="center"/>
            <w:hideMark/>
            <w:tcPrChange w:id="4678" w:author="Prasasti Karunia Farista Ananto" w:date="2021-10-12T14:28:00Z">
              <w:tcPr>
                <w:tcW w:w="1800" w:type="dxa"/>
                <w:tcBorders>
                  <w:top w:val="nil"/>
                  <w:left w:val="single" w:sz="8" w:space="0" w:color="auto"/>
                  <w:bottom w:val="single" w:sz="8" w:space="0" w:color="auto"/>
                  <w:right w:val="single" w:sz="4" w:space="0" w:color="auto"/>
                </w:tcBorders>
                <w:shd w:val="clear" w:color="auto" w:fill="auto"/>
                <w:vAlign w:val="center"/>
                <w:hideMark/>
              </w:tcPr>
            </w:tcPrChange>
          </w:tcPr>
          <w:p w14:paraId="1CEBE22E" w14:textId="67FEB879" w:rsidR="009809F4" w:rsidRPr="00006ABF" w:rsidDel="009711D7" w:rsidRDefault="009809F4" w:rsidP="00CC4C47">
            <w:pPr>
              <w:spacing w:after="0" w:line="360" w:lineRule="auto"/>
              <w:rPr>
                <w:del w:id="4679" w:author="nadira firinda" w:date="2022-10-29T23:12:00Z"/>
                <w:rFonts w:ascii="Times New Roman" w:eastAsia="Times New Roman" w:hAnsi="Times New Roman" w:cs="Times New Roman"/>
                <w:color w:val="000000"/>
                <w:lang w:eastAsia="en-ID"/>
              </w:rPr>
              <w:pPrChange w:id="4680" w:author="nadira firinda" w:date="2022-10-29T23:37:00Z">
                <w:pPr>
                  <w:spacing w:after="0" w:line="240" w:lineRule="auto"/>
                </w:pPr>
              </w:pPrChange>
            </w:pPr>
            <w:del w:id="4681" w:author="nadira firinda" w:date="2022-10-29T23:12:00Z">
              <w:r w:rsidRPr="00006ABF" w:rsidDel="009711D7">
                <w:rPr>
                  <w:rFonts w:ascii="Times New Roman" w:eastAsia="Times New Roman" w:hAnsi="Times New Roman" w:cs="Times New Roman"/>
                  <w:color w:val="000000"/>
                  <w:lang w:eastAsia="en-ID"/>
                </w:rPr>
                <w:delText> </w:delText>
              </w:r>
            </w:del>
          </w:p>
        </w:tc>
        <w:tc>
          <w:tcPr>
            <w:tcW w:w="3280" w:type="dxa"/>
            <w:tcBorders>
              <w:top w:val="single" w:sz="4" w:space="0" w:color="auto"/>
              <w:left w:val="nil"/>
              <w:bottom w:val="single" w:sz="8" w:space="0" w:color="auto"/>
              <w:right w:val="single" w:sz="8" w:space="0" w:color="auto"/>
            </w:tcBorders>
            <w:shd w:val="clear" w:color="auto" w:fill="auto"/>
            <w:vAlign w:val="center"/>
            <w:hideMark/>
            <w:tcPrChange w:id="4682" w:author="Prasasti Karunia Farista Ananto" w:date="2021-10-12T14:28:00Z">
              <w:tcPr>
                <w:tcW w:w="2620" w:type="dxa"/>
                <w:tcBorders>
                  <w:top w:val="single" w:sz="4" w:space="0" w:color="auto"/>
                  <w:left w:val="nil"/>
                  <w:bottom w:val="single" w:sz="8" w:space="0" w:color="auto"/>
                  <w:right w:val="single" w:sz="8" w:space="0" w:color="auto"/>
                </w:tcBorders>
                <w:shd w:val="clear" w:color="auto" w:fill="auto"/>
                <w:vAlign w:val="center"/>
                <w:hideMark/>
              </w:tcPr>
            </w:tcPrChange>
          </w:tcPr>
          <w:p w14:paraId="2050BCE7" w14:textId="3A9FBF9B" w:rsidR="009809F4" w:rsidRPr="00006ABF" w:rsidDel="009711D7" w:rsidRDefault="009809F4" w:rsidP="00CC4C47">
            <w:pPr>
              <w:spacing w:after="0" w:line="360" w:lineRule="auto"/>
              <w:rPr>
                <w:del w:id="4683" w:author="nadira firinda" w:date="2022-10-29T23:12:00Z"/>
                <w:rFonts w:ascii="Times New Roman" w:eastAsia="Times New Roman" w:hAnsi="Times New Roman" w:cs="Times New Roman"/>
                <w:color w:val="000000"/>
                <w:lang w:eastAsia="en-ID"/>
              </w:rPr>
              <w:pPrChange w:id="4684" w:author="nadira firinda" w:date="2022-10-29T23:37:00Z">
                <w:pPr>
                  <w:spacing w:after="0" w:line="240" w:lineRule="auto"/>
                </w:pPr>
              </w:pPrChange>
            </w:pPr>
            <w:del w:id="4685" w:author="nadira firinda" w:date="2022-10-29T23:12:00Z">
              <w:r w:rsidRPr="00006ABF" w:rsidDel="009711D7">
                <w:rPr>
                  <w:rFonts w:ascii="Times New Roman" w:eastAsia="Times New Roman" w:hAnsi="Times New Roman" w:cs="Times New Roman"/>
                  <w:color w:val="000000"/>
                  <w:lang w:eastAsia="en-ID"/>
                </w:rPr>
                <w:delText>Perdagangan Besar dan Eceran, Reparasi Mobil dan Sepeda Motor</w:delText>
              </w:r>
            </w:del>
          </w:p>
        </w:tc>
      </w:tr>
      <w:tr w:rsidR="009809F4" w:rsidRPr="00006ABF" w:rsidDel="009711D7" w14:paraId="780884C2" w14:textId="494B5F9C" w:rsidTr="00046663">
        <w:trPr>
          <w:trHeight w:val="276"/>
          <w:del w:id="4686" w:author="nadira firinda" w:date="2022-10-29T23:12:00Z"/>
          <w:trPrChange w:id="4687" w:author="Prasasti Karunia Farista Ananto" w:date="2021-10-12T14:28:00Z">
            <w:trPr>
              <w:trHeight w:val="276"/>
            </w:trPr>
          </w:trPrChange>
        </w:trPr>
        <w:tc>
          <w:tcPr>
            <w:tcW w:w="567" w:type="dxa"/>
            <w:vMerge w:val="restart"/>
            <w:tcBorders>
              <w:top w:val="nil"/>
              <w:left w:val="single" w:sz="8" w:space="0" w:color="auto"/>
              <w:right w:val="single" w:sz="4" w:space="0" w:color="auto"/>
            </w:tcBorders>
            <w:shd w:val="clear" w:color="auto" w:fill="auto"/>
            <w:noWrap/>
            <w:vAlign w:val="center"/>
            <w:hideMark/>
            <w:tcPrChange w:id="4688" w:author="Prasasti Karunia Farista Ananto" w:date="2021-10-12T14:28:00Z">
              <w:tcPr>
                <w:tcW w:w="485" w:type="dxa"/>
                <w:vMerge w:val="restart"/>
                <w:tcBorders>
                  <w:top w:val="nil"/>
                  <w:left w:val="single" w:sz="8" w:space="0" w:color="auto"/>
                  <w:right w:val="single" w:sz="4" w:space="0" w:color="auto"/>
                </w:tcBorders>
                <w:shd w:val="clear" w:color="auto" w:fill="auto"/>
                <w:noWrap/>
                <w:vAlign w:val="center"/>
                <w:hideMark/>
              </w:tcPr>
            </w:tcPrChange>
          </w:tcPr>
          <w:p w14:paraId="2ABC9222" w14:textId="75D12C64" w:rsidR="009809F4" w:rsidRPr="00006ABF" w:rsidDel="009711D7" w:rsidRDefault="009809F4" w:rsidP="00CC4C47">
            <w:pPr>
              <w:spacing w:after="0" w:line="360" w:lineRule="auto"/>
              <w:jc w:val="center"/>
              <w:rPr>
                <w:del w:id="4689" w:author="nadira firinda" w:date="2022-10-29T23:12:00Z"/>
                <w:rFonts w:ascii="Times New Roman" w:eastAsia="Times New Roman" w:hAnsi="Times New Roman" w:cs="Times New Roman"/>
                <w:b/>
                <w:bCs/>
                <w:color w:val="000000"/>
                <w:lang w:eastAsia="en-ID"/>
              </w:rPr>
              <w:pPrChange w:id="4690" w:author="nadira firinda" w:date="2022-10-29T23:37:00Z">
                <w:pPr>
                  <w:spacing w:after="0" w:line="240" w:lineRule="auto"/>
                  <w:jc w:val="center"/>
                </w:pPr>
              </w:pPrChange>
            </w:pPr>
            <w:del w:id="4691" w:author="nadira firinda" w:date="2022-10-29T23:12:00Z">
              <w:r w:rsidRPr="00006ABF" w:rsidDel="009711D7">
                <w:rPr>
                  <w:rFonts w:ascii="Times New Roman" w:eastAsia="Times New Roman" w:hAnsi="Times New Roman" w:cs="Times New Roman"/>
                  <w:b/>
                  <w:bCs/>
                  <w:color w:val="000000"/>
                  <w:lang w:eastAsia="en-ID"/>
                </w:rPr>
                <w:delText>15</w:delText>
              </w:r>
            </w:del>
          </w:p>
          <w:p w14:paraId="1F3EF440" w14:textId="5BEA47EB" w:rsidR="009809F4" w:rsidRPr="00006ABF" w:rsidDel="009711D7" w:rsidRDefault="009809F4" w:rsidP="00CC4C47">
            <w:pPr>
              <w:spacing w:after="0" w:line="360" w:lineRule="auto"/>
              <w:jc w:val="center"/>
              <w:rPr>
                <w:del w:id="4692" w:author="nadira firinda" w:date="2022-10-29T23:12:00Z"/>
                <w:rFonts w:ascii="Times New Roman" w:eastAsia="Times New Roman" w:hAnsi="Times New Roman" w:cs="Times New Roman"/>
                <w:b/>
                <w:bCs/>
                <w:color w:val="000000"/>
                <w:lang w:eastAsia="en-ID"/>
              </w:rPr>
              <w:pPrChange w:id="4693" w:author="nadira firinda" w:date="2022-10-29T23:37:00Z">
                <w:pPr>
                  <w:spacing w:after="0" w:line="240" w:lineRule="auto"/>
                  <w:jc w:val="center"/>
                </w:pPr>
              </w:pPrChange>
            </w:pPr>
            <w:del w:id="4694" w:author="nadira firinda" w:date="2022-10-29T23:12:00Z">
              <w:r w:rsidRPr="00006ABF" w:rsidDel="009711D7">
                <w:rPr>
                  <w:rFonts w:ascii="Times New Roman" w:eastAsia="Times New Roman" w:hAnsi="Times New Roman" w:cs="Times New Roman"/>
                  <w:b/>
                  <w:bCs/>
                  <w:color w:val="000000"/>
                  <w:lang w:eastAsia="en-ID"/>
                </w:rPr>
                <w:delText> </w:delText>
              </w:r>
            </w:del>
          </w:p>
          <w:p w14:paraId="43E30AED" w14:textId="381D58E9" w:rsidR="009809F4" w:rsidRPr="00006ABF" w:rsidDel="009711D7" w:rsidRDefault="009809F4" w:rsidP="00CC4C47">
            <w:pPr>
              <w:spacing w:after="0" w:line="360" w:lineRule="auto"/>
              <w:jc w:val="center"/>
              <w:rPr>
                <w:del w:id="4695" w:author="nadira firinda" w:date="2022-10-29T23:12:00Z"/>
                <w:rFonts w:ascii="Times New Roman" w:eastAsia="Times New Roman" w:hAnsi="Times New Roman" w:cs="Times New Roman"/>
                <w:b/>
                <w:bCs/>
                <w:color w:val="000000"/>
                <w:lang w:eastAsia="en-ID"/>
              </w:rPr>
              <w:pPrChange w:id="4696" w:author="nadira firinda" w:date="2022-10-29T23:37:00Z">
                <w:pPr>
                  <w:spacing w:after="0" w:line="240" w:lineRule="auto"/>
                  <w:jc w:val="center"/>
                </w:pPr>
              </w:pPrChange>
            </w:pPr>
            <w:del w:id="4697" w:author="nadira firinda" w:date="2022-10-29T23:12:00Z">
              <w:r w:rsidRPr="00006ABF" w:rsidDel="009711D7">
                <w:rPr>
                  <w:rFonts w:ascii="Times New Roman" w:eastAsia="Times New Roman" w:hAnsi="Times New Roman" w:cs="Times New Roman"/>
                  <w:b/>
                  <w:bCs/>
                  <w:color w:val="000000"/>
                  <w:lang w:eastAsia="en-ID"/>
                </w:rPr>
                <w:delText> </w:delText>
              </w:r>
            </w:del>
          </w:p>
        </w:tc>
        <w:tc>
          <w:tcPr>
            <w:tcW w:w="2835" w:type="dxa"/>
            <w:vMerge w:val="restart"/>
            <w:tcBorders>
              <w:top w:val="nil"/>
              <w:left w:val="nil"/>
              <w:right w:val="nil"/>
            </w:tcBorders>
            <w:shd w:val="clear" w:color="auto" w:fill="auto"/>
            <w:noWrap/>
            <w:vAlign w:val="center"/>
            <w:hideMark/>
            <w:tcPrChange w:id="4698" w:author="Prasasti Karunia Farista Ananto" w:date="2021-10-12T14:28:00Z">
              <w:tcPr>
                <w:tcW w:w="3377" w:type="dxa"/>
                <w:vMerge w:val="restart"/>
                <w:tcBorders>
                  <w:top w:val="nil"/>
                  <w:left w:val="nil"/>
                  <w:right w:val="nil"/>
                </w:tcBorders>
                <w:shd w:val="clear" w:color="auto" w:fill="auto"/>
                <w:noWrap/>
                <w:vAlign w:val="center"/>
                <w:hideMark/>
              </w:tcPr>
            </w:tcPrChange>
          </w:tcPr>
          <w:p w14:paraId="5EBC72CD" w14:textId="738DF2F9" w:rsidR="009809F4" w:rsidRPr="00006ABF" w:rsidDel="009711D7" w:rsidRDefault="009809F4" w:rsidP="00CC4C47">
            <w:pPr>
              <w:spacing w:after="0" w:line="360" w:lineRule="auto"/>
              <w:rPr>
                <w:del w:id="4699" w:author="nadira firinda" w:date="2022-10-29T23:12:00Z"/>
                <w:rFonts w:ascii="Times New Roman" w:eastAsia="Times New Roman" w:hAnsi="Times New Roman" w:cs="Times New Roman"/>
                <w:b/>
                <w:bCs/>
                <w:color w:val="000000"/>
                <w:lang w:eastAsia="en-ID"/>
              </w:rPr>
              <w:pPrChange w:id="4700" w:author="nadira firinda" w:date="2022-10-29T23:37:00Z">
                <w:pPr>
                  <w:spacing w:after="0" w:line="240" w:lineRule="auto"/>
                </w:pPr>
              </w:pPrChange>
            </w:pPr>
            <w:del w:id="4701" w:author="nadira firinda" w:date="2022-10-29T23:12:00Z">
              <w:r w:rsidRPr="00006ABF" w:rsidDel="009711D7">
                <w:rPr>
                  <w:rFonts w:ascii="Times New Roman" w:eastAsia="Times New Roman" w:hAnsi="Times New Roman" w:cs="Times New Roman"/>
                  <w:b/>
                  <w:bCs/>
                  <w:color w:val="000000"/>
                  <w:lang w:eastAsia="en-ID"/>
                </w:rPr>
                <w:delText>Jasa Pendidikan</w:delText>
              </w:r>
            </w:del>
          </w:p>
          <w:p w14:paraId="7E8D15C9" w14:textId="099529B2" w:rsidR="009809F4" w:rsidRPr="00006ABF" w:rsidDel="009711D7" w:rsidRDefault="009809F4" w:rsidP="00CC4C47">
            <w:pPr>
              <w:spacing w:after="0" w:line="360" w:lineRule="auto"/>
              <w:rPr>
                <w:del w:id="4702" w:author="nadira firinda" w:date="2022-10-29T23:12:00Z"/>
                <w:rFonts w:ascii="Times New Roman" w:eastAsia="Times New Roman" w:hAnsi="Times New Roman" w:cs="Times New Roman"/>
                <w:b/>
                <w:bCs/>
                <w:color w:val="000000"/>
                <w:lang w:eastAsia="en-ID"/>
              </w:rPr>
              <w:pPrChange w:id="4703" w:author="nadira firinda" w:date="2022-10-29T23:37:00Z">
                <w:pPr>
                  <w:spacing w:after="0" w:line="240" w:lineRule="auto"/>
                </w:pPr>
              </w:pPrChange>
            </w:pPr>
            <w:del w:id="4704" w:author="nadira firinda" w:date="2022-10-29T23:12:00Z">
              <w:r w:rsidRPr="00006ABF" w:rsidDel="009711D7">
                <w:rPr>
                  <w:rFonts w:ascii="Times New Roman" w:eastAsia="Times New Roman" w:hAnsi="Times New Roman" w:cs="Times New Roman"/>
                  <w:b/>
                  <w:bCs/>
                  <w:color w:val="000000"/>
                  <w:lang w:eastAsia="en-ID"/>
                </w:rPr>
                <w:delText> </w:delText>
              </w:r>
            </w:del>
          </w:p>
          <w:p w14:paraId="78270388" w14:textId="0CFF67E2" w:rsidR="009809F4" w:rsidRPr="00006ABF" w:rsidDel="009711D7" w:rsidRDefault="009809F4" w:rsidP="00CC4C47">
            <w:pPr>
              <w:spacing w:after="0" w:line="360" w:lineRule="auto"/>
              <w:rPr>
                <w:del w:id="4705" w:author="nadira firinda" w:date="2022-10-29T23:12:00Z"/>
                <w:rFonts w:ascii="Times New Roman" w:eastAsia="Times New Roman" w:hAnsi="Times New Roman" w:cs="Times New Roman"/>
                <w:b/>
                <w:bCs/>
                <w:color w:val="000000"/>
                <w:lang w:eastAsia="en-ID"/>
              </w:rPr>
              <w:pPrChange w:id="4706" w:author="nadira firinda" w:date="2022-10-29T23:37:00Z">
                <w:pPr>
                  <w:spacing w:after="0" w:line="240" w:lineRule="auto"/>
                </w:pPr>
              </w:pPrChange>
            </w:pPr>
            <w:del w:id="4707" w:author="nadira firinda" w:date="2022-10-29T23:12:00Z">
              <w:r w:rsidRPr="00006ABF" w:rsidDel="009711D7">
                <w:rPr>
                  <w:rFonts w:ascii="Times New Roman" w:eastAsia="Times New Roman" w:hAnsi="Times New Roman" w:cs="Times New Roman"/>
                  <w:b/>
                  <w:bCs/>
                  <w:color w:val="000000"/>
                  <w:lang w:eastAsia="en-ID"/>
                </w:rPr>
                <w:delText> </w:delText>
              </w:r>
            </w:del>
          </w:p>
        </w:tc>
        <w:tc>
          <w:tcPr>
            <w:tcW w:w="2410" w:type="dxa"/>
            <w:tcBorders>
              <w:top w:val="nil"/>
              <w:left w:val="single" w:sz="8" w:space="0" w:color="auto"/>
              <w:bottom w:val="single" w:sz="4" w:space="0" w:color="auto"/>
              <w:right w:val="single" w:sz="4" w:space="0" w:color="auto"/>
            </w:tcBorders>
            <w:shd w:val="clear" w:color="auto" w:fill="auto"/>
            <w:vAlign w:val="center"/>
            <w:hideMark/>
            <w:tcPrChange w:id="4708" w:author="Prasasti Karunia Farista Ananto" w:date="2021-10-12T14:28:00Z">
              <w:tcPr>
                <w:tcW w:w="1800" w:type="dxa"/>
                <w:tcBorders>
                  <w:top w:val="nil"/>
                  <w:left w:val="single" w:sz="8" w:space="0" w:color="auto"/>
                  <w:bottom w:val="single" w:sz="4" w:space="0" w:color="auto"/>
                  <w:right w:val="single" w:sz="4" w:space="0" w:color="auto"/>
                </w:tcBorders>
                <w:shd w:val="clear" w:color="auto" w:fill="auto"/>
                <w:vAlign w:val="center"/>
                <w:hideMark/>
              </w:tcPr>
            </w:tcPrChange>
          </w:tcPr>
          <w:p w14:paraId="0BBF65A8" w14:textId="01B3651B" w:rsidR="009809F4" w:rsidRPr="00006ABF" w:rsidDel="009711D7" w:rsidRDefault="009809F4" w:rsidP="00CC4C47">
            <w:pPr>
              <w:spacing w:after="0" w:line="360" w:lineRule="auto"/>
              <w:rPr>
                <w:del w:id="4709" w:author="nadira firinda" w:date="2022-10-29T23:12:00Z"/>
                <w:rFonts w:ascii="Times New Roman" w:eastAsia="Times New Roman" w:hAnsi="Times New Roman" w:cs="Times New Roman"/>
                <w:color w:val="000000"/>
                <w:lang w:eastAsia="en-ID"/>
              </w:rPr>
              <w:pPrChange w:id="4710" w:author="nadira firinda" w:date="2022-10-29T23:37:00Z">
                <w:pPr>
                  <w:spacing w:after="0" w:line="240" w:lineRule="auto"/>
                </w:pPr>
              </w:pPrChange>
            </w:pPr>
            <w:del w:id="4711" w:author="nadira firinda" w:date="2022-10-29T23:12:00Z">
              <w:r w:rsidRPr="00006ABF" w:rsidDel="009711D7">
                <w:rPr>
                  <w:rFonts w:ascii="Times New Roman" w:eastAsia="Times New Roman" w:hAnsi="Times New Roman" w:cs="Times New Roman"/>
                  <w:color w:val="000000"/>
                  <w:lang w:eastAsia="en-ID"/>
                </w:rPr>
                <w:delText> </w:delText>
              </w:r>
            </w:del>
          </w:p>
        </w:tc>
        <w:tc>
          <w:tcPr>
            <w:tcW w:w="3280" w:type="dxa"/>
            <w:tcBorders>
              <w:top w:val="nil"/>
              <w:left w:val="nil"/>
              <w:bottom w:val="single" w:sz="4" w:space="0" w:color="auto"/>
              <w:right w:val="single" w:sz="8" w:space="0" w:color="auto"/>
            </w:tcBorders>
            <w:shd w:val="clear" w:color="auto" w:fill="auto"/>
            <w:vAlign w:val="center"/>
            <w:hideMark/>
            <w:tcPrChange w:id="4712" w:author="Prasasti Karunia Farista Ananto" w:date="2021-10-12T14:28:00Z">
              <w:tcPr>
                <w:tcW w:w="2620" w:type="dxa"/>
                <w:tcBorders>
                  <w:top w:val="nil"/>
                  <w:left w:val="nil"/>
                  <w:bottom w:val="single" w:sz="4" w:space="0" w:color="auto"/>
                  <w:right w:val="single" w:sz="8" w:space="0" w:color="auto"/>
                </w:tcBorders>
                <w:shd w:val="clear" w:color="auto" w:fill="auto"/>
                <w:vAlign w:val="center"/>
                <w:hideMark/>
              </w:tcPr>
            </w:tcPrChange>
          </w:tcPr>
          <w:p w14:paraId="48AB8B36" w14:textId="0D5D246F" w:rsidR="009809F4" w:rsidRPr="00006ABF" w:rsidDel="009711D7" w:rsidRDefault="009809F4" w:rsidP="00CC4C47">
            <w:pPr>
              <w:spacing w:after="0" w:line="360" w:lineRule="auto"/>
              <w:rPr>
                <w:del w:id="4713" w:author="nadira firinda" w:date="2022-10-29T23:12:00Z"/>
                <w:rFonts w:ascii="Times New Roman" w:eastAsia="Times New Roman" w:hAnsi="Times New Roman" w:cs="Times New Roman"/>
                <w:color w:val="000000"/>
                <w:lang w:eastAsia="en-ID"/>
              </w:rPr>
              <w:pPrChange w:id="4714" w:author="nadira firinda" w:date="2022-10-29T23:37:00Z">
                <w:pPr>
                  <w:spacing w:after="0" w:line="240" w:lineRule="auto"/>
                </w:pPr>
              </w:pPrChange>
            </w:pPr>
            <w:del w:id="4715" w:author="nadira firinda" w:date="2022-10-29T23:12:00Z">
              <w:r w:rsidRPr="00006ABF" w:rsidDel="009711D7">
                <w:rPr>
                  <w:rFonts w:ascii="Times New Roman" w:eastAsia="Times New Roman" w:hAnsi="Times New Roman" w:cs="Times New Roman"/>
                  <w:color w:val="000000"/>
                  <w:lang w:eastAsia="en-ID"/>
                </w:rPr>
                <w:delText>Industri Pengolahan</w:delText>
              </w:r>
            </w:del>
          </w:p>
        </w:tc>
      </w:tr>
      <w:tr w:rsidR="009809F4" w:rsidRPr="00006ABF" w:rsidDel="009711D7" w14:paraId="6A1B8B0F" w14:textId="0493180E" w:rsidTr="00046663">
        <w:trPr>
          <w:trHeight w:val="276"/>
          <w:del w:id="4716" w:author="nadira firinda" w:date="2022-10-29T23:12:00Z"/>
          <w:trPrChange w:id="4717" w:author="Prasasti Karunia Farista Ananto" w:date="2021-10-12T14:28:00Z">
            <w:trPr>
              <w:trHeight w:val="276"/>
            </w:trPr>
          </w:trPrChange>
        </w:trPr>
        <w:tc>
          <w:tcPr>
            <w:tcW w:w="567" w:type="dxa"/>
            <w:vMerge/>
            <w:tcBorders>
              <w:left w:val="single" w:sz="8" w:space="0" w:color="auto"/>
              <w:right w:val="single" w:sz="4" w:space="0" w:color="auto"/>
            </w:tcBorders>
            <w:shd w:val="clear" w:color="auto" w:fill="auto"/>
            <w:noWrap/>
            <w:vAlign w:val="center"/>
            <w:hideMark/>
            <w:tcPrChange w:id="4718" w:author="Prasasti Karunia Farista Ananto" w:date="2021-10-12T14:28:00Z">
              <w:tcPr>
                <w:tcW w:w="485" w:type="dxa"/>
                <w:vMerge/>
                <w:tcBorders>
                  <w:left w:val="single" w:sz="8" w:space="0" w:color="auto"/>
                  <w:right w:val="single" w:sz="4" w:space="0" w:color="auto"/>
                </w:tcBorders>
                <w:shd w:val="clear" w:color="auto" w:fill="auto"/>
                <w:noWrap/>
                <w:vAlign w:val="center"/>
                <w:hideMark/>
              </w:tcPr>
            </w:tcPrChange>
          </w:tcPr>
          <w:p w14:paraId="79DA0720" w14:textId="6B9FC0BB" w:rsidR="009809F4" w:rsidRPr="00006ABF" w:rsidDel="009711D7" w:rsidRDefault="009809F4" w:rsidP="00CC4C47">
            <w:pPr>
              <w:spacing w:after="0" w:line="360" w:lineRule="auto"/>
              <w:jc w:val="center"/>
              <w:rPr>
                <w:del w:id="4719" w:author="nadira firinda" w:date="2022-10-29T23:12:00Z"/>
                <w:rFonts w:ascii="Times New Roman" w:eastAsia="Times New Roman" w:hAnsi="Times New Roman" w:cs="Times New Roman"/>
                <w:b/>
                <w:bCs/>
                <w:color w:val="000000"/>
                <w:lang w:eastAsia="en-ID"/>
              </w:rPr>
              <w:pPrChange w:id="4720" w:author="nadira firinda" w:date="2022-10-29T23:37:00Z">
                <w:pPr>
                  <w:spacing w:after="0" w:line="240" w:lineRule="auto"/>
                  <w:jc w:val="center"/>
                </w:pPr>
              </w:pPrChange>
            </w:pPr>
          </w:p>
        </w:tc>
        <w:tc>
          <w:tcPr>
            <w:tcW w:w="2835" w:type="dxa"/>
            <w:vMerge/>
            <w:tcBorders>
              <w:left w:val="nil"/>
              <w:right w:val="nil"/>
            </w:tcBorders>
            <w:shd w:val="clear" w:color="auto" w:fill="auto"/>
            <w:noWrap/>
            <w:vAlign w:val="center"/>
            <w:hideMark/>
            <w:tcPrChange w:id="4721" w:author="Prasasti Karunia Farista Ananto" w:date="2021-10-12T14:28:00Z">
              <w:tcPr>
                <w:tcW w:w="3377" w:type="dxa"/>
                <w:vMerge/>
                <w:tcBorders>
                  <w:left w:val="nil"/>
                  <w:right w:val="nil"/>
                </w:tcBorders>
                <w:shd w:val="clear" w:color="auto" w:fill="auto"/>
                <w:noWrap/>
                <w:vAlign w:val="center"/>
                <w:hideMark/>
              </w:tcPr>
            </w:tcPrChange>
          </w:tcPr>
          <w:p w14:paraId="3C50522F" w14:textId="6AB1B6B3" w:rsidR="009809F4" w:rsidRPr="00006ABF" w:rsidDel="009711D7" w:rsidRDefault="009809F4" w:rsidP="00CC4C47">
            <w:pPr>
              <w:spacing w:after="0" w:line="360" w:lineRule="auto"/>
              <w:rPr>
                <w:del w:id="4722" w:author="nadira firinda" w:date="2022-10-29T23:12:00Z"/>
                <w:rFonts w:ascii="Times New Roman" w:eastAsia="Times New Roman" w:hAnsi="Times New Roman" w:cs="Times New Roman"/>
                <w:b/>
                <w:bCs/>
                <w:color w:val="000000"/>
                <w:lang w:eastAsia="en-ID"/>
              </w:rPr>
              <w:pPrChange w:id="4723" w:author="nadira firinda" w:date="2022-10-29T23:37:00Z">
                <w:pPr>
                  <w:spacing w:after="0" w:line="240" w:lineRule="auto"/>
                </w:pPr>
              </w:pPrChange>
            </w:pPr>
          </w:p>
        </w:tc>
        <w:tc>
          <w:tcPr>
            <w:tcW w:w="2410" w:type="dxa"/>
            <w:tcBorders>
              <w:top w:val="nil"/>
              <w:left w:val="single" w:sz="8" w:space="0" w:color="auto"/>
              <w:bottom w:val="single" w:sz="4" w:space="0" w:color="auto"/>
              <w:right w:val="single" w:sz="4" w:space="0" w:color="auto"/>
            </w:tcBorders>
            <w:shd w:val="clear" w:color="auto" w:fill="auto"/>
            <w:vAlign w:val="center"/>
            <w:hideMark/>
            <w:tcPrChange w:id="4724" w:author="Prasasti Karunia Farista Ananto" w:date="2021-10-12T14:28:00Z">
              <w:tcPr>
                <w:tcW w:w="1800" w:type="dxa"/>
                <w:tcBorders>
                  <w:top w:val="nil"/>
                  <w:left w:val="single" w:sz="8" w:space="0" w:color="auto"/>
                  <w:bottom w:val="single" w:sz="4" w:space="0" w:color="auto"/>
                  <w:right w:val="single" w:sz="4" w:space="0" w:color="auto"/>
                </w:tcBorders>
                <w:shd w:val="clear" w:color="auto" w:fill="auto"/>
                <w:vAlign w:val="center"/>
                <w:hideMark/>
              </w:tcPr>
            </w:tcPrChange>
          </w:tcPr>
          <w:p w14:paraId="706D9CC7" w14:textId="21279FC0" w:rsidR="009809F4" w:rsidRPr="00006ABF" w:rsidDel="009711D7" w:rsidRDefault="009809F4" w:rsidP="00CC4C47">
            <w:pPr>
              <w:spacing w:after="0" w:line="360" w:lineRule="auto"/>
              <w:rPr>
                <w:del w:id="4725" w:author="nadira firinda" w:date="2022-10-29T23:12:00Z"/>
                <w:rFonts w:ascii="Times New Roman" w:eastAsia="Times New Roman" w:hAnsi="Times New Roman" w:cs="Times New Roman"/>
                <w:color w:val="000000"/>
                <w:lang w:eastAsia="en-ID"/>
              </w:rPr>
              <w:pPrChange w:id="4726" w:author="nadira firinda" w:date="2022-10-29T23:37:00Z">
                <w:pPr>
                  <w:spacing w:after="0" w:line="240" w:lineRule="auto"/>
                </w:pPr>
              </w:pPrChange>
            </w:pPr>
            <w:del w:id="4727" w:author="nadira firinda" w:date="2022-10-29T23:12:00Z">
              <w:r w:rsidRPr="00006ABF" w:rsidDel="009711D7">
                <w:rPr>
                  <w:rFonts w:ascii="Times New Roman" w:eastAsia="Times New Roman" w:hAnsi="Times New Roman" w:cs="Times New Roman"/>
                  <w:color w:val="000000"/>
                  <w:lang w:eastAsia="en-ID"/>
                </w:rPr>
                <w:delText> </w:delText>
              </w:r>
            </w:del>
          </w:p>
        </w:tc>
        <w:tc>
          <w:tcPr>
            <w:tcW w:w="3280" w:type="dxa"/>
            <w:tcBorders>
              <w:top w:val="nil"/>
              <w:left w:val="nil"/>
              <w:bottom w:val="single" w:sz="4" w:space="0" w:color="auto"/>
              <w:right w:val="single" w:sz="8" w:space="0" w:color="auto"/>
            </w:tcBorders>
            <w:shd w:val="clear" w:color="auto" w:fill="auto"/>
            <w:vAlign w:val="center"/>
            <w:hideMark/>
            <w:tcPrChange w:id="4728" w:author="Prasasti Karunia Farista Ananto" w:date="2021-10-12T14:28:00Z">
              <w:tcPr>
                <w:tcW w:w="2620" w:type="dxa"/>
                <w:tcBorders>
                  <w:top w:val="nil"/>
                  <w:left w:val="nil"/>
                  <w:bottom w:val="single" w:sz="4" w:space="0" w:color="auto"/>
                  <w:right w:val="single" w:sz="8" w:space="0" w:color="auto"/>
                </w:tcBorders>
                <w:shd w:val="clear" w:color="auto" w:fill="auto"/>
                <w:vAlign w:val="center"/>
                <w:hideMark/>
              </w:tcPr>
            </w:tcPrChange>
          </w:tcPr>
          <w:p w14:paraId="382477FA" w14:textId="0DEE2877" w:rsidR="009809F4" w:rsidRPr="00006ABF" w:rsidDel="009711D7" w:rsidRDefault="009809F4" w:rsidP="00CC4C47">
            <w:pPr>
              <w:spacing w:after="0" w:line="360" w:lineRule="auto"/>
              <w:rPr>
                <w:del w:id="4729" w:author="nadira firinda" w:date="2022-10-29T23:12:00Z"/>
                <w:rFonts w:ascii="Times New Roman" w:eastAsia="Times New Roman" w:hAnsi="Times New Roman" w:cs="Times New Roman"/>
                <w:color w:val="000000"/>
                <w:lang w:eastAsia="en-ID"/>
              </w:rPr>
              <w:pPrChange w:id="4730" w:author="nadira firinda" w:date="2022-10-29T23:37:00Z">
                <w:pPr>
                  <w:spacing w:after="0" w:line="240" w:lineRule="auto"/>
                </w:pPr>
              </w:pPrChange>
            </w:pPr>
            <w:del w:id="4731" w:author="nadira firinda" w:date="2022-10-29T23:12:00Z">
              <w:r w:rsidRPr="00006ABF" w:rsidDel="009711D7">
                <w:rPr>
                  <w:rFonts w:ascii="Times New Roman" w:eastAsia="Times New Roman" w:hAnsi="Times New Roman" w:cs="Times New Roman"/>
                  <w:color w:val="000000"/>
                  <w:lang w:eastAsia="en-ID"/>
                </w:rPr>
                <w:delText>Jasa Perusahaan</w:delText>
              </w:r>
            </w:del>
          </w:p>
        </w:tc>
      </w:tr>
      <w:tr w:rsidR="009809F4" w:rsidRPr="00006ABF" w:rsidDel="009711D7" w14:paraId="66184535" w14:textId="2FA899B8" w:rsidTr="00046663">
        <w:trPr>
          <w:trHeight w:val="804"/>
          <w:del w:id="4732" w:author="nadira firinda" w:date="2022-10-29T23:12:00Z"/>
          <w:trPrChange w:id="4733" w:author="Prasasti Karunia Farista Ananto" w:date="2021-10-12T14:28:00Z">
            <w:trPr>
              <w:trHeight w:val="804"/>
            </w:trPr>
          </w:trPrChange>
        </w:trPr>
        <w:tc>
          <w:tcPr>
            <w:tcW w:w="567" w:type="dxa"/>
            <w:vMerge/>
            <w:tcBorders>
              <w:left w:val="single" w:sz="8" w:space="0" w:color="auto"/>
              <w:bottom w:val="single" w:sz="8" w:space="0" w:color="auto"/>
              <w:right w:val="single" w:sz="4" w:space="0" w:color="auto"/>
            </w:tcBorders>
            <w:shd w:val="clear" w:color="auto" w:fill="auto"/>
            <w:noWrap/>
            <w:vAlign w:val="center"/>
            <w:hideMark/>
            <w:tcPrChange w:id="4734" w:author="Prasasti Karunia Farista Ananto" w:date="2021-10-12T14:28:00Z">
              <w:tcPr>
                <w:tcW w:w="485" w:type="dxa"/>
                <w:vMerge/>
                <w:tcBorders>
                  <w:left w:val="single" w:sz="8" w:space="0" w:color="auto"/>
                  <w:bottom w:val="single" w:sz="8" w:space="0" w:color="auto"/>
                  <w:right w:val="single" w:sz="4" w:space="0" w:color="auto"/>
                </w:tcBorders>
                <w:shd w:val="clear" w:color="auto" w:fill="auto"/>
                <w:noWrap/>
                <w:vAlign w:val="center"/>
                <w:hideMark/>
              </w:tcPr>
            </w:tcPrChange>
          </w:tcPr>
          <w:p w14:paraId="3DB2A51A" w14:textId="1A0E74C1" w:rsidR="009809F4" w:rsidRPr="00006ABF" w:rsidDel="009711D7" w:rsidRDefault="009809F4" w:rsidP="00CC4C47">
            <w:pPr>
              <w:spacing w:after="0" w:line="360" w:lineRule="auto"/>
              <w:jc w:val="center"/>
              <w:rPr>
                <w:del w:id="4735" w:author="nadira firinda" w:date="2022-10-29T23:12:00Z"/>
                <w:rFonts w:ascii="Times New Roman" w:eastAsia="Times New Roman" w:hAnsi="Times New Roman" w:cs="Times New Roman"/>
                <w:b/>
                <w:bCs/>
                <w:color w:val="000000"/>
                <w:lang w:eastAsia="en-ID"/>
              </w:rPr>
              <w:pPrChange w:id="4736" w:author="nadira firinda" w:date="2022-10-29T23:37:00Z">
                <w:pPr>
                  <w:spacing w:after="0" w:line="240" w:lineRule="auto"/>
                  <w:jc w:val="center"/>
                </w:pPr>
              </w:pPrChange>
            </w:pPr>
          </w:p>
        </w:tc>
        <w:tc>
          <w:tcPr>
            <w:tcW w:w="2835" w:type="dxa"/>
            <w:vMerge/>
            <w:tcBorders>
              <w:left w:val="nil"/>
              <w:bottom w:val="single" w:sz="8" w:space="0" w:color="auto"/>
              <w:right w:val="nil"/>
            </w:tcBorders>
            <w:shd w:val="clear" w:color="auto" w:fill="auto"/>
            <w:noWrap/>
            <w:vAlign w:val="center"/>
            <w:hideMark/>
            <w:tcPrChange w:id="4737" w:author="Prasasti Karunia Farista Ananto" w:date="2021-10-12T14:28:00Z">
              <w:tcPr>
                <w:tcW w:w="3377" w:type="dxa"/>
                <w:vMerge/>
                <w:tcBorders>
                  <w:left w:val="nil"/>
                  <w:bottom w:val="single" w:sz="8" w:space="0" w:color="auto"/>
                  <w:right w:val="nil"/>
                </w:tcBorders>
                <w:shd w:val="clear" w:color="auto" w:fill="auto"/>
                <w:noWrap/>
                <w:vAlign w:val="center"/>
                <w:hideMark/>
              </w:tcPr>
            </w:tcPrChange>
          </w:tcPr>
          <w:p w14:paraId="0974AA72" w14:textId="37A1D546" w:rsidR="009809F4" w:rsidRPr="00006ABF" w:rsidDel="009711D7" w:rsidRDefault="009809F4" w:rsidP="00CC4C47">
            <w:pPr>
              <w:spacing w:after="0" w:line="360" w:lineRule="auto"/>
              <w:rPr>
                <w:del w:id="4738" w:author="nadira firinda" w:date="2022-10-29T23:12:00Z"/>
                <w:rFonts w:ascii="Times New Roman" w:eastAsia="Times New Roman" w:hAnsi="Times New Roman" w:cs="Times New Roman"/>
                <w:b/>
                <w:bCs/>
                <w:color w:val="000000"/>
                <w:lang w:eastAsia="en-ID"/>
              </w:rPr>
              <w:pPrChange w:id="4739" w:author="nadira firinda" w:date="2022-10-29T23:37:00Z">
                <w:pPr>
                  <w:spacing w:after="0" w:line="240" w:lineRule="auto"/>
                </w:pPr>
              </w:pPrChange>
            </w:pPr>
          </w:p>
        </w:tc>
        <w:tc>
          <w:tcPr>
            <w:tcW w:w="2410" w:type="dxa"/>
            <w:tcBorders>
              <w:top w:val="nil"/>
              <w:left w:val="single" w:sz="8" w:space="0" w:color="auto"/>
              <w:bottom w:val="single" w:sz="8" w:space="0" w:color="auto"/>
              <w:right w:val="single" w:sz="4" w:space="0" w:color="auto"/>
            </w:tcBorders>
            <w:shd w:val="clear" w:color="auto" w:fill="auto"/>
            <w:vAlign w:val="center"/>
            <w:hideMark/>
            <w:tcPrChange w:id="4740" w:author="Prasasti Karunia Farista Ananto" w:date="2021-10-12T14:28:00Z">
              <w:tcPr>
                <w:tcW w:w="1800" w:type="dxa"/>
                <w:tcBorders>
                  <w:top w:val="nil"/>
                  <w:left w:val="single" w:sz="8" w:space="0" w:color="auto"/>
                  <w:bottom w:val="single" w:sz="8" w:space="0" w:color="auto"/>
                  <w:right w:val="single" w:sz="4" w:space="0" w:color="auto"/>
                </w:tcBorders>
                <w:shd w:val="clear" w:color="auto" w:fill="auto"/>
                <w:vAlign w:val="center"/>
                <w:hideMark/>
              </w:tcPr>
            </w:tcPrChange>
          </w:tcPr>
          <w:p w14:paraId="5BBB7C47" w14:textId="7AD037A0" w:rsidR="009809F4" w:rsidRPr="00006ABF" w:rsidDel="009711D7" w:rsidRDefault="009809F4" w:rsidP="00CC4C47">
            <w:pPr>
              <w:spacing w:after="0" w:line="360" w:lineRule="auto"/>
              <w:rPr>
                <w:del w:id="4741" w:author="nadira firinda" w:date="2022-10-29T23:12:00Z"/>
                <w:rFonts w:ascii="Times New Roman" w:eastAsia="Times New Roman" w:hAnsi="Times New Roman" w:cs="Times New Roman"/>
                <w:color w:val="000000"/>
                <w:lang w:eastAsia="en-ID"/>
              </w:rPr>
              <w:pPrChange w:id="4742" w:author="nadira firinda" w:date="2022-10-29T23:37:00Z">
                <w:pPr>
                  <w:spacing w:after="0" w:line="240" w:lineRule="auto"/>
                </w:pPr>
              </w:pPrChange>
            </w:pPr>
            <w:del w:id="4743" w:author="nadira firinda" w:date="2022-10-29T23:12:00Z">
              <w:r w:rsidRPr="00006ABF" w:rsidDel="009711D7">
                <w:rPr>
                  <w:rFonts w:ascii="Times New Roman" w:eastAsia="Times New Roman" w:hAnsi="Times New Roman" w:cs="Times New Roman"/>
                  <w:color w:val="000000"/>
                  <w:lang w:eastAsia="en-ID"/>
                </w:rPr>
                <w:delText> </w:delText>
              </w:r>
            </w:del>
          </w:p>
        </w:tc>
        <w:tc>
          <w:tcPr>
            <w:tcW w:w="3280" w:type="dxa"/>
            <w:tcBorders>
              <w:top w:val="single" w:sz="4" w:space="0" w:color="auto"/>
              <w:left w:val="nil"/>
              <w:bottom w:val="single" w:sz="8" w:space="0" w:color="auto"/>
              <w:right w:val="single" w:sz="8" w:space="0" w:color="auto"/>
            </w:tcBorders>
            <w:shd w:val="clear" w:color="auto" w:fill="auto"/>
            <w:vAlign w:val="center"/>
            <w:hideMark/>
            <w:tcPrChange w:id="4744" w:author="Prasasti Karunia Farista Ananto" w:date="2021-10-12T14:28:00Z">
              <w:tcPr>
                <w:tcW w:w="2620" w:type="dxa"/>
                <w:tcBorders>
                  <w:top w:val="single" w:sz="4" w:space="0" w:color="auto"/>
                  <w:left w:val="nil"/>
                  <w:bottom w:val="single" w:sz="8" w:space="0" w:color="auto"/>
                  <w:right w:val="single" w:sz="8" w:space="0" w:color="auto"/>
                </w:tcBorders>
                <w:shd w:val="clear" w:color="auto" w:fill="auto"/>
                <w:vAlign w:val="center"/>
                <w:hideMark/>
              </w:tcPr>
            </w:tcPrChange>
          </w:tcPr>
          <w:p w14:paraId="429B97B8" w14:textId="23BD490F" w:rsidR="009809F4" w:rsidRPr="00006ABF" w:rsidDel="009711D7" w:rsidRDefault="009809F4" w:rsidP="00CC4C47">
            <w:pPr>
              <w:spacing w:after="0" w:line="360" w:lineRule="auto"/>
              <w:rPr>
                <w:del w:id="4745" w:author="nadira firinda" w:date="2022-10-29T23:12:00Z"/>
                <w:rFonts w:ascii="Times New Roman" w:eastAsia="Times New Roman" w:hAnsi="Times New Roman" w:cs="Times New Roman"/>
                <w:color w:val="000000"/>
                <w:lang w:eastAsia="en-ID"/>
              </w:rPr>
              <w:pPrChange w:id="4746" w:author="nadira firinda" w:date="2022-10-29T23:37:00Z">
                <w:pPr>
                  <w:spacing w:after="0" w:line="240" w:lineRule="auto"/>
                </w:pPr>
              </w:pPrChange>
            </w:pPr>
            <w:del w:id="4747" w:author="nadira firinda" w:date="2022-10-29T23:12:00Z">
              <w:r w:rsidRPr="00006ABF" w:rsidDel="009711D7">
                <w:rPr>
                  <w:rFonts w:ascii="Times New Roman" w:eastAsia="Times New Roman" w:hAnsi="Times New Roman" w:cs="Times New Roman"/>
                  <w:color w:val="000000"/>
                  <w:lang w:eastAsia="en-ID"/>
                </w:rPr>
                <w:delText>Perdagangan Besar dan Eceran, Reparasi Mobil dan Sepeda Motor</w:delText>
              </w:r>
            </w:del>
          </w:p>
        </w:tc>
      </w:tr>
      <w:tr w:rsidR="009809F4" w:rsidRPr="00006ABF" w:rsidDel="009711D7" w14:paraId="093E361C" w14:textId="2A7DF0AB" w:rsidTr="00046663">
        <w:trPr>
          <w:trHeight w:val="276"/>
          <w:del w:id="4748" w:author="nadira firinda" w:date="2022-10-29T23:12:00Z"/>
          <w:trPrChange w:id="4749" w:author="Prasasti Karunia Farista Ananto" w:date="2021-10-12T14:28:00Z">
            <w:trPr>
              <w:trHeight w:val="276"/>
            </w:trPr>
          </w:trPrChange>
        </w:trPr>
        <w:tc>
          <w:tcPr>
            <w:tcW w:w="567" w:type="dxa"/>
            <w:vMerge w:val="restart"/>
            <w:tcBorders>
              <w:top w:val="nil"/>
              <w:left w:val="single" w:sz="8" w:space="0" w:color="auto"/>
              <w:right w:val="nil"/>
            </w:tcBorders>
            <w:shd w:val="clear" w:color="auto" w:fill="auto"/>
            <w:noWrap/>
            <w:vAlign w:val="center"/>
            <w:hideMark/>
            <w:tcPrChange w:id="4750" w:author="Prasasti Karunia Farista Ananto" w:date="2021-10-12T14:28:00Z">
              <w:tcPr>
                <w:tcW w:w="485" w:type="dxa"/>
                <w:vMerge w:val="restart"/>
                <w:tcBorders>
                  <w:top w:val="nil"/>
                  <w:left w:val="single" w:sz="8" w:space="0" w:color="auto"/>
                  <w:right w:val="nil"/>
                </w:tcBorders>
                <w:shd w:val="clear" w:color="auto" w:fill="auto"/>
                <w:noWrap/>
                <w:vAlign w:val="center"/>
                <w:hideMark/>
              </w:tcPr>
            </w:tcPrChange>
          </w:tcPr>
          <w:p w14:paraId="668BC666" w14:textId="02843BA6" w:rsidR="009809F4" w:rsidRPr="00006ABF" w:rsidDel="009711D7" w:rsidRDefault="009809F4" w:rsidP="00CC4C47">
            <w:pPr>
              <w:spacing w:after="0" w:line="360" w:lineRule="auto"/>
              <w:jc w:val="center"/>
              <w:rPr>
                <w:del w:id="4751" w:author="nadira firinda" w:date="2022-10-29T23:12:00Z"/>
                <w:rFonts w:ascii="Times New Roman" w:eastAsia="Times New Roman" w:hAnsi="Times New Roman" w:cs="Times New Roman"/>
                <w:b/>
                <w:bCs/>
                <w:color w:val="000000"/>
                <w:lang w:eastAsia="en-ID"/>
              </w:rPr>
              <w:pPrChange w:id="4752" w:author="nadira firinda" w:date="2022-10-29T23:37:00Z">
                <w:pPr>
                  <w:spacing w:after="0" w:line="240" w:lineRule="auto"/>
                  <w:jc w:val="center"/>
                </w:pPr>
              </w:pPrChange>
            </w:pPr>
            <w:del w:id="4753" w:author="nadira firinda" w:date="2022-10-29T23:12:00Z">
              <w:r w:rsidRPr="00006ABF" w:rsidDel="009711D7">
                <w:rPr>
                  <w:rFonts w:ascii="Times New Roman" w:eastAsia="Times New Roman" w:hAnsi="Times New Roman" w:cs="Times New Roman"/>
                  <w:b/>
                  <w:bCs/>
                  <w:color w:val="000000"/>
                  <w:lang w:eastAsia="en-ID"/>
                </w:rPr>
                <w:delText>16</w:delText>
              </w:r>
            </w:del>
          </w:p>
          <w:p w14:paraId="1B471DDC" w14:textId="2A99FD9B" w:rsidR="009809F4" w:rsidRPr="00006ABF" w:rsidDel="009711D7" w:rsidRDefault="009809F4" w:rsidP="00CC4C47">
            <w:pPr>
              <w:spacing w:after="0" w:line="360" w:lineRule="auto"/>
              <w:jc w:val="center"/>
              <w:rPr>
                <w:del w:id="4754" w:author="nadira firinda" w:date="2022-10-29T23:12:00Z"/>
                <w:rFonts w:ascii="Times New Roman" w:eastAsia="Times New Roman" w:hAnsi="Times New Roman" w:cs="Times New Roman"/>
                <w:b/>
                <w:bCs/>
                <w:color w:val="000000"/>
                <w:lang w:eastAsia="en-ID"/>
              </w:rPr>
              <w:pPrChange w:id="4755" w:author="nadira firinda" w:date="2022-10-29T23:37:00Z">
                <w:pPr>
                  <w:spacing w:after="0" w:line="240" w:lineRule="auto"/>
                  <w:jc w:val="center"/>
                </w:pPr>
              </w:pPrChange>
            </w:pPr>
            <w:del w:id="4756" w:author="nadira firinda" w:date="2022-10-29T23:12:00Z">
              <w:r w:rsidRPr="00006ABF" w:rsidDel="009711D7">
                <w:rPr>
                  <w:rFonts w:ascii="Times New Roman" w:eastAsia="Times New Roman" w:hAnsi="Times New Roman" w:cs="Times New Roman"/>
                  <w:b/>
                  <w:bCs/>
                  <w:color w:val="000000"/>
                  <w:lang w:eastAsia="en-ID"/>
                </w:rPr>
                <w:delText> </w:delText>
              </w:r>
            </w:del>
          </w:p>
          <w:p w14:paraId="4C23FA83" w14:textId="37D94C59" w:rsidR="009809F4" w:rsidRPr="00006ABF" w:rsidDel="009711D7" w:rsidRDefault="009809F4" w:rsidP="00CC4C47">
            <w:pPr>
              <w:spacing w:after="0" w:line="360" w:lineRule="auto"/>
              <w:jc w:val="center"/>
              <w:rPr>
                <w:del w:id="4757" w:author="nadira firinda" w:date="2022-10-29T23:12:00Z"/>
                <w:rFonts w:ascii="Times New Roman" w:eastAsia="Times New Roman" w:hAnsi="Times New Roman" w:cs="Times New Roman"/>
                <w:b/>
                <w:bCs/>
                <w:color w:val="000000"/>
                <w:lang w:eastAsia="en-ID"/>
              </w:rPr>
              <w:pPrChange w:id="4758" w:author="nadira firinda" w:date="2022-10-29T23:37:00Z">
                <w:pPr>
                  <w:spacing w:after="0" w:line="240" w:lineRule="auto"/>
                  <w:jc w:val="center"/>
                </w:pPr>
              </w:pPrChange>
            </w:pPr>
            <w:del w:id="4759" w:author="nadira firinda" w:date="2022-10-29T23:12:00Z">
              <w:r w:rsidRPr="00006ABF" w:rsidDel="009711D7">
                <w:rPr>
                  <w:rFonts w:ascii="Times New Roman" w:eastAsia="Times New Roman" w:hAnsi="Times New Roman" w:cs="Times New Roman"/>
                  <w:b/>
                  <w:bCs/>
                  <w:color w:val="000000"/>
                  <w:lang w:eastAsia="en-ID"/>
                </w:rPr>
                <w:delText> </w:delText>
              </w:r>
            </w:del>
          </w:p>
        </w:tc>
        <w:tc>
          <w:tcPr>
            <w:tcW w:w="2835" w:type="dxa"/>
            <w:vMerge w:val="restart"/>
            <w:tcBorders>
              <w:top w:val="nil"/>
              <w:left w:val="single" w:sz="8" w:space="0" w:color="auto"/>
              <w:right w:val="nil"/>
            </w:tcBorders>
            <w:shd w:val="clear" w:color="auto" w:fill="auto"/>
            <w:noWrap/>
            <w:vAlign w:val="center"/>
            <w:hideMark/>
            <w:tcPrChange w:id="4760" w:author="Prasasti Karunia Farista Ananto" w:date="2021-10-12T14:28:00Z">
              <w:tcPr>
                <w:tcW w:w="3377" w:type="dxa"/>
                <w:vMerge w:val="restart"/>
                <w:tcBorders>
                  <w:top w:val="nil"/>
                  <w:left w:val="single" w:sz="8" w:space="0" w:color="auto"/>
                  <w:right w:val="nil"/>
                </w:tcBorders>
                <w:shd w:val="clear" w:color="auto" w:fill="auto"/>
                <w:noWrap/>
                <w:vAlign w:val="center"/>
                <w:hideMark/>
              </w:tcPr>
            </w:tcPrChange>
          </w:tcPr>
          <w:p w14:paraId="6EEEC3D2" w14:textId="50C30D6A" w:rsidR="009809F4" w:rsidRPr="00006ABF" w:rsidDel="009711D7" w:rsidRDefault="009809F4" w:rsidP="00CC4C47">
            <w:pPr>
              <w:spacing w:after="0" w:line="360" w:lineRule="auto"/>
              <w:rPr>
                <w:del w:id="4761" w:author="nadira firinda" w:date="2022-10-29T23:12:00Z"/>
                <w:rFonts w:ascii="Times New Roman" w:eastAsia="Times New Roman" w:hAnsi="Times New Roman" w:cs="Times New Roman"/>
                <w:b/>
                <w:bCs/>
                <w:color w:val="000000"/>
                <w:lang w:eastAsia="en-ID"/>
              </w:rPr>
              <w:pPrChange w:id="4762" w:author="nadira firinda" w:date="2022-10-29T23:37:00Z">
                <w:pPr>
                  <w:spacing w:after="0" w:line="240" w:lineRule="auto"/>
                </w:pPr>
              </w:pPrChange>
            </w:pPr>
            <w:del w:id="4763" w:author="nadira firinda" w:date="2022-10-29T23:12:00Z">
              <w:r w:rsidRPr="00006ABF" w:rsidDel="009711D7">
                <w:rPr>
                  <w:rFonts w:ascii="Times New Roman" w:eastAsia="Times New Roman" w:hAnsi="Times New Roman" w:cs="Times New Roman"/>
                  <w:b/>
                  <w:bCs/>
                  <w:color w:val="000000"/>
                  <w:lang w:eastAsia="en-ID"/>
                </w:rPr>
                <w:delText>Jasa Kesehatan dan Kegiatan Sosial</w:delText>
              </w:r>
            </w:del>
          </w:p>
          <w:p w14:paraId="58DB3A5C" w14:textId="57AECC4B" w:rsidR="009809F4" w:rsidRPr="00006ABF" w:rsidDel="009711D7" w:rsidRDefault="009809F4" w:rsidP="00CC4C47">
            <w:pPr>
              <w:spacing w:after="0" w:line="360" w:lineRule="auto"/>
              <w:rPr>
                <w:del w:id="4764" w:author="nadira firinda" w:date="2022-10-29T23:12:00Z"/>
                <w:rFonts w:ascii="Times New Roman" w:eastAsia="Times New Roman" w:hAnsi="Times New Roman" w:cs="Times New Roman"/>
                <w:b/>
                <w:bCs/>
                <w:color w:val="000000"/>
                <w:lang w:eastAsia="en-ID"/>
              </w:rPr>
              <w:pPrChange w:id="4765" w:author="nadira firinda" w:date="2022-10-29T23:37:00Z">
                <w:pPr>
                  <w:spacing w:after="0" w:line="240" w:lineRule="auto"/>
                </w:pPr>
              </w:pPrChange>
            </w:pPr>
            <w:del w:id="4766" w:author="nadira firinda" w:date="2022-10-29T23:12:00Z">
              <w:r w:rsidRPr="00006ABF" w:rsidDel="009711D7">
                <w:rPr>
                  <w:rFonts w:ascii="Times New Roman" w:eastAsia="Times New Roman" w:hAnsi="Times New Roman" w:cs="Times New Roman"/>
                  <w:b/>
                  <w:bCs/>
                  <w:color w:val="000000"/>
                  <w:lang w:eastAsia="en-ID"/>
                </w:rPr>
                <w:delText> </w:delText>
              </w:r>
            </w:del>
          </w:p>
          <w:p w14:paraId="1B4E61E3" w14:textId="1FE39B5B" w:rsidR="009809F4" w:rsidRPr="00006ABF" w:rsidDel="009711D7" w:rsidRDefault="009809F4" w:rsidP="00CC4C47">
            <w:pPr>
              <w:spacing w:after="0" w:line="360" w:lineRule="auto"/>
              <w:rPr>
                <w:del w:id="4767" w:author="nadira firinda" w:date="2022-10-29T23:12:00Z"/>
                <w:rFonts w:ascii="Times New Roman" w:eastAsia="Times New Roman" w:hAnsi="Times New Roman" w:cs="Times New Roman"/>
                <w:b/>
                <w:bCs/>
                <w:color w:val="000000"/>
                <w:lang w:eastAsia="en-ID"/>
              </w:rPr>
              <w:pPrChange w:id="4768" w:author="nadira firinda" w:date="2022-10-29T23:37:00Z">
                <w:pPr>
                  <w:spacing w:after="0" w:line="240" w:lineRule="auto"/>
                </w:pPr>
              </w:pPrChange>
            </w:pPr>
            <w:del w:id="4769" w:author="nadira firinda" w:date="2022-10-29T23:12:00Z">
              <w:r w:rsidRPr="00006ABF" w:rsidDel="009711D7">
                <w:rPr>
                  <w:rFonts w:ascii="Times New Roman" w:eastAsia="Times New Roman" w:hAnsi="Times New Roman" w:cs="Times New Roman"/>
                  <w:b/>
                  <w:bCs/>
                  <w:color w:val="000000"/>
                  <w:lang w:eastAsia="en-ID"/>
                </w:rPr>
                <w:delText> </w:delText>
              </w:r>
            </w:del>
          </w:p>
        </w:tc>
        <w:tc>
          <w:tcPr>
            <w:tcW w:w="2410" w:type="dxa"/>
            <w:tcBorders>
              <w:top w:val="nil"/>
              <w:left w:val="single" w:sz="8" w:space="0" w:color="auto"/>
              <w:bottom w:val="single" w:sz="4" w:space="0" w:color="auto"/>
              <w:right w:val="single" w:sz="4" w:space="0" w:color="auto"/>
            </w:tcBorders>
            <w:shd w:val="clear" w:color="auto" w:fill="auto"/>
            <w:vAlign w:val="center"/>
            <w:hideMark/>
            <w:tcPrChange w:id="4770" w:author="Prasasti Karunia Farista Ananto" w:date="2021-10-12T14:28:00Z">
              <w:tcPr>
                <w:tcW w:w="1800" w:type="dxa"/>
                <w:tcBorders>
                  <w:top w:val="nil"/>
                  <w:left w:val="single" w:sz="8" w:space="0" w:color="auto"/>
                  <w:bottom w:val="single" w:sz="4" w:space="0" w:color="auto"/>
                  <w:right w:val="single" w:sz="4" w:space="0" w:color="auto"/>
                </w:tcBorders>
                <w:shd w:val="clear" w:color="auto" w:fill="auto"/>
                <w:vAlign w:val="center"/>
                <w:hideMark/>
              </w:tcPr>
            </w:tcPrChange>
          </w:tcPr>
          <w:p w14:paraId="290E0354" w14:textId="160FF9A2" w:rsidR="009809F4" w:rsidRPr="00006ABF" w:rsidDel="009711D7" w:rsidRDefault="009809F4" w:rsidP="00CC4C47">
            <w:pPr>
              <w:spacing w:after="0" w:line="360" w:lineRule="auto"/>
              <w:rPr>
                <w:del w:id="4771" w:author="nadira firinda" w:date="2022-10-29T23:12:00Z"/>
                <w:rFonts w:ascii="Times New Roman" w:eastAsia="Times New Roman" w:hAnsi="Times New Roman" w:cs="Times New Roman"/>
                <w:color w:val="000000"/>
                <w:lang w:eastAsia="en-ID"/>
              </w:rPr>
              <w:pPrChange w:id="4772" w:author="nadira firinda" w:date="2022-10-29T23:37:00Z">
                <w:pPr>
                  <w:spacing w:after="0" w:line="240" w:lineRule="auto"/>
                </w:pPr>
              </w:pPrChange>
            </w:pPr>
            <w:del w:id="4773" w:author="nadira firinda" w:date="2022-10-29T23:12:00Z">
              <w:r w:rsidRPr="00006ABF" w:rsidDel="009711D7">
                <w:rPr>
                  <w:rFonts w:ascii="Times New Roman" w:eastAsia="Times New Roman" w:hAnsi="Times New Roman" w:cs="Times New Roman"/>
                  <w:color w:val="000000"/>
                  <w:lang w:eastAsia="en-ID"/>
                </w:rPr>
                <w:delText> </w:delText>
              </w:r>
            </w:del>
          </w:p>
        </w:tc>
        <w:tc>
          <w:tcPr>
            <w:tcW w:w="3280" w:type="dxa"/>
            <w:tcBorders>
              <w:top w:val="nil"/>
              <w:left w:val="nil"/>
              <w:bottom w:val="single" w:sz="4" w:space="0" w:color="auto"/>
              <w:right w:val="single" w:sz="8" w:space="0" w:color="auto"/>
            </w:tcBorders>
            <w:shd w:val="clear" w:color="auto" w:fill="auto"/>
            <w:vAlign w:val="center"/>
            <w:hideMark/>
            <w:tcPrChange w:id="4774" w:author="Prasasti Karunia Farista Ananto" w:date="2021-10-12T14:28:00Z">
              <w:tcPr>
                <w:tcW w:w="2620" w:type="dxa"/>
                <w:tcBorders>
                  <w:top w:val="nil"/>
                  <w:left w:val="nil"/>
                  <w:bottom w:val="single" w:sz="4" w:space="0" w:color="auto"/>
                  <w:right w:val="single" w:sz="8" w:space="0" w:color="auto"/>
                </w:tcBorders>
                <w:shd w:val="clear" w:color="auto" w:fill="auto"/>
                <w:vAlign w:val="center"/>
                <w:hideMark/>
              </w:tcPr>
            </w:tcPrChange>
          </w:tcPr>
          <w:p w14:paraId="19A27A65" w14:textId="592639A2" w:rsidR="009809F4" w:rsidRPr="00006ABF" w:rsidDel="009711D7" w:rsidRDefault="009809F4" w:rsidP="00CC4C47">
            <w:pPr>
              <w:spacing w:after="0" w:line="360" w:lineRule="auto"/>
              <w:rPr>
                <w:del w:id="4775" w:author="nadira firinda" w:date="2022-10-29T23:12:00Z"/>
                <w:rFonts w:ascii="Times New Roman" w:eastAsia="Times New Roman" w:hAnsi="Times New Roman" w:cs="Times New Roman"/>
                <w:color w:val="000000"/>
                <w:lang w:eastAsia="en-ID"/>
              </w:rPr>
              <w:pPrChange w:id="4776" w:author="nadira firinda" w:date="2022-10-29T23:37:00Z">
                <w:pPr>
                  <w:spacing w:after="0" w:line="240" w:lineRule="auto"/>
                </w:pPr>
              </w:pPrChange>
            </w:pPr>
            <w:del w:id="4777" w:author="nadira firinda" w:date="2022-10-29T23:12:00Z">
              <w:r w:rsidRPr="00006ABF" w:rsidDel="009711D7">
                <w:rPr>
                  <w:rFonts w:ascii="Times New Roman" w:eastAsia="Times New Roman" w:hAnsi="Times New Roman" w:cs="Times New Roman"/>
                  <w:color w:val="000000"/>
                  <w:lang w:eastAsia="en-ID"/>
                </w:rPr>
                <w:delText>Industri Pengolahan</w:delText>
              </w:r>
            </w:del>
          </w:p>
        </w:tc>
      </w:tr>
      <w:tr w:rsidR="009809F4" w:rsidRPr="00006ABF" w:rsidDel="009711D7" w14:paraId="63ED5569" w14:textId="6AC53FFB" w:rsidTr="00046663">
        <w:trPr>
          <w:trHeight w:val="276"/>
          <w:del w:id="4778" w:author="nadira firinda" w:date="2022-10-29T23:12:00Z"/>
          <w:trPrChange w:id="4779" w:author="Prasasti Karunia Farista Ananto" w:date="2021-10-12T14:28:00Z">
            <w:trPr>
              <w:trHeight w:val="276"/>
            </w:trPr>
          </w:trPrChange>
        </w:trPr>
        <w:tc>
          <w:tcPr>
            <w:tcW w:w="567" w:type="dxa"/>
            <w:vMerge/>
            <w:tcBorders>
              <w:left w:val="single" w:sz="8" w:space="0" w:color="auto"/>
              <w:right w:val="nil"/>
            </w:tcBorders>
            <w:shd w:val="clear" w:color="auto" w:fill="auto"/>
            <w:noWrap/>
            <w:vAlign w:val="center"/>
            <w:hideMark/>
            <w:tcPrChange w:id="4780" w:author="Prasasti Karunia Farista Ananto" w:date="2021-10-12T14:28:00Z">
              <w:tcPr>
                <w:tcW w:w="485" w:type="dxa"/>
                <w:vMerge/>
                <w:tcBorders>
                  <w:left w:val="single" w:sz="8" w:space="0" w:color="auto"/>
                  <w:right w:val="nil"/>
                </w:tcBorders>
                <w:shd w:val="clear" w:color="auto" w:fill="auto"/>
                <w:noWrap/>
                <w:vAlign w:val="center"/>
                <w:hideMark/>
              </w:tcPr>
            </w:tcPrChange>
          </w:tcPr>
          <w:p w14:paraId="32AE733D" w14:textId="3C868A6A" w:rsidR="009809F4" w:rsidRPr="00006ABF" w:rsidDel="009711D7" w:rsidRDefault="009809F4" w:rsidP="00CC4C47">
            <w:pPr>
              <w:spacing w:after="0" w:line="360" w:lineRule="auto"/>
              <w:jc w:val="center"/>
              <w:rPr>
                <w:del w:id="4781" w:author="nadira firinda" w:date="2022-10-29T23:12:00Z"/>
                <w:rFonts w:ascii="Times New Roman" w:eastAsia="Times New Roman" w:hAnsi="Times New Roman" w:cs="Times New Roman"/>
                <w:b/>
                <w:bCs/>
                <w:color w:val="000000"/>
                <w:lang w:eastAsia="en-ID"/>
              </w:rPr>
              <w:pPrChange w:id="4782" w:author="nadira firinda" w:date="2022-10-29T23:37:00Z">
                <w:pPr>
                  <w:spacing w:after="0" w:line="240" w:lineRule="auto"/>
                  <w:jc w:val="center"/>
                </w:pPr>
              </w:pPrChange>
            </w:pPr>
          </w:p>
        </w:tc>
        <w:tc>
          <w:tcPr>
            <w:tcW w:w="2835" w:type="dxa"/>
            <w:vMerge/>
            <w:tcBorders>
              <w:left w:val="single" w:sz="8" w:space="0" w:color="auto"/>
              <w:right w:val="nil"/>
            </w:tcBorders>
            <w:shd w:val="clear" w:color="auto" w:fill="auto"/>
            <w:noWrap/>
            <w:vAlign w:val="center"/>
            <w:hideMark/>
            <w:tcPrChange w:id="4783" w:author="Prasasti Karunia Farista Ananto" w:date="2021-10-12T14:28:00Z">
              <w:tcPr>
                <w:tcW w:w="3377" w:type="dxa"/>
                <w:vMerge/>
                <w:tcBorders>
                  <w:left w:val="single" w:sz="8" w:space="0" w:color="auto"/>
                  <w:right w:val="nil"/>
                </w:tcBorders>
                <w:shd w:val="clear" w:color="auto" w:fill="auto"/>
                <w:noWrap/>
                <w:vAlign w:val="center"/>
                <w:hideMark/>
              </w:tcPr>
            </w:tcPrChange>
          </w:tcPr>
          <w:p w14:paraId="6987C54C" w14:textId="1078EA7D" w:rsidR="009809F4" w:rsidRPr="00006ABF" w:rsidDel="009711D7" w:rsidRDefault="009809F4" w:rsidP="00CC4C47">
            <w:pPr>
              <w:spacing w:after="0" w:line="360" w:lineRule="auto"/>
              <w:rPr>
                <w:del w:id="4784" w:author="nadira firinda" w:date="2022-10-29T23:12:00Z"/>
                <w:rFonts w:ascii="Times New Roman" w:eastAsia="Times New Roman" w:hAnsi="Times New Roman" w:cs="Times New Roman"/>
                <w:b/>
                <w:bCs/>
                <w:color w:val="000000"/>
                <w:lang w:eastAsia="en-ID"/>
              </w:rPr>
              <w:pPrChange w:id="4785" w:author="nadira firinda" w:date="2022-10-29T23:37:00Z">
                <w:pPr>
                  <w:spacing w:after="0" w:line="240" w:lineRule="auto"/>
                </w:pPr>
              </w:pPrChange>
            </w:pPr>
          </w:p>
        </w:tc>
        <w:tc>
          <w:tcPr>
            <w:tcW w:w="2410" w:type="dxa"/>
            <w:tcBorders>
              <w:top w:val="nil"/>
              <w:left w:val="single" w:sz="8" w:space="0" w:color="auto"/>
              <w:bottom w:val="single" w:sz="4" w:space="0" w:color="auto"/>
              <w:right w:val="single" w:sz="4" w:space="0" w:color="auto"/>
            </w:tcBorders>
            <w:shd w:val="clear" w:color="auto" w:fill="auto"/>
            <w:vAlign w:val="center"/>
            <w:hideMark/>
            <w:tcPrChange w:id="4786" w:author="Prasasti Karunia Farista Ananto" w:date="2021-10-12T14:28:00Z">
              <w:tcPr>
                <w:tcW w:w="1800" w:type="dxa"/>
                <w:tcBorders>
                  <w:top w:val="nil"/>
                  <w:left w:val="single" w:sz="8" w:space="0" w:color="auto"/>
                  <w:bottom w:val="single" w:sz="4" w:space="0" w:color="auto"/>
                  <w:right w:val="single" w:sz="4" w:space="0" w:color="auto"/>
                </w:tcBorders>
                <w:shd w:val="clear" w:color="auto" w:fill="auto"/>
                <w:vAlign w:val="center"/>
                <w:hideMark/>
              </w:tcPr>
            </w:tcPrChange>
          </w:tcPr>
          <w:p w14:paraId="18A8E228" w14:textId="6AD8D80A" w:rsidR="009809F4" w:rsidRPr="00006ABF" w:rsidDel="009711D7" w:rsidRDefault="009809F4" w:rsidP="00CC4C47">
            <w:pPr>
              <w:spacing w:after="0" w:line="360" w:lineRule="auto"/>
              <w:rPr>
                <w:del w:id="4787" w:author="nadira firinda" w:date="2022-10-29T23:12:00Z"/>
                <w:rFonts w:ascii="Times New Roman" w:eastAsia="Times New Roman" w:hAnsi="Times New Roman" w:cs="Times New Roman"/>
                <w:color w:val="000000"/>
                <w:lang w:eastAsia="en-ID"/>
              </w:rPr>
              <w:pPrChange w:id="4788" w:author="nadira firinda" w:date="2022-10-29T23:37:00Z">
                <w:pPr>
                  <w:spacing w:after="0" w:line="240" w:lineRule="auto"/>
                </w:pPr>
              </w:pPrChange>
            </w:pPr>
            <w:del w:id="4789" w:author="nadira firinda" w:date="2022-10-29T23:12:00Z">
              <w:r w:rsidRPr="00006ABF" w:rsidDel="009711D7">
                <w:rPr>
                  <w:rFonts w:ascii="Times New Roman" w:eastAsia="Times New Roman" w:hAnsi="Times New Roman" w:cs="Times New Roman"/>
                  <w:color w:val="000000"/>
                  <w:lang w:eastAsia="en-ID"/>
                </w:rPr>
                <w:delText> </w:delText>
              </w:r>
            </w:del>
          </w:p>
        </w:tc>
        <w:tc>
          <w:tcPr>
            <w:tcW w:w="3280" w:type="dxa"/>
            <w:tcBorders>
              <w:top w:val="nil"/>
              <w:left w:val="nil"/>
              <w:bottom w:val="single" w:sz="4" w:space="0" w:color="auto"/>
              <w:right w:val="single" w:sz="8" w:space="0" w:color="auto"/>
            </w:tcBorders>
            <w:shd w:val="clear" w:color="auto" w:fill="auto"/>
            <w:vAlign w:val="center"/>
            <w:hideMark/>
            <w:tcPrChange w:id="4790" w:author="Prasasti Karunia Farista Ananto" w:date="2021-10-12T14:28:00Z">
              <w:tcPr>
                <w:tcW w:w="2620" w:type="dxa"/>
                <w:tcBorders>
                  <w:top w:val="nil"/>
                  <w:left w:val="nil"/>
                  <w:bottom w:val="single" w:sz="4" w:space="0" w:color="auto"/>
                  <w:right w:val="single" w:sz="8" w:space="0" w:color="auto"/>
                </w:tcBorders>
                <w:shd w:val="clear" w:color="auto" w:fill="auto"/>
                <w:vAlign w:val="center"/>
                <w:hideMark/>
              </w:tcPr>
            </w:tcPrChange>
          </w:tcPr>
          <w:p w14:paraId="21F8E170" w14:textId="35DFEE49" w:rsidR="009809F4" w:rsidRPr="00006ABF" w:rsidDel="009711D7" w:rsidRDefault="009809F4" w:rsidP="00CC4C47">
            <w:pPr>
              <w:spacing w:after="0" w:line="360" w:lineRule="auto"/>
              <w:rPr>
                <w:del w:id="4791" w:author="nadira firinda" w:date="2022-10-29T23:12:00Z"/>
                <w:rFonts w:ascii="Times New Roman" w:eastAsia="Times New Roman" w:hAnsi="Times New Roman" w:cs="Times New Roman"/>
                <w:color w:val="000000"/>
                <w:lang w:eastAsia="en-ID"/>
              </w:rPr>
              <w:pPrChange w:id="4792" w:author="nadira firinda" w:date="2022-10-29T23:37:00Z">
                <w:pPr>
                  <w:spacing w:after="0" w:line="240" w:lineRule="auto"/>
                </w:pPr>
              </w:pPrChange>
            </w:pPr>
            <w:del w:id="4793" w:author="nadira firinda" w:date="2022-10-29T23:12:00Z">
              <w:r w:rsidRPr="00006ABF" w:rsidDel="009711D7">
                <w:rPr>
                  <w:rFonts w:ascii="Times New Roman" w:eastAsia="Times New Roman" w:hAnsi="Times New Roman" w:cs="Times New Roman"/>
                  <w:color w:val="000000"/>
                  <w:lang w:eastAsia="en-ID"/>
                </w:rPr>
                <w:delText>Jasa Perusahaan</w:delText>
              </w:r>
            </w:del>
          </w:p>
        </w:tc>
      </w:tr>
      <w:tr w:rsidR="009809F4" w:rsidRPr="00006ABF" w:rsidDel="009711D7" w14:paraId="3919409E" w14:textId="3612BB3F" w:rsidTr="00046663">
        <w:trPr>
          <w:trHeight w:val="804"/>
          <w:del w:id="4794" w:author="nadira firinda" w:date="2022-10-29T23:12:00Z"/>
          <w:trPrChange w:id="4795" w:author="Prasasti Karunia Farista Ananto" w:date="2021-10-12T14:28:00Z">
            <w:trPr>
              <w:trHeight w:val="804"/>
            </w:trPr>
          </w:trPrChange>
        </w:trPr>
        <w:tc>
          <w:tcPr>
            <w:tcW w:w="567" w:type="dxa"/>
            <w:vMerge/>
            <w:tcBorders>
              <w:left w:val="single" w:sz="8" w:space="0" w:color="auto"/>
              <w:bottom w:val="single" w:sz="8" w:space="0" w:color="auto"/>
              <w:right w:val="nil"/>
            </w:tcBorders>
            <w:shd w:val="clear" w:color="auto" w:fill="auto"/>
            <w:noWrap/>
            <w:vAlign w:val="center"/>
            <w:hideMark/>
            <w:tcPrChange w:id="4796" w:author="Prasasti Karunia Farista Ananto" w:date="2021-10-12T14:28:00Z">
              <w:tcPr>
                <w:tcW w:w="485" w:type="dxa"/>
                <w:vMerge/>
                <w:tcBorders>
                  <w:left w:val="single" w:sz="8" w:space="0" w:color="auto"/>
                  <w:bottom w:val="single" w:sz="8" w:space="0" w:color="auto"/>
                  <w:right w:val="nil"/>
                </w:tcBorders>
                <w:shd w:val="clear" w:color="auto" w:fill="auto"/>
                <w:noWrap/>
                <w:vAlign w:val="center"/>
                <w:hideMark/>
              </w:tcPr>
            </w:tcPrChange>
          </w:tcPr>
          <w:p w14:paraId="22F2812D" w14:textId="2C347BBE" w:rsidR="009809F4" w:rsidRPr="00006ABF" w:rsidDel="009711D7" w:rsidRDefault="009809F4" w:rsidP="00CC4C47">
            <w:pPr>
              <w:spacing w:after="0" w:line="360" w:lineRule="auto"/>
              <w:jc w:val="center"/>
              <w:rPr>
                <w:del w:id="4797" w:author="nadira firinda" w:date="2022-10-29T23:12:00Z"/>
                <w:rFonts w:ascii="Times New Roman" w:eastAsia="Times New Roman" w:hAnsi="Times New Roman" w:cs="Times New Roman"/>
                <w:b/>
                <w:bCs/>
                <w:color w:val="000000"/>
                <w:lang w:eastAsia="en-ID"/>
              </w:rPr>
              <w:pPrChange w:id="4798" w:author="nadira firinda" w:date="2022-10-29T23:37:00Z">
                <w:pPr>
                  <w:spacing w:after="0" w:line="240" w:lineRule="auto"/>
                  <w:jc w:val="center"/>
                </w:pPr>
              </w:pPrChange>
            </w:pPr>
          </w:p>
        </w:tc>
        <w:tc>
          <w:tcPr>
            <w:tcW w:w="2835" w:type="dxa"/>
            <w:vMerge/>
            <w:tcBorders>
              <w:left w:val="single" w:sz="8" w:space="0" w:color="auto"/>
              <w:bottom w:val="single" w:sz="8" w:space="0" w:color="auto"/>
              <w:right w:val="nil"/>
            </w:tcBorders>
            <w:shd w:val="clear" w:color="auto" w:fill="auto"/>
            <w:noWrap/>
            <w:vAlign w:val="center"/>
            <w:hideMark/>
            <w:tcPrChange w:id="4799" w:author="Prasasti Karunia Farista Ananto" w:date="2021-10-12T14:28:00Z">
              <w:tcPr>
                <w:tcW w:w="3377" w:type="dxa"/>
                <w:vMerge/>
                <w:tcBorders>
                  <w:left w:val="single" w:sz="8" w:space="0" w:color="auto"/>
                  <w:bottom w:val="single" w:sz="8" w:space="0" w:color="auto"/>
                  <w:right w:val="nil"/>
                </w:tcBorders>
                <w:shd w:val="clear" w:color="auto" w:fill="auto"/>
                <w:noWrap/>
                <w:vAlign w:val="center"/>
                <w:hideMark/>
              </w:tcPr>
            </w:tcPrChange>
          </w:tcPr>
          <w:p w14:paraId="4C5261A1" w14:textId="747BEFBA" w:rsidR="009809F4" w:rsidRPr="00006ABF" w:rsidDel="009711D7" w:rsidRDefault="009809F4" w:rsidP="00CC4C47">
            <w:pPr>
              <w:spacing w:after="0" w:line="360" w:lineRule="auto"/>
              <w:rPr>
                <w:del w:id="4800" w:author="nadira firinda" w:date="2022-10-29T23:12:00Z"/>
                <w:rFonts w:ascii="Times New Roman" w:eastAsia="Times New Roman" w:hAnsi="Times New Roman" w:cs="Times New Roman"/>
                <w:b/>
                <w:bCs/>
                <w:color w:val="000000"/>
                <w:lang w:eastAsia="en-ID"/>
              </w:rPr>
              <w:pPrChange w:id="4801" w:author="nadira firinda" w:date="2022-10-29T23:37:00Z">
                <w:pPr>
                  <w:spacing w:after="0" w:line="240" w:lineRule="auto"/>
                </w:pPr>
              </w:pPrChange>
            </w:pPr>
          </w:p>
        </w:tc>
        <w:tc>
          <w:tcPr>
            <w:tcW w:w="2410" w:type="dxa"/>
            <w:tcBorders>
              <w:top w:val="nil"/>
              <w:left w:val="single" w:sz="8" w:space="0" w:color="auto"/>
              <w:bottom w:val="single" w:sz="8" w:space="0" w:color="auto"/>
              <w:right w:val="single" w:sz="4" w:space="0" w:color="auto"/>
            </w:tcBorders>
            <w:shd w:val="clear" w:color="auto" w:fill="auto"/>
            <w:vAlign w:val="center"/>
            <w:hideMark/>
            <w:tcPrChange w:id="4802" w:author="Prasasti Karunia Farista Ananto" w:date="2021-10-12T14:28:00Z">
              <w:tcPr>
                <w:tcW w:w="1800" w:type="dxa"/>
                <w:tcBorders>
                  <w:top w:val="nil"/>
                  <w:left w:val="single" w:sz="8" w:space="0" w:color="auto"/>
                  <w:bottom w:val="single" w:sz="8" w:space="0" w:color="auto"/>
                  <w:right w:val="single" w:sz="4" w:space="0" w:color="auto"/>
                </w:tcBorders>
                <w:shd w:val="clear" w:color="auto" w:fill="auto"/>
                <w:vAlign w:val="center"/>
                <w:hideMark/>
              </w:tcPr>
            </w:tcPrChange>
          </w:tcPr>
          <w:p w14:paraId="0F7845DE" w14:textId="4EE512DA" w:rsidR="009809F4" w:rsidRPr="00006ABF" w:rsidDel="009711D7" w:rsidRDefault="009809F4" w:rsidP="00CC4C47">
            <w:pPr>
              <w:spacing w:after="0" w:line="360" w:lineRule="auto"/>
              <w:rPr>
                <w:del w:id="4803" w:author="nadira firinda" w:date="2022-10-29T23:12:00Z"/>
                <w:rFonts w:ascii="Times New Roman" w:eastAsia="Times New Roman" w:hAnsi="Times New Roman" w:cs="Times New Roman"/>
                <w:color w:val="000000"/>
                <w:lang w:eastAsia="en-ID"/>
              </w:rPr>
              <w:pPrChange w:id="4804" w:author="nadira firinda" w:date="2022-10-29T23:37:00Z">
                <w:pPr>
                  <w:spacing w:after="0" w:line="240" w:lineRule="auto"/>
                </w:pPr>
              </w:pPrChange>
            </w:pPr>
            <w:del w:id="4805" w:author="nadira firinda" w:date="2022-10-29T23:12:00Z">
              <w:r w:rsidRPr="00006ABF" w:rsidDel="009711D7">
                <w:rPr>
                  <w:rFonts w:ascii="Times New Roman" w:eastAsia="Times New Roman" w:hAnsi="Times New Roman" w:cs="Times New Roman"/>
                  <w:color w:val="000000"/>
                  <w:lang w:eastAsia="en-ID"/>
                </w:rPr>
                <w:delText> </w:delText>
              </w:r>
            </w:del>
          </w:p>
        </w:tc>
        <w:tc>
          <w:tcPr>
            <w:tcW w:w="3280" w:type="dxa"/>
            <w:tcBorders>
              <w:top w:val="single" w:sz="4" w:space="0" w:color="auto"/>
              <w:left w:val="nil"/>
              <w:bottom w:val="single" w:sz="8" w:space="0" w:color="auto"/>
              <w:right w:val="single" w:sz="8" w:space="0" w:color="auto"/>
            </w:tcBorders>
            <w:shd w:val="clear" w:color="auto" w:fill="auto"/>
            <w:vAlign w:val="center"/>
            <w:hideMark/>
            <w:tcPrChange w:id="4806" w:author="Prasasti Karunia Farista Ananto" w:date="2021-10-12T14:28:00Z">
              <w:tcPr>
                <w:tcW w:w="2620" w:type="dxa"/>
                <w:tcBorders>
                  <w:top w:val="single" w:sz="4" w:space="0" w:color="auto"/>
                  <w:left w:val="nil"/>
                  <w:bottom w:val="single" w:sz="8" w:space="0" w:color="auto"/>
                  <w:right w:val="single" w:sz="8" w:space="0" w:color="auto"/>
                </w:tcBorders>
                <w:shd w:val="clear" w:color="auto" w:fill="auto"/>
                <w:vAlign w:val="center"/>
                <w:hideMark/>
              </w:tcPr>
            </w:tcPrChange>
          </w:tcPr>
          <w:p w14:paraId="141D0A1A" w14:textId="3C6627D4" w:rsidR="009809F4" w:rsidRPr="00006ABF" w:rsidDel="009711D7" w:rsidRDefault="009809F4" w:rsidP="00CC4C47">
            <w:pPr>
              <w:spacing w:after="0" w:line="360" w:lineRule="auto"/>
              <w:rPr>
                <w:del w:id="4807" w:author="nadira firinda" w:date="2022-10-29T23:12:00Z"/>
                <w:rFonts w:ascii="Times New Roman" w:eastAsia="Times New Roman" w:hAnsi="Times New Roman" w:cs="Times New Roman"/>
                <w:color w:val="000000"/>
                <w:lang w:eastAsia="en-ID"/>
              </w:rPr>
              <w:pPrChange w:id="4808" w:author="nadira firinda" w:date="2022-10-29T23:37:00Z">
                <w:pPr>
                  <w:spacing w:after="0" w:line="240" w:lineRule="auto"/>
                </w:pPr>
              </w:pPrChange>
            </w:pPr>
            <w:del w:id="4809" w:author="nadira firinda" w:date="2022-10-29T23:12:00Z">
              <w:r w:rsidRPr="00006ABF" w:rsidDel="009711D7">
                <w:rPr>
                  <w:rFonts w:ascii="Times New Roman" w:eastAsia="Times New Roman" w:hAnsi="Times New Roman" w:cs="Times New Roman"/>
                  <w:color w:val="000000"/>
                  <w:lang w:eastAsia="en-ID"/>
                </w:rPr>
                <w:delText>Perdagangan Besar dan Eceran, Reparasi Mobil dan Sepeda Motor</w:delText>
              </w:r>
            </w:del>
          </w:p>
        </w:tc>
      </w:tr>
      <w:tr w:rsidR="009809F4" w:rsidRPr="00006ABF" w:rsidDel="009711D7" w14:paraId="37C0AE61" w14:textId="1339111F" w:rsidTr="00046663">
        <w:trPr>
          <w:trHeight w:val="276"/>
          <w:del w:id="4810" w:author="nadira firinda" w:date="2022-10-29T23:12:00Z"/>
          <w:trPrChange w:id="4811" w:author="Prasasti Karunia Farista Ananto" w:date="2021-10-12T14:28:00Z">
            <w:trPr>
              <w:trHeight w:val="276"/>
            </w:trPr>
          </w:trPrChange>
        </w:trPr>
        <w:tc>
          <w:tcPr>
            <w:tcW w:w="567" w:type="dxa"/>
            <w:vMerge w:val="restart"/>
            <w:tcBorders>
              <w:top w:val="nil"/>
              <w:left w:val="single" w:sz="8" w:space="0" w:color="auto"/>
              <w:right w:val="nil"/>
            </w:tcBorders>
            <w:shd w:val="clear" w:color="auto" w:fill="auto"/>
            <w:noWrap/>
            <w:vAlign w:val="center"/>
            <w:hideMark/>
            <w:tcPrChange w:id="4812" w:author="Prasasti Karunia Farista Ananto" w:date="2021-10-12T14:28:00Z">
              <w:tcPr>
                <w:tcW w:w="485" w:type="dxa"/>
                <w:vMerge w:val="restart"/>
                <w:tcBorders>
                  <w:top w:val="nil"/>
                  <w:left w:val="single" w:sz="8" w:space="0" w:color="auto"/>
                  <w:right w:val="nil"/>
                </w:tcBorders>
                <w:shd w:val="clear" w:color="auto" w:fill="auto"/>
                <w:noWrap/>
                <w:vAlign w:val="center"/>
                <w:hideMark/>
              </w:tcPr>
            </w:tcPrChange>
          </w:tcPr>
          <w:p w14:paraId="4A3867A7" w14:textId="0B5E1026" w:rsidR="009809F4" w:rsidRPr="00006ABF" w:rsidDel="009711D7" w:rsidRDefault="009809F4" w:rsidP="00CC4C47">
            <w:pPr>
              <w:spacing w:after="0" w:line="360" w:lineRule="auto"/>
              <w:jc w:val="center"/>
              <w:rPr>
                <w:del w:id="4813" w:author="nadira firinda" w:date="2022-10-29T23:12:00Z"/>
                <w:rFonts w:ascii="Times New Roman" w:eastAsia="Times New Roman" w:hAnsi="Times New Roman" w:cs="Times New Roman"/>
                <w:b/>
                <w:bCs/>
                <w:color w:val="000000"/>
                <w:lang w:eastAsia="en-ID"/>
              </w:rPr>
              <w:pPrChange w:id="4814" w:author="nadira firinda" w:date="2022-10-29T23:37:00Z">
                <w:pPr>
                  <w:spacing w:after="0" w:line="240" w:lineRule="auto"/>
                  <w:jc w:val="center"/>
                </w:pPr>
              </w:pPrChange>
            </w:pPr>
            <w:del w:id="4815" w:author="nadira firinda" w:date="2022-10-29T23:12:00Z">
              <w:r w:rsidRPr="00006ABF" w:rsidDel="009711D7">
                <w:rPr>
                  <w:rFonts w:ascii="Times New Roman" w:eastAsia="Times New Roman" w:hAnsi="Times New Roman" w:cs="Times New Roman"/>
                  <w:b/>
                  <w:bCs/>
                  <w:color w:val="000000"/>
                  <w:lang w:eastAsia="en-ID"/>
                </w:rPr>
                <w:delText>17</w:delText>
              </w:r>
            </w:del>
          </w:p>
          <w:p w14:paraId="70ED595E" w14:textId="793E2A89" w:rsidR="009809F4" w:rsidRPr="00006ABF" w:rsidDel="009711D7" w:rsidRDefault="009809F4" w:rsidP="00CC4C47">
            <w:pPr>
              <w:spacing w:after="0" w:line="360" w:lineRule="auto"/>
              <w:rPr>
                <w:del w:id="4816" w:author="nadira firinda" w:date="2022-10-29T23:12:00Z"/>
                <w:rFonts w:ascii="Times New Roman" w:eastAsia="Times New Roman" w:hAnsi="Times New Roman" w:cs="Times New Roman"/>
                <w:b/>
                <w:bCs/>
                <w:color w:val="000000"/>
                <w:lang w:eastAsia="en-ID"/>
              </w:rPr>
              <w:pPrChange w:id="4817" w:author="nadira firinda" w:date="2022-10-29T23:37:00Z">
                <w:pPr>
                  <w:spacing w:after="0" w:line="240" w:lineRule="auto"/>
                </w:pPr>
              </w:pPrChange>
            </w:pPr>
            <w:del w:id="4818" w:author="nadira firinda" w:date="2022-10-29T23:12:00Z">
              <w:r w:rsidRPr="00006ABF" w:rsidDel="009711D7">
                <w:rPr>
                  <w:rFonts w:ascii="Times New Roman" w:eastAsia="Times New Roman" w:hAnsi="Times New Roman" w:cs="Times New Roman"/>
                  <w:b/>
                  <w:bCs/>
                  <w:color w:val="000000"/>
                  <w:lang w:eastAsia="en-ID"/>
                </w:rPr>
                <w:delText> </w:delText>
              </w:r>
            </w:del>
          </w:p>
          <w:p w14:paraId="18D0B795" w14:textId="59A35096" w:rsidR="009809F4" w:rsidRPr="00006ABF" w:rsidDel="009711D7" w:rsidRDefault="009809F4" w:rsidP="00CC4C47">
            <w:pPr>
              <w:spacing w:after="0" w:line="360" w:lineRule="auto"/>
              <w:rPr>
                <w:del w:id="4819" w:author="nadira firinda" w:date="2022-10-29T23:12:00Z"/>
                <w:rFonts w:ascii="Times New Roman" w:eastAsia="Times New Roman" w:hAnsi="Times New Roman" w:cs="Times New Roman"/>
                <w:b/>
                <w:bCs/>
                <w:color w:val="000000"/>
                <w:lang w:eastAsia="en-ID"/>
              </w:rPr>
              <w:pPrChange w:id="4820" w:author="nadira firinda" w:date="2022-10-29T23:37:00Z">
                <w:pPr>
                  <w:spacing w:after="0" w:line="240" w:lineRule="auto"/>
                </w:pPr>
              </w:pPrChange>
            </w:pPr>
            <w:del w:id="4821" w:author="nadira firinda" w:date="2022-10-29T23:12:00Z">
              <w:r w:rsidRPr="00006ABF" w:rsidDel="009711D7">
                <w:rPr>
                  <w:rFonts w:ascii="Times New Roman" w:eastAsia="Times New Roman" w:hAnsi="Times New Roman" w:cs="Times New Roman"/>
                  <w:b/>
                  <w:bCs/>
                  <w:color w:val="000000"/>
                  <w:lang w:eastAsia="en-ID"/>
                </w:rPr>
                <w:delText> </w:delText>
              </w:r>
            </w:del>
          </w:p>
        </w:tc>
        <w:tc>
          <w:tcPr>
            <w:tcW w:w="2835" w:type="dxa"/>
            <w:vMerge w:val="restart"/>
            <w:tcBorders>
              <w:top w:val="nil"/>
              <w:left w:val="single" w:sz="8" w:space="0" w:color="auto"/>
              <w:right w:val="single" w:sz="8" w:space="0" w:color="auto"/>
            </w:tcBorders>
            <w:shd w:val="clear" w:color="auto" w:fill="auto"/>
            <w:noWrap/>
            <w:vAlign w:val="center"/>
            <w:hideMark/>
            <w:tcPrChange w:id="4822" w:author="Prasasti Karunia Farista Ananto" w:date="2021-10-12T14:28:00Z">
              <w:tcPr>
                <w:tcW w:w="3377" w:type="dxa"/>
                <w:vMerge w:val="restart"/>
                <w:tcBorders>
                  <w:top w:val="nil"/>
                  <w:left w:val="single" w:sz="8" w:space="0" w:color="auto"/>
                  <w:right w:val="single" w:sz="8" w:space="0" w:color="auto"/>
                </w:tcBorders>
                <w:shd w:val="clear" w:color="auto" w:fill="auto"/>
                <w:noWrap/>
                <w:vAlign w:val="center"/>
                <w:hideMark/>
              </w:tcPr>
            </w:tcPrChange>
          </w:tcPr>
          <w:p w14:paraId="5685B133" w14:textId="5BD2DE78" w:rsidR="009809F4" w:rsidRPr="00006ABF" w:rsidDel="009711D7" w:rsidRDefault="009809F4" w:rsidP="00CC4C47">
            <w:pPr>
              <w:spacing w:after="0" w:line="360" w:lineRule="auto"/>
              <w:rPr>
                <w:del w:id="4823" w:author="nadira firinda" w:date="2022-10-29T23:12:00Z"/>
                <w:rFonts w:ascii="Times New Roman" w:eastAsia="Times New Roman" w:hAnsi="Times New Roman" w:cs="Times New Roman"/>
                <w:b/>
                <w:bCs/>
                <w:color w:val="000000"/>
                <w:lang w:eastAsia="en-ID"/>
              </w:rPr>
              <w:pPrChange w:id="4824" w:author="nadira firinda" w:date="2022-10-29T23:37:00Z">
                <w:pPr>
                  <w:spacing w:after="0" w:line="240" w:lineRule="auto"/>
                </w:pPr>
              </w:pPrChange>
            </w:pPr>
            <w:del w:id="4825" w:author="nadira firinda" w:date="2022-10-29T23:12:00Z">
              <w:r w:rsidRPr="00006ABF" w:rsidDel="009711D7">
                <w:rPr>
                  <w:rFonts w:ascii="Times New Roman" w:eastAsia="Times New Roman" w:hAnsi="Times New Roman" w:cs="Times New Roman"/>
                  <w:b/>
                  <w:bCs/>
                  <w:color w:val="000000"/>
                  <w:lang w:eastAsia="en-ID"/>
                </w:rPr>
                <w:delText>Jasa lainnya</w:delText>
              </w:r>
            </w:del>
          </w:p>
          <w:p w14:paraId="61EBE3CB" w14:textId="717F01D4" w:rsidR="009809F4" w:rsidRPr="00006ABF" w:rsidDel="009711D7" w:rsidRDefault="009809F4" w:rsidP="00CC4C47">
            <w:pPr>
              <w:spacing w:after="0" w:line="360" w:lineRule="auto"/>
              <w:rPr>
                <w:del w:id="4826" w:author="nadira firinda" w:date="2022-10-29T23:12:00Z"/>
                <w:rFonts w:ascii="Times New Roman" w:eastAsia="Times New Roman" w:hAnsi="Times New Roman" w:cs="Times New Roman"/>
                <w:b/>
                <w:bCs/>
                <w:color w:val="000000"/>
                <w:lang w:eastAsia="en-ID"/>
              </w:rPr>
              <w:pPrChange w:id="4827" w:author="nadira firinda" w:date="2022-10-29T23:37:00Z">
                <w:pPr>
                  <w:spacing w:after="0" w:line="240" w:lineRule="auto"/>
                </w:pPr>
              </w:pPrChange>
            </w:pPr>
            <w:del w:id="4828" w:author="nadira firinda" w:date="2022-10-29T23:12:00Z">
              <w:r w:rsidRPr="00006ABF" w:rsidDel="009711D7">
                <w:rPr>
                  <w:rFonts w:ascii="Times New Roman" w:eastAsia="Times New Roman" w:hAnsi="Times New Roman" w:cs="Times New Roman"/>
                  <w:b/>
                  <w:bCs/>
                  <w:color w:val="000000"/>
                  <w:lang w:eastAsia="en-ID"/>
                </w:rPr>
                <w:delText> </w:delText>
              </w:r>
            </w:del>
          </w:p>
          <w:p w14:paraId="1A1F7BDD" w14:textId="3F2B2EBE" w:rsidR="009809F4" w:rsidRPr="00006ABF" w:rsidDel="009711D7" w:rsidRDefault="009809F4" w:rsidP="00CC4C47">
            <w:pPr>
              <w:spacing w:after="0" w:line="360" w:lineRule="auto"/>
              <w:rPr>
                <w:del w:id="4829" w:author="nadira firinda" w:date="2022-10-29T23:12:00Z"/>
                <w:rFonts w:ascii="Times New Roman" w:eastAsia="Times New Roman" w:hAnsi="Times New Roman" w:cs="Times New Roman"/>
                <w:b/>
                <w:bCs/>
                <w:color w:val="000000"/>
                <w:lang w:eastAsia="en-ID"/>
              </w:rPr>
              <w:pPrChange w:id="4830" w:author="nadira firinda" w:date="2022-10-29T23:37:00Z">
                <w:pPr>
                  <w:spacing w:after="0" w:line="240" w:lineRule="auto"/>
                </w:pPr>
              </w:pPrChange>
            </w:pPr>
            <w:del w:id="4831" w:author="nadira firinda" w:date="2022-10-29T23:12:00Z">
              <w:r w:rsidRPr="00006ABF" w:rsidDel="009711D7">
                <w:rPr>
                  <w:rFonts w:ascii="Times New Roman" w:eastAsia="Times New Roman" w:hAnsi="Times New Roman" w:cs="Times New Roman"/>
                  <w:b/>
                  <w:bCs/>
                  <w:color w:val="000000"/>
                  <w:lang w:eastAsia="en-ID"/>
                </w:rPr>
                <w:delText> </w:delText>
              </w:r>
            </w:del>
          </w:p>
        </w:tc>
        <w:tc>
          <w:tcPr>
            <w:tcW w:w="2410" w:type="dxa"/>
            <w:tcBorders>
              <w:top w:val="nil"/>
              <w:left w:val="nil"/>
              <w:bottom w:val="single" w:sz="4" w:space="0" w:color="auto"/>
              <w:right w:val="single" w:sz="4" w:space="0" w:color="auto"/>
            </w:tcBorders>
            <w:shd w:val="clear" w:color="auto" w:fill="auto"/>
            <w:vAlign w:val="center"/>
            <w:hideMark/>
            <w:tcPrChange w:id="4832" w:author="Prasasti Karunia Farista Ananto" w:date="2021-10-12T14:28:00Z">
              <w:tcPr>
                <w:tcW w:w="1800" w:type="dxa"/>
                <w:tcBorders>
                  <w:top w:val="nil"/>
                  <w:left w:val="nil"/>
                  <w:bottom w:val="single" w:sz="4" w:space="0" w:color="auto"/>
                  <w:right w:val="single" w:sz="4" w:space="0" w:color="auto"/>
                </w:tcBorders>
                <w:shd w:val="clear" w:color="auto" w:fill="auto"/>
                <w:vAlign w:val="center"/>
                <w:hideMark/>
              </w:tcPr>
            </w:tcPrChange>
          </w:tcPr>
          <w:p w14:paraId="44DF919F" w14:textId="6833ECB4" w:rsidR="009809F4" w:rsidRPr="00006ABF" w:rsidDel="009711D7" w:rsidRDefault="009809F4" w:rsidP="00CC4C47">
            <w:pPr>
              <w:spacing w:after="0" w:line="360" w:lineRule="auto"/>
              <w:rPr>
                <w:del w:id="4833" w:author="nadira firinda" w:date="2022-10-29T23:12:00Z"/>
                <w:rFonts w:ascii="Times New Roman" w:eastAsia="Times New Roman" w:hAnsi="Times New Roman" w:cs="Times New Roman"/>
                <w:color w:val="000000"/>
                <w:lang w:eastAsia="en-ID"/>
              </w:rPr>
              <w:pPrChange w:id="4834" w:author="nadira firinda" w:date="2022-10-29T23:37:00Z">
                <w:pPr>
                  <w:spacing w:after="0" w:line="240" w:lineRule="auto"/>
                </w:pPr>
              </w:pPrChange>
            </w:pPr>
            <w:del w:id="4835" w:author="nadira firinda" w:date="2022-10-29T23:12:00Z">
              <w:r w:rsidRPr="00006ABF" w:rsidDel="009711D7">
                <w:rPr>
                  <w:rFonts w:ascii="Times New Roman" w:eastAsia="Times New Roman" w:hAnsi="Times New Roman" w:cs="Times New Roman"/>
                  <w:color w:val="000000"/>
                  <w:lang w:eastAsia="en-ID"/>
                </w:rPr>
                <w:delText>Industri Pengolahan</w:delText>
              </w:r>
            </w:del>
          </w:p>
        </w:tc>
        <w:tc>
          <w:tcPr>
            <w:tcW w:w="3280" w:type="dxa"/>
            <w:tcBorders>
              <w:top w:val="nil"/>
              <w:left w:val="nil"/>
              <w:bottom w:val="single" w:sz="4" w:space="0" w:color="auto"/>
              <w:right w:val="single" w:sz="8" w:space="0" w:color="auto"/>
            </w:tcBorders>
            <w:shd w:val="clear" w:color="auto" w:fill="auto"/>
            <w:vAlign w:val="center"/>
            <w:hideMark/>
            <w:tcPrChange w:id="4836" w:author="Prasasti Karunia Farista Ananto" w:date="2021-10-12T14:28:00Z">
              <w:tcPr>
                <w:tcW w:w="2620" w:type="dxa"/>
                <w:tcBorders>
                  <w:top w:val="nil"/>
                  <w:left w:val="nil"/>
                  <w:bottom w:val="single" w:sz="4" w:space="0" w:color="auto"/>
                  <w:right w:val="single" w:sz="8" w:space="0" w:color="auto"/>
                </w:tcBorders>
                <w:shd w:val="clear" w:color="auto" w:fill="auto"/>
                <w:vAlign w:val="center"/>
                <w:hideMark/>
              </w:tcPr>
            </w:tcPrChange>
          </w:tcPr>
          <w:p w14:paraId="4FE24D6A" w14:textId="1F94316E" w:rsidR="009809F4" w:rsidRPr="00006ABF" w:rsidDel="009711D7" w:rsidRDefault="009809F4" w:rsidP="00CC4C47">
            <w:pPr>
              <w:spacing w:after="0" w:line="360" w:lineRule="auto"/>
              <w:rPr>
                <w:del w:id="4837" w:author="nadira firinda" w:date="2022-10-29T23:12:00Z"/>
                <w:rFonts w:ascii="Times New Roman" w:eastAsia="Times New Roman" w:hAnsi="Times New Roman" w:cs="Times New Roman"/>
                <w:color w:val="000000"/>
                <w:lang w:eastAsia="en-ID"/>
              </w:rPr>
              <w:pPrChange w:id="4838" w:author="nadira firinda" w:date="2022-10-29T23:37:00Z">
                <w:pPr>
                  <w:spacing w:after="0" w:line="240" w:lineRule="auto"/>
                </w:pPr>
              </w:pPrChange>
            </w:pPr>
            <w:del w:id="4839" w:author="nadira firinda" w:date="2022-10-29T23:12:00Z">
              <w:r w:rsidRPr="00006ABF" w:rsidDel="009711D7">
                <w:rPr>
                  <w:rFonts w:ascii="Times New Roman" w:eastAsia="Times New Roman" w:hAnsi="Times New Roman" w:cs="Times New Roman"/>
                  <w:color w:val="000000"/>
                  <w:lang w:eastAsia="en-ID"/>
                </w:rPr>
                <w:delText>Real Estat</w:delText>
              </w:r>
            </w:del>
          </w:p>
        </w:tc>
      </w:tr>
      <w:tr w:rsidR="009809F4" w:rsidRPr="00006ABF" w:rsidDel="009711D7" w14:paraId="0E48E641" w14:textId="1869E15F" w:rsidTr="00046663">
        <w:trPr>
          <w:trHeight w:val="528"/>
          <w:del w:id="4840" w:author="nadira firinda" w:date="2022-10-29T23:12:00Z"/>
          <w:trPrChange w:id="4841" w:author="Prasasti Karunia Farista Ananto" w:date="2021-10-12T14:28:00Z">
            <w:trPr>
              <w:trHeight w:val="528"/>
            </w:trPr>
          </w:trPrChange>
        </w:trPr>
        <w:tc>
          <w:tcPr>
            <w:tcW w:w="567" w:type="dxa"/>
            <w:vMerge/>
            <w:tcBorders>
              <w:left w:val="single" w:sz="8" w:space="0" w:color="auto"/>
              <w:right w:val="nil"/>
            </w:tcBorders>
            <w:shd w:val="clear" w:color="auto" w:fill="auto"/>
            <w:noWrap/>
            <w:vAlign w:val="center"/>
            <w:hideMark/>
            <w:tcPrChange w:id="4842" w:author="Prasasti Karunia Farista Ananto" w:date="2021-10-12T14:28:00Z">
              <w:tcPr>
                <w:tcW w:w="485" w:type="dxa"/>
                <w:vMerge/>
                <w:tcBorders>
                  <w:left w:val="single" w:sz="8" w:space="0" w:color="auto"/>
                  <w:right w:val="nil"/>
                </w:tcBorders>
                <w:shd w:val="clear" w:color="auto" w:fill="auto"/>
                <w:noWrap/>
                <w:vAlign w:val="center"/>
                <w:hideMark/>
              </w:tcPr>
            </w:tcPrChange>
          </w:tcPr>
          <w:p w14:paraId="75EE9507" w14:textId="0F5282AB" w:rsidR="009809F4" w:rsidRPr="00006ABF" w:rsidDel="009711D7" w:rsidRDefault="009809F4" w:rsidP="00CC4C47">
            <w:pPr>
              <w:spacing w:after="0" w:line="360" w:lineRule="auto"/>
              <w:rPr>
                <w:del w:id="4843" w:author="nadira firinda" w:date="2022-10-29T23:12:00Z"/>
                <w:rFonts w:ascii="Times New Roman" w:eastAsia="Times New Roman" w:hAnsi="Times New Roman" w:cs="Times New Roman"/>
                <w:color w:val="000000"/>
                <w:lang w:eastAsia="en-ID"/>
              </w:rPr>
              <w:pPrChange w:id="4844" w:author="nadira firinda" w:date="2022-10-29T23:37:00Z">
                <w:pPr>
                  <w:spacing w:after="0" w:line="240" w:lineRule="auto"/>
                </w:pPr>
              </w:pPrChange>
            </w:pPr>
          </w:p>
        </w:tc>
        <w:tc>
          <w:tcPr>
            <w:tcW w:w="2835" w:type="dxa"/>
            <w:vMerge/>
            <w:tcBorders>
              <w:left w:val="single" w:sz="8" w:space="0" w:color="auto"/>
              <w:right w:val="single" w:sz="8" w:space="0" w:color="auto"/>
            </w:tcBorders>
            <w:shd w:val="clear" w:color="auto" w:fill="auto"/>
            <w:noWrap/>
            <w:vAlign w:val="center"/>
            <w:hideMark/>
            <w:tcPrChange w:id="4845" w:author="Prasasti Karunia Farista Ananto" w:date="2021-10-12T14:28:00Z">
              <w:tcPr>
                <w:tcW w:w="3377" w:type="dxa"/>
                <w:vMerge/>
                <w:tcBorders>
                  <w:left w:val="single" w:sz="8" w:space="0" w:color="auto"/>
                  <w:right w:val="single" w:sz="8" w:space="0" w:color="auto"/>
                </w:tcBorders>
                <w:shd w:val="clear" w:color="auto" w:fill="auto"/>
                <w:noWrap/>
                <w:vAlign w:val="center"/>
                <w:hideMark/>
              </w:tcPr>
            </w:tcPrChange>
          </w:tcPr>
          <w:p w14:paraId="5CD82CEB" w14:textId="6B6B9AA2" w:rsidR="009809F4" w:rsidRPr="00006ABF" w:rsidDel="009711D7" w:rsidRDefault="009809F4" w:rsidP="00CC4C47">
            <w:pPr>
              <w:spacing w:after="0" w:line="360" w:lineRule="auto"/>
              <w:rPr>
                <w:del w:id="4846" w:author="nadira firinda" w:date="2022-10-29T23:12:00Z"/>
                <w:rFonts w:ascii="Times New Roman" w:eastAsia="Times New Roman" w:hAnsi="Times New Roman" w:cs="Times New Roman"/>
                <w:color w:val="000000"/>
                <w:lang w:eastAsia="en-ID"/>
              </w:rPr>
              <w:pPrChange w:id="4847" w:author="nadira firinda" w:date="2022-10-29T23:37:00Z">
                <w:pPr>
                  <w:spacing w:after="0" w:line="240" w:lineRule="auto"/>
                </w:pPr>
              </w:pPrChange>
            </w:pPr>
          </w:p>
        </w:tc>
        <w:tc>
          <w:tcPr>
            <w:tcW w:w="2410" w:type="dxa"/>
            <w:tcBorders>
              <w:top w:val="nil"/>
              <w:left w:val="nil"/>
              <w:bottom w:val="single" w:sz="4" w:space="0" w:color="auto"/>
              <w:right w:val="single" w:sz="4" w:space="0" w:color="auto"/>
            </w:tcBorders>
            <w:shd w:val="clear" w:color="auto" w:fill="auto"/>
            <w:vAlign w:val="center"/>
            <w:hideMark/>
            <w:tcPrChange w:id="4848" w:author="Prasasti Karunia Farista Ananto" w:date="2021-10-12T14:28:00Z">
              <w:tcPr>
                <w:tcW w:w="1800" w:type="dxa"/>
                <w:tcBorders>
                  <w:top w:val="nil"/>
                  <w:left w:val="nil"/>
                  <w:bottom w:val="single" w:sz="4" w:space="0" w:color="auto"/>
                  <w:right w:val="single" w:sz="4" w:space="0" w:color="auto"/>
                </w:tcBorders>
                <w:shd w:val="clear" w:color="auto" w:fill="auto"/>
                <w:vAlign w:val="center"/>
                <w:hideMark/>
              </w:tcPr>
            </w:tcPrChange>
          </w:tcPr>
          <w:p w14:paraId="6C402B7B" w14:textId="2AD3A7FB" w:rsidR="009809F4" w:rsidRPr="00006ABF" w:rsidDel="009711D7" w:rsidRDefault="009809F4" w:rsidP="00CC4C47">
            <w:pPr>
              <w:spacing w:after="0" w:line="360" w:lineRule="auto"/>
              <w:rPr>
                <w:del w:id="4849" w:author="nadira firinda" w:date="2022-10-29T23:12:00Z"/>
                <w:rFonts w:ascii="Times New Roman" w:eastAsia="Times New Roman" w:hAnsi="Times New Roman" w:cs="Times New Roman"/>
                <w:color w:val="000000"/>
                <w:lang w:eastAsia="en-ID"/>
              </w:rPr>
              <w:pPrChange w:id="4850" w:author="nadira firinda" w:date="2022-10-29T23:37:00Z">
                <w:pPr>
                  <w:spacing w:after="0" w:line="240" w:lineRule="auto"/>
                </w:pPr>
              </w:pPrChange>
            </w:pPr>
            <w:del w:id="4851" w:author="nadira firinda" w:date="2022-10-29T23:12:00Z">
              <w:r w:rsidRPr="00006ABF" w:rsidDel="009711D7">
                <w:rPr>
                  <w:rFonts w:ascii="Times New Roman" w:eastAsia="Times New Roman" w:hAnsi="Times New Roman" w:cs="Times New Roman"/>
                  <w:color w:val="000000"/>
                  <w:lang w:eastAsia="en-ID"/>
                </w:rPr>
                <w:delText>Jasa Keuangan dan Asuransi</w:delText>
              </w:r>
            </w:del>
          </w:p>
        </w:tc>
        <w:tc>
          <w:tcPr>
            <w:tcW w:w="3280" w:type="dxa"/>
            <w:tcBorders>
              <w:top w:val="nil"/>
              <w:left w:val="nil"/>
              <w:bottom w:val="single" w:sz="4" w:space="0" w:color="auto"/>
              <w:right w:val="single" w:sz="8" w:space="0" w:color="auto"/>
            </w:tcBorders>
            <w:shd w:val="clear" w:color="auto" w:fill="auto"/>
            <w:vAlign w:val="center"/>
            <w:hideMark/>
            <w:tcPrChange w:id="4852" w:author="Prasasti Karunia Farista Ananto" w:date="2021-10-12T14:28:00Z">
              <w:tcPr>
                <w:tcW w:w="2620" w:type="dxa"/>
                <w:tcBorders>
                  <w:top w:val="nil"/>
                  <w:left w:val="nil"/>
                  <w:bottom w:val="single" w:sz="4" w:space="0" w:color="auto"/>
                  <w:right w:val="single" w:sz="8" w:space="0" w:color="auto"/>
                </w:tcBorders>
                <w:shd w:val="clear" w:color="auto" w:fill="auto"/>
                <w:vAlign w:val="center"/>
                <w:hideMark/>
              </w:tcPr>
            </w:tcPrChange>
          </w:tcPr>
          <w:p w14:paraId="74D0EE0A" w14:textId="720DD9CF" w:rsidR="009809F4" w:rsidRPr="00006ABF" w:rsidDel="009711D7" w:rsidRDefault="009809F4" w:rsidP="00CC4C47">
            <w:pPr>
              <w:spacing w:after="0" w:line="360" w:lineRule="auto"/>
              <w:rPr>
                <w:del w:id="4853" w:author="nadira firinda" w:date="2022-10-29T23:12:00Z"/>
                <w:rFonts w:ascii="Times New Roman" w:eastAsia="Times New Roman" w:hAnsi="Times New Roman" w:cs="Times New Roman"/>
                <w:color w:val="000000"/>
                <w:lang w:eastAsia="en-ID"/>
              </w:rPr>
              <w:pPrChange w:id="4854" w:author="nadira firinda" w:date="2022-10-29T23:37:00Z">
                <w:pPr>
                  <w:spacing w:after="0" w:line="240" w:lineRule="auto"/>
                </w:pPr>
              </w:pPrChange>
            </w:pPr>
            <w:del w:id="4855" w:author="nadira firinda" w:date="2022-10-29T23:12:00Z">
              <w:r w:rsidRPr="00006ABF" w:rsidDel="009711D7">
                <w:rPr>
                  <w:rFonts w:ascii="Times New Roman" w:eastAsia="Times New Roman" w:hAnsi="Times New Roman" w:cs="Times New Roman"/>
                  <w:color w:val="000000"/>
                  <w:lang w:eastAsia="en-ID"/>
                </w:rPr>
                <w:delText> </w:delText>
              </w:r>
            </w:del>
          </w:p>
        </w:tc>
      </w:tr>
      <w:tr w:rsidR="009809F4" w:rsidRPr="00006ABF" w:rsidDel="009711D7" w14:paraId="4C6F2EF3" w14:textId="7C36B2B3" w:rsidTr="00046663">
        <w:trPr>
          <w:trHeight w:val="288"/>
          <w:del w:id="4856" w:author="nadira firinda" w:date="2022-10-29T23:12:00Z"/>
          <w:trPrChange w:id="4857" w:author="Prasasti Karunia Farista Ananto" w:date="2021-10-12T14:28:00Z">
            <w:trPr>
              <w:trHeight w:val="288"/>
            </w:trPr>
          </w:trPrChange>
        </w:trPr>
        <w:tc>
          <w:tcPr>
            <w:tcW w:w="567" w:type="dxa"/>
            <w:vMerge/>
            <w:tcBorders>
              <w:left w:val="single" w:sz="8" w:space="0" w:color="auto"/>
              <w:bottom w:val="single" w:sz="8" w:space="0" w:color="auto"/>
              <w:right w:val="nil"/>
            </w:tcBorders>
            <w:shd w:val="clear" w:color="auto" w:fill="auto"/>
            <w:noWrap/>
            <w:vAlign w:val="center"/>
            <w:hideMark/>
            <w:tcPrChange w:id="4858" w:author="Prasasti Karunia Farista Ananto" w:date="2021-10-12T14:28:00Z">
              <w:tcPr>
                <w:tcW w:w="485" w:type="dxa"/>
                <w:vMerge/>
                <w:tcBorders>
                  <w:left w:val="single" w:sz="8" w:space="0" w:color="auto"/>
                  <w:bottom w:val="single" w:sz="8" w:space="0" w:color="auto"/>
                  <w:right w:val="nil"/>
                </w:tcBorders>
                <w:shd w:val="clear" w:color="auto" w:fill="auto"/>
                <w:noWrap/>
                <w:vAlign w:val="center"/>
                <w:hideMark/>
              </w:tcPr>
            </w:tcPrChange>
          </w:tcPr>
          <w:p w14:paraId="1DB5FF64" w14:textId="30F7C710" w:rsidR="009809F4" w:rsidRPr="00006ABF" w:rsidDel="009711D7" w:rsidRDefault="009809F4" w:rsidP="00CC4C47">
            <w:pPr>
              <w:spacing w:after="0" w:line="360" w:lineRule="auto"/>
              <w:rPr>
                <w:del w:id="4859" w:author="nadira firinda" w:date="2022-10-29T23:12:00Z"/>
                <w:rFonts w:ascii="Times New Roman" w:eastAsia="Times New Roman" w:hAnsi="Times New Roman" w:cs="Times New Roman"/>
                <w:color w:val="000000"/>
                <w:lang w:eastAsia="en-ID"/>
              </w:rPr>
              <w:pPrChange w:id="4860" w:author="nadira firinda" w:date="2022-10-29T23:37:00Z">
                <w:pPr>
                  <w:spacing w:after="0" w:line="240" w:lineRule="auto"/>
                </w:pPr>
              </w:pPrChange>
            </w:pPr>
          </w:p>
        </w:tc>
        <w:tc>
          <w:tcPr>
            <w:tcW w:w="2835" w:type="dxa"/>
            <w:vMerge/>
            <w:tcBorders>
              <w:left w:val="single" w:sz="8" w:space="0" w:color="auto"/>
              <w:bottom w:val="single" w:sz="8" w:space="0" w:color="auto"/>
              <w:right w:val="single" w:sz="8" w:space="0" w:color="auto"/>
            </w:tcBorders>
            <w:shd w:val="clear" w:color="auto" w:fill="auto"/>
            <w:noWrap/>
            <w:vAlign w:val="center"/>
            <w:hideMark/>
            <w:tcPrChange w:id="4861" w:author="Prasasti Karunia Farista Ananto" w:date="2021-10-12T14:28:00Z">
              <w:tcPr>
                <w:tcW w:w="3377" w:type="dxa"/>
                <w:vMerge/>
                <w:tcBorders>
                  <w:left w:val="single" w:sz="8" w:space="0" w:color="auto"/>
                  <w:bottom w:val="single" w:sz="8" w:space="0" w:color="auto"/>
                  <w:right w:val="single" w:sz="8" w:space="0" w:color="auto"/>
                </w:tcBorders>
                <w:shd w:val="clear" w:color="auto" w:fill="auto"/>
                <w:noWrap/>
                <w:vAlign w:val="center"/>
                <w:hideMark/>
              </w:tcPr>
            </w:tcPrChange>
          </w:tcPr>
          <w:p w14:paraId="6A136682" w14:textId="2C9C8A94" w:rsidR="009809F4" w:rsidRPr="00006ABF" w:rsidDel="009711D7" w:rsidRDefault="009809F4" w:rsidP="00CC4C47">
            <w:pPr>
              <w:spacing w:after="0" w:line="360" w:lineRule="auto"/>
              <w:rPr>
                <w:del w:id="4862" w:author="nadira firinda" w:date="2022-10-29T23:12:00Z"/>
                <w:rFonts w:ascii="Times New Roman" w:eastAsia="Times New Roman" w:hAnsi="Times New Roman" w:cs="Times New Roman"/>
                <w:color w:val="000000"/>
                <w:lang w:eastAsia="en-ID"/>
              </w:rPr>
              <w:pPrChange w:id="4863" w:author="nadira firinda" w:date="2022-10-29T23:37:00Z">
                <w:pPr>
                  <w:spacing w:after="0" w:line="240" w:lineRule="auto"/>
                </w:pPr>
              </w:pPrChange>
            </w:pPr>
          </w:p>
        </w:tc>
        <w:tc>
          <w:tcPr>
            <w:tcW w:w="2410" w:type="dxa"/>
            <w:tcBorders>
              <w:top w:val="nil"/>
              <w:left w:val="nil"/>
              <w:bottom w:val="single" w:sz="8" w:space="0" w:color="auto"/>
              <w:right w:val="single" w:sz="4" w:space="0" w:color="auto"/>
            </w:tcBorders>
            <w:shd w:val="clear" w:color="auto" w:fill="auto"/>
            <w:vAlign w:val="center"/>
            <w:hideMark/>
            <w:tcPrChange w:id="4864" w:author="Prasasti Karunia Farista Ananto" w:date="2021-10-12T14:28:00Z">
              <w:tcPr>
                <w:tcW w:w="1800" w:type="dxa"/>
                <w:tcBorders>
                  <w:top w:val="nil"/>
                  <w:left w:val="nil"/>
                  <w:bottom w:val="single" w:sz="8" w:space="0" w:color="auto"/>
                  <w:right w:val="single" w:sz="4" w:space="0" w:color="auto"/>
                </w:tcBorders>
                <w:shd w:val="clear" w:color="auto" w:fill="auto"/>
                <w:vAlign w:val="center"/>
                <w:hideMark/>
              </w:tcPr>
            </w:tcPrChange>
          </w:tcPr>
          <w:p w14:paraId="05507880" w14:textId="366D4B1B" w:rsidR="009809F4" w:rsidRPr="00006ABF" w:rsidDel="009711D7" w:rsidRDefault="009809F4" w:rsidP="00CC4C47">
            <w:pPr>
              <w:spacing w:after="0" w:line="360" w:lineRule="auto"/>
              <w:rPr>
                <w:del w:id="4865" w:author="nadira firinda" w:date="2022-10-29T23:12:00Z"/>
                <w:rFonts w:ascii="Times New Roman" w:eastAsia="Times New Roman" w:hAnsi="Times New Roman" w:cs="Times New Roman"/>
                <w:color w:val="000000"/>
                <w:lang w:eastAsia="en-ID"/>
              </w:rPr>
              <w:pPrChange w:id="4866" w:author="nadira firinda" w:date="2022-10-29T23:37:00Z">
                <w:pPr>
                  <w:spacing w:after="0" w:line="240" w:lineRule="auto"/>
                </w:pPr>
              </w:pPrChange>
            </w:pPr>
            <w:del w:id="4867" w:author="nadira firinda" w:date="2022-10-29T23:12:00Z">
              <w:r w:rsidRPr="00006ABF" w:rsidDel="009711D7">
                <w:rPr>
                  <w:rFonts w:ascii="Times New Roman" w:eastAsia="Times New Roman" w:hAnsi="Times New Roman" w:cs="Times New Roman"/>
                  <w:color w:val="000000"/>
                  <w:lang w:eastAsia="en-ID"/>
                </w:rPr>
                <w:delText> </w:delText>
              </w:r>
            </w:del>
          </w:p>
        </w:tc>
        <w:tc>
          <w:tcPr>
            <w:tcW w:w="3280" w:type="dxa"/>
            <w:tcBorders>
              <w:top w:val="single" w:sz="4" w:space="0" w:color="auto"/>
              <w:left w:val="nil"/>
              <w:bottom w:val="single" w:sz="8" w:space="0" w:color="auto"/>
              <w:right w:val="single" w:sz="8" w:space="0" w:color="auto"/>
            </w:tcBorders>
            <w:shd w:val="clear" w:color="auto" w:fill="auto"/>
            <w:vAlign w:val="center"/>
            <w:hideMark/>
            <w:tcPrChange w:id="4868" w:author="Prasasti Karunia Farista Ananto" w:date="2021-10-12T14:28:00Z">
              <w:tcPr>
                <w:tcW w:w="2620" w:type="dxa"/>
                <w:tcBorders>
                  <w:top w:val="single" w:sz="4" w:space="0" w:color="auto"/>
                  <w:left w:val="nil"/>
                  <w:bottom w:val="single" w:sz="8" w:space="0" w:color="auto"/>
                  <w:right w:val="single" w:sz="8" w:space="0" w:color="auto"/>
                </w:tcBorders>
                <w:shd w:val="clear" w:color="auto" w:fill="auto"/>
                <w:vAlign w:val="center"/>
                <w:hideMark/>
              </w:tcPr>
            </w:tcPrChange>
          </w:tcPr>
          <w:p w14:paraId="7B2B6FDB" w14:textId="51A9DAAB" w:rsidR="009809F4" w:rsidRPr="00006ABF" w:rsidDel="009711D7" w:rsidRDefault="009809F4" w:rsidP="00CC4C47">
            <w:pPr>
              <w:spacing w:after="0" w:line="360" w:lineRule="auto"/>
              <w:rPr>
                <w:del w:id="4869" w:author="nadira firinda" w:date="2022-10-29T23:12:00Z"/>
                <w:rFonts w:ascii="Times New Roman" w:eastAsia="Times New Roman" w:hAnsi="Times New Roman" w:cs="Times New Roman"/>
                <w:color w:val="000000"/>
                <w:lang w:eastAsia="en-ID"/>
              </w:rPr>
              <w:pPrChange w:id="4870" w:author="nadira firinda" w:date="2022-10-29T23:37:00Z">
                <w:pPr>
                  <w:spacing w:after="0" w:line="240" w:lineRule="auto"/>
                </w:pPr>
              </w:pPrChange>
            </w:pPr>
            <w:del w:id="4871" w:author="nadira firinda" w:date="2022-10-29T23:12:00Z">
              <w:r w:rsidRPr="00006ABF" w:rsidDel="009711D7">
                <w:rPr>
                  <w:rFonts w:ascii="Times New Roman" w:eastAsia="Times New Roman" w:hAnsi="Times New Roman" w:cs="Times New Roman"/>
                  <w:color w:val="000000"/>
                  <w:lang w:eastAsia="en-ID"/>
                </w:rPr>
                <w:delText> </w:delText>
              </w:r>
            </w:del>
          </w:p>
        </w:tc>
      </w:tr>
    </w:tbl>
    <w:p w14:paraId="1751E626" w14:textId="77777777" w:rsidR="009711D7" w:rsidRPr="009711D7" w:rsidRDefault="009711D7" w:rsidP="00CC4C47">
      <w:pPr>
        <w:spacing w:line="360" w:lineRule="auto"/>
        <w:ind w:firstLine="709"/>
        <w:jc w:val="both"/>
        <w:rPr>
          <w:ins w:id="4872" w:author="nadira firinda" w:date="2022-10-29T23:12:00Z"/>
          <w:rFonts w:ascii="Times New Roman" w:hAnsi="Times New Roman" w:cs="Times New Roman"/>
          <w:lang w:val="en-GB"/>
          <w:rPrChange w:id="4873" w:author="nadira firinda" w:date="2022-10-29T23:12:00Z">
            <w:rPr>
              <w:ins w:id="4874" w:author="nadira firinda" w:date="2022-10-29T23:12:00Z"/>
              <w:rFonts w:ascii="Times New Roman" w:hAnsi="Times New Roman" w:cs="Times New Roman"/>
              <w:sz w:val="20"/>
              <w:szCs w:val="20"/>
              <w:lang w:val="en-GB"/>
            </w:rPr>
          </w:rPrChange>
        </w:rPr>
      </w:pPr>
      <w:ins w:id="4875" w:author="nadira firinda" w:date="2022-10-29T23:12:00Z">
        <w:r w:rsidRPr="009711D7">
          <w:rPr>
            <w:rFonts w:ascii="Times New Roman" w:hAnsi="Times New Roman" w:cs="Times New Roman"/>
            <w:lang w:val="id-ID"/>
            <w:rPrChange w:id="4876" w:author="nadira firinda" w:date="2022-10-29T23:12:00Z">
              <w:rPr>
                <w:rFonts w:ascii="Times New Roman" w:hAnsi="Times New Roman" w:cs="Times New Roman"/>
                <w:sz w:val="20"/>
                <w:szCs w:val="20"/>
                <w:lang w:val="id-ID"/>
              </w:rPr>
            </w:rPrChange>
          </w:rPr>
          <w:t xml:space="preserve">Framework FPP merupakan tool yang merelasikan secara simultan </w:t>
        </w:r>
        <w:r w:rsidRPr="009711D7">
          <w:rPr>
            <w:rFonts w:ascii="Times New Roman" w:hAnsi="Times New Roman" w:cs="Times New Roman"/>
            <w:lang w:val="en-GB"/>
            <w:rPrChange w:id="4877" w:author="nadira firinda" w:date="2022-10-29T23:12:00Z">
              <w:rPr>
                <w:rFonts w:ascii="Times New Roman" w:hAnsi="Times New Roman" w:cs="Times New Roman"/>
                <w:sz w:val="20"/>
                <w:szCs w:val="20"/>
                <w:lang w:val="en-GB"/>
              </w:rPr>
            </w:rPrChange>
          </w:rPr>
          <w:t>berbagai variabel dari berbagai sektor. Pada dasarnya terdapat empat sektor utama dalam FPP, yaitu meliputi sektor riil, sektor moneter, sektor eksternal dan sektor fiskal. Untuk menjembatani antara empat sektor tersebut dibangun satu blok, yang disebut blok harga. Dalam blok harga terdapat harga komoditi, aset, barang dan harga uang serta nilai tukar. Sedangkan dalam sektor riil terdiri dari dua pendekatan, yaitu pendekatan pengeluaran dan pendekatan sektoral.</w:t>
        </w:r>
      </w:ins>
    </w:p>
    <w:p w14:paraId="3BF6F920" w14:textId="77777777" w:rsidR="009711D7" w:rsidRPr="009711D7" w:rsidRDefault="009711D7" w:rsidP="00CC4C47">
      <w:pPr>
        <w:spacing w:line="360" w:lineRule="auto"/>
        <w:ind w:firstLine="709"/>
        <w:jc w:val="both"/>
        <w:rPr>
          <w:ins w:id="4878" w:author="nadira firinda" w:date="2022-10-29T23:12:00Z"/>
          <w:rFonts w:ascii="Times New Roman" w:hAnsi="Times New Roman" w:cs="Times New Roman"/>
          <w:lang w:val="en-GB"/>
          <w:rPrChange w:id="4879" w:author="nadira firinda" w:date="2022-10-29T23:12:00Z">
            <w:rPr>
              <w:ins w:id="4880" w:author="nadira firinda" w:date="2022-10-29T23:12:00Z"/>
              <w:rFonts w:ascii="Times New Roman" w:hAnsi="Times New Roman" w:cs="Times New Roman"/>
              <w:sz w:val="20"/>
              <w:szCs w:val="20"/>
              <w:lang w:val="en-GB"/>
            </w:rPr>
          </w:rPrChange>
        </w:rPr>
      </w:pPr>
      <w:ins w:id="4881" w:author="nadira firinda" w:date="2022-10-29T23:12:00Z">
        <w:r w:rsidRPr="009711D7">
          <w:rPr>
            <w:rFonts w:ascii="Times New Roman" w:hAnsi="Times New Roman" w:cs="Times New Roman"/>
            <w:lang w:val="en-GB"/>
            <w:rPrChange w:id="4882" w:author="nadira firinda" w:date="2022-10-29T23:12:00Z">
              <w:rPr>
                <w:rFonts w:ascii="Times New Roman" w:hAnsi="Times New Roman" w:cs="Times New Roman"/>
                <w:sz w:val="20"/>
                <w:szCs w:val="20"/>
                <w:lang w:val="en-GB"/>
              </w:rPr>
            </w:rPrChange>
          </w:rPr>
          <w:t xml:space="preserve">Pada dasarnya </w:t>
        </w:r>
        <w:r w:rsidRPr="009711D7">
          <w:rPr>
            <w:rFonts w:ascii="Times New Roman" w:hAnsi="Times New Roman" w:cs="Times New Roman"/>
            <w:lang w:val="id-ID"/>
            <w:rPrChange w:id="4883" w:author="nadira firinda" w:date="2022-10-29T23:12:00Z">
              <w:rPr>
                <w:rFonts w:ascii="Times New Roman" w:hAnsi="Times New Roman" w:cs="Times New Roman"/>
                <w:sz w:val="20"/>
                <w:szCs w:val="20"/>
                <w:lang w:val="id-ID"/>
              </w:rPr>
            </w:rPrChange>
          </w:rPr>
          <w:t>framework</w:t>
        </w:r>
        <w:r w:rsidRPr="009711D7">
          <w:rPr>
            <w:rFonts w:ascii="Times New Roman" w:hAnsi="Times New Roman" w:cs="Times New Roman"/>
            <w:lang w:val="en-GB"/>
            <w:rPrChange w:id="4884" w:author="nadira firinda" w:date="2022-10-29T23:12:00Z">
              <w:rPr>
                <w:rFonts w:ascii="Times New Roman" w:hAnsi="Times New Roman" w:cs="Times New Roman"/>
                <w:sz w:val="20"/>
                <w:szCs w:val="20"/>
                <w:lang w:val="en-GB"/>
              </w:rPr>
            </w:rPrChange>
          </w:rPr>
          <w:t xml:space="preserve"> FPP harus mampu </w:t>
        </w:r>
        <w:r w:rsidRPr="009711D7">
          <w:rPr>
            <w:rFonts w:ascii="Times New Roman" w:hAnsi="Times New Roman" w:cs="Times New Roman"/>
            <w:lang w:val="id-ID"/>
            <w:rPrChange w:id="4885" w:author="nadira firinda" w:date="2022-10-29T23:12:00Z">
              <w:rPr>
                <w:rFonts w:ascii="Times New Roman" w:hAnsi="Times New Roman" w:cs="Times New Roman"/>
                <w:sz w:val="20"/>
                <w:szCs w:val="20"/>
                <w:lang w:val="id-ID"/>
              </w:rPr>
            </w:rPrChange>
          </w:rPr>
          <w:t xml:space="preserve">memotret keseimbangan struktur perekonomian </w:t>
        </w:r>
        <w:r w:rsidRPr="009711D7">
          <w:rPr>
            <w:rFonts w:ascii="Times New Roman" w:hAnsi="Times New Roman" w:cs="Times New Roman"/>
            <w:lang w:val="en-GB"/>
            <w:rPrChange w:id="4886" w:author="nadira firinda" w:date="2022-10-29T23:12:00Z">
              <w:rPr>
                <w:rFonts w:ascii="Times New Roman" w:hAnsi="Times New Roman" w:cs="Times New Roman"/>
                <w:sz w:val="20"/>
                <w:szCs w:val="20"/>
                <w:lang w:val="en-GB"/>
              </w:rPr>
            </w:rPrChange>
          </w:rPr>
          <w:t xml:space="preserve">dalam periode tertentu, </w:t>
        </w:r>
        <w:r w:rsidRPr="009711D7">
          <w:rPr>
            <w:rFonts w:ascii="Times New Roman" w:hAnsi="Times New Roman" w:cs="Times New Roman"/>
            <w:lang w:val="id-ID"/>
            <w:rPrChange w:id="4887" w:author="nadira firinda" w:date="2022-10-29T23:12:00Z">
              <w:rPr>
                <w:rFonts w:ascii="Times New Roman" w:hAnsi="Times New Roman" w:cs="Times New Roman"/>
                <w:sz w:val="20"/>
                <w:szCs w:val="20"/>
                <w:lang w:val="id-ID"/>
              </w:rPr>
            </w:rPrChange>
          </w:rPr>
          <w:t xml:space="preserve">yang tercermin </w:t>
        </w:r>
        <w:r w:rsidRPr="009711D7">
          <w:rPr>
            <w:rFonts w:ascii="Times New Roman" w:hAnsi="Times New Roman" w:cs="Times New Roman"/>
            <w:lang w:val="en-GB"/>
            <w:rPrChange w:id="4888" w:author="nadira firinda" w:date="2022-10-29T23:12:00Z">
              <w:rPr>
                <w:rFonts w:ascii="Times New Roman" w:hAnsi="Times New Roman" w:cs="Times New Roman"/>
                <w:sz w:val="20"/>
                <w:szCs w:val="20"/>
                <w:lang w:val="en-GB"/>
              </w:rPr>
            </w:rPrChange>
          </w:rPr>
          <w:t>pada keempat sektor di atas yang tercermin dalam lima</w:t>
        </w:r>
        <w:r w:rsidRPr="009711D7">
          <w:rPr>
            <w:rFonts w:ascii="Times New Roman" w:hAnsi="Times New Roman" w:cs="Times New Roman"/>
            <w:lang w:val="id-ID"/>
            <w:rPrChange w:id="4889" w:author="nadira firinda" w:date="2022-10-29T23:12:00Z">
              <w:rPr>
                <w:rFonts w:ascii="Times New Roman" w:hAnsi="Times New Roman" w:cs="Times New Roman"/>
                <w:sz w:val="20"/>
                <w:szCs w:val="20"/>
                <w:lang w:val="id-ID"/>
              </w:rPr>
            </w:rPrChange>
          </w:rPr>
          <w:t xml:space="preserve"> neraca </w:t>
        </w:r>
        <w:r w:rsidRPr="009711D7">
          <w:rPr>
            <w:rFonts w:ascii="Times New Roman" w:hAnsi="Times New Roman" w:cs="Times New Roman"/>
            <w:lang w:val="en-GB"/>
            <w:rPrChange w:id="4890" w:author="nadira firinda" w:date="2022-10-29T23:12:00Z">
              <w:rPr>
                <w:rFonts w:ascii="Times New Roman" w:hAnsi="Times New Roman" w:cs="Times New Roman"/>
                <w:sz w:val="20"/>
                <w:szCs w:val="20"/>
                <w:lang w:val="en-GB"/>
              </w:rPr>
            </w:rPrChange>
          </w:rPr>
          <w:t xml:space="preserve">Utama, yaitu neraca sektor riil, moneter, eksternal, fiskal dan harga. </w:t>
        </w:r>
      </w:ins>
    </w:p>
    <w:p w14:paraId="0CC018BE" w14:textId="77777777" w:rsidR="009711D7" w:rsidRPr="009711D7" w:rsidRDefault="009711D7" w:rsidP="00CC4C47">
      <w:pPr>
        <w:spacing w:line="360" w:lineRule="auto"/>
        <w:ind w:firstLine="709"/>
        <w:jc w:val="both"/>
        <w:rPr>
          <w:ins w:id="4891" w:author="nadira firinda" w:date="2022-10-29T23:12:00Z"/>
          <w:rFonts w:ascii="Times New Roman" w:hAnsi="Times New Roman" w:cs="Times New Roman"/>
          <w:lang w:val="en-GB"/>
          <w:rPrChange w:id="4892" w:author="nadira firinda" w:date="2022-10-29T23:12:00Z">
            <w:rPr>
              <w:ins w:id="4893" w:author="nadira firinda" w:date="2022-10-29T23:12:00Z"/>
              <w:rFonts w:ascii="Times New Roman" w:hAnsi="Times New Roman" w:cs="Times New Roman"/>
              <w:sz w:val="20"/>
              <w:szCs w:val="20"/>
              <w:lang w:val="en-GB"/>
            </w:rPr>
          </w:rPrChange>
        </w:rPr>
      </w:pPr>
      <w:ins w:id="4894" w:author="nadira firinda" w:date="2022-10-29T23:12:00Z">
        <w:r w:rsidRPr="009711D7">
          <w:rPr>
            <w:rFonts w:ascii="Times New Roman" w:hAnsi="Times New Roman" w:cs="Times New Roman"/>
            <w:lang w:val="en-US"/>
            <w:rPrChange w:id="4895" w:author="nadira firinda" w:date="2022-10-29T23:12:00Z">
              <w:rPr>
                <w:rFonts w:ascii="Times New Roman" w:hAnsi="Times New Roman" w:cs="Times New Roman"/>
                <w:sz w:val="20"/>
                <w:szCs w:val="20"/>
                <w:lang w:val="en-US"/>
              </w:rPr>
            </w:rPrChange>
          </w:rPr>
          <w:drawing>
            <wp:inline distT="0" distB="0" distL="0" distR="0" wp14:anchorId="42D48343" wp14:editId="6DBC715C">
              <wp:extent cx="5346065" cy="3003550"/>
              <wp:effectExtent l="0" t="0" r="6985"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346065" cy="3003550"/>
                      </a:xfrm>
                      <a:prstGeom prst="rect">
                        <a:avLst/>
                      </a:prstGeom>
                      <a:noFill/>
                      <a:ln>
                        <a:noFill/>
                      </a:ln>
                    </pic:spPr>
                  </pic:pic>
                </a:graphicData>
              </a:graphic>
            </wp:inline>
          </w:drawing>
        </w:r>
      </w:ins>
    </w:p>
    <w:p w14:paraId="4081FBE1" w14:textId="77777777" w:rsidR="009711D7" w:rsidRPr="009711D7" w:rsidRDefault="009711D7" w:rsidP="00CC4C47">
      <w:pPr>
        <w:spacing w:line="360" w:lineRule="auto"/>
        <w:ind w:firstLine="709"/>
        <w:jc w:val="both"/>
        <w:rPr>
          <w:ins w:id="4896" w:author="nadira firinda" w:date="2022-10-29T23:12:00Z"/>
          <w:rFonts w:ascii="Times New Roman" w:hAnsi="Times New Roman" w:cs="Times New Roman"/>
          <w:i/>
          <w:iCs/>
          <w:lang w:val="id-ID"/>
          <w:rPrChange w:id="4897" w:author="nadira firinda" w:date="2022-10-29T23:12:00Z">
            <w:rPr>
              <w:ins w:id="4898" w:author="nadira firinda" w:date="2022-10-29T23:12:00Z"/>
              <w:rFonts w:ascii="Times New Roman" w:hAnsi="Times New Roman" w:cs="Times New Roman"/>
              <w:i/>
              <w:iCs/>
              <w:sz w:val="20"/>
              <w:szCs w:val="20"/>
              <w:lang w:val="id-ID"/>
            </w:rPr>
          </w:rPrChange>
        </w:rPr>
      </w:pPr>
      <w:bookmarkStart w:id="4899" w:name="_Ref117715007"/>
      <w:ins w:id="4900" w:author="nadira firinda" w:date="2022-10-29T23:12:00Z">
        <w:r w:rsidRPr="009711D7">
          <w:rPr>
            <w:rFonts w:ascii="Times New Roman" w:hAnsi="Times New Roman" w:cs="Times New Roman"/>
            <w:i/>
            <w:iCs/>
            <w:lang w:val="id-ID"/>
            <w:rPrChange w:id="4901" w:author="nadira firinda" w:date="2022-10-29T23:12:00Z">
              <w:rPr>
                <w:rFonts w:ascii="Times New Roman" w:hAnsi="Times New Roman" w:cs="Times New Roman"/>
                <w:i/>
                <w:iCs/>
                <w:sz w:val="20"/>
                <w:szCs w:val="20"/>
                <w:lang w:val="id-ID"/>
              </w:rPr>
            </w:rPrChange>
          </w:rPr>
          <w:t xml:space="preserve">Grafik </w:t>
        </w:r>
        <w:r w:rsidRPr="009711D7">
          <w:rPr>
            <w:rFonts w:ascii="Times New Roman" w:hAnsi="Times New Roman" w:cs="Times New Roman"/>
            <w:i/>
            <w:iCs/>
            <w:lang w:val="id-ID"/>
            <w:rPrChange w:id="4902" w:author="nadira firinda" w:date="2022-10-29T23:12:00Z">
              <w:rPr>
                <w:rFonts w:ascii="Times New Roman" w:hAnsi="Times New Roman" w:cs="Times New Roman"/>
                <w:i/>
                <w:iCs/>
                <w:sz w:val="20"/>
                <w:szCs w:val="20"/>
                <w:lang w:val="id-ID"/>
              </w:rPr>
            </w:rPrChange>
          </w:rPr>
          <w:fldChar w:fldCharType="begin"/>
        </w:r>
        <w:r w:rsidRPr="009711D7">
          <w:rPr>
            <w:rFonts w:ascii="Times New Roman" w:hAnsi="Times New Roman" w:cs="Times New Roman"/>
            <w:i/>
            <w:iCs/>
            <w:lang w:val="id-ID"/>
            <w:rPrChange w:id="4903" w:author="nadira firinda" w:date="2022-10-29T23:12:00Z">
              <w:rPr>
                <w:rFonts w:ascii="Times New Roman" w:hAnsi="Times New Roman" w:cs="Times New Roman"/>
                <w:i/>
                <w:iCs/>
                <w:sz w:val="20"/>
                <w:szCs w:val="20"/>
                <w:lang w:val="id-ID"/>
              </w:rPr>
            </w:rPrChange>
          </w:rPr>
          <w:instrText xml:space="preserve"> STYLEREF 1 \s </w:instrText>
        </w:r>
        <w:r w:rsidRPr="009711D7">
          <w:rPr>
            <w:rFonts w:ascii="Times New Roman" w:hAnsi="Times New Roman" w:cs="Times New Roman"/>
            <w:i/>
            <w:iCs/>
            <w:lang w:val="id-ID"/>
            <w:rPrChange w:id="4904" w:author="nadira firinda" w:date="2022-10-29T23:12:00Z">
              <w:rPr>
                <w:rFonts w:ascii="Times New Roman" w:hAnsi="Times New Roman" w:cs="Times New Roman"/>
                <w:i/>
                <w:iCs/>
                <w:sz w:val="20"/>
                <w:szCs w:val="20"/>
                <w:lang w:val="id-ID"/>
              </w:rPr>
            </w:rPrChange>
          </w:rPr>
          <w:fldChar w:fldCharType="separate"/>
        </w:r>
        <w:r w:rsidRPr="009711D7">
          <w:rPr>
            <w:rFonts w:ascii="Times New Roman" w:hAnsi="Times New Roman" w:cs="Times New Roman"/>
            <w:i/>
            <w:iCs/>
            <w:lang w:val="id-ID"/>
            <w:rPrChange w:id="4905" w:author="nadira firinda" w:date="2022-10-29T23:12:00Z">
              <w:rPr>
                <w:rFonts w:ascii="Times New Roman" w:hAnsi="Times New Roman" w:cs="Times New Roman"/>
                <w:i/>
                <w:iCs/>
                <w:sz w:val="20"/>
                <w:szCs w:val="20"/>
                <w:lang w:val="id-ID"/>
              </w:rPr>
            </w:rPrChange>
          </w:rPr>
          <w:t>II</w:t>
        </w:r>
        <w:r w:rsidRPr="009711D7">
          <w:rPr>
            <w:rFonts w:ascii="Times New Roman" w:hAnsi="Times New Roman" w:cs="Times New Roman"/>
            <w:rPrChange w:id="4906" w:author="nadira firinda" w:date="2022-10-29T23:12:00Z">
              <w:rPr>
                <w:rFonts w:ascii="Times New Roman" w:hAnsi="Times New Roman" w:cs="Times New Roman"/>
                <w:sz w:val="20"/>
                <w:szCs w:val="20"/>
              </w:rPr>
            </w:rPrChange>
          </w:rPr>
          <w:fldChar w:fldCharType="end"/>
        </w:r>
        <w:r w:rsidRPr="009711D7">
          <w:rPr>
            <w:rFonts w:ascii="Times New Roman" w:hAnsi="Times New Roman" w:cs="Times New Roman"/>
            <w:i/>
            <w:iCs/>
            <w:lang w:val="id-ID"/>
            <w:rPrChange w:id="4907" w:author="nadira firinda" w:date="2022-10-29T23:12:00Z">
              <w:rPr>
                <w:rFonts w:ascii="Times New Roman" w:hAnsi="Times New Roman" w:cs="Times New Roman"/>
                <w:i/>
                <w:iCs/>
                <w:sz w:val="20"/>
                <w:szCs w:val="20"/>
                <w:lang w:val="id-ID"/>
              </w:rPr>
            </w:rPrChange>
          </w:rPr>
          <w:t>.</w:t>
        </w:r>
        <w:r w:rsidRPr="009711D7">
          <w:rPr>
            <w:rFonts w:ascii="Times New Roman" w:hAnsi="Times New Roman" w:cs="Times New Roman"/>
            <w:i/>
            <w:iCs/>
            <w:lang w:val="id-ID"/>
            <w:rPrChange w:id="4908" w:author="nadira firinda" w:date="2022-10-29T23:12:00Z">
              <w:rPr>
                <w:rFonts w:ascii="Times New Roman" w:hAnsi="Times New Roman" w:cs="Times New Roman"/>
                <w:i/>
                <w:iCs/>
                <w:sz w:val="20"/>
                <w:szCs w:val="20"/>
                <w:lang w:val="id-ID"/>
              </w:rPr>
            </w:rPrChange>
          </w:rPr>
          <w:fldChar w:fldCharType="begin"/>
        </w:r>
        <w:r w:rsidRPr="009711D7">
          <w:rPr>
            <w:rFonts w:ascii="Times New Roman" w:hAnsi="Times New Roman" w:cs="Times New Roman"/>
            <w:i/>
            <w:iCs/>
            <w:lang w:val="id-ID"/>
            <w:rPrChange w:id="4909" w:author="nadira firinda" w:date="2022-10-29T23:12:00Z">
              <w:rPr>
                <w:rFonts w:ascii="Times New Roman" w:hAnsi="Times New Roman" w:cs="Times New Roman"/>
                <w:i/>
                <w:iCs/>
                <w:sz w:val="20"/>
                <w:szCs w:val="20"/>
                <w:lang w:val="id-ID"/>
              </w:rPr>
            </w:rPrChange>
          </w:rPr>
          <w:instrText xml:space="preserve"> SEQ Grafik \* ARABIC \s 1 </w:instrText>
        </w:r>
        <w:r w:rsidRPr="009711D7">
          <w:rPr>
            <w:rFonts w:ascii="Times New Roman" w:hAnsi="Times New Roman" w:cs="Times New Roman"/>
            <w:i/>
            <w:iCs/>
            <w:lang w:val="id-ID"/>
            <w:rPrChange w:id="4910" w:author="nadira firinda" w:date="2022-10-29T23:12:00Z">
              <w:rPr>
                <w:rFonts w:ascii="Times New Roman" w:hAnsi="Times New Roman" w:cs="Times New Roman"/>
                <w:i/>
                <w:iCs/>
                <w:sz w:val="20"/>
                <w:szCs w:val="20"/>
                <w:lang w:val="id-ID"/>
              </w:rPr>
            </w:rPrChange>
          </w:rPr>
          <w:fldChar w:fldCharType="separate"/>
        </w:r>
        <w:r w:rsidRPr="009711D7">
          <w:rPr>
            <w:rFonts w:ascii="Times New Roman" w:hAnsi="Times New Roman" w:cs="Times New Roman"/>
            <w:i/>
            <w:iCs/>
            <w:lang w:val="id-ID"/>
            <w:rPrChange w:id="4911" w:author="nadira firinda" w:date="2022-10-29T23:12:00Z">
              <w:rPr>
                <w:rFonts w:ascii="Times New Roman" w:hAnsi="Times New Roman" w:cs="Times New Roman"/>
                <w:i/>
                <w:iCs/>
                <w:sz w:val="20"/>
                <w:szCs w:val="20"/>
                <w:lang w:val="id-ID"/>
              </w:rPr>
            </w:rPrChange>
          </w:rPr>
          <w:t>18</w:t>
        </w:r>
        <w:r w:rsidRPr="009711D7">
          <w:rPr>
            <w:rFonts w:ascii="Times New Roman" w:hAnsi="Times New Roman" w:cs="Times New Roman"/>
            <w:rPrChange w:id="4912" w:author="nadira firinda" w:date="2022-10-29T23:12:00Z">
              <w:rPr>
                <w:rFonts w:ascii="Times New Roman" w:hAnsi="Times New Roman" w:cs="Times New Roman"/>
                <w:sz w:val="20"/>
                <w:szCs w:val="20"/>
              </w:rPr>
            </w:rPrChange>
          </w:rPr>
          <w:fldChar w:fldCharType="end"/>
        </w:r>
        <w:bookmarkEnd w:id="4899"/>
        <w:r w:rsidRPr="009711D7">
          <w:rPr>
            <w:rFonts w:ascii="Times New Roman" w:hAnsi="Times New Roman" w:cs="Times New Roman"/>
            <w:i/>
            <w:iCs/>
            <w:lang w:val="en-US"/>
            <w:rPrChange w:id="4913" w:author="nadira firinda" w:date="2022-10-29T23:12:00Z">
              <w:rPr>
                <w:rFonts w:ascii="Times New Roman" w:hAnsi="Times New Roman" w:cs="Times New Roman"/>
                <w:i/>
                <w:iCs/>
                <w:sz w:val="20"/>
                <w:szCs w:val="20"/>
                <w:lang w:val="en-US"/>
              </w:rPr>
            </w:rPrChange>
          </w:rPr>
          <w:t xml:space="preserve"> Relasi antar Sektor</w:t>
        </w:r>
      </w:ins>
    </w:p>
    <w:p w14:paraId="203737F7" w14:textId="539A9D93" w:rsidR="00880FE2" w:rsidDel="009711D7" w:rsidRDefault="009711D7" w:rsidP="00CC4C47">
      <w:pPr>
        <w:spacing w:line="360" w:lineRule="auto"/>
        <w:ind w:firstLine="709"/>
        <w:jc w:val="both"/>
        <w:rPr>
          <w:del w:id="4914" w:author="nadira firinda" w:date="2022-10-29T23:12:00Z"/>
          <w:rFonts w:ascii="Times New Roman" w:hAnsi="Times New Roman" w:cs="Times New Roman"/>
          <w:lang w:val="en-GB"/>
        </w:rPr>
        <w:pPrChange w:id="4915" w:author="nadira firinda" w:date="2022-10-29T23:37:00Z">
          <w:pPr>
            <w:spacing w:line="360" w:lineRule="auto"/>
            <w:ind w:firstLine="709"/>
            <w:jc w:val="both"/>
          </w:pPr>
        </w:pPrChange>
      </w:pPr>
      <w:ins w:id="4916" w:author="nadira firinda" w:date="2022-10-29T23:12:00Z">
        <w:r w:rsidRPr="009711D7">
          <w:rPr>
            <w:rFonts w:ascii="Times New Roman" w:hAnsi="Times New Roman" w:cs="Times New Roman"/>
            <w:lang w:val="id-ID"/>
            <w:rPrChange w:id="4917" w:author="nadira firinda" w:date="2022-10-29T23:12:00Z">
              <w:rPr>
                <w:rFonts w:ascii="Times New Roman" w:hAnsi="Times New Roman" w:cs="Times New Roman"/>
                <w:sz w:val="20"/>
                <w:szCs w:val="20"/>
                <w:lang w:val="id-ID"/>
              </w:rPr>
            </w:rPrChange>
          </w:rPr>
          <w:t>Hubungan identitas antar variabel pada model tersebut mengikuti hubungan akunting yang seimbang</w:t>
        </w:r>
        <w:r w:rsidRPr="009711D7">
          <w:rPr>
            <w:rFonts w:ascii="Times New Roman" w:hAnsi="Times New Roman" w:cs="Times New Roman"/>
            <w:lang w:val="en-US"/>
            <w:rPrChange w:id="4918" w:author="nadira firinda" w:date="2022-10-29T23:12:00Z">
              <w:rPr>
                <w:rFonts w:ascii="Times New Roman" w:hAnsi="Times New Roman" w:cs="Times New Roman"/>
                <w:sz w:val="20"/>
                <w:szCs w:val="20"/>
                <w:lang w:val="en-US"/>
              </w:rPr>
            </w:rPrChange>
          </w:rPr>
          <w:t>,</w:t>
        </w:r>
        <w:r w:rsidRPr="009711D7">
          <w:rPr>
            <w:rFonts w:ascii="Times New Roman" w:hAnsi="Times New Roman" w:cs="Times New Roman"/>
            <w:lang w:val="id-ID"/>
            <w:rPrChange w:id="4919" w:author="nadira firinda" w:date="2022-10-29T23:12:00Z">
              <w:rPr>
                <w:rFonts w:ascii="Times New Roman" w:hAnsi="Times New Roman" w:cs="Times New Roman"/>
                <w:sz w:val="20"/>
                <w:szCs w:val="20"/>
                <w:lang w:val="id-ID"/>
              </w:rPr>
            </w:rPrChange>
          </w:rPr>
          <w:t xml:space="preserve"> seperti yang dilakukan antara lain oleh IMF dalam bahan ajar FPP IMF (</w:t>
        </w:r>
        <w:r w:rsidRPr="009711D7">
          <w:rPr>
            <w:rFonts w:ascii="Times New Roman" w:hAnsi="Times New Roman" w:cs="Times New Roman"/>
            <w:lang w:val="id-ID"/>
            <w:rPrChange w:id="4920" w:author="nadira firinda" w:date="2022-10-29T23:12:00Z">
              <w:rPr>
                <w:rFonts w:ascii="Times New Roman" w:hAnsi="Times New Roman" w:cs="Times New Roman"/>
                <w:sz w:val="20"/>
                <w:szCs w:val="20"/>
                <w:lang w:val="id-ID"/>
              </w:rPr>
            </w:rPrChange>
          </w:rPr>
          <w:fldChar w:fldCharType="begin"/>
        </w:r>
        <w:r w:rsidRPr="009711D7">
          <w:rPr>
            <w:rFonts w:ascii="Times New Roman" w:hAnsi="Times New Roman" w:cs="Times New Roman"/>
            <w:lang w:val="id-ID"/>
            <w:rPrChange w:id="4921" w:author="nadira firinda" w:date="2022-10-29T23:12:00Z">
              <w:rPr>
                <w:rFonts w:ascii="Times New Roman" w:hAnsi="Times New Roman" w:cs="Times New Roman"/>
                <w:sz w:val="20"/>
                <w:szCs w:val="20"/>
                <w:lang w:val="id-ID"/>
              </w:rPr>
            </w:rPrChange>
          </w:rPr>
          <w:instrText xml:space="preserve"> REF _Ref117715007 \h  \* MERGEFORMAT </w:instrText>
        </w:r>
        <w:r w:rsidRPr="009711D7">
          <w:rPr>
            <w:rFonts w:ascii="Times New Roman" w:hAnsi="Times New Roman" w:cs="Times New Roman"/>
            <w:lang w:val="id-ID"/>
            <w:rPrChange w:id="4922" w:author="nadira firinda" w:date="2022-10-29T23:12:00Z">
              <w:rPr>
                <w:rFonts w:ascii="Times New Roman" w:hAnsi="Times New Roman" w:cs="Times New Roman"/>
                <w:sz w:val="20"/>
                <w:szCs w:val="20"/>
                <w:lang w:val="id-ID"/>
              </w:rPr>
            </w:rPrChange>
          </w:rPr>
        </w:r>
        <w:r w:rsidRPr="009711D7">
          <w:rPr>
            <w:rFonts w:ascii="Times New Roman" w:hAnsi="Times New Roman" w:cs="Times New Roman"/>
            <w:lang w:val="id-ID"/>
            <w:rPrChange w:id="4923" w:author="nadira firinda" w:date="2022-10-29T23:12:00Z">
              <w:rPr>
                <w:rFonts w:ascii="Times New Roman" w:hAnsi="Times New Roman" w:cs="Times New Roman"/>
                <w:sz w:val="20"/>
                <w:szCs w:val="20"/>
                <w:lang w:val="id-ID"/>
              </w:rPr>
            </w:rPrChange>
          </w:rPr>
          <w:fldChar w:fldCharType="separate"/>
        </w:r>
        <w:r w:rsidRPr="009711D7">
          <w:rPr>
            <w:rFonts w:ascii="Times New Roman" w:hAnsi="Times New Roman" w:cs="Times New Roman"/>
            <w:lang w:val="en-GB"/>
            <w:rPrChange w:id="4924" w:author="nadira firinda" w:date="2022-10-29T23:12:00Z">
              <w:rPr>
                <w:rFonts w:ascii="Times New Roman" w:hAnsi="Times New Roman" w:cs="Times New Roman"/>
                <w:sz w:val="20"/>
                <w:szCs w:val="20"/>
                <w:lang w:val="en-GB"/>
              </w:rPr>
            </w:rPrChange>
          </w:rPr>
          <w:t>Grafik II.18</w:t>
        </w:r>
        <w:r w:rsidRPr="009711D7">
          <w:rPr>
            <w:rFonts w:ascii="Times New Roman" w:hAnsi="Times New Roman" w:cs="Times New Roman"/>
            <w:rPrChange w:id="4925" w:author="nadira firinda" w:date="2022-10-29T23:12:00Z">
              <w:rPr>
                <w:rFonts w:ascii="Times New Roman" w:hAnsi="Times New Roman" w:cs="Times New Roman"/>
                <w:sz w:val="20"/>
                <w:szCs w:val="20"/>
              </w:rPr>
            </w:rPrChange>
          </w:rPr>
          <w:fldChar w:fldCharType="end"/>
        </w:r>
        <w:r w:rsidRPr="009711D7">
          <w:rPr>
            <w:rFonts w:ascii="Times New Roman" w:hAnsi="Times New Roman" w:cs="Times New Roman"/>
            <w:lang w:val="id-ID"/>
            <w:rPrChange w:id="4926" w:author="nadira firinda" w:date="2022-10-29T23:12:00Z">
              <w:rPr>
                <w:rFonts w:ascii="Times New Roman" w:hAnsi="Times New Roman" w:cs="Times New Roman"/>
                <w:sz w:val="20"/>
                <w:szCs w:val="20"/>
                <w:lang w:val="id-ID"/>
              </w:rPr>
            </w:rPrChange>
          </w:rPr>
          <w:t>)</w:t>
        </w:r>
        <w:r w:rsidRPr="009711D7">
          <w:rPr>
            <w:rFonts w:ascii="Times New Roman" w:hAnsi="Times New Roman" w:cs="Times New Roman"/>
            <w:lang w:val="en-GB"/>
            <w:rPrChange w:id="4927" w:author="nadira firinda" w:date="2022-10-29T23:12:00Z">
              <w:rPr>
                <w:rFonts w:ascii="Times New Roman" w:hAnsi="Times New Roman" w:cs="Times New Roman"/>
                <w:sz w:val="20"/>
                <w:szCs w:val="20"/>
                <w:lang w:val="en-GB"/>
              </w:rPr>
            </w:rPrChange>
          </w:rPr>
          <w:t>.</w:t>
        </w:r>
        <w:r w:rsidRPr="009711D7">
          <w:rPr>
            <w:rFonts w:ascii="Times New Roman" w:hAnsi="Times New Roman" w:cs="Times New Roman"/>
            <w:lang w:val="id-ID"/>
            <w:rPrChange w:id="4928" w:author="nadira firinda" w:date="2022-10-29T23:12:00Z">
              <w:rPr>
                <w:rFonts w:ascii="Times New Roman" w:hAnsi="Times New Roman" w:cs="Times New Roman"/>
                <w:sz w:val="20"/>
                <w:szCs w:val="20"/>
                <w:lang w:val="id-ID"/>
              </w:rPr>
            </w:rPrChange>
          </w:rPr>
          <w:t xml:space="preserve"> Hubungan identitas juga tercermin dari kerangka arus dana (</w:t>
        </w:r>
        <w:r w:rsidRPr="009711D7">
          <w:rPr>
            <w:rFonts w:ascii="Times New Roman" w:hAnsi="Times New Roman" w:cs="Times New Roman"/>
            <w:i/>
            <w:iCs/>
            <w:lang w:val="id-ID"/>
            <w:rPrChange w:id="4929" w:author="nadira firinda" w:date="2022-10-29T23:12:00Z">
              <w:rPr>
                <w:rFonts w:ascii="Times New Roman" w:hAnsi="Times New Roman" w:cs="Times New Roman"/>
                <w:i/>
                <w:iCs/>
                <w:sz w:val="20"/>
                <w:szCs w:val="20"/>
                <w:lang w:val="id-ID"/>
              </w:rPr>
            </w:rPrChange>
          </w:rPr>
          <w:t>Flow of Fund</w:t>
        </w:r>
        <w:r w:rsidRPr="009711D7">
          <w:rPr>
            <w:rFonts w:ascii="Times New Roman" w:hAnsi="Times New Roman" w:cs="Times New Roman"/>
            <w:lang w:val="id-ID"/>
            <w:rPrChange w:id="4930" w:author="nadira firinda" w:date="2022-10-29T23:12:00Z">
              <w:rPr>
                <w:rFonts w:ascii="Times New Roman" w:hAnsi="Times New Roman" w:cs="Times New Roman"/>
                <w:sz w:val="20"/>
                <w:szCs w:val="20"/>
                <w:lang w:val="id-ID"/>
              </w:rPr>
            </w:rPrChange>
          </w:rPr>
          <w:t xml:space="preserve">) pada tabel di bawah ini. </w:t>
        </w:r>
        <w:r w:rsidRPr="009711D7">
          <w:rPr>
            <w:rFonts w:ascii="Times New Roman" w:hAnsi="Times New Roman" w:cs="Times New Roman"/>
            <w:lang w:val="en-GB"/>
            <w:rPrChange w:id="4931" w:author="nadira firinda" w:date="2022-10-29T23:12:00Z">
              <w:rPr>
                <w:rFonts w:ascii="Times New Roman" w:hAnsi="Times New Roman" w:cs="Times New Roman"/>
                <w:sz w:val="20"/>
                <w:szCs w:val="20"/>
                <w:lang w:val="en-GB"/>
              </w:rPr>
            </w:rPrChange>
          </w:rPr>
          <w:t xml:space="preserve"> Konsistensi lain yang perlu dilihat misalnya antara lain: nilai </w:t>
        </w:r>
        <w:r w:rsidRPr="009711D7">
          <w:rPr>
            <w:rFonts w:ascii="Times New Roman" w:hAnsi="Times New Roman" w:cs="Times New Roman"/>
            <w:i/>
            <w:iCs/>
            <w:lang w:val="en-GB"/>
            <w:rPrChange w:id="4932" w:author="nadira firinda" w:date="2022-10-29T23:12:00Z">
              <w:rPr>
                <w:rFonts w:ascii="Times New Roman" w:hAnsi="Times New Roman" w:cs="Times New Roman"/>
                <w:i/>
                <w:iCs/>
                <w:sz w:val="20"/>
                <w:szCs w:val="20"/>
                <w:lang w:val="en-GB"/>
              </w:rPr>
            </w:rPrChange>
          </w:rPr>
          <w:t>current account</w:t>
        </w:r>
        <w:r w:rsidRPr="009711D7">
          <w:rPr>
            <w:rFonts w:ascii="Times New Roman" w:hAnsi="Times New Roman" w:cs="Times New Roman"/>
            <w:lang w:val="en-GB"/>
            <w:rPrChange w:id="4933" w:author="nadira firinda" w:date="2022-10-29T23:12:00Z">
              <w:rPr>
                <w:rFonts w:ascii="Times New Roman" w:hAnsi="Times New Roman" w:cs="Times New Roman"/>
                <w:sz w:val="20"/>
                <w:szCs w:val="20"/>
                <w:lang w:val="en-GB"/>
              </w:rPr>
            </w:rPrChange>
          </w:rPr>
          <w:t xml:space="preserve"> dalam sektor ek</w:t>
        </w:r>
        <w:r w:rsidRPr="009711D7">
          <w:rPr>
            <w:rFonts w:ascii="Times New Roman" w:hAnsi="Times New Roman" w:cs="Times New Roman"/>
            <w:lang w:val="id-ID"/>
            <w:rPrChange w:id="4934" w:author="nadira firinda" w:date="2022-10-29T23:12:00Z">
              <w:rPr>
                <w:rFonts w:ascii="Times New Roman" w:hAnsi="Times New Roman" w:cs="Times New Roman"/>
                <w:sz w:val="20"/>
                <w:szCs w:val="20"/>
                <w:lang w:val="id-ID"/>
              </w:rPr>
            </w:rPrChange>
          </w:rPr>
          <w:t>s</w:t>
        </w:r>
        <w:r w:rsidRPr="009711D7">
          <w:rPr>
            <w:rFonts w:ascii="Times New Roman" w:hAnsi="Times New Roman" w:cs="Times New Roman"/>
            <w:lang w:val="en-GB"/>
            <w:rPrChange w:id="4935" w:author="nadira firinda" w:date="2022-10-29T23:12:00Z">
              <w:rPr>
                <w:rFonts w:ascii="Times New Roman" w:hAnsi="Times New Roman" w:cs="Times New Roman"/>
                <w:sz w:val="20"/>
                <w:szCs w:val="20"/>
                <w:lang w:val="en-GB"/>
              </w:rPr>
            </w:rPrChange>
          </w:rPr>
          <w:t>ternal harus sama dengan nilai yang ada dalam sektor riil. Pergerakan PDB LU Konstruksi harus selaras dengan pergerakan PDB Permintaan dalam hal ini investasi bangunan. Perlu dicek juga pertumbuhan investasi dengan pertumbuhan kredit.</w:t>
        </w:r>
      </w:ins>
    </w:p>
    <w:p w14:paraId="0C7A61BE" w14:textId="0A488272" w:rsidR="009711D7" w:rsidRDefault="009711D7" w:rsidP="00CC4C47">
      <w:pPr>
        <w:spacing w:line="360" w:lineRule="auto"/>
        <w:ind w:left="360" w:firstLine="180"/>
        <w:rPr>
          <w:ins w:id="4936" w:author="nadira firinda" w:date="2022-10-29T23:13:00Z"/>
          <w:rFonts w:ascii="Times New Roman" w:hAnsi="Times New Roman" w:cs="Times New Roman"/>
          <w:lang w:val="en-GB"/>
        </w:rPr>
      </w:pPr>
    </w:p>
    <w:tbl>
      <w:tblPr>
        <w:tblStyle w:val="TableGrid"/>
        <w:tblW w:w="9985" w:type="dxa"/>
        <w:tblLayout w:type="fixed"/>
        <w:tblLook w:val="04A0" w:firstRow="1" w:lastRow="0" w:firstColumn="1" w:lastColumn="0" w:noHBand="0" w:noVBand="1"/>
        <w:tblPrChange w:id="4937" w:author="nadira firinda" w:date="2022-10-29T23:14:00Z">
          <w:tblPr>
            <w:tblStyle w:val="TableGrid"/>
            <w:tblW w:w="9985" w:type="dxa"/>
            <w:tblLayout w:type="fixed"/>
            <w:tblLook w:val="04A0" w:firstRow="1" w:lastRow="0" w:firstColumn="1" w:lastColumn="0" w:noHBand="0" w:noVBand="1"/>
          </w:tblPr>
        </w:tblPrChange>
      </w:tblPr>
      <w:tblGrid>
        <w:gridCol w:w="2547"/>
        <w:gridCol w:w="1678"/>
        <w:gridCol w:w="1260"/>
        <w:gridCol w:w="1350"/>
        <w:gridCol w:w="1170"/>
        <w:gridCol w:w="9"/>
        <w:gridCol w:w="891"/>
        <w:gridCol w:w="1071"/>
        <w:gridCol w:w="9"/>
        <w:tblGridChange w:id="4938">
          <w:tblGrid>
            <w:gridCol w:w="2785"/>
            <w:gridCol w:w="1440"/>
            <w:gridCol w:w="1260"/>
            <w:gridCol w:w="1350"/>
            <w:gridCol w:w="1170"/>
            <w:gridCol w:w="9"/>
            <w:gridCol w:w="891"/>
            <w:gridCol w:w="1071"/>
            <w:gridCol w:w="9"/>
          </w:tblGrid>
        </w:tblGridChange>
      </w:tblGrid>
      <w:tr w:rsidR="009711D7" w:rsidRPr="009711D7" w14:paraId="5809CF7B" w14:textId="77777777" w:rsidTr="009711D7">
        <w:trPr>
          <w:gridAfter w:val="1"/>
          <w:wAfter w:w="9" w:type="dxa"/>
          <w:ins w:id="4939" w:author="nadira firinda" w:date="2022-10-29T23:13:00Z"/>
          <w:trPrChange w:id="4940" w:author="nadira firinda" w:date="2022-10-29T23:14:00Z">
            <w:trPr>
              <w:gridAfter w:val="1"/>
              <w:wAfter w:w="9" w:type="dxa"/>
            </w:trPr>
          </w:trPrChange>
        </w:trPr>
        <w:tc>
          <w:tcPr>
            <w:tcW w:w="2547" w:type="dxa"/>
            <w:vMerge w:val="restart"/>
            <w:shd w:val="clear" w:color="auto" w:fill="F2F2F2" w:themeFill="background1" w:themeFillShade="F2"/>
            <w:vAlign w:val="center"/>
            <w:tcPrChange w:id="4941" w:author="nadira firinda" w:date="2022-10-29T23:14:00Z">
              <w:tcPr>
                <w:tcW w:w="2785" w:type="dxa"/>
                <w:vMerge w:val="restart"/>
                <w:shd w:val="clear" w:color="auto" w:fill="F2F2F2" w:themeFill="background1" w:themeFillShade="F2"/>
                <w:vAlign w:val="center"/>
              </w:tcPr>
            </w:tcPrChange>
          </w:tcPr>
          <w:p w14:paraId="23ABADB9" w14:textId="77777777" w:rsidR="009711D7" w:rsidRPr="009711D7" w:rsidRDefault="009711D7" w:rsidP="00CC4C47">
            <w:pPr>
              <w:spacing w:line="360" w:lineRule="auto"/>
              <w:rPr>
                <w:ins w:id="4942" w:author="nadira firinda" w:date="2022-10-29T23:13:00Z"/>
                <w:rFonts w:ascii="Frutiger 45 Light" w:hAnsi="Frutiger 45 Light" w:cstheme="minorHAnsi"/>
                <w:sz w:val="20"/>
                <w:szCs w:val="20"/>
                <w:rPrChange w:id="4943" w:author="nadira firinda" w:date="2022-10-29T23:15:00Z">
                  <w:rPr>
                    <w:ins w:id="4944" w:author="nadira firinda" w:date="2022-10-29T23:13:00Z"/>
                    <w:rFonts w:ascii="Frutiger 45 Light" w:hAnsi="Frutiger 45 Light" w:cstheme="minorHAnsi"/>
                  </w:rPr>
                </w:rPrChange>
              </w:rPr>
              <w:pPrChange w:id="4945" w:author="nadira firinda" w:date="2022-10-29T23:37:00Z">
                <w:pPr>
                  <w:spacing w:line="276" w:lineRule="auto"/>
                </w:pPr>
              </w:pPrChange>
            </w:pPr>
            <w:ins w:id="4946" w:author="nadira firinda" w:date="2022-10-29T23:13:00Z">
              <w:r w:rsidRPr="009711D7">
                <w:rPr>
                  <w:rFonts w:ascii="Frutiger 45 Light" w:hAnsi="Frutiger 45 Light" w:cstheme="minorHAnsi"/>
                  <w:sz w:val="20"/>
                  <w:szCs w:val="20"/>
                  <w:rPrChange w:id="4947" w:author="nadira firinda" w:date="2022-10-29T23:15:00Z">
                    <w:rPr>
                      <w:rFonts w:ascii="Frutiger 45 Light" w:hAnsi="Frutiger 45 Light" w:cstheme="minorHAnsi"/>
                    </w:rPr>
                  </w:rPrChange>
                </w:rPr>
                <w:t>Transaksi/Sektor</w:t>
              </w:r>
            </w:ins>
          </w:p>
        </w:tc>
        <w:tc>
          <w:tcPr>
            <w:tcW w:w="1678" w:type="dxa"/>
            <w:vMerge w:val="restart"/>
            <w:shd w:val="clear" w:color="auto" w:fill="F2F2F2" w:themeFill="background1" w:themeFillShade="F2"/>
            <w:vAlign w:val="center"/>
            <w:tcPrChange w:id="4948" w:author="nadira firinda" w:date="2022-10-29T23:14:00Z">
              <w:tcPr>
                <w:tcW w:w="1440" w:type="dxa"/>
                <w:vMerge w:val="restart"/>
                <w:shd w:val="clear" w:color="auto" w:fill="F2F2F2" w:themeFill="background1" w:themeFillShade="F2"/>
                <w:vAlign w:val="center"/>
              </w:tcPr>
            </w:tcPrChange>
          </w:tcPr>
          <w:p w14:paraId="0C3461A2" w14:textId="77777777" w:rsidR="009711D7" w:rsidRPr="009711D7" w:rsidRDefault="009711D7" w:rsidP="00CC4C47">
            <w:pPr>
              <w:spacing w:line="360" w:lineRule="auto"/>
              <w:rPr>
                <w:ins w:id="4949" w:author="nadira firinda" w:date="2022-10-29T23:13:00Z"/>
                <w:rFonts w:ascii="Frutiger 45 Light" w:hAnsi="Frutiger 45 Light" w:cstheme="minorHAnsi"/>
                <w:sz w:val="20"/>
                <w:szCs w:val="20"/>
                <w:rPrChange w:id="4950" w:author="nadira firinda" w:date="2022-10-29T23:15:00Z">
                  <w:rPr>
                    <w:ins w:id="4951" w:author="nadira firinda" w:date="2022-10-29T23:13:00Z"/>
                    <w:rFonts w:ascii="Frutiger 45 Light" w:hAnsi="Frutiger 45 Light" w:cstheme="minorHAnsi"/>
                  </w:rPr>
                </w:rPrChange>
              </w:rPr>
              <w:pPrChange w:id="4952" w:author="nadira firinda" w:date="2022-10-29T23:37:00Z">
                <w:pPr>
                  <w:spacing w:line="276" w:lineRule="auto"/>
                </w:pPr>
              </w:pPrChange>
            </w:pPr>
          </w:p>
          <w:p w14:paraId="50924C02" w14:textId="77777777" w:rsidR="009711D7" w:rsidRPr="009711D7" w:rsidRDefault="009711D7" w:rsidP="00CC4C47">
            <w:pPr>
              <w:spacing w:line="360" w:lineRule="auto"/>
              <w:rPr>
                <w:ins w:id="4953" w:author="nadira firinda" w:date="2022-10-29T23:13:00Z"/>
                <w:rFonts w:ascii="Frutiger 45 Light" w:hAnsi="Frutiger 45 Light" w:cstheme="minorHAnsi"/>
                <w:sz w:val="20"/>
                <w:szCs w:val="20"/>
                <w:rPrChange w:id="4954" w:author="nadira firinda" w:date="2022-10-29T23:15:00Z">
                  <w:rPr>
                    <w:ins w:id="4955" w:author="nadira firinda" w:date="2022-10-29T23:13:00Z"/>
                    <w:rFonts w:ascii="Frutiger 45 Light" w:hAnsi="Frutiger 45 Light" w:cstheme="minorHAnsi"/>
                  </w:rPr>
                </w:rPrChange>
              </w:rPr>
              <w:pPrChange w:id="4956" w:author="nadira firinda" w:date="2022-10-29T23:37:00Z">
                <w:pPr>
                  <w:spacing w:line="276" w:lineRule="auto"/>
                </w:pPr>
              </w:pPrChange>
            </w:pPr>
            <w:ins w:id="4957" w:author="nadira firinda" w:date="2022-10-29T23:13:00Z">
              <w:r w:rsidRPr="009711D7">
                <w:rPr>
                  <w:rFonts w:ascii="Frutiger 45 Light" w:hAnsi="Frutiger 45 Light" w:cstheme="minorHAnsi"/>
                  <w:sz w:val="20"/>
                  <w:szCs w:val="20"/>
                  <w:rPrChange w:id="4958" w:author="nadira firinda" w:date="2022-10-29T23:15:00Z">
                    <w:rPr>
                      <w:rFonts w:ascii="Frutiger 45 Light" w:hAnsi="Frutiger 45 Light" w:cstheme="minorHAnsi"/>
                    </w:rPr>
                  </w:rPrChange>
                </w:rPr>
                <w:t xml:space="preserve">Perekonomian </w:t>
              </w:r>
            </w:ins>
          </w:p>
          <w:p w14:paraId="177ABF7F" w14:textId="77777777" w:rsidR="009711D7" w:rsidRPr="009711D7" w:rsidRDefault="009711D7" w:rsidP="00CC4C47">
            <w:pPr>
              <w:spacing w:line="360" w:lineRule="auto"/>
              <w:rPr>
                <w:ins w:id="4959" w:author="nadira firinda" w:date="2022-10-29T23:13:00Z"/>
                <w:rFonts w:ascii="Frutiger 45 Light" w:hAnsi="Frutiger 45 Light" w:cstheme="minorHAnsi"/>
                <w:sz w:val="20"/>
                <w:szCs w:val="20"/>
                <w:rPrChange w:id="4960" w:author="nadira firinda" w:date="2022-10-29T23:15:00Z">
                  <w:rPr>
                    <w:ins w:id="4961" w:author="nadira firinda" w:date="2022-10-29T23:13:00Z"/>
                    <w:rFonts w:ascii="Frutiger 45 Light" w:hAnsi="Frutiger 45 Light" w:cstheme="minorHAnsi"/>
                  </w:rPr>
                </w:rPrChange>
              </w:rPr>
              <w:pPrChange w:id="4962" w:author="nadira firinda" w:date="2022-10-29T23:37:00Z">
                <w:pPr>
                  <w:spacing w:line="276" w:lineRule="auto"/>
                </w:pPr>
              </w:pPrChange>
            </w:pPr>
            <w:ins w:id="4963" w:author="nadira firinda" w:date="2022-10-29T23:13:00Z">
              <w:r w:rsidRPr="009711D7">
                <w:rPr>
                  <w:rFonts w:ascii="Frutiger 45 Light" w:hAnsi="Frutiger 45 Light" w:cstheme="minorHAnsi"/>
                  <w:sz w:val="20"/>
                  <w:szCs w:val="20"/>
                  <w:rPrChange w:id="4964" w:author="nadira firinda" w:date="2022-10-29T23:15:00Z">
                    <w:rPr>
                      <w:rFonts w:ascii="Frutiger 45 Light" w:hAnsi="Frutiger 45 Light" w:cstheme="minorHAnsi"/>
                    </w:rPr>
                  </w:rPrChange>
                </w:rPr>
                <w:t>Domestik</w:t>
              </w:r>
            </w:ins>
          </w:p>
          <w:p w14:paraId="5B112BA6" w14:textId="77777777" w:rsidR="009711D7" w:rsidRPr="009711D7" w:rsidRDefault="009711D7" w:rsidP="00CC4C47">
            <w:pPr>
              <w:spacing w:line="360" w:lineRule="auto"/>
              <w:rPr>
                <w:ins w:id="4965" w:author="nadira firinda" w:date="2022-10-29T23:13:00Z"/>
                <w:rFonts w:ascii="Frutiger 45 Light" w:hAnsi="Frutiger 45 Light" w:cstheme="minorHAnsi"/>
                <w:b/>
                <w:sz w:val="20"/>
                <w:szCs w:val="20"/>
                <w:rPrChange w:id="4966" w:author="nadira firinda" w:date="2022-10-29T23:15:00Z">
                  <w:rPr>
                    <w:ins w:id="4967" w:author="nadira firinda" w:date="2022-10-29T23:13:00Z"/>
                    <w:rFonts w:ascii="Frutiger 45 Light" w:hAnsi="Frutiger 45 Light" w:cstheme="minorHAnsi"/>
                    <w:b/>
                  </w:rPr>
                </w:rPrChange>
              </w:rPr>
              <w:pPrChange w:id="4968" w:author="nadira firinda" w:date="2022-10-29T23:37:00Z">
                <w:pPr>
                  <w:spacing w:line="276" w:lineRule="auto"/>
                </w:pPr>
              </w:pPrChange>
            </w:pPr>
          </w:p>
          <w:p w14:paraId="3CC46834" w14:textId="77777777" w:rsidR="009711D7" w:rsidRPr="009711D7" w:rsidRDefault="009711D7" w:rsidP="00CC4C47">
            <w:pPr>
              <w:spacing w:line="360" w:lineRule="auto"/>
              <w:rPr>
                <w:ins w:id="4969" w:author="nadira firinda" w:date="2022-10-29T23:13:00Z"/>
                <w:rFonts w:ascii="Frutiger 45 Light" w:hAnsi="Frutiger 45 Light" w:cstheme="minorHAnsi"/>
                <w:sz w:val="20"/>
                <w:szCs w:val="20"/>
                <w:rPrChange w:id="4970" w:author="nadira firinda" w:date="2022-10-29T23:15:00Z">
                  <w:rPr>
                    <w:ins w:id="4971" w:author="nadira firinda" w:date="2022-10-29T23:13:00Z"/>
                    <w:rFonts w:ascii="Frutiger 45 Light" w:hAnsi="Frutiger 45 Light" w:cstheme="minorHAnsi"/>
                  </w:rPr>
                </w:rPrChange>
              </w:rPr>
              <w:pPrChange w:id="4972" w:author="nadira firinda" w:date="2022-10-29T23:37:00Z">
                <w:pPr>
                  <w:spacing w:line="276" w:lineRule="auto"/>
                </w:pPr>
              </w:pPrChange>
            </w:pPr>
          </w:p>
          <w:p w14:paraId="55DE781E" w14:textId="77777777" w:rsidR="009711D7" w:rsidRPr="009711D7" w:rsidRDefault="009711D7" w:rsidP="00CC4C47">
            <w:pPr>
              <w:spacing w:line="360" w:lineRule="auto"/>
              <w:rPr>
                <w:ins w:id="4973" w:author="nadira firinda" w:date="2022-10-29T23:13:00Z"/>
                <w:rFonts w:ascii="Frutiger 45 Light" w:hAnsi="Frutiger 45 Light" w:cstheme="minorHAnsi"/>
                <w:sz w:val="20"/>
                <w:szCs w:val="20"/>
                <w:rPrChange w:id="4974" w:author="nadira firinda" w:date="2022-10-29T23:15:00Z">
                  <w:rPr>
                    <w:ins w:id="4975" w:author="nadira firinda" w:date="2022-10-29T23:13:00Z"/>
                    <w:rFonts w:ascii="Frutiger 45 Light" w:hAnsi="Frutiger 45 Light" w:cstheme="minorHAnsi"/>
                  </w:rPr>
                </w:rPrChange>
              </w:rPr>
              <w:pPrChange w:id="4976" w:author="nadira firinda" w:date="2022-10-29T23:37:00Z">
                <w:pPr>
                  <w:spacing w:line="276" w:lineRule="auto"/>
                </w:pPr>
              </w:pPrChange>
            </w:pPr>
          </w:p>
          <w:p w14:paraId="52B2FFF2" w14:textId="77777777" w:rsidR="009711D7" w:rsidRPr="009711D7" w:rsidRDefault="009711D7" w:rsidP="00CC4C47">
            <w:pPr>
              <w:spacing w:line="360" w:lineRule="auto"/>
              <w:rPr>
                <w:ins w:id="4977" w:author="nadira firinda" w:date="2022-10-29T23:13:00Z"/>
                <w:rFonts w:ascii="Frutiger 45 Light" w:hAnsi="Frutiger 45 Light" w:cstheme="minorHAnsi"/>
                <w:sz w:val="20"/>
                <w:szCs w:val="20"/>
                <w:rPrChange w:id="4978" w:author="nadira firinda" w:date="2022-10-29T23:15:00Z">
                  <w:rPr>
                    <w:ins w:id="4979" w:author="nadira firinda" w:date="2022-10-29T23:13:00Z"/>
                    <w:rFonts w:ascii="Frutiger 45 Light" w:hAnsi="Frutiger 45 Light" w:cstheme="minorHAnsi"/>
                  </w:rPr>
                </w:rPrChange>
              </w:rPr>
              <w:pPrChange w:id="4980" w:author="nadira firinda" w:date="2022-10-29T23:37:00Z">
                <w:pPr>
                  <w:spacing w:line="276" w:lineRule="auto"/>
                </w:pPr>
              </w:pPrChange>
            </w:pPr>
          </w:p>
          <w:p w14:paraId="3811DA14" w14:textId="77777777" w:rsidR="009711D7" w:rsidRPr="009711D7" w:rsidRDefault="009711D7" w:rsidP="00CC4C47">
            <w:pPr>
              <w:spacing w:line="360" w:lineRule="auto"/>
              <w:rPr>
                <w:ins w:id="4981" w:author="nadira firinda" w:date="2022-10-29T23:13:00Z"/>
                <w:rFonts w:ascii="Frutiger 45 Light" w:hAnsi="Frutiger 45 Light" w:cstheme="minorHAnsi"/>
                <w:sz w:val="20"/>
                <w:szCs w:val="20"/>
                <w:rPrChange w:id="4982" w:author="nadira firinda" w:date="2022-10-29T23:15:00Z">
                  <w:rPr>
                    <w:ins w:id="4983" w:author="nadira firinda" w:date="2022-10-29T23:13:00Z"/>
                    <w:rFonts w:ascii="Frutiger 45 Light" w:hAnsi="Frutiger 45 Light" w:cstheme="minorHAnsi"/>
                  </w:rPr>
                </w:rPrChange>
              </w:rPr>
              <w:pPrChange w:id="4984" w:author="nadira firinda" w:date="2022-10-29T23:37:00Z">
                <w:pPr>
                  <w:spacing w:line="276" w:lineRule="auto"/>
                </w:pPr>
              </w:pPrChange>
            </w:pPr>
            <w:ins w:id="4985" w:author="nadira firinda" w:date="2022-10-29T23:13:00Z">
              <w:r w:rsidRPr="009711D7">
                <w:rPr>
                  <w:rFonts w:ascii="Frutiger 45 Light" w:hAnsi="Frutiger 45 Light" w:cstheme="minorHAnsi"/>
                  <w:sz w:val="20"/>
                  <w:szCs w:val="20"/>
                  <w:rPrChange w:id="4986" w:author="nadira firinda" w:date="2022-10-29T23:15:00Z">
                    <w:rPr>
                      <w:rFonts w:ascii="Frutiger 45 Light" w:hAnsi="Frutiger 45 Light" w:cstheme="minorHAnsi"/>
                    </w:rPr>
                  </w:rPrChange>
                </w:rPr>
                <w:t>(1)</w:t>
              </w:r>
            </w:ins>
          </w:p>
        </w:tc>
        <w:tc>
          <w:tcPr>
            <w:tcW w:w="3789" w:type="dxa"/>
            <w:gridSpan w:val="4"/>
            <w:shd w:val="clear" w:color="auto" w:fill="F2F2F2" w:themeFill="background1" w:themeFillShade="F2"/>
            <w:tcPrChange w:id="4987" w:author="nadira firinda" w:date="2022-10-29T23:14:00Z">
              <w:tcPr>
                <w:tcW w:w="3789" w:type="dxa"/>
                <w:gridSpan w:val="4"/>
                <w:shd w:val="clear" w:color="auto" w:fill="F2F2F2" w:themeFill="background1" w:themeFillShade="F2"/>
              </w:tcPr>
            </w:tcPrChange>
          </w:tcPr>
          <w:p w14:paraId="1FE81213" w14:textId="77777777" w:rsidR="009711D7" w:rsidRPr="009711D7" w:rsidRDefault="009711D7" w:rsidP="00CC4C47">
            <w:pPr>
              <w:spacing w:line="360" w:lineRule="auto"/>
              <w:rPr>
                <w:ins w:id="4988" w:author="nadira firinda" w:date="2022-10-29T23:13:00Z"/>
                <w:rFonts w:ascii="Frutiger 45 Light" w:hAnsi="Frutiger 45 Light" w:cstheme="minorHAnsi"/>
                <w:sz w:val="20"/>
                <w:szCs w:val="20"/>
                <w:rPrChange w:id="4989" w:author="nadira firinda" w:date="2022-10-29T23:15:00Z">
                  <w:rPr>
                    <w:ins w:id="4990" w:author="nadira firinda" w:date="2022-10-29T23:13:00Z"/>
                    <w:rFonts w:ascii="Frutiger 45 Light" w:hAnsi="Frutiger 45 Light" w:cstheme="minorHAnsi"/>
                  </w:rPr>
                </w:rPrChange>
              </w:rPr>
              <w:pPrChange w:id="4991" w:author="nadira firinda" w:date="2022-10-29T23:37:00Z">
                <w:pPr>
                  <w:spacing w:line="276" w:lineRule="auto"/>
                </w:pPr>
              </w:pPrChange>
            </w:pPr>
          </w:p>
        </w:tc>
        <w:tc>
          <w:tcPr>
            <w:tcW w:w="891" w:type="dxa"/>
            <w:shd w:val="clear" w:color="auto" w:fill="F2F2F2" w:themeFill="background1" w:themeFillShade="F2"/>
            <w:vAlign w:val="center"/>
            <w:tcPrChange w:id="4992" w:author="nadira firinda" w:date="2022-10-29T23:14:00Z">
              <w:tcPr>
                <w:tcW w:w="891" w:type="dxa"/>
                <w:shd w:val="clear" w:color="auto" w:fill="F2F2F2" w:themeFill="background1" w:themeFillShade="F2"/>
                <w:vAlign w:val="center"/>
              </w:tcPr>
            </w:tcPrChange>
          </w:tcPr>
          <w:p w14:paraId="250A3075" w14:textId="77777777" w:rsidR="009711D7" w:rsidRPr="009711D7" w:rsidRDefault="009711D7" w:rsidP="00CC4C47">
            <w:pPr>
              <w:spacing w:line="360" w:lineRule="auto"/>
              <w:rPr>
                <w:ins w:id="4993" w:author="nadira firinda" w:date="2022-10-29T23:13:00Z"/>
                <w:rFonts w:ascii="Frutiger 45 Light" w:hAnsi="Frutiger 45 Light" w:cstheme="minorHAnsi"/>
                <w:sz w:val="20"/>
                <w:szCs w:val="20"/>
                <w:rPrChange w:id="4994" w:author="nadira firinda" w:date="2022-10-29T23:15:00Z">
                  <w:rPr>
                    <w:ins w:id="4995" w:author="nadira firinda" w:date="2022-10-29T23:13:00Z"/>
                    <w:rFonts w:ascii="Frutiger 45 Light" w:hAnsi="Frutiger 45 Light" w:cstheme="minorHAnsi"/>
                  </w:rPr>
                </w:rPrChange>
              </w:rPr>
              <w:pPrChange w:id="4996" w:author="nadira firinda" w:date="2022-10-29T23:37:00Z">
                <w:pPr>
                  <w:spacing w:line="276" w:lineRule="auto"/>
                </w:pPr>
              </w:pPrChange>
            </w:pPr>
          </w:p>
          <w:p w14:paraId="12F1ABE8" w14:textId="77777777" w:rsidR="009711D7" w:rsidRPr="009711D7" w:rsidRDefault="009711D7" w:rsidP="00CC4C47">
            <w:pPr>
              <w:spacing w:line="360" w:lineRule="auto"/>
              <w:rPr>
                <w:ins w:id="4997" w:author="nadira firinda" w:date="2022-10-29T23:13:00Z"/>
                <w:rFonts w:ascii="Frutiger 45 Light" w:hAnsi="Frutiger 45 Light" w:cstheme="minorHAnsi"/>
                <w:sz w:val="20"/>
                <w:szCs w:val="20"/>
                <w:rPrChange w:id="4998" w:author="nadira firinda" w:date="2022-10-29T23:15:00Z">
                  <w:rPr>
                    <w:ins w:id="4999" w:author="nadira firinda" w:date="2022-10-29T23:13:00Z"/>
                    <w:rFonts w:ascii="Frutiger 45 Light" w:hAnsi="Frutiger 45 Light" w:cstheme="minorHAnsi"/>
                  </w:rPr>
                </w:rPrChange>
              </w:rPr>
              <w:pPrChange w:id="5000" w:author="nadira firinda" w:date="2022-10-29T23:37:00Z">
                <w:pPr>
                  <w:spacing w:line="276" w:lineRule="auto"/>
                </w:pPr>
              </w:pPrChange>
            </w:pPr>
            <w:ins w:id="5001" w:author="nadira firinda" w:date="2022-10-29T23:13:00Z">
              <w:r w:rsidRPr="009711D7">
                <w:rPr>
                  <w:rFonts w:ascii="Frutiger 45 Light" w:hAnsi="Frutiger 45 Light" w:cstheme="minorHAnsi"/>
                  <w:sz w:val="20"/>
                  <w:szCs w:val="20"/>
                  <w:rPrChange w:id="5002" w:author="nadira firinda" w:date="2022-10-29T23:15:00Z">
                    <w:rPr>
                      <w:rFonts w:ascii="Frutiger 45 Light" w:hAnsi="Frutiger 45 Light" w:cstheme="minorHAnsi"/>
                    </w:rPr>
                  </w:rPrChange>
                </w:rPr>
                <w:t>Seluruh</w:t>
              </w:r>
            </w:ins>
          </w:p>
          <w:p w14:paraId="5C5CADFC" w14:textId="77777777" w:rsidR="009711D7" w:rsidRPr="009711D7" w:rsidRDefault="009711D7" w:rsidP="00CC4C47">
            <w:pPr>
              <w:spacing w:line="360" w:lineRule="auto"/>
              <w:rPr>
                <w:ins w:id="5003" w:author="nadira firinda" w:date="2022-10-29T23:13:00Z"/>
                <w:rFonts w:ascii="Frutiger 45 Light" w:hAnsi="Frutiger 45 Light" w:cstheme="minorHAnsi"/>
                <w:sz w:val="20"/>
                <w:szCs w:val="20"/>
                <w:rPrChange w:id="5004" w:author="nadira firinda" w:date="2022-10-29T23:15:00Z">
                  <w:rPr>
                    <w:ins w:id="5005" w:author="nadira firinda" w:date="2022-10-29T23:13:00Z"/>
                    <w:rFonts w:ascii="Frutiger 45 Light" w:hAnsi="Frutiger 45 Light" w:cstheme="minorHAnsi"/>
                  </w:rPr>
                </w:rPrChange>
              </w:rPr>
              <w:pPrChange w:id="5006" w:author="nadira firinda" w:date="2022-10-29T23:37:00Z">
                <w:pPr>
                  <w:spacing w:line="276" w:lineRule="auto"/>
                </w:pPr>
              </w:pPrChange>
            </w:pPr>
            <w:ins w:id="5007" w:author="nadira firinda" w:date="2022-10-29T23:13:00Z">
              <w:r w:rsidRPr="009711D7">
                <w:rPr>
                  <w:rFonts w:ascii="Frutiger 45 Light" w:hAnsi="Frutiger 45 Light" w:cstheme="minorHAnsi"/>
                  <w:sz w:val="20"/>
                  <w:szCs w:val="20"/>
                  <w:rPrChange w:id="5008" w:author="nadira firinda" w:date="2022-10-29T23:15:00Z">
                    <w:rPr>
                      <w:rFonts w:ascii="Frutiger 45 Light" w:hAnsi="Frutiger 45 Light" w:cstheme="minorHAnsi"/>
                    </w:rPr>
                  </w:rPrChange>
                </w:rPr>
                <w:t>Dunia</w:t>
              </w:r>
            </w:ins>
          </w:p>
          <w:p w14:paraId="6A8B7A0E" w14:textId="77777777" w:rsidR="009711D7" w:rsidRPr="009711D7" w:rsidRDefault="009711D7" w:rsidP="00CC4C47">
            <w:pPr>
              <w:spacing w:line="360" w:lineRule="auto"/>
              <w:rPr>
                <w:ins w:id="5009" w:author="nadira firinda" w:date="2022-10-29T23:13:00Z"/>
                <w:rFonts w:ascii="Frutiger 45 Light" w:hAnsi="Frutiger 45 Light" w:cstheme="minorHAnsi"/>
                <w:sz w:val="20"/>
                <w:szCs w:val="20"/>
                <w:rPrChange w:id="5010" w:author="nadira firinda" w:date="2022-10-29T23:15:00Z">
                  <w:rPr>
                    <w:ins w:id="5011" w:author="nadira firinda" w:date="2022-10-29T23:13:00Z"/>
                    <w:rFonts w:ascii="Frutiger 45 Light" w:hAnsi="Frutiger 45 Light" w:cstheme="minorHAnsi"/>
                  </w:rPr>
                </w:rPrChange>
              </w:rPr>
              <w:pPrChange w:id="5012" w:author="nadira firinda" w:date="2022-10-29T23:37:00Z">
                <w:pPr>
                  <w:spacing w:line="276" w:lineRule="auto"/>
                </w:pPr>
              </w:pPrChange>
            </w:pPr>
          </w:p>
          <w:p w14:paraId="03D65F4E" w14:textId="77777777" w:rsidR="009711D7" w:rsidRPr="009711D7" w:rsidRDefault="009711D7" w:rsidP="00CC4C47">
            <w:pPr>
              <w:spacing w:line="360" w:lineRule="auto"/>
              <w:rPr>
                <w:ins w:id="5013" w:author="nadira firinda" w:date="2022-10-29T23:13:00Z"/>
                <w:rFonts w:ascii="Frutiger 45 Light" w:hAnsi="Frutiger 45 Light" w:cstheme="minorHAnsi"/>
                <w:sz w:val="20"/>
                <w:szCs w:val="20"/>
                <w:rPrChange w:id="5014" w:author="nadira firinda" w:date="2022-10-29T23:15:00Z">
                  <w:rPr>
                    <w:ins w:id="5015" w:author="nadira firinda" w:date="2022-10-29T23:13:00Z"/>
                    <w:rFonts w:ascii="Frutiger 45 Light" w:hAnsi="Frutiger 45 Light" w:cstheme="minorHAnsi"/>
                  </w:rPr>
                </w:rPrChange>
              </w:rPr>
              <w:pPrChange w:id="5016" w:author="nadira firinda" w:date="2022-10-29T23:37:00Z">
                <w:pPr>
                  <w:spacing w:line="276" w:lineRule="auto"/>
                </w:pPr>
              </w:pPrChange>
            </w:pPr>
            <w:ins w:id="5017" w:author="nadira firinda" w:date="2022-10-29T23:13:00Z">
              <w:r w:rsidRPr="009711D7">
                <w:rPr>
                  <w:rFonts w:ascii="Frutiger 45 Light" w:hAnsi="Frutiger 45 Light" w:cstheme="minorHAnsi"/>
                  <w:sz w:val="20"/>
                  <w:szCs w:val="20"/>
                  <w:rPrChange w:id="5018" w:author="nadira firinda" w:date="2022-10-29T23:15:00Z">
                    <w:rPr>
                      <w:rFonts w:ascii="Frutiger 45 Light" w:hAnsi="Frutiger 45 Light" w:cstheme="minorHAnsi"/>
                    </w:rPr>
                  </w:rPrChange>
                </w:rPr>
                <w:lastRenderedPageBreak/>
                <w:t>(5)</w:t>
              </w:r>
            </w:ins>
          </w:p>
        </w:tc>
        <w:tc>
          <w:tcPr>
            <w:tcW w:w="1071" w:type="dxa"/>
            <w:shd w:val="clear" w:color="auto" w:fill="F2F2F2" w:themeFill="background1" w:themeFillShade="F2"/>
            <w:vAlign w:val="bottom"/>
            <w:tcPrChange w:id="5019" w:author="nadira firinda" w:date="2022-10-29T23:14:00Z">
              <w:tcPr>
                <w:tcW w:w="1071" w:type="dxa"/>
                <w:shd w:val="clear" w:color="auto" w:fill="F2F2F2" w:themeFill="background1" w:themeFillShade="F2"/>
                <w:vAlign w:val="bottom"/>
              </w:tcPr>
            </w:tcPrChange>
          </w:tcPr>
          <w:p w14:paraId="5212DC3F" w14:textId="77777777" w:rsidR="009711D7" w:rsidRPr="009711D7" w:rsidRDefault="009711D7" w:rsidP="00CC4C47">
            <w:pPr>
              <w:spacing w:line="360" w:lineRule="auto"/>
              <w:rPr>
                <w:ins w:id="5020" w:author="nadira firinda" w:date="2022-10-29T23:13:00Z"/>
                <w:rFonts w:ascii="Frutiger 45 Light" w:hAnsi="Frutiger 45 Light" w:cstheme="minorHAnsi"/>
                <w:sz w:val="20"/>
                <w:szCs w:val="20"/>
                <w:rPrChange w:id="5021" w:author="nadira firinda" w:date="2022-10-29T23:15:00Z">
                  <w:rPr>
                    <w:ins w:id="5022" w:author="nadira firinda" w:date="2022-10-29T23:13:00Z"/>
                    <w:rFonts w:ascii="Frutiger 45 Light" w:hAnsi="Frutiger 45 Light" w:cstheme="minorHAnsi"/>
                  </w:rPr>
                </w:rPrChange>
              </w:rPr>
              <w:pPrChange w:id="5023" w:author="nadira firinda" w:date="2022-10-29T23:37:00Z">
                <w:pPr>
                  <w:spacing w:line="276" w:lineRule="auto"/>
                </w:pPr>
              </w:pPrChange>
            </w:pPr>
          </w:p>
          <w:p w14:paraId="38983D78" w14:textId="77777777" w:rsidR="009711D7" w:rsidRPr="009711D7" w:rsidRDefault="009711D7" w:rsidP="00CC4C47">
            <w:pPr>
              <w:spacing w:line="360" w:lineRule="auto"/>
              <w:rPr>
                <w:ins w:id="5024" w:author="nadira firinda" w:date="2022-10-29T23:13:00Z"/>
                <w:rFonts w:ascii="Frutiger 45 Light" w:hAnsi="Frutiger 45 Light" w:cstheme="minorHAnsi"/>
                <w:sz w:val="20"/>
                <w:szCs w:val="20"/>
                <w:rPrChange w:id="5025" w:author="nadira firinda" w:date="2022-10-29T23:15:00Z">
                  <w:rPr>
                    <w:ins w:id="5026" w:author="nadira firinda" w:date="2022-10-29T23:13:00Z"/>
                    <w:rFonts w:ascii="Frutiger 45 Light" w:hAnsi="Frutiger 45 Light" w:cstheme="minorHAnsi"/>
                  </w:rPr>
                </w:rPrChange>
              </w:rPr>
              <w:pPrChange w:id="5027" w:author="nadira firinda" w:date="2022-10-29T23:37:00Z">
                <w:pPr>
                  <w:spacing w:line="276" w:lineRule="auto"/>
                </w:pPr>
              </w:pPrChange>
            </w:pPr>
            <w:ins w:id="5028" w:author="nadira firinda" w:date="2022-10-29T23:13:00Z">
              <w:r w:rsidRPr="009711D7">
                <w:rPr>
                  <w:rFonts w:ascii="Frutiger 45 Light" w:hAnsi="Frutiger 45 Light" w:cstheme="minorHAnsi"/>
                  <w:sz w:val="20"/>
                  <w:szCs w:val="20"/>
                  <w:rPrChange w:id="5029" w:author="nadira firinda" w:date="2022-10-29T23:15:00Z">
                    <w:rPr>
                      <w:rFonts w:ascii="Frutiger 45 Light" w:hAnsi="Frutiger 45 Light" w:cstheme="minorHAnsi"/>
                    </w:rPr>
                  </w:rPrChange>
                </w:rPr>
                <w:t>Horizontal</w:t>
              </w:r>
              <w:r w:rsidRPr="009711D7">
                <w:rPr>
                  <w:rFonts w:ascii="Frutiger 45 Light" w:hAnsi="Frutiger 45 Light" w:cstheme="minorHAnsi"/>
                  <w:sz w:val="20"/>
                  <w:szCs w:val="20"/>
                  <w:rPrChange w:id="5030" w:author="nadira firinda" w:date="2022-10-29T23:15:00Z">
                    <w:rPr>
                      <w:rFonts w:ascii="Frutiger 45 Light" w:hAnsi="Frutiger 45 Light" w:cstheme="minorHAnsi"/>
                    </w:rPr>
                  </w:rPrChange>
                </w:rPr>
                <w:br/>
                <w:t>Check</w:t>
              </w:r>
            </w:ins>
          </w:p>
          <w:p w14:paraId="437B039A" w14:textId="77777777" w:rsidR="009711D7" w:rsidRPr="009711D7" w:rsidRDefault="009711D7" w:rsidP="00CC4C47">
            <w:pPr>
              <w:spacing w:line="360" w:lineRule="auto"/>
              <w:rPr>
                <w:ins w:id="5031" w:author="nadira firinda" w:date="2022-10-29T23:13:00Z"/>
                <w:rFonts w:ascii="Frutiger 45 Light" w:hAnsi="Frutiger 45 Light" w:cstheme="minorHAnsi"/>
                <w:sz w:val="20"/>
                <w:szCs w:val="20"/>
                <w:rPrChange w:id="5032" w:author="nadira firinda" w:date="2022-10-29T23:15:00Z">
                  <w:rPr>
                    <w:ins w:id="5033" w:author="nadira firinda" w:date="2022-10-29T23:13:00Z"/>
                    <w:rFonts w:ascii="Frutiger 45 Light" w:hAnsi="Frutiger 45 Light" w:cstheme="minorHAnsi"/>
                  </w:rPr>
                </w:rPrChange>
              </w:rPr>
              <w:pPrChange w:id="5034" w:author="nadira firinda" w:date="2022-10-29T23:37:00Z">
                <w:pPr>
                  <w:spacing w:line="276" w:lineRule="auto"/>
                </w:pPr>
              </w:pPrChange>
            </w:pPr>
          </w:p>
          <w:p w14:paraId="61461112" w14:textId="77777777" w:rsidR="009711D7" w:rsidRPr="009711D7" w:rsidRDefault="009711D7" w:rsidP="00CC4C47">
            <w:pPr>
              <w:spacing w:line="360" w:lineRule="auto"/>
              <w:rPr>
                <w:ins w:id="5035" w:author="nadira firinda" w:date="2022-10-29T23:13:00Z"/>
                <w:rFonts w:ascii="Frutiger 45 Light" w:hAnsi="Frutiger 45 Light" w:cstheme="minorHAnsi"/>
                <w:sz w:val="20"/>
                <w:szCs w:val="20"/>
                <w:rPrChange w:id="5036" w:author="nadira firinda" w:date="2022-10-29T23:15:00Z">
                  <w:rPr>
                    <w:ins w:id="5037" w:author="nadira firinda" w:date="2022-10-29T23:13:00Z"/>
                    <w:rFonts w:ascii="Frutiger 45 Light" w:hAnsi="Frutiger 45 Light" w:cstheme="minorHAnsi"/>
                  </w:rPr>
                </w:rPrChange>
              </w:rPr>
              <w:pPrChange w:id="5038" w:author="nadira firinda" w:date="2022-10-29T23:37:00Z">
                <w:pPr>
                  <w:spacing w:line="276" w:lineRule="auto"/>
                </w:pPr>
              </w:pPrChange>
            </w:pPr>
            <w:ins w:id="5039" w:author="nadira firinda" w:date="2022-10-29T23:13:00Z">
              <w:r w:rsidRPr="009711D7">
                <w:rPr>
                  <w:rFonts w:ascii="Frutiger 45 Light" w:hAnsi="Frutiger 45 Light" w:cstheme="minorHAnsi"/>
                  <w:sz w:val="20"/>
                  <w:szCs w:val="20"/>
                  <w:rPrChange w:id="5040" w:author="nadira firinda" w:date="2022-10-29T23:15:00Z">
                    <w:rPr>
                      <w:rFonts w:ascii="Frutiger 45 Light" w:hAnsi="Frutiger 45 Light" w:cstheme="minorHAnsi"/>
                    </w:rPr>
                  </w:rPrChange>
                </w:rPr>
                <w:t>(6)</w:t>
              </w:r>
            </w:ins>
          </w:p>
        </w:tc>
      </w:tr>
      <w:tr w:rsidR="009711D7" w:rsidRPr="009711D7" w14:paraId="43127C7E" w14:textId="77777777" w:rsidTr="009711D7">
        <w:trPr>
          <w:trHeight w:val="838"/>
          <w:ins w:id="5041" w:author="nadira firinda" w:date="2022-10-29T23:13:00Z"/>
          <w:trPrChange w:id="5042" w:author="nadira firinda" w:date="2022-10-29T23:14:00Z">
            <w:trPr>
              <w:trHeight w:val="838"/>
            </w:trPr>
          </w:trPrChange>
        </w:trPr>
        <w:tc>
          <w:tcPr>
            <w:tcW w:w="2547" w:type="dxa"/>
            <w:vMerge/>
            <w:tcBorders>
              <w:bottom w:val="single" w:sz="4" w:space="0" w:color="auto"/>
            </w:tcBorders>
            <w:tcPrChange w:id="5043" w:author="nadira firinda" w:date="2022-10-29T23:14:00Z">
              <w:tcPr>
                <w:tcW w:w="2785" w:type="dxa"/>
                <w:vMerge/>
                <w:tcBorders>
                  <w:bottom w:val="single" w:sz="4" w:space="0" w:color="auto"/>
                </w:tcBorders>
              </w:tcPr>
            </w:tcPrChange>
          </w:tcPr>
          <w:p w14:paraId="0B6989C3" w14:textId="77777777" w:rsidR="009711D7" w:rsidRPr="009711D7" w:rsidRDefault="009711D7" w:rsidP="00CC4C47">
            <w:pPr>
              <w:spacing w:line="360" w:lineRule="auto"/>
              <w:rPr>
                <w:ins w:id="5044" w:author="nadira firinda" w:date="2022-10-29T23:13:00Z"/>
                <w:rFonts w:ascii="Frutiger 45 Light" w:hAnsi="Frutiger 45 Light" w:cstheme="minorHAnsi"/>
                <w:b/>
                <w:sz w:val="20"/>
                <w:szCs w:val="20"/>
                <w:rPrChange w:id="5045" w:author="nadira firinda" w:date="2022-10-29T23:15:00Z">
                  <w:rPr>
                    <w:ins w:id="5046" w:author="nadira firinda" w:date="2022-10-29T23:13:00Z"/>
                    <w:rFonts w:ascii="Frutiger 45 Light" w:hAnsi="Frutiger 45 Light" w:cstheme="minorHAnsi"/>
                    <w:b/>
                  </w:rPr>
                </w:rPrChange>
              </w:rPr>
              <w:pPrChange w:id="5047" w:author="nadira firinda" w:date="2022-10-29T23:37:00Z">
                <w:pPr>
                  <w:spacing w:line="276" w:lineRule="auto"/>
                </w:pPr>
              </w:pPrChange>
            </w:pPr>
          </w:p>
        </w:tc>
        <w:tc>
          <w:tcPr>
            <w:tcW w:w="1678" w:type="dxa"/>
            <w:vMerge/>
            <w:tcBorders>
              <w:bottom w:val="single" w:sz="4" w:space="0" w:color="auto"/>
            </w:tcBorders>
            <w:shd w:val="clear" w:color="auto" w:fill="F2F2F2" w:themeFill="background1" w:themeFillShade="F2"/>
            <w:tcPrChange w:id="5048" w:author="nadira firinda" w:date="2022-10-29T23:14:00Z">
              <w:tcPr>
                <w:tcW w:w="1440" w:type="dxa"/>
                <w:vMerge/>
                <w:tcBorders>
                  <w:bottom w:val="single" w:sz="4" w:space="0" w:color="auto"/>
                </w:tcBorders>
                <w:shd w:val="clear" w:color="auto" w:fill="F2F2F2" w:themeFill="background1" w:themeFillShade="F2"/>
              </w:tcPr>
            </w:tcPrChange>
          </w:tcPr>
          <w:p w14:paraId="6AD6BCC7" w14:textId="77777777" w:rsidR="009711D7" w:rsidRPr="009711D7" w:rsidRDefault="009711D7" w:rsidP="00CC4C47">
            <w:pPr>
              <w:spacing w:line="360" w:lineRule="auto"/>
              <w:rPr>
                <w:ins w:id="5049" w:author="nadira firinda" w:date="2022-10-29T23:13:00Z"/>
                <w:rFonts w:ascii="Frutiger 45 Light" w:hAnsi="Frutiger 45 Light" w:cstheme="minorHAnsi"/>
                <w:b/>
                <w:sz w:val="20"/>
                <w:szCs w:val="20"/>
                <w:rPrChange w:id="5050" w:author="nadira firinda" w:date="2022-10-29T23:15:00Z">
                  <w:rPr>
                    <w:ins w:id="5051" w:author="nadira firinda" w:date="2022-10-29T23:13:00Z"/>
                    <w:rFonts w:ascii="Frutiger 45 Light" w:hAnsi="Frutiger 45 Light" w:cstheme="minorHAnsi"/>
                    <w:b/>
                  </w:rPr>
                </w:rPrChange>
              </w:rPr>
              <w:pPrChange w:id="5052" w:author="nadira firinda" w:date="2022-10-29T23:37:00Z">
                <w:pPr>
                  <w:spacing w:line="276" w:lineRule="auto"/>
                </w:pPr>
              </w:pPrChange>
            </w:pPr>
          </w:p>
        </w:tc>
        <w:tc>
          <w:tcPr>
            <w:tcW w:w="1260" w:type="dxa"/>
            <w:tcBorders>
              <w:bottom w:val="single" w:sz="4" w:space="0" w:color="auto"/>
            </w:tcBorders>
            <w:shd w:val="clear" w:color="auto" w:fill="F2F2F2" w:themeFill="background1" w:themeFillShade="F2"/>
            <w:tcPrChange w:id="5053" w:author="nadira firinda" w:date="2022-10-29T23:14:00Z">
              <w:tcPr>
                <w:tcW w:w="1260" w:type="dxa"/>
                <w:tcBorders>
                  <w:bottom w:val="single" w:sz="4" w:space="0" w:color="auto"/>
                </w:tcBorders>
                <w:shd w:val="clear" w:color="auto" w:fill="F2F2F2" w:themeFill="background1" w:themeFillShade="F2"/>
              </w:tcPr>
            </w:tcPrChange>
          </w:tcPr>
          <w:p w14:paraId="4B150E4F" w14:textId="77777777" w:rsidR="009711D7" w:rsidRPr="009711D7" w:rsidRDefault="009711D7" w:rsidP="00CC4C47">
            <w:pPr>
              <w:spacing w:line="360" w:lineRule="auto"/>
              <w:rPr>
                <w:ins w:id="5054" w:author="nadira firinda" w:date="2022-10-29T23:13:00Z"/>
                <w:rFonts w:ascii="Frutiger 45 Light" w:hAnsi="Frutiger 45 Light" w:cstheme="minorHAnsi"/>
                <w:sz w:val="20"/>
                <w:szCs w:val="20"/>
                <w:rPrChange w:id="5055" w:author="nadira firinda" w:date="2022-10-29T23:15:00Z">
                  <w:rPr>
                    <w:ins w:id="5056" w:author="nadira firinda" w:date="2022-10-29T23:13:00Z"/>
                    <w:rFonts w:ascii="Frutiger 45 Light" w:hAnsi="Frutiger 45 Light" w:cstheme="minorHAnsi"/>
                  </w:rPr>
                </w:rPrChange>
              </w:rPr>
              <w:pPrChange w:id="5057" w:author="nadira firinda" w:date="2022-10-29T23:37:00Z">
                <w:pPr>
                  <w:spacing w:line="276" w:lineRule="auto"/>
                </w:pPr>
              </w:pPrChange>
            </w:pPr>
            <w:ins w:id="5058" w:author="nadira firinda" w:date="2022-10-29T23:13:00Z">
              <w:r w:rsidRPr="009711D7">
                <w:rPr>
                  <w:rFonts w:ascii="Frutiger 45 Light" w:hAnsi="Frutiger 45 Light" w:cstheme="minorHAnsi"/>
                  <w:sz w:val="20"/>
                  <w:szCs w:val="20"/>
                  <w:rPrChange w:id="5059" w:author="nadira firinda" w:date="2022-10-29T23:15:00Z">
                    <w:rPr>
                      <w:rFonts w:ascii="Frutiger 45 Light" w:hAnsi="Frutiger 45 Light" w:cstheme="minorHAnsi"/>
                    </w:rPr>
                  </w:rPrChange>
                </w:rPr>
                <w:t>Sektor</w:t>
              </w:r>
            </w:ins>
          </w:p>
          <w:p w14:paraId="01D2DBD2" w14:textId="77777777" w:rsidR="009711D7" w:rsidRPr="009711D7" w:rsidRDefault="009711D7" w:rsidP="00CC4C47">
            <w:pPr>
              <w:spacing w:line="360" w:lineRule="auto"/>
              <w:rPr>
                <w:ins w:id="5060" w:author="nadira firinda" w:date="2022-10-29T23:13:00Z"/>
                <w:rFonts w:ascii="Frutiger 45 Light" w:hAnsi="Frutiger 45 Light" w:cstheme="minorHAnsi"/>
                <w:sz w:val="20"/>
                <w:szCs w:val="20"/>
                <w:rPrChange w:id="5061" w:author="nadira firinda" w:date="2022-10-29T23:15:00Z">
                  <w:rPr>
                    <w:ins w:id="5062" w:author="nadira firinda" w:date="2022-10-29T23:13:00Z"/>
                    <w:rFonts w:ascii="Frutiger 45 Light" w:hAnsi="Frutiger 45 Light" w:cstheme="minorHAnsi"/>
                  </w:rPr>
                </w:rPrChange>
              </w:rPr>
              <w:pPrChange w:id="5063" w:author="nadira firinda" w:date="2022-10-29T23:37:00Z">
                <w:pPr>
                  <w:spacing w:line="276" w:lineRule="auto"/>
                </w:pPr>
              </w:pPrChange>
            </w:pPr>
            <w:ins w:id="5064" w:author="nadira firinda" w:date="2022-10-29T23:13:00Z">
              <w:r w:rsidRPr="009711D7">
                <w:rPr>
                  <w:rFonts w:ascii="Frutiger 45 Light" w:hAnsi="Frutiger 45 Light" w:cstheme="minorHAnsi"/>
                  <w:sz w:val="20"/>
                  <w:szCs w:val="20"/>
                  <w:rPrChange w:id="5065" w:author="nadira firinda" w:date="2022-10-29T23:15:00Z">
                    <w:rPr>
                      <w:rFonts w:ascii="Frutiger 45 Light" w:hAnsi="Frutiger 45 Light" w:cstheme="minorHAnsi"/>
                    </w:rPr>
                  </w:rPrChange>
                </w:rPr>
                <w:t>Pemerintah</w:t>
              </w:r>
            </w:ins>
          </w:p>
          <w:p w14:paraId="1147C914" w14:textId="77777777" w:rsidR="009711D7" w:rsidRPr="009711D7" w:rsidRDefault="009711D7" w:rsidP="00CC4C47">
            <w:pPr>
              <w:spacing w:line="360" w:lineRule="auto"/>
              <w:rPr>
                <w:ins w:id="5066" w:author="nadira firinda" w:date="2022-10-29T23:13:00Z"/>
                <w:rFonts w:ascii="Frutiger 45 Light" w:hAnsi="Frutiger 45 Light" w:cstheme="minorHAnsi"/>
                <w:sz w:val="20"/>
                <w:szCs w:val="20"/>
                <w:rPrChange w:id="5067" w:author="nadira firinda" w:date="2022-10-29T23:15:00Z">
                  <w:rPr>
                    <w:ins w:id="5068" w:author="nadira firinda" w:date="2022-10-29T23:13:00Z"/>
                    <w:rFonts w:ascii="Frutiger 45 Light" w:hAnsi="Frutiger 45 Light" w:cstheme="minorHAnsi"/>
                  </w:rPr>
                </w:rPrChange>
              </w:rPr>
              <w:pPrChange w:id="5069" w:author="nadira firinda" w:date="2022-10-29T23:37:00Z">
                <w:pPr>
                  <w:spacing w:line="276" w:lineRule="auto"/>
                </w:pPr>
              </w:pPrChange>
            </w:pPr>
            <w:ins w:id="5070" w:author="nadira firinda" w:date="2022-10-29T23:13:00Z">
              <w:r w:rsidRPr="009711D7">
                <w:rPr>
                  <w:rFonts w:ascii="Frutiger 45 Light" w:hAnsi="Frutiger 45 Light" w:cstheme="minorHAnsi"/>
                  <w:sz w:val="20"/>
                  <w:szCs w:val="20"/>
                  <w:rPrChange w:id="5071" w:author="nadira firinda" w:date="2022-10-29T23:15:00Z">
                    <w:rPr>
                      <w:rFonts w:ascii="Frutiger 45 Light" w:hAnsi="Frutiger 45 Light" w:cstheme="minorHAnsi"/>
                    </w:rPr>
                  </w:rPrChange>
                </w:rPr>
                <w:t>(2)</w:t>
              </w:r>
            </w:ins>
          </w:p>
        </w:tc>
        <w:tc>
          <w:tcPr>
            <w:tcW w:w="1350" w:type="dxa"/>
            <w:tcBorders>
              <w:bottom w:val="single" w:sz="4" w:space="0" w:color="auto"/>
            </w:tcBorders>
            <w:shd w:val="clear" w:color="auto" w:fill="F2F2F2" w:themeFill="background1" w:themeFillShade="F2"/>
            <w:tcPrChange w:id="5072" w:author="nadira firinda" w:date="2022-10-29T23:14:00Z">
              <w:tcPr>
                <w:tcW w:w="1350" w:type="dxa"/>
                <w:tcBorders>
                  <w:bottom w:val="single" w:sz="4" w:space="0" w:color="auto"/>
                </w:tcBorders>
                <w:shd w:val="clear" w:color="auto" w:fill="F2F2F2" w:themeFill="background1" w:themeFillShade="F2"/>
              </w:tcPr>
            </w:tcPrChange>
          </w:tcPr>
          <w:p w14:paraId="09F9CA2E" w14:textId="77777777" w:rsidR="009711D7" w:rsidRPr="009711D7" w:rsidRDefault="009711D7" w:rsidP="00CC4C47">
            <w:pPr>
              <w:spacing w:line="360" w:lineRule="auto"/>
              <w:rPr>
                <w:ins w:id="5073" w:author="nadira firinda" w:date="2022-10-29T23:13:00Z"/>
                <w:rFonts w:ascii="Frutiger 45 Light" w:hAnsi="Frutiger 45 Light" w:cstheme="minorHAnsi"/>
                <w:sz w:val="20"/>
                <w:szCs w:val="20"/>
                <w:rPrChange w:id="5074" w:author="nadira firinda" w:date="2022-10-29T23:15:00Z">
                  <w:rPr>
                    <w:ins w:id="5075" w:author="nadira firinda" w:date="2022-10-29T23:13:00Z"/>
                    <w:rFonts w:ascii="Frutiger 45 Light" w:hAnsi="Frutiger 45 Light" w:cstheme="minorHAnsi"/>
                  </w:rPr>
                </w:rPrChange>
              </w:rPr>
              <w:pPrChange w:id="5076" w:author="nadira firinda" w:date="2022-10-29T23:37:00Z">
                <w:pPr>
                  <w:spacing w:line="276" w:lineRule="auto"/>
                </w:pPr>
              </w:pPrChange>
            </w:pPr>
            <w:ins w:id="5077" w:author="nadira firinda" w:date="2022-10-29T23:13:00Z">
              <w:r w:rsidRPr="009711D7">
                <w:rPr>
                  <w:rFonts w:ascii="Frutiger 45 Light" w:hAnsi="Frutiger 45 Light" w:cstheme="minorHAnsi"/>
                  <w:sz w:val="20"/>
                  <w:szCs w:val="20"/>
                  <w:rPrChange w:id="5078" w:author="nadira firinda" w:date="2022-10-29T23:15:00Z">
                    <w:rPr>
                      <w:rFonts w:ascii="Frutiger 45 Light" w:hAnsi="Frutiger 45 Light" w:cstheme="minorHAnsi"/>
                    </w:rPr>
                  </w:rPrChange>
                </w:rPr>
                <w:t>Sektor Privat</w:t>
              </w:r>
            </w:ins>
          </w:p>
          <w:p w14:paraId="4ECDFCE2" w14:textId="77777777" w:rsidR="009711D7" w:rsidRPr="009711D7" w:rsidRDefault="009711D7" w:rsidP="00CC4C47">
            <w:pPr>
              <w:spacing w:line="360" w:lineRule="auto"/>
              <w:rPr>
                <w:ins w:id="5079" w:author="nadira firinda" w:date="2022-10-29T23:13:00Z"/>
                <w:rFonts w:ascii="Frutiger 45 Light" w:hAnsi="Frutiger 45 Light" w:cstheme="minorHAnsi"/>
                <w:sz w:val="20"/>
                <w:szCs w:val="20"/>
                <w:rPrChange w:id="5080" w:author="nadira firinda" w:date="2022-10-29T23:15:00Z">
                  <w:rPr>
                    <w:ins w:id="5081" w:author="nadira firinda" w:date="2022-10-29T23:13:00Z"/>
                    <w:rFonts w:ascii="Frutiger 45 Light" w:hAnsi="Frutiger 45 Light" w:cstheme="minorHAnsi"/>
                  </w:rPr>
                </w:rPrChange>
              </w:rPr>
              <w:pPrChange w:id="5082" w:author="nadira firinda" w:date="2022-10-29T23:37:00Z">
                <w:pPr>
                  <w:spacing w:line="276" w:lineRule="auto"/>
                </w:pPr>
              </w:pPrChange>
            </w:pPr>
          </w:p>
          <w:p w14:paraId="4F6B5074" w14:textId="77777777" w:rsidR="009711D7" w:rsidRPr="009711D7" w:rsidRDefault="009711D7" w:rsidP="00CC4C47">
            <w:pPr>
              <w:spacing w:line="360" w:lineRule="auto"/>
              <w:rPr>
                <w:ins w:id="5083" w:author="nadira firinda" w:date="2022-10-29T23:13:00Z"/>
                <w:rFonts w:ascii="Frutiger 45 Light" w:hAnsi="Frutiger 45 Light" w:cstheme="minorHAnsi"/>
                <w:sz w:val="20"/>
                <w:szCs w:val="20"/>
                <w:rPrChange w:id="5084" w:author="nadira firinda" w:date="2022-10-29T23:15:00Z">
                  <w:rPr>
                    <w:ins w:id="5085" w:author="nadira firinda" w:date="2022-10-29T23:13:00Z"/>
                    <w:rFonts w:ascii="Frutiger 45 Light" w:hAnsi="Frutiger 45 Light" w:cstheme="minorHAnsi"/>
                  </w:rPr>
                </w:rPrChange>
              </w:rPr>
              <w:pPrChange w:id="5086" w:author="nadira firinda" w:date="2022-10-29T23:37:00Z">
                <w:pPr>
                  <w:spacing w:line="276" w:lineRule="auto"/>
                </w:pPr>
              </w:pPrChange>
            </w:pPr>
            <w:ins w:id="5087" w:author="nadira firinda" w:date="2022-10-29T23:13:00Z">
              <w:r w:rsidRPr="009711D7">
                <w:rPr>
                  <w:rFonts w:ascii="Frutiger 45 Light" w:hAnsi="Frutiger 45 Light" w:cstheme="minorHAnsi"/>
                  <w:sz w:val="20"/>
                  <w:szCs w:val="20"/>
                  <w:rPrChange w:id="5088" w:author="nadira firinda" w:date="2022-10-29T23:15:00Z">
                    <w:rPr>
                      <w:rFonts w:ascii="Frutiger 45 Light" w:hAnsi="Frutiger 45 Light" w:cstheme="minorHAnsi"/>
                    </w:rPr>
                  </w:rPrChange>
                </w:rPr>
                <w:t>(3)</w:t>
              </w:r>
            </w:ins>
          </w:p>
        </w:tc>
        <w:tc>
          <w:tcPr>
            <w:tcW w:w="1170" w:type="dxa"/>
            <w:tcBorders>
              <w:bottom w:val="single" w:sz="4" w:space="0" w:color="auto"/>
            </w:tcBorders>
            <w:shd w:val="clear" w:color="auto" w:fill="F2F2F2" w:themeFill="background1" w:themeFillShade="F2"/>
            <w:tcPrChange w:id="5089" w:author="nadira firinda" w:date="2022-10-29T23:14:00Z">
              <w:tcPr>
                <w:tcW w:w="1170" w:type="dxa"/>
                <w:tcBorders>
                  <w:bottom w:val="single" w:sz="4" w:space="0" w:color="auto"/>
                </w:tcBorders>
                <w:shd w:val="clear" w:color="auto" w:fill="F2F2F2" w:themeFill="background1" w:themeFillShade="F2"/>
              </w:tcPr>
            </w:tcPrChange>
          </w:tcPr>
          <w:p w14:paraId="62FA50A0" w14:textId="77777777" w:rsidR="009711D7" w:rsidRPr="009711D7" w:rsidRDefault="009711D7" w:rsidP="00CC4C47">
            <w:pPr>
              <w:spacing w:line="360" w:lineRule="auto"/>
              <w:rPr>
                <w:ins w:id="5090" w:author="nadira firinda" w:date="2022-10-29T23:13:00Z"/>
                <w:rFonts w:ascii="Frutiger 45 Light" w:hAnsi="Frutiger 45 Light" w:cstheme="minorHAnsi"/>
                <w:sz w:val="20"/>
                <w:szCs w:val="20"/>
                <w:rPrChange w:id="5091" w:author="nadira firinda" w:date="2022-10-29T23:15:00Z">
                  <w:rPr>
                    <w:ins w:id="5092" w:author="nadira firinda" w:date="2022-10-29T23:13:00Z"/>
                    <w:rFonts w:ascii="Frutiger 45 Light" w:hAnsi="Frutiger 45 Light" w:cstheme="minorHAnsi"/>
                  </w:rPr>
                </w:rPrChange>
              </w:rPr>
              <w:pPrChange w:id="5093" w:author="nadira firinda" w:date="2022-10-29T23:37:00Z">
                <w:pPr>
                  <w:spacing w:line="276" w:lineRule="auto"/>
                </w:pPr>
              </w:pPrChange>
            </w:pPr>
            <w:ins w:id="5094" w:author="nadira firinda" w:date="2022-10-29T23:13:00Z">
              <w:r w:rsidRPr="009711D7">
                <w:rPr>
                  <w:rFonts w:ascii="Frutiger 45 Light" w:hAnsi="Frutiger 45 Light" w:cstheme="minorHAnsi"/>
                  <w:sz w:val="20"/>
                  <w:szCs w:val="20"/>
                  <w:rPrChange w:id="5095" w:author="nadira firinda" w:date="2022-10-29T23:15:00Z">
                    <w:rPr>
                      <w:rFonts w:ascii="Frutiger 45 Light" w:hAnsi="Frutiger 45 Light" w:cstheme="minorHAnsi"/>
                    </w:rPr>
                  </w:rPrChange>
                </w:rPr>
                <w:t>Sistem Perbankan</w:t>
              </w:r>
            </w:ins>
          </w:p>
          <w:p w14:paraId="37F3E5D7" w14:textId="77777777" w:rsidR="009711D7" w:rsidRPr="009711D7" w:rsidRDefault="009711D7" w:rsidP="00CC4C47">
            <w:pPr>
              <w:spacing w:line="360" w:lineRule="auto"/>
              <w:rPr>
                <w:ins w:id="5096" w:author="nadira firinda" w:date="2022-10-29T23:13:00Z"/>
                <w:rFonts w:ascii="Frutiger 45 Light" w:hAnsi="Frutiger 45 Light" w:cstheme="minorHAnsi"/>
                <w:sz w:val="20"/>
                <w:szCs w:val="20"/>
                <w:rPrChange w:id="5097" w:author="nadira firinda" w:date="2022-10-29T23:15:00Z">
                  <w:rPr>
                    <w:ins w:id="5098" w:author="nadira firinda" w:date="2022-10-29T23:13:00Z"/>
                    <w:rFonts w:ascii="Frutiger 45 Light" w:hAnsi="Frutiger 45 Light" w:cstheme="minorHAnsi"/>
                  </w:rPr>
                </w:rPrChange>
              </w:rPr>
              <w:pPrChange w:id="5099" w:author="nadira firinda" w:date="2022-10-29T23:37:00Z">
                <w:pPr>
                  <w:spacing w:line="276" w:lineRule="auto"/>
                </w:pPr>
              </w:pPrChange>
            </w:pPr>
            <w:ins w:id="5100" w:author="nadira firinda" w:date="2022-10-29T23:13:00Z">
              <w:r w:rsidRPr="009711D7">
                <w:rPr>
                  <w:rFonts w:ascii="Frutiger 45 Light" w:hAnsi="Frutiger 45 Light" w:cstheme="minorHAnsi"/>
                  <w:sz w:val="20"/>
                  <w:szCs w:val="20"/>
                  <w:rPrChange w:id="5101" w:author="nadira firinda" w:date="2022-10-29T23:15:00Z">
                    <w:rPr>
                      <w:rFonts w:ascii="Frutiger 45 Light" w:hAnsi="Frutiger 45 Light" w:cstheme="minorHAnsi"/>
                    </w:rPr>
                  </w:rPrChange>
                </w:rPr>
                <w:t>(4)</w:t>
              </w:r>
            </w:ins>
          </w:p>
        </w:tc>
        <w:tc>
          <w:tcPr>
            <w:tcW w:w="900" w:type="dxa"/>
            <w:gridSpan w:val="2"/>
            <w:tcBorders>
              <w:bottom w:val="single" w:sz="4" w:space="0" w:color="auto"/>
            </w:tcBorders>
            <w:tcPrChange w:id="5102" w:author="nadira firinda" w:date="2022-10-29T23:14:00Z">
              <w:tcPr>
                <w:tcW w:w="900" w:type="dxa"/>
                <w:gridSpan w:val="2"/>
                <w:tcBorders>
                  <w:bottom w:val="single" w:sz="4" w:space="0" w:color="auto"/>
                </w:tcBorders>
              </w:tcPr>
            </w:tcPrChange>
          </w:tcPr>
          <w:p w14:paraId="22C5292C" w14:textId="77777777" w:rsidR="009711D7" w:rsidRPr="009711D7" w:rsidRDefault="009711D7" w:rsidP="00CC4C47">
            <w:pPr>
              <w:spacing w:line="360" w:lineRule="auto"/>
              <w:rPr>
                <w:ins w:id="5103" w:author="nadira firinda" w:date="2022-10-29T23:13:00Z"/>
                <w:rFonts w:ascii="Frutiger 45 Light" w:hAnsi="Frutiger 45 Light" w:cstheme="minorHAnsi"/>
                <w:sz w:val="20"/>
                <w:szCs w:val="20"/>
                <w:rPrChange w:id="5104" w:author="nadira firinda" w:date="2022-10-29T23:15:00Z">
                  <w:rPr>
                    <w:ins w:id="5105" w:author="nadira firinda" w:date="2022-10-29T23:13:00Z"/>
                    <w:rFonts w:ascii="Frutiger 45 Light" w:hAnsi="Frutiger 45 Light" w:cstheme="minorHAnsi"/>
                  </w:rPr>
                </w:rPrChange>
              </w:rPr>
              <w:pPrChange w:id="5106" w:author="nadira firinda" w:date="2022-10-29T23:37:00Z">
                <w:pPr>
                  <w:spacing w:line="276" w:lineRule="auto"/>
                </w:pPr>
              </w:pPrChange>
            </w:pPr>
          </w:p>
        </w:tc>
        <w:tc>
          <w:tcPr>
            <w:tcW w:w="1080" w:type="dxa"/>
            <w:gridSpan w:val="2"/>
            <w:tcBorders>
              <w:bottom w:val="single" w:sz="4" w:space="0" w:color="auto"/>
            </w:tcBorders>
            <w:tcPrChange w:id="5107" w:author="nadira firinda" w:date="2022-10-29T23:14:00Z">
              <w:tcPr>
                <w:tcW w:w="1080" w:type="dxa"/>
                <w:gridSpan w:val="2"/>
                <w:tcBorders>
                  <w:bottom w:val="single" w:sz="4" w:space="0" w:color="auto"/>
                </w:tcBorders>
              </w:tcPr>
            </w:tcPrChange>
          </w:tcPr>
          <w:p w14:paraId="00C93C14" w14:textId="77777777" w:rsidR="009711D7" w:rsidRPr="009711D7" w:rsidRDefault="009711D7" w:rsidP="00CC4C47">
            <w:pPr>
              <w:spacing w:line="360" w:lineRule="auto"/>
              <w:rPr>
                <w:ins w:id="5108" w:author="nadira firinda" w:date="2022-10-29T23:13:00Z"/>
                <w:rFonts w:ascii="Frutiger 45 Light" w:hAnsi="Frutiger 45 Light" w:cstheme="minorHAnsi"/>
                <w:sz w:val="20"/>
                <w:szCs w:val="20"/>
                <w:rPrChange w:id="5109" w:author="nadira firinda" w:date="2022-10-29T23:15:00Z">
                  <w:rPr>
                    <w:ins w:id="5110" w:author="nadira firinda" w:date="2022-10-29T23:13:00Z"/>
                    <w:rFonts w:ascii="Frutiger 45 Light" w:hAnsi="Frutiger 45 Light" w:cstheme="minorHAnsi"/>
                  </w:rPr>
                </w:rPrChange>
              </w:rPr>
              <w:pPrChange w:id="5111" w:author="nadira firinda" w:date="2022-10-29T23:37:00Z">
                <w:pPr>
                  <w:spacing w:line="276" w:lineRule="auto"/>
                </w:pPr>
              </w:pPrChange>
            </w:pPr>
          </w:p>
        </w:tc>
      </w:tr>
      <w:tr w:rsidR="009711D7" w:rsidRPr="009711D7" w14:paraId="511B590B" w14:textId="77777777" w:rsidTr="009711D7">
        <w:trPr>
          <w:trHeight w:val="3370"/>
          <w:ins w:id="5112" w:author="nadira firinda" w:date="2022-10-29T23:13:00Z"/>
          <w:trPrChange w:id="5113" w:author="nadira firinda" w:date="2022-10-29T23:14:00Z">
            <w:trPr>
              <w:trHeight w:val="3370"/>
            </w:trPr>
          </w:trPrChange>
        </w:trPr>
        <w:tc>
          <w:tcPr>
            <w:tcW w:w="2547" w:type="dxa"/>
            <w:tcPrChange w:id="5114" w:author="nadira firinda" w:date="2022-10-29T23:14:00Z">
              <w:tcPr>
                <w:tcW w:w="2785" w:type="dxa"/>
              </w:tcPr>
            </w:tcPrChange>
          </w:tcPr>
          <w:p w14:paraId="373ED494" w14:textId="77777777" w:rsidR="009711D7" w:rsidRPr="009711D7" w:rsidRDefault="009711D7" w:rsidP="00CC4C47">
            <w:pPr>
              <w:spacing w:after="120" w:line="360" w:lineRule="auto"/>
              <w:ind w:left="418"/>
              <w:rPr>
                <w:ins w:id="5115" w:author="nadira firinda" w:date="2022-10-29T23:13:00Z"/>
                <w:rFonts w:ascii="Frutiger 45 Light" w:hAnsi="Frutiger 45 Light" w:cstheme="minorHAnsi"/>
                <w:sz w:val="20"/>
                <w:szCs w:val="20"/>
                <w:rPrChange w:id="5116" w:author="nadira firinda" w:date="2022-10-29T23:15:00Z">
                  <w:rPr>
                    <w:ins w:id="5117" w:author="nadira firinda" w:date="2022-10-29T23:13:00Z"/>
                    <w:rFonts w:ascii="Frutiger 45 Light" w:hAnsi="Frutiger 45 Light" w:cstheme="minorHAnsi"/>
                  </w:rPr>
                </w:rPrChange>
              </w:rPr>
              <w:pPrChange w:id="5118" w:author="nadira firinda" w:date="2022-10-29T23:37:00Z">
                <w:pPr>
                  <w:spacing w:after="120"/>
                  <w:ind w:left="418"/>
                </w:pPr>
              </w:pPrChange>
            </w:pPr>
            <w:ins w:id="5119" w:author="nadira firinda" w:date="2022-10-29T23:13:00Z">
              <w:r w:rsidRPr="009711D7">
                <w:rPr>
                  <w:rFonts w:ascii="Frutiger 45 Light" w:hAnsi="Frutiger 45 Light" w:cstheme="minorHAnsi"/>
                  <w:sz w:val="20"/>
                  <w:szCs w:val="20"/>
                  <w:rPrChange w:id="5120" w:author="nadira firinda" w:date="2022-10-29T23:15:00Z">
                    <w:rPr>
                      <w:rFonts w:ascii="Frutiger 45 Light" w:hAnsi="Frutiger 45 Light" w:cstheme="minorHAnsi"/>
                    </w:rPr>
                  </w:rPrChange>
                </w:rPr>
                <w:t>Pendapatan nasional disposabel bruto</w:t>
              </w:r>
            </w:ins>
          </w:p>
          <w:p w14:paraId="006DF8CD" w14:textId="77777777" w:rsidR="009711D7" w:rsidRPr="009711D7" w:rsidRDefault="009711D7" w:rsidP="00CC4C47">
            <w:pPr>
              <w:spacing w:after="120" w:line="360" w:lineRule="auto"/>
              <w:ind w:left="418"/>
              <w:rPr>
                <w:ins w:id="5121" w:author="nadira firinda" w:date="2022-10-29T23:13:00Z"/>
                <w:rFonts w:ascii="Frutiger 45 Light" w:hAnsi="Frutiger 45 Light" w:cstheme="minorHAnsi"/>
                <w:sz w:val="20"/>
                <w:szCs w:val="20"/>
                <w:rPrChange w:id="5122" w:author="nadira firinda" w:date="2022-10-29T23:15:00Z">
                  <w:rPr>
                    <w:ins w:id="5123" w:author="nadira firinda" w:date="2022-10-29T23:13:00Z"/>
                    <w:rFonts w:ascii="Frutiger 45 Light" w:hAnsi="Frutiger 45 Light" w:cstheme="minorHAnsi"/>
                  </w:rPr>
                </w:rPrChange>
              </w:rPr>
              <w:pPrChange w:id="5124" w:author="nadira firinda" w:date="2022-10-29T23:37:00Z">
                <w:pPr>
                  <w:spacing w:after="120"/>
                  <w:ind w:left="418"/>
                </w:pPr>
              </w:pPrChange>
            </w:pPr>
            <w:ins w:id="5125" w:author="nadira firinda" w:date="2022-10-29T23:13:00Z">
              <w:r w:rsidRPr="009711D7">
                <w:rPr>
                  <w:rFonts w:ascii="Frutiger 45 Light" w:hAnsi="Frutiger 45 Light" w:cstheme="minorHAnsi"/>
                  <w:sz w:val="20"/>
                  <w:szCs w:val="20"/>
                  <w:rPrChange w:id="5126" w:author="nadira firinda" w:date="2022-10-29T23:15:00Z">
                    <w:rPr>
                      <w:rFonts w:ascii="Frutiger 45 Light" w:hAnsi="Frutiger 45 Light" w:cstheme="minorHAnsi"/>
                    </w:rPr>
                  </w:rPrChange>
                </w:rPr>
                <w:t>Konsumsi akhir</w:t>
              </w:r>
            </w:ins>
          </w:p>
          <w:p w14:paraId="15EE8B72" w14:textId="77777777" w:rsidR="009711D7" w:rsidRPr="009711D7" w:rsidRDefault="009711D7" w:rsidP="00CC4C47">
            <w:pPr>
              <w:spacing w:after="120" w:line="360" w:lineRule="auto"/>
              <w:ind w:left="418"/>
              <w:rPr>
                <w:ins w:id="5127" w:author="nadira firinda" w:date="2022-10-29T23:13:00Z"/>
                <w:rFonts w:ascii="Frutiger 45 Light" w:hAnsi="Frutiger 45 Light" w:cstheme="minorHAnsi"/>
                <w:sz w:val="20"/>
                <w:szCs w:val="20"/>
                <w:rPrChange w:id="5128" w:author="nadira firinda" w:date="2022-10-29T23:15:00Z">
                  <w:rPr>
                    <w:ins w:id="5129" w:author="nadira firinda" w:date="2022-10-29T23:13:00Z"/>
                    <w:rFonts w:ascii="Frutiger 45 Light" w:hAnsi="Frutiger 45 Light" w:cstheme="minorHAnsi"/>
                  </w:rPr>
                </w:rPrChange>
              </w:rPr>
              <w:pPrChange w:id="5130" w:author="nadira firinda" w:date="2022-10-29T23:37:00Z">
                <w:pPr>
                  <w:spacing w:after="120"/>
                  <w:ind w:left="418"/>
                </w:pPr>
              </w:pPrChange>
            </w:pPr>
            <w:ins w:id="5131" w:author="nadira firinda" w:date="2022-10-29T23:13:00Z">
              <w:r w:rsidRPr="009711D7">
                <w:rPr>
                  <w:rFonts w:ascii="Frutiger 45 Light" w:hAnsi="Frutiger 45 Light" w:cstheme="minorHAnsi"/>
                  <w:sz w:val="20"/>
                  <w:szCs w:val="20"/>
                  <w:rPrChange w:id="5132" w:author="nadira firinda" w:date="2022-10-29T23:15:00Z">
                    <w:rPr>
                      <w:rFonts w:ascii="Frutiger 45 Light" w:hAnsi="Frutiger 45 Light" w:cstheme="minorHAnsi"/>
                    </w:rPr>
                  </w:rPrChange>
                </w:rPr>
                <w:t>Investasi bruto</w:t>
              </w:r>
            </w:ins>
          </w:p>
          <w:p w14:paraId="7B684604" w14:textId="77777777" w:rsidR="009711D7" w:rsidRPr="009711D7" w:rsidRDefault="009711D7" w:rsidP="00CC4C47">
            <w:pPr>
              <w:spacing w:after="120" w:line="360" w:lineRule="auto"/>
              <w:ind w:left="418"/>
              <w:rPr>
                <w:ins w:id="5133" w:author="nadira firinda" w:date="2022-10-29T23:13:00Z"/>
                <w:rFonts w:ascii="Frutiger 45 Light" w:hAnsi="Frutiger 45 Light" w:cstheme="minorHAnsi"/>
                <w:sz w:val="20"/>
                <w:szCs w:val="20"/>
                <w:rPrChange w:id="5134" w:author="nadira firinda" w:date="2022-10-29T23:15:00Z">
                  <w:rPr>
                    <w:ins w:id="5135" w:author="nadira firinda" w:date="2022-10-29T23:13:00Z"/>
                    <w:rFonts w:ascii="Frutiger 45 Light" w:hAnsi="Frutiger 45 Light" w:cstheme="minorHAnsi"/>
                  </w:rPr>
                </w:rPrChange>
              </w:rPr>
              <w:pPrChange w:id="5136" w:author="nadira firinda" w:date="2022-10-29T23:37:00Z">
                <w:pPr>
                  <w:spacing w:after="120"/>
                  <w:ind w:left="418"/>
                </w:pPr>
              </w:pPrChange>
            </w:pPr>
            <w:ins w:id="5137" w:author="nadira firinda" w:date="2022-10-29T23:13:00Z">
              <w:r w:rsidRPr="009711D7">
                <w:rPr>
                  <w:rFonts w:ascii="Frutiger 45 Light" w:hAnsi="Frutiger 45 Light" w:cstheme="minorHAnsi"/>
                  <w:sz w:val="20"/>
                  <w:szCs w:val="20"/>
                  <w:rPrChange w:id="5138" w:author="nadira firinda" w:date="2022-10-29T23:15:00Z">
                    <w:rPr>
                      <w:rFonts w:ascii="Frutiger 45 Light" w:hAnsi="Frutiger 45 Light" w:cstheme="minorHAnsi"/>
                    </w:rPr>
                  </w:rPrChange>
                </w:rPr>
                <w:t>Ekspor barang dan jasa nonfaktor</w:t>
              </w:r>
            </w:ins>
          </w:p>
          <w:p w14:paraId="6A52F63B" w14:textId="77777777" w:rsidR="009711D7" w:rsidRPr="009711D7" w:rsidRDefault="009711D7" w:rsidP="00CC4C47">
            <w:pPr>
              <w:spacing w:after="120" w:line="360" w:lineRule="auto"/>
              <w:ind w:left="418"/>
              <w:rPr>
                <w:ins w:id="5139" w:author="nadira firinda" w:date="2022-10-29T23:13:00Z"/>
                <w:rFonts w:ascii="Frutiger 45 Light" w:hAnsi="Frutiger 45 Light" w:cstheme="minorHAnsi"/>
                <w:sz w:val="20"/>
                <w:szCs w:val="20"/>
                <w:rPrChange w:id="5140" w:author="nadira firinda" w:date="2022-10-29T23:15:00Z">
                  <w:rPr>
                    <w:ins w:id="5141" w:author="nadira firinda" w:date="2022-10-29T23:13:00Z"/>
                    <w:rFonts w:ascii="Frutiger 45 Light" w:hAnsi="Frutiger 45 Light" w:cstheme="minorHAnsi"/>
                  </w:rPr>
                </w:rPrChange>
              </w:rPr>
              <w:pPrChange w:id="5142" w:author="nadira firinda" w:date="2022-10-29T23:37:00Z">
                <w:pPr>
                  <w:spacing w:after="120"/>
                  <w:ind w:left="418"/>
                </w:pPr>
              </w:pPrChange>
            </w:pPr>
            <w:ins w:id="5143" w:author="nadira firinda" w:date="2022-10-29T23:13:00Z">
              <w:r w:rsidRPr="009711D7">
                <w:rPr>
                  <w:rFonts w:ascii="Frutiger 45 Light" w:hAnsi="Frutiger 45 Light" w:cstheme="minorHAnsi"/>
                  <w:sz w:val="20"/>
                  <w:szCs w:val="20"/>
                  <w:rPrChange w:id="5144" w:author="nadira firinda" w:date="2022-10-29T23:15:00Z">
                    <w:rPr>
                      <w:rFonts w:ascii="Frutiger 45 Light" w:hAnsi="Frutiger 45 Light" w:cstheme="minorHAnsi"/>
                    </w:rPr>
                  </w:rPrChange>
                </w:rPr>
                <w:t>Impor barang dan jasa nonfaktor</w:t>
              </w:r>
            </w:ins>
          </w:p>
          <w:p w14:paraId="0BBD37E3" w14:textId="77777777" w:rsidR="009711D7" w:rsidRPr="009711D7" w:rsidRDefault="009711D7" w:rsidP="00CC4C47">
            <w:pPr>
              <w:spacing w:after="120" w:line="360" w:lineRule="auto"/>
              <w:ind w:left="418"/>
              <w:rPr>
                <w:ins w:id="5145" w:author="nadira firinda" w:date="2022-10-29T23:13:00Z"/>
                <w:rFonts w:ascii="Frutiger 45 Light" w:hAnsi="Frutiger 45 Light" w:cstheme="minorHAnsi"/>
                <w:sz w:val="20"/>
                <w:szCs w:val="20"/>
                <w:rPrChange w:id="5146" w:author="nadira firinda" w:date="2022-10-29T23:15:00Z">
                  <w:rPr>
                    <w:ins w:id="5147" w:author="nadira firinda" w:date="2022-10-29T23:13:00Z"/>
                    <w:rFonts w:ascii="Frutiger 45 Light" w:hAnsi="Frutiger 45 Light" w:cstheme="minorHAnsi"/>
                  </w:rPr>
                </w:rPrChange>
              </w:rPr>
              <w:pPrChange w:id="5148" w:author="nadira firinda" w:date="2022-10-29T23:37:00Z">
                <w:pPr>
                  <w:spacing w:after="120"/>
                  <w:ind w:left="418"/>
                </w:pPr>
              </w:pPrChange>
            </w:pPr>
            <w:ins w:id="5149" w:author="nadira firinda" w:date="2022-10-29T23:13:00Z">
              <w:r w:rsidRPr="009711D7">
                <w:rPr>
                  <w:rFonts w:ascii="Frutiger 45 Light" w:hAnsi="Frutiger 45 Light" w:cstheme="minorHAnsi"/>
                  <w:sz w:val="20"/>
                  <w:szCs w:val="20"/>
                  <w:rPrChange w:id="5150" w:author="nadira firinda" w:date="2022-10-29T23:15:00Z">
                    <w:rPr>
                      <w:rFonts w:ascii="Frutiger 45 Light" w:hAnsi="Frutiger 45 Light" w:cstheme="minorHAnsi"/>
                    </w:rPr>
                  </w:rPrChange>
                </w:rPr>
                <w:t>Pendapatan faktor netto</w:t>
              </w:r>
            </w:ins>
          </w:p>
          <w:p w14:paraId="7515BC01" w14:textId="77777777" w:rsidR="009711D7" w:rsidRPr="009711D7" w:rsidRDefault="009711D7" w:rsidP="00CC4C47">
            <w:pPr>
              <w:spacing w:after="120" w:line="360" w:lineRule="auto"/>
              <w:ind w:left="418"/>
              <w:rPr>
                <w:ins w:id="5151" w:author="nadira firinda" w:date="2022-10-29T23:13:00Z"/>
                <w:rFonts w:ascii="Frutiger 45 Light" w:hAnsi="Frutiger 45 Light" w:cstheme="minorHAnsi"/>
                <w:sz w:val="20"/>
                <w:szCs w:val="20"/>
                <w:rPrChange w:id="5152" w:author="nadira firinda" w:date="2022-10-29T23:15:00Z">
                  <w:rPr>
                    <w:ins w:id="5153" w:author="nadira firinda" w:date="2022-10-29T23:13:00Z"/>
                    <w:rFonts w:ascii="Frutiger 45 Light" w:hAnsi="Frutiger 45 Light" w:cstheme="minorHAnsi"/>
                  </w:rPr>
                </w:rPrChange>
              </w:rPr>
              <w:pPrChange w:id="5154" w:author="nadira firinda" w:date="2022-10-29T23:37:00Z">
                <w:pPr>
                  <w:spacing w:after="120"/>
                  <w:ind w:left="418"/>
                </w:pPr>
              </w:pPrChange>
            </w:pPr>
            <w:ins w:id="5155" w:author="nadira firinda" w:date="2022-10-29T23:13:00Z">
              <w:r w:rsidRPr="009711D7">
                <w:rPr>
                  <w:rFonts w:ascii="Frutiger 45 Light" w:hAnsi="Frutiger 45 Light" w:cstheme="minorHAnsi"/>
                  <w:sz w:val="20"/>
                  <w:szCs w:val="20"/>
                  <w:rPrChange w:id="5156" w:author="nadira firinda" w:date="2022-10-29T23:15:00Z">
                    <w:rPr>
                      <w:rFonts w:ascii="Frutiger 45 Light" w:hAnsi="Frutiger 45 Light" w:cstheme="minorHAnsi"/>
                    </w:rPr>
                  </w:rPrChange>
                </w:rPr>
                <w:t>Transfer netto</w:t>
              </w:r>
            </w:ins>
          </w:p>
        </w:tc>
        <w:tc>
          <w:tcPr>
            <w:tcW w:w="1678" w:type="dxa"/>
            <w:shd w:val="clear" w:color="auto" w:fill="F2F2F2" w:themeFill="background1" w:themeFillShade="F2"/>
            <w:tcPrChange w:id="5157" w:author="nadira firinda" w:date="2022-10-29T23:14:00Z">
              <w:tcPr>
                <w:tcW w:w="1440" w:type="dxa"/>
                <w:shd w:val="clear" w:color="auto" w:fill="F2F2F2" w:themeFill="background1" w:themeFillShade="F2"/>
              </w:tcPr>
            </w:tcPrChange>
          </w:tcPr>
          <w:p w14:paraId="5DDA6993" w14:textId="77777777" w:rsidR="009711D7" w:rsidRPr="009711D7" w:rsidRDefault="009711D7" w:rsidP="00CC4C47">
            <w:pPr>
              <w:spacing w:line="360" w:lineRule="auto"/>
              <w:rPr>
                <w:ins w:id="5158" w:author="nadira firinda" w:date="2022-10-29T23:13:00Z"/>
                <w:rFonts w:ascii="Frutiger 45 Light" w:hAnsi="Frutiger 45 Light" w:cstheme="minorHAnsi"/>
                <w:b/>
                <w:sz w:val="20"/>
                <w:szCs w:val="20"/>
                <w:rPrChange w:id="5159" w:author="nadira firinda" w:date="2022-10-29T23:15:00Z">
                  <w:rPr>
                    <w:ins w:id="5160" w:author="nadira firinda" w:date="2022-10-29T23:13:00Z"/>
                    <w:rFonts w:ascii="Frutiger 45 Light" w:hAnsi="Frutiger 45 Light" w:cstheme="minorHAnsi"/>
                    <w:b/>
                  </w:rPr>
                </w:rPrChange>
              </w:rPr>
              <w:pPrChange w:id="5161" w:author="nadira firinda" w:date="2022-10-29T23:37:00Z">
                <w:pPr>
                  <w:spacing w:line="276" w:lineRule="auto"/>
                </w:pPr>
              </w:pPrChange>
            </w:pPr>
          </w:p>
          <w:p w14:paraId="1F1105F2" w14:textId="77777777" w:rsidR="009711D7" w:rsidRPr="009711D7" w:rsidRDefault="009711D7" w:rsidP="00CC4C47">
            <w:pPr>
              <w:spacing w:line="360" w:lineRule="auto"/>
              <w:rPr>
                <w:ins w:id="5162" w:author="nadira firinda" w:date="2022-10-29T23:13:00Z"/>
                <w:rFonts w:ascii="Frutiger 45 Light" w:eastAsiaTheme="minorEastAsia" w:hAnsi="Frutiger 45 Light" w:cstheme="minorHAnsi"/>
                <w:sz w:val="20"/>
                <w:szCs w:val="20"/>
                <w:rPrChange w:id="5163" w:author="nadira firinda" w:date="2022-10-29T23:15:00Z">
                  <w:rPr>
                    <w:ins w:id="5164" w:author="nadira firinda" w:date="2022-10-29T23:13:00Z"/>
                    <w:rFonts w:ascii="Frutiger 45 Light" w:eastAsiaTheme="minorEastAsia" w:hAnsi="Frutiger 45 Light" w:cstheme="minorHAnsi"/>
                  </w:rPr>
                </w:rPrChange>
              </w:rPr>
              <w:pPrChange w:id="5165" w:author="nadira firinda" w:date="2022-10-29T23:37:00Z">
                <w:pPr>
                  <w:spacing w:line="276" w:lineRule="auto"/>
                </w:pPr>
              </w:pPrChange>
            </w:pPr>
            <m:oMathPara>
              <m:oMath>
                <m:r>
                  <w:ins w:id="5166" w:author="nadira firinda" w:date="2022-10-29T23:13:00Z">
                    <w:rPr>
                      <w:rFonts w:ascii="Cambria Math" w:hAnsi="Cambria Math" w:cstheme="minorHAnsi"/>
                      <w:sz w:val="20"/>
                      <w:szCs w:val="20"/>
                      <w:rPrChange w:id="5167" w:author="nadira firinda" w:date="2022-10-29T23:15:00Z">
                        <w:rPr>
                          <w:rFonts w:ascii="Cambria Math" w:hAnsi="Cambria Math" w:cstheme="minorHAnsi"/>
                        </w:rPr>
                      </w:rPrChange>
                    </w:rPr>
                    <m:t>GNDI</m:t>
                  </w:ins>
                </m:r>
              </m:oMath>
            </m:oMathPara>
          </w:p>
          <w:p w14:paraId="6B1DCAB6" w14:textId="77777777" w:rsidR="009711D7" w:rsidRPr="009711D7" w:rsidRDefault="009711D7" w:rsidP="00CC4C47">
            <w:pPr>
              <w:spacing w:line="360" w:lineRule="auto"/>
              <w:rPr>
                <w:ins w:id="5168" w:author="nadira firinda" w:date="2022-10-29T23:13:00Z"/>
                <w:rFonts w:ascii="Frutiger 45 Light" w:eastAsiaTheme="minorEastAsia" w:hAnsi="Frutiger 45 Light" w:cstheme="minorHAnsi"/>
                <w:sz w:val="20"/>
                <w:szCs w:val="20"/>
                <w:rPrChange w:id="5169" w:author="nadira firinda" w:date="2022-10-29T23:15:00Z">
                  <w:rPr>
                    <w:ins w:id="5170" w:author="nadira firinda" w:date="2022-10-29T23:13:00Z"/>
                    <w:rFonts w:ascii="Frutiger 45 Light" w:eastAsiaTheme="minorEastAsia" w:hAnsi="Frutiger 45 Light" w:cstheme="minorHAnsi"/>
                  </w:rPr>
                </w:rPrChange>
              </w:rPr>
              <w:pPrChange w:id="5171" w:author="nadira firinda" w:date="2022-10-29T23:37:00Z">
                <w:pPr>
                  <w:spacing w:line="276" w:lineRule="auto"/>
                </w:pPr>
              </w:pPrChange>
            </w:pPr>
            <m:oMathPara>
              <m:oMath>
                <m:r>
                  <w:ins w:id="5172" w:author="nadira firinda" w:date="2022-10-29T23:13:00Z">
                    <m:rPr>
                      <m:sty m:val="bi"/>
                    </m:rPr>
                    <w:rPr>
                      <w:rFonts w:ascii="Cambria Math" w:eastAsiaTheme="minorEastAsia" w:hAnsi="Cambria Math" w:cstheme="minorHAnsi"/>
                      <w:sz w:val="20"/>
                      <w:szCs w:val="20"/>
                      <w:rPrChange w:id="5173" w:author="nadira firinda" w:date="2022-10-29T23:15:00Z">
                        <w:rPr>
                          <w:rFonts w:ascii="Cambria Math" w:eastAsiaTheme="minorEastAsia" w:hAnsi="Cambria Math" w:cstheme="minorHAnsi"/>
                        </w:rPr>
                      </w:rPrChange>
                    </w:rPr>
                    <m:t>-</m:t>
                  </w:ins>
                </m:r>
                <m:r>
                  <w:ins w:id="5174" w:author="nadira firinda" w:date="2022-10-29T23:13:00Z">
                    <w:rPr>
                      <w:rFonts w:ascii="Cambria Math" w:eastAsiaTheme="minorEastAsia" w:hAnsi="Cambria Math" w:cstheme="minorHAnsi"/>
                      <w:sz w:val="20"/>
                      <w:szCs w:val="20"/>
                      <w:rPrChange w:id="5175" w:author="nadira firinda" w:date="2022-10-29T23:15:00Z">
                        <w:rPr>
                          <w:rFonts w:ascii="Cambria Math" w:eastAsiaTheme="minorEastAsia" w:hAnsi="Cambria Math" w:cstheme="minorHAnsi"/>
                        </w:rPr>
                      </w:rPrChange>
                    </w:rPr>
                    <m:t>C</m:t>
                  </w:ins>
                </m:r>
              </m:oMath>
            </m:oMathPara>
          </w:p>
          <w:p w14:paraId="70F691FD" w14:textId="77777777" w:rsidR="009711D7" w:rsidRPr="009711D7" w:rsidRDefault="009711D7" w:rsidP="00CC4C47">
            <w:pPr>
              <w:spacing w:line="360" w:lineRule="auto"/>
              <w:rPr>
                <w:ins w:id="5176" w:author="nadira firinda" w:date="2022-10-29T23:13:00Z"/>
                <w:rFonts w:ascii="Frutiger 45 Light" w:eastAsiaTheme="minorEastAsia" w:hAnsi="Frutiger 45 Light" w:cstheme="minorHAnsi"/>
                <w:sz w:val="20"/>
                <w:szCs w:val="20"/>
                <w:rPrChange w:id="5177" w:author="nadira firinda" w:date="2022-10-29T23:15:00Z">
                  <w:rPr>
                    <w:ins w:id="5178" w:author="nadira firinda" w:date="2022-10-29T23:13:00Z"/>
                    <w:rFonts w:ascii="Frutiger 45 Light" w:eastAsiaTheme="minorEastAsia" w:hAnsi="Frutiger 45 Light" w:cstheme="minorHAnsi"/>
                  </w:rPr>
                </w:rPrChange>
              </w:rPr>
              <w:pPrChange w:id="5179" w:author="nadira firinda" w:date="2022-10-29T23:37:00Z">
                <w:pPr>
                  <w:spacing w:line="276" w:lineRule="auto"/>
                </w:pPr>
              </w:pPrChange>
            </w:pPr>
            <m:oMathPara>
              <m:oMath>
                <m:r>
                  <w:ins w:id="5180" w:author="nadira firinda" w:date="2022-10-29T23:13:00Z">
                    <m:rPr>
                      <m:sty m:val="bi"/>
                    </m:rPr>
                    <w:rPr>
                      <w:rFonts w:ascii="Cambria Math" w:eastAsiaTheme="minorEastAsia" w:hAnsi="Cambria Math" w:cstheme="minorHAnsi"/>
                      <w:sz w:val="20"/>
                      <w:szCs w:val="20"/>
                      <w:rPrChange w:id="5181" w:author="nadira firinda" w:date="2022-10-29T23:15:00Z">
                        <w:rPr>
                          <w:rFonts w:ascii="Cambria Math" w:eastAsiaTheme="minorEastAsia" w:hAnsi="Cambria Math" w:cstheme="minorHAnsi"/>
                        </w:rPr>
                      </w:rPrChange>
                    </w:rPr>
                    <m:t>-</m:t>
                  </w:ins>
                </m:r>
                <m:r>
                  <w:ins w:id="5182" w:author="nadira firinda" w:date="2022-10-29T23:13:00Z">
                    <w:rPr>
                      <w:rFonts w:ascii="Cambria Math" w:eastAsiaTheme="minorEastAsia" w:hAnsi="Cambria Math" w:cstheme="minorHAnsi"/>
                      <w:sz w:val="20"/>
                      <w:szCs w:val="20"/>
                      <w:rPrChange w:id="5183" w:author="nadira firinda" w:date="2022-10-29T23:15:00Z">
                        <w:rPr>
                          <w:rFonts w:ascii="Cambria Math" w:eastAsiaTheme="minorEastAsia" w:hAnsi="Cambria Math" w:cstheme="minorHAnsi"/>
                        </w:rPr>
                      </w:rPrChange>
                    </w:rPr>
                    <m:t>I</m:t>
                  </w:ins>
                </m:r>
              </m:oMath>
            </m:oMathPara>
          </w:p>
          <w:p w14:paraId="3E4B8A13" w14:textId="77777777" w:rsidR="009711D7" w:rsidRPr="009711D7" w:rsidRDefault="009711D7" w:rsidP="00CC4C47">
            <w:pPr>
              <w:spacing w:line="360" w:lineRule="auto"/>
              <w:rPr>
                <w:ins w:id="5184" w:author="nadira firinda" w:date="2022-10-29T23:13:00Z"/>
                <w:rFonts w:ascii="Frutiger 45 Light" w:eastAsiaTheme="minorEastAsia" w:hAnsi="Frutiger 45 Light" w:cstheme="minorHAnsi"/>
                <w:sz w:val="20"/>
                <w:szCs w:val="20"/>
                <w:rPrChange w:id="5185" w:author="nadira firinda" w:date="2022-10-29T23:15:00Z">
                  <w:rPr>
                    <w:ins w:id="5186" w:author="nadira firinda" w:date="2022-10-29T23:13:00Z"/>
                    <w:rFonts w:ascii="Frutiger 45 Light" w:eastAsiaTheme="minorEastAsia" w:hAnsi="Frutiger 45 Light" w:cstheme="minorHAnsi"/>
                  </w:rPr>
                </w:rPrChange>
              </w:rPr>
              <w:pPrChange w:id="5187" w:author="nadira firinda" w:date="2022-10-29T23:37:00Z">
                <w:pPr>
                  <w:spacing w:line="276" w:lineRule="auto"/>
                </w:pPr>
              </w:pPrChange>
            </w:pPr>
          </w:p>
        </w:tc>
        <w:tc>
          <w:tcPr>
            <w:tcW w:w="1260" w:type="dxa"/>
            <w:tcPrChange w:id="5188" w:author="nadira firinda" w:date="2022-10-29T23:14:00Z">
              <w:tcPr>
                <w:tcW w:w="1260" w:type="dxa"/>
              </w:tcPr>
            </w:tcPrChange>
          </w:tcPr>
          <w:p w14:paraId="72FCDBC8" w14:textId="77777777" w:rsidR="009711D7" w:rsidRPr="009711D7" w:rsidRDefault="009711D7" w:rsidP="00CC4C47">
            <w:pPr>
              <w:spacing w:line="360" w:lineRule="auto"/>
              <w:rPr>
                <w:ins w:id="5189" w:author="nadira firinda" w:date="2022-10-29T23:13:00Z"/>
                <w:rFonts w:ascii="Frutiger 45 Light" w:hAnsi="Frutiger 45 Light" w:cstheme="minorHAnsi"/>
                <w:b/>
                <w:sz w:val="20"/>
                <w:szCs w:val="20"/>
                <w:rPrChange w:id="5190" w:author="nadira firinda" w:date="2022-10-29T23:15:00Z">
                  <w:rPr>
                    <w:ins w:id="5191" w:author="nadira firinda" w:date="2022-10-29T23:13:00Z"/>
                    <w:rFonts w:ascii="Frutiger 45 Light" w:hAnsi="Frutiger 45 Light" w:cstheme="minorHAnsi"/>
                    <w:b/>
                  </w:rPr>
                </w:rPrChange>
              </w:rPr>
              <w:pPrChange w:id="5192" w:author="nadira firinda" w:date="2022-10-29T23:37:00Z">
                <w:pPr>
                  <w:spacing w:line="276" w:lineRule="auto"/>
                </w:pPr>
              </w:pPrChange>
            </w:pPr>
          </w:p>
          <w:p w14:paraId="69888289" w14:textId="77777777" w:rsidR="009711D7" w:rsidRPr="009711D7" w:rsidRDefault="009711D7" w:rsidP="00CC4C47">
            <w:pPr>
              <w:spacing w:line="360" w:lineRule="auto"/>
              <w:rPr>
                <w:ins w:id="5193" w:author="nadira firinda" w:date="2022-10-29T23:13:00Z"/>
                <w:rFonts w:ascii="Frutiger 45 Light" w:eastAsiaTheme="minorEastAsia" w:hAnsi="Frutiger 45 Light" w:cstheme="minorHAnsi"/>
                <w:sz w:val="20"/>
                <w:szCs w:val="20"/>
                <w:rPrChange w:id="5194" w:author="nadira firinda" w:date="2022-10-29T23:15:00Z">
                  <w:rPr>
                    <w:ins w:id="5195" w:author="nadira firinda" w:date="2022-10-29T23:13:00Z"/>
                    <w:rFonts w:ascii="Frutiger 45 Light" w:eastAsiaTheme="minorEastAsia" w:hAnsi="Frutiger 45 Light" w:cstheme="minorHAnsi"/>
                  </w:rPr>
                </w:rPrChange>
              </w:rPr>
              <w:pPrChange w:id="5196" w:author="nadira firinda" w:date="2022-10-29T23:37:00Z">
                <w:pPr>
                  <w:spacing w:line="276" w:lineRule="auto"/>
                </w:pPr>
              </w:pPrChange>
            </w:pPr>
            <m:oMathPara>
              <m:oMath>
                <m:r>
                  <w:ins w:id="5197" w:author="nadira firinda" w:date="2022-10-29T23:13:00Z">
                    <w:rPr>
                      <w:rFonts w:ascii="Cambria Math" w:hAnsi="Cambria Math" w:cstheme="minorHAnsi"/>
                      <w:sz w:val="20"/>
                      <w:szCs w:val="20"/>
                      <w:rPrChange w:id="5198" w:author="nadira firinda" w:date="2022-10-29T23:15:00Z">
                        <w:rPr>
                          <w:rFonts w:ascii="Cambria Math" w:hAnsi="Cambria Math" w:cstheme="minorHAnsi"/>
                        </w:rPr>
                      </w:rPrChange>
                    </w:rPr>
                    <m:t>GND</m:t>
                  </w:ins>
                </m:r>
                <m:sSub>
                  <m:sSubPr>
                    <m:ctrlPr>
                      <w:ins w:id="5199" w:author="nadira firinda" w:date="2022-10-29T23:13:00Z">
                        <w:rPr>
                          <w:rFonts w:ascii="Cambria Math" w:hAnsi="Cambria Math" w:cstheme="minorHAnsi"/>
                          <w:i/>
                          <w:sz w:val="20"/>
                          <w:szCs w:val="20"/>
                          <w:rPrChange w:id="5200" w:author="nadira firinda" w:date="2022-10-29T23:15:00Z">
                            <w:rPr>
                              <w:rFonts w:ascii="Cambria Math" w:hAnsi="Cambria Math" w:cstheme="minorHAnsi"/>
                              <w:i/>
                            </w:rPr>
                          </w:rPrChange>
                        </w:rPr>
                      </w:ins>
                    </m:ctrlPr>
                  </m:sSubPr>
                  <m:e>
                    <m:r>
                      <w:ins w:id="5201" w:author="nadira firinda" w:date="2022-10-29T23:13:00Z">
                        <w:rPr>
                          <w:rFonts w:ascii="Cambria Math" w:hAnsi="Cambria Math" w:cstheme="minorHAnsi"/>
                          <w:sz w:val="20"/>
                          <w:szCs w:val="20"/>
                          <w:rPrChange w:id="5202" w:author="nadira firinda" w:date="2022-10-29T23:15:00Z">
                            <w:rPr>
                              <w:rFonts w:ascii="Cambria Math" w:hAnsi="Cambria Math" w:cstheme="minorHAnsi"/>
                            </w:rPr>
                          </w:rPrChange>
                        </w:rPr>
                        <m:t>I</m:t>
                      </w:ins>
                    </m:r>
                  </m:e>
                  <m:sub>
                    <m:r>
                      <w:ins w:id="5203" w:author="nadira firinda" w:date="2022-10-29T23:13:00Z">
                        <w:rPr>
                          <w:rFonts w:ascii="Cambria Math" w:hAnsi="Cambria Math" w:cstheme="minorHAnsi"/>
                          <w:sz w:val="20"/>
                          <w:szCs w:val="20"/>
                          <w:rPrChange w:id="5204" w:author="nadira firinda" w:date="2022-10-29T23:15:00Z">
                            <w:rPr>
                              <w:rFonts w:ascii="Cambria Math" w:hAnsi="Cambria Math" w:cstheme="minorHAnsi"/>
                            </w:rPr>
                          </w:rPrChange>
                        </w:rPr>
                        <m:t>g</m:t>
                      </w:ins>
                    </m:r>
                  </m:sub>
                </m:sSub>
              </m:oMath>
            </m:oMathPara>
          </w:p>
          <w:p w14:paraId="3504BDC7" w14:textId="77777777" w:rsidR="009711D7" w:rsidRPr="009711D7" w:rsidRDefault="009711D7" w:rsidP="00CC4C47">
            <w:pPr>
              <w:spacing w:line="360" w:lineRule="auto"/>
              <w:rPr>
                <w:ins w:id="5205" w:author="nadira firinda" w:date="2022-10-29T23:13:00Z"/>
                <w:rFonts w:ascii="Frutiger 45 Light" w:eastAsiaTheme="minorEastAsia" w:hAnsi="Frutiger 45 Light" w:cstheme="minorHAnsi"/>
                <w:sz w:val="20"/>
                <w:szCs w:val="20"/>
                <w:rPrChange w:id="5206" w:author="nadira firinda" w:date="2022-10-29T23:15:00Z">
                  <w:rPr>
                    <w:ins w:id="5207" w:author="nadira firinda" w:date="2022-10-29T23:13:00Z"/>
                    <w:rFonts w:ascii="Frutiger 45 Light" w:eastAsiaTheme="minorEastAsia" w:hAnsi="Frutiger 45 Light" w:cstheme="minorHAnsi"/>
                  </w:rPr>
                </w:rPrChange>
              </w:rPr>
              <w:pPrChange w:id="5208" w:author="nadira firinda" w:date="2022-10-29T23:37:00Z">
                <w:pPr>
                  <w:spacing w:line="276" w:lineRule="auto"/>
                </w:pPr>
              </w:pPrChange>
            </w:pPr>
            <m:oMathPara>
              <m:oMath>
                <m:r>
                  <w:ins w:id="5209" w:author="nadira firinda" w:date="2022-10-29T23:13:00Z">
                    <m:rPr>
                      <m:sty m:val="bi"/>
                    </m:rPr>
                    <w:rPr>
                      <w:rFonts w:ascii="Cambria Math" w:eastAsiaTheme="minorEastAsia" w:hAnsi="Cambria Math" w:cstheme="minorHAnsi"/>
                      <w:sz w:val="20"/>
                      <w:szCs w:val="20"/>
                      <w:rPrChange w:id="5210" w:author="nadira firinda" w:date="2022-10-29T23:15:00Z">
                        <w:rPr>
                          <w:rFonts w:ascii="Cambria Math" w:eastAsiaTheme="minorEastAsia" w:hAnsi="Cambria Math" w:cstheme="minorHAnsi"/>
                        </w:rPr>
                      </w:rPrChange>
                    </w:rPr>
                    <m:t>-</m:t>
                  </w:ins>
                </m:r>
                <m:sSub>
                  <m:sSubPr>
                    <m:ctrlPr>
                      <w:ins w:id="5211" w:author="nadira firinda" w:date="2022-10-29T23:13:00Z">
                        <w:rPr>
                          <w:rFonts w:ascii="Cambria Math" w:eastAsiaTheme="minorEastAsia" w:hAnsi="Cambria Math" w:cstheme="minorHAnsi"/>
                          <w:i/>
                          <w:sz w:val="20"/>
                          <w:szCs w:val="20"/>
                          <w:rPrChange w:id="5212" w:author="nadira firinda" w:date="2022-10-29T23:15:00Z">
                            <w:rPr>
                              <w:rFonts w:ascii="Cambria Math" w:eastAsiaTheme="minorEastAsia" w:hAnsi="Cambria Math" w:cstheme="minorHAnsi"/>
                              <w:i/>
                            </w:rPr>
                          </w:rPrChange>
                        </w:rPr>
                      </w:ins>
                    </m:ctrlPr>
                  </m:sSubPr>
                  <m:e>
                    <m:r>
                      <w:ins w:id="5213" w:author="nadira firinda" w:date="2022-10-29T23:13:00Z">
                        <w:rPr>
                          <w:rFonts w:ascii="Cambria Math" w:eastAsiaTheme="minorEastAsia" w:hAnsi="Cambria Math" w:cstheme="minorHAnsi"/>
                          <w:sz w:val="20"/>
                          <w:szCs w:val="20"/>
                          <w:rPrChange w:id="5214" w:author="nadira firinda" w:date="2022-10-29T23:15:00Z">
                            <w:rPr>
                              <w:rFonts w:ascii="Cambria Math" w:eastAsiaTheme="minorEastAsia" w:hAnsi="Cambria Math" w:cstheme="minorHAnsi"/>
                            </w:rPr>
                          </w:rPrChange>
                        </w:rPr>
                        <m:t>C</m:t>
                      </w:ins>
                    </m:r>
                    <m:ctrlPr>
                      <w:ins w:id="5215" w:author="nadira firinda" w:date="2022-10-29T23:13:00Z">
                        <w:rPr>
                          <w:rFonts w:ascii="Cambria Math" w:eastAsiaTheme="minorEastAsia" w:hAnsi="Cambria Math" w:cstheme="minorHAnsi"/>
                          <w:b/>
                          <w:i/>
                          <w:sz w:val="20"/>
                          <w:szCs w:val="20"/>
                          <w:rPrChange w:id="5216" w:author="nadira firinda" w:date="2022-10-29T23:15:00Z">
                            <w:rPr>
                              <w:rFonts w:ascii="Cambria Math" w:eastAsiaTheme="minorEastAsia" w:hAnsi="Cambria Math" w:cstheme="minorHAnsi"/>
                              <w:b/>
                              <w:i/>
                            </w:rPr>
                          </w:rPrChange>
                        </w:rPr>
                      </w:ins>
                    </m:ctrlPr>
                  </m:e>
                  <m:sub>
                    <m:r>
                      <w:ins w:id="5217" w:author="nadira firinda" w:date="2022-10-29T23:13:00Z">
                        <w:rPr>
                          <w:rFonts w:ascii="Cambria Math" w:eastAsiaTheme="minorEastAsia" w:hAnsi="Cambria Math" w:cstheme="minorHAnsi"/>
                          <w:sz w:val="20"/>
                          <w:szCs w:val="20"/>
                          <w:rPrChange w:id="5218" w:author="nadira firinda" w:date="2022-10-29T23:15:00Z">
                            <w:rPr>
                              <w:rFonts w:ascii="Cambria Math" w:eastAsiaTheme="minorEastAsia" w:hAnsi="Cambria Math" w:cstheme="minorHAnsi"/>
                            </w:rPr>
                          </w:rPrChange>
                        </w:rPr>
                        <m:t>g</m:t>
                      </w:ins>
                    </m:r>
                  </m:sub>
                </m:sSub>
              </m:oMath>
            </m:oMathPara>
          </w:p>
          <w:p w14:paraId="11F14660" w14:textId="77777777" w:rsidR="009711D7" w:rsidRPr="009711D7" w:rsidRDefault="009711D7" w:rsidP="00CC4C47">
            <w:pPr>
              <w:spacing w:line="360" w:lineRule="auto"/>
              <w:rPr>
                <w:ins w:id="5219" w:author="nadira firinda" w:date="2022-10-29T23:13:00Z"/>
                <w:rFonts w:ascii="Frutiger 45 Light" w:eastAsiaTheme="minorEastAsia" w:hAnsi="Frutiger 45 Light" w:cstheme="minorHAnsi"/>
                <w:sz w:val="20"/>
                <w:szCs w:val="20"/>
                <w:rPrChange w:id="5220" w:author="nadira firinda" w:date="2022-10-29T23:15:00Z">
                  <w:rPr>
                    <w:ins w:id="5221" w:author="nadira firinda" w:date="2022-10-29T23:13:00Z"/>
                    <w:rFonts w:ascii="Frutiger 45 Light" w:eastAsiaTheme="minorEastAsia" w:hAnsi="Frutiger 45 Light" w:cstheme="minorHAnsi"/>
                  </w:rPr>
                </w:rPrChange>
              </w:rPr>
              <w:pPrChange w:id="5222" w:author="nadira firinda" w:date="2022-10-29T23:37:00Z">
                <w:pPr>
                  <w:spacing w:line="276" w:lineRule="auto"/>
                </w:pPr>
              </w:pPrChange>
            </w:pPr>
            <m:oMathPara>
              <m:oMath>
                <m:r>
                  <w:ins w:id="5223" w:author="nadira firinda" w:date="2022-10-29T23:13:00Z">
                    <m:rPr>
                      <m:sty m:val="bi"/>
                    </m:rPr>
                    <w:rPr>
                      <w:rFonts w:ascii="Cambria Math" w:eastAsiaTheme="minorEastAsia" w:hAnsi="Cambria Math" w:cstheme="minorHAnsi"/>
                      <w:sz w:val="20"/>
                      <w:szCs w:val="20"/>
                      <w:rPrChange w:id="5224" w:author="nadira firinda" w:date="2022-10-29T23:15:00Z">
                        <w:rPr>
                          <w:rFonts w:ascii="Cambria Math" w:eastAsiaTheme="minorEastAsia" w:hAnsi="Cambria Math" w:cstheme="minorHAnsi"/>
                        </w:rPr>
                      </w:rPrChange>
                    </w:rPr>
                    <m:t>-</m:t>
                  </w:ins>
                </m:r>
                <m:sSub>
                  <m:sSubPr>
                    <m:ctrlPr>
                      <w:ins w:id="5225" w:author="nadira firinda" w:date="2022-10-29T23:13:00Z">
                        <w:rPr>
                          <w:rFonts w:ascii="Cambria Math" w:eastAsiaTheme="minorEastAsia" w:hAnsi="Cambria Math" w:cstheme="minorHAnsi"/>
                          <w:i/>
                          <w:sz w:val="20"/>
                          <w:szCs w:val="20"/>
                          <w:rPrChange w:id="5226" w:author="nadira firinda" w:date="2022-10-29T23:15:00Z">
                            <w:rPr>
                              <w:rFonts w:ascii="Cambria Math" w:eastAsiaTheme="minorEastAsia" w:hAnsi="Cambria Math" w:cstheme="minorHAnsi"/>
                              <w:i/>
                            </w:rPr>
                          </w:rPrChange>
                        </w:rPr>
                      </w:ins>
                    </m:ctrlPr>
                  </m:sSubPr>
                  <m:e>
                    <m:r>
                      <w:ins w:id="5227" w:author="nadira firinda" w:date="2022-10-29T23:13:00Z">
                        <w:rPr>
                          <w:rFonts w:ascii="Cambria Math" w:eastAsiaTheme="minorEastAsia" w:hAnsi="Cambria Math" w:cstheme="minorHAnsi"/>
                          <w:sz w:val="20"/>
                          <w:szCs w:val="20"/>
                          <w:rPrChange w:id="5228" w:author="nadira firinda" w:date="2022-10-29T23:15:00Z">
                            <w:rPr>
                              <w:rFonts w:ascii="Cambria Math" w:eastAsiaTheme="minorEastAsia" w:hAnsi="Cambria Math" w:cstheme="minorHAnsi"/>
                            </w:rPr>
                          </w:rPrChange>
                        </w:rPr>
                        <m:t>I</m:t>
                      </w:ins>
                    </m:r>
                    <m:ctrlPr>
                      <w:ins w:id="5229" w:author="nadira firinda" w:date="2022-10-29T23:13:00Z">
                        <w:rPr>
                          <w:rFonts w:ascii="Cambria Math" w:eastAsiaTheme="minorEastAsia" w:hAnsi="Cambria Math" w:cstheme="minorHAnsi"/>
                          <w:b/>
                          <w:i/>
                          <w:sz w:val="20"/>
                          <w:szCs w:val="20"/>
                          <w:rPrChange w:id="5230" w:author="nadira firinda" w:date="2022-10-29T23:15:00Z">
                            <w:rPr>
                              <w:rFonts w:ascii="Cambria Math" w:eastAsiaTheme="minorEastAsia" w:hAnsi="Cambria Math" w:cstheme="minorHAnsi"/>
                              <w:b/>
                              <w:i/>
                            </w:rPr>
                          </w:rPrChange>
                        </w:rPr>
                      </w:ins>
                    </m:ctrlPr>
                  </m:e>
                  <m:sub>
                    <m:r>
                      <w:ins w:id="5231" w:author="nadira firinda" w:date="2022-10-29T23:13:00Z">
                        <w:rPr>
                          <w:rFonts w:ascii="Cambria Math" w:eastAsiaTheme="minorEastAsia" w:hAnsi="Cambria Math" w:cstheme="minorHAnsi"/>
                          <w:sz w:val="20"/>
                          <w:szCs w:val="20"/>
                          <w:rPrChange w:id="5232" w:author="nadira firinda" w:date="2022-10-29T23:15:00Z">
                            <w:rPr>
                              <w:rFonts w:ascii="Cambria Math" w:eastAsiaTheme="minorEastAsia" w:hAnsi="Cambria Math" w:cstheme="minorHAnsi"/>
                            </w:rPr>
                          </w:rPrChange>
                        </w:rPr>
                        <m:t>g</m:t>
                      </w:ins>
                    </m:r>
                  </m:sub>
                </m:sSub>
              </m:oMath>
            </m:oMathPara>
          </w:p>
          <w:p w14:paraId="7025847F" w14:textId="77777777" w:rsidR="009711D7" w:rsidRPr="009711D7" w:rsidRDefault="009711D7" w:rsidP="00CC4C47">
            <w:pPr>
              <w:spacing w:line="360" w:lineRule="auto"/>
              <w:rPr>
                <w:ins w:id="5233" w:author="nadira firinda" w:date="2022-10-29T23:13:00Z"/>
                <w:rFonts w:ascii="Frutiger 45 Light" w:hAnsi="Frutiger 45 Light" w:cstheme="minorHAnsi"/>
                <w:b/>
                <w:sz w:val="20"/>
                <w:szCs w:val="20"/>
                <w:rPrChange w:id="5234" w:author="nadira firinda" w:date="2022-10-29T23:15:00Z">
                  <w:rPr>
                    <w:ins w:id="5235" w:author="nadira firinda" w:date="2022-10-29T23:13:00Z"/>
                    <w:rFonts w:ascii="Frutiger 45 Light" w:hAnsi="Frutiger 45 Light" w:cstheme="minorHAnsi"/>
                    <w:b/>
                  </w:rPr>
                </w:rPrChange>
              </w:rPr>
              <w:pPrChange w:id="5236" w:author="nadira firinda" w:date="2022-10-29T23:37:00Z">
                <w:pPr>
                  <w:spacing w:line="276" w:lineRule="auto"/>
                </w:pPr>
              </w:pPrChange>
            </w:pPr>
          </w:p>
        </w:tc>
        <w:tc>
          <w:tcPr>
            <w:tcW w:w="1350" w:type="dxa"/>
            <w:tcPrChange w:id="5237" w:author="nadira firinda" w:date="2022-10-29T23:14:00Z">
              <w:tcPr>
                <w:tcW w:w="1350" w:type="dxa"/>
              </w:tcPr>
            </w:tcPrChange>
          </w:tcPr>
          <w:p w14:paraId="6A59021B" w14:textId="77777777" w:rsidR="009711D7" w:rsidRPr="009711D7" w:rsidRDefault="009711D7" w:rsidP="00CC4C47">
            <w:pPr>
              <w:spacing w:line="360" w:lineRule="auto"/>
              <w:rPr>
                <w:ins w:id="5238" w:author="nadira firinda" w:date="2022-10-29T23:13:00Z"/>
                <w:rFonts w:ascii="Frutiger 45 Light" w:hAnsi="Frutiger 45 Light" w:cstheme="minorHAnsi"/>
                <w:b/>
                <w:sz w:val="20"/>
                <w:szCs w:val="20"/>
                <w:rPrChange w:id="5239" w:author="nadira firinda" w:date="2022-10-29T23:15:00Z">
                  <w:rPr>
                    <w:ins w:id="5240" w:author="nadira firinda" w:date="2022-10-29T23:13:00Z"/>
                    <w:rFonts w:ascii="Frutiger 45 Light" w:hAnsi="Frutiger 45 Light" w:cstheme="minorHAnsi"/>
                    <w:b/>
                  </w:rPr>
                </w:rPrChange>
              </w:rPr>
              <w:pPrChange w:id="5241" w:author="nadira firinda" w:date="2022-10-29T23:37:00Z">
                <w:pPr>
                  <w:spacing w:line="276" w:lineRule="auto"/>
                </w:pPr>
              </w:pPrChange>
            </w:pPr>
          </w:p>
          <w:p w14:paraId="73B2BD51" w14:textId="77777777" w:rsidR="009711D7" w:rsidRPr="009711D7" w:rsidRDefault="009711D7" w:rsidP="00CC4C47">
            <w:pPr>
              <w:spacing w:line="360" w:lineRule="auto"/>
              <w:rPr>
                <w:ins w:id="5242" w:author="nadira firinda" w:date="2022-10-29T23:13:00Z"/>
                <w:rFonts w:ascii="Frutiger 45 Light" w:eastAsiaTheme="minorEastAsia" w:hAnsi="Frutiger 45 Light" w:cstheme="minorHAnsi"/>
                <w:sz w:val="20"/>
                <w:szCs w:val="20"/>
                <w:rPrChange w:id="5243" w:author="nadira firinda" w:date="2022-10-29T23:15:00Z">
                  <w:rPr>
                    <w:ins w:id="5244" w:author="nadira firinda" w:date="2022-10-29T23:13:00Z"/>
                    <w:rFonts w:ascii="Frutiger 45 Light" w:eastAsiaTheme="minorEastAsia" w:hAnsi="Frutiger 45 Light" w:cstheme="minorHAnsi"/>
                  </w:rPr>
                </w:rPrChange>
              </w:rPr>
              <w:pPrChange w:id="5245" w:author="nadira firinda" w:date="2022-10-29T23:37:00Z">
                <w:pPr>
                  <w:spacing w:line="276" w:lineRule="auto"/>
                </w:pPr>
              </w:pPrChange>
            </w:pPr>
            <m:oMathPara>
              <m:oMath>
                <m:r>
                  <w:ins w:id="5246" w:author="nadira firinda" w:date="2022-10-29T23:13:00Z">
                    <w:rPr>
                      <w:rFonts w:ascii="Cambria Math" w:hAnsi="Cambria Math" w:cstheme="minorHAnsi"/>
                      <w:sz w:val="20"/>
                      <w:szCs w:val="20"/>
                      <w:rPrChange w:id="5247" w:author="nadira firinda" w:date="2022-10-29T23:15:00Z">
                        <w:rPr>
                          <w:rFonts w:ascii="Cambria Math" w:hAnsi="Cambria Math" w:cstheme="minorHAnsi"/>
                        </w:rPr>
                      </w:rPrChange>
                    </w:rPr>
                    <m:t>GND</m:t>
                  </w:ins>
                </m:r>
                <m:sSub>
                  <m:sSubPr>
                    <m:ctrlPr>
                      <w:ins w:id="5248" w:author="nadira firinda" w:date="2022-10-29T23:13:00Z">
                        <w:rPr>
                          <w:rFonts w:ascii="Cambria Math" w:hAnsi="Cambria Math" w:cstheme="minorHAnsi"/>
                          <w:i/>
                          <w:sz w:val="20"/>
                          <w:szCs w:val="20"/>
                          <w:rPrChange w:id="5249" w:author="nadira firinda" w:date="2022-10-29T23:15:00Z">
                            <w:rPr>
                              <w:rFonts w:ascii="Cambria Math" w:hAnsi="Cambria Math" w:cstheme="minorHAnsi"/>
                              <w:i/>
                            </w:rPr>
                          </w:rPrChange>
                        </w:rPr>
                      </w:ins>
                    </m:ctrlPr>
                  </m:sSubPr>
                  <m:e>
                    <m:r>
                      <w:ins w:id="5250" w:author="nadira firinda" w:date="2022-10-29T23:13:00Z">
                        <w:rPr>
                          <w:rFonts w:ascii="Cambria Math" w:hAnsi="Cambria Math" w:cstheme="minorHAnsi"/>
                          <w:sz w:val="20"/>
                          <w:szCs w:val="20"/>
                          <w:rPrChange w:id="5251" w:author="nadira firinda" w:date="2022-10-29T23:15:00Z">
                            <w:rPr>
                              <w:rFonts w:ascii="Cambria Math" w:hAnsi="Cambria Math" w:cstheme="minorHAnsi"/>
                            </w:rPr>
                          </w:rPrChange>
                        </w:rPr>
                        <m:t>I</m:t>
                      </w:ins>
                    </m:r>
                  </m:e>
                  <m:sub>
                    <m:r>
                      <w:ins w:id="5252" w:author="nadira firinda" w:date="2022-10-29T23:13:00Z">
                        <w:rPr>
                          <w:rFonts w:ascii="Cambria Math" w:hAnsi="Cambria Math" w:cstheme="minorHAnsi"/>
                          <w:sz w:val="20"/>
                          <w:szCs w:val="20"/>
                          <w:rPrChange w:id="5253" w:author="nadira firinda" w:date="2022-10-29T23:15:00Z">
                            <w:rPr>
                              <w:rFonts w:ascii="Cambria Math" w:hAnsi="Cambria Math" w:cstheme="minorHAnsi"/>
                            </w:rPr>
                          </w:rPrChange>
                        </w:rPr>
                        <m:t>p</m:t>
                      </w:ins>
                    </m:r>
                  </m:sub>
                </m:sSub>
              </m:oMath>
            </m:oMathPara>
          </w:p>
          <w:p w14:paraId="2B15C1C4" w14:textId="77777777" w:rsidR="009711D7" w:rsidRPr="009711D7" w:rsidRDefault="009711D7" w:rsidP="00CC4C47">
            <w:pPr>
              <w:spacing w:line="360" w:lineRule="auto"/>
              <w:rPr>
                <w:ins w:id="5254" w:author="nadira firinda" w:date="2022-10-29T23:13:00Z"/>
                <w:rFonts w:ascii="Frutiger 45 Light" w:eastAsiaTheme="minorEastAsia" w:hAnsi="Frutiger 45 Light" w:cstheme="minorHAnsi"/>
                <w:sz w:val="20"/>
                <w:szCs w:val="20"/>
                <w:rPrChange w:id="5255" w:author="nadira firinda" w:date="2022-10-29T23:15:00Z">
                  <w:rPr>
                    <w:ins w:id="5256" w:author="nadira firinda" w:date="2022-10-29T23:13:00Z"/>
                    <w:rFonts w:ascii="Frutiger 45 Light" w:eastAsiaTheme="minorEastAsia" w:hAnsi="Frutiger 45 Light" w:cstheme="minorHAnsi"/>
                  </w:rPr>
                </w:rPrChange>
              </w:rPr>
              <w:pPrChange w:id="5257" w:author="nadira firinda" w:date="2022-10-29T23:37:00Z">
                <w:pPr>
                  <w:spacing w:line="276" w:lineRule="auto"/>
                </w:pPr>
              </w:pPrChange>
            </w:pPr>
            <m:oMathPara>
              <m:oMath>
                <m:r>
                  <w:ins w:id="5258" w:author="nadira firinda" w:date="2022-10-29T23:13:00Z">
                    <m:rPr>
                      <m:sty m:val="bi"/>
                    </m:rPr>
                    <w:rPr>
                      <w:rFonts w:ascii="Cambria Math" w:eastAsiaTheme="minorEastAsia" w:hAnsi="Cambria Math" w:cstheme="minorHAnsi"/>
                      <w:sz w:val="20"/>
                      <w:szCs w:val="20"/>
                      <w:rPrChange w:id="5259" w:author="nadira firinda" w:date="2022-10-29T23:15:00Z">
                        <w:rPr>
                          <w:rFonts w:ascii="Cambria Math" w:eastAsiaTheme="minorEastAsia" w:hAnsi="Cambria Math" w:cstheme="minorHAnsi"/>
                        </w:rPr>
                      </w:rPrChange>
                    </w:rPr>
                    <m:t>-</m:t>
                  </w:ins>
                </m:r>
                <m:sSub>
                  <m:sSubPr>
                    <m:ctrlPr>
                      <w:ins w:id="5260" w:author="nadira firinda" w:date="2022-10-29T23:13:00Z">
                        <w:rPr>
                          <w:rFonts w:ascii="Cambria Math" w:eastAsiaTheme="minorEastAsia" w:hAnsi="Cambria Math" w:cstheme="minorHAnsi"/>
                          <w:i/>
                          <w:sz w:val="20"/>
                          <w:szCs w:val="20"/>
                          <w:rPrChange w:id="5261" w:author="nadira firinda" w:date="2022-10-29T23:15:00Z">
                            <w:rPr>
                              <w:rFonts w:ascii="Cambria Math" w:eastAsiaTheme="minorEastAsia" w:hAnsi="Cambria Math" w:cstheme="minorHAnsi"/>
                              <w:i/>
                            </w:rPr>
                          </w:rPrChange>
                        </w:rPr>
                      </w:ins>
                    </m:ctrlPr>
                  </m:sSubPr>
                  <m:e>
                    <m:r>
                      <w:ins w:id="5262" w:author="nadira firinda" w:date="2022-10-29T23:13:00Z">
                        <w:rPr>
                          <w:rFonts w:ascii="Cambria Math" w:eastAsiaTheme="minorEastAsia" w:hAnsi="Cambria Math" w:cstheme="minorHAnsi"/>
                          <w:sz w:val="20"/>
                          <w:szCs w:val="20"/>
                          <w:rPrChange w:id="5263" w:author="nadira firinda" w:date="2022-10-29T23:15:00Z">
                            <w:rPr>
                              <w:rFonts w:ascii="Cambria Math" w:eastAsiaTheme="minorEastAsia" w:hAnsi="Cambria Math" w:cstheme="minorHAnsi"/>
                            </w:rPr>
                          </w:rPrChange>
                        </w:rPr>
                        <m:t>C</m:t>
                      </w:ins>
                    </m:r>
                    <m:ctrlPr>
                      <w:ins w:id="5264" w:author="nadira firinda" w:date="2022-10-29T23:13:00Z">
                        <w:rPr>
                          <w:rFonts w:ascii="Cambria Math" w:eastAsiaTheme="minorEastAsia" w:hAnsi="Cambria Math" w:cstheme="minorHAnsi"/>
                          <w:b/>
                          <w:i/>
                          <w:sz w:val="20"/>
                          <w:szCs w:val="20"/>
                          <w:rPrChange w:id="5265" w:author="nadira firinda" w:date="2022-10-29T23:15:00Z">
                            <w:rPr>
                              <w:rFonts w:ascii="Cambria Math" w:eastAsiaTheme="minorEastAsia" w:hAnsi="Cambria Math" w:cstheme="minorHAnsi"/>
                              <w:b/>
                              <w:i/>
                            </w:rPr>
                          </w:rPrChange>
                        </w:rPr>
                      </w:ins>
                    </m:ctrlPr>
                  </m:e>
                  <m:sub>
                    <m:r>
                      <w:ins w:id="5266" w:author="nadira firinda" w:date="2022-10-29T23:13:00Z">
                        <w:rPr>
                          <w:rFonts w:ascii="Cambria Math" w:eastAsiaTheme="minorEastAsia" w:hAnsi="Cambria Math" w:cstheme="minorHAnsi"/>
                          <w:sz w:val="20"/>
                          <w:szCs w:val="20"/>
                          <w:rPrChange w:id="5267" w:author="nadira firinda" w:date="2022-10-29T23:15:00Z">
                            <w:rPr>
                              <w:rFonts w:ascii="Cambria Math" w:eastAsiaTheme="minorEastAsia" w:hAnsi="Cambria Math" w:cstheme="minorHAnsi"/>
                            </w:rPr>
                          </w:rPrChange>
                        </w:rPr>
                        <m:t>p</m:t>
                      </w:ins>
                    </m:r>
                  </m:sub>
                </m:sSub>
              </m:oMath>
            </m:oMathPara>
          </w:p>
          <w:p w14:paraId="7CB7410F" w14:textId="77777777" w:rsidR="009711D7" w:rsidRPr="009711D7" w:rsidRDefault="009711D7" w:rsidP="00CC4C47">
            <w:pPr>
              <w:spacing w:line="360" w:lineRule="auto"/>
              <w:rPr>
                <w:ins w:id="5268" w:author="nadira firinda" w:date="2022-10-29T23:13:00Z"/>
                <w:rFonts w:ascii="Frutiger 45 Light" w:eastAsiaTheme="minorEastAsia" w:hAnsi="Frutiger 45 Light" w:cstheme="minorHAnsi"/>
                <w:sz w:val="20"/>
                <w:szCs w:val="20"/>
                <w:rPrChange w:id="5269" w:author="nadira firinda" w:date="2022-10-29T23:15:00Z">
                  <w:rPr>
                    <w:ins w:id="5270" w:author="nadira firinda" w:date="2022-10-29T23:13:00Z"/>
                    <w:rFonts w:ascii="Frutiger 45 Light" w:eastAsiaTheme="minorEastAsia" w:hAnsi="Frutiger 45 Light" w:cstheme="minorHAnsi"/>
                  </w:rPr>
                </w:rPrChange>
              </w:rPr>
              <w:pPrChange w:id="5271" w:author="nadira firinda" w:date="2022-10-29T23:37:00Z">
                <w:pPr>
                  <w:spacing w:line="276" w:lineRule="auto"/>
                </w:pPr>
              </w:pPrChange>
            </w:pPr>
            <m:oMathPara>
              <m:oMath>
                <m:r>
                  <w:ins w:id="5272" w:author="nadira firinda" w:date="2022-10-29T23:13:00Z">
                    <m:rPr>
                      <m:sty m:val="bi"/>
                    </m:rPr>
                    <w:rPr>
                      <w:rFonts w:ascii="Cambria Math" w:eastAsiaTheme="minorEastAsia" w:hAnsi="Cambria Math" w:cstheme="minorHAnsi"/>
                      <w:sz w:val="20"/>
                      <w:szCs w:val="20"/>
                      <w:rPrChange w:id="5273" w:author="nadira firinda" w:date="2022-10-29T23:15:00Z">
                        <w:rPr>
                          <w:rFonts w:ascii="Cambria Math" w:eastAsiaTheme="minorEastAsia" w:hAnsi="Cambria Math" w:cstheme="minorHAnsi"/>
                        </w:rPr>
                      </w:rPrChange>
                    </w:rPr>
                    <m:t>-</m:t>
                  </w:ins>
                </m:r>
                <m:sSub>
                  <m:sSubPr>
                    <m:ctrlPr>
                      <w:ins w:id="5274" w:author="nadira firinda" w:date="2022-10-29T23:13:00Z">
                        <w:rPr>
                          <w:rFonts w:ascii="Cambria Math" w:eastAsiaTheme="minorEastAsia" w:hAnsi="Cambria Math" w:cstheme="minorHAnsi"/>
                          <w:i/>
                          <w:sz w:val="20"/>
                          <w:szCs w:val="20"/>
                          <w:rPrChange w:id="5275" w:author="nadira firinda" w:date="2022-10-29T23:15:00Z">
                            <w:rPr>
                              <w:rFonts w:ascii="Cambria Math" w:eastAsiaTheme="minorEastAsia" w:hAnsi="Cambria Math" w:cstheme="minorHAnsi"/>
                              <w:i/>
                            </w:rPr>
                          </w:rPrChange>
                        </w:rPr>
                      </w:ins>
                    </m:ctrlPr>
                  </m:sSubPr>
                  <m:e>
                    <m:r>
                      <w:ins w:id="5276" w:author="nadira firinda" w:date="2022-10-29T23:13:00Z">
                        <w:rPr>
                          <w:rFonts w:ascii="Cambria Math" w:eastAsiaTheme="minorEastAsia" w:hAnsi="Cambria Math" w:cstheme="minorHAnsi"/>
                          <w:sz w:val="20"/>
                          <w:szCs w:val="20"/>
                          <w:rPrChange w:id="5277" w:author="nadira firinda" w:date="2022-10-29T23:15:00Z">
                            <w:rPr>
                              <w:rFonts w:ascii="Cambria Math" w:eastAsiaTheme="minorEastAsia" w:hAnsi="Cambria Math" w:cstheme="minorHAnsi"/>
                            </w:rPr>
                          </w:rPrChange>
                        </w:rPr>
                        <m:t>I</m:t>
                      </w:ins>
                    </m:r>
                    <m:ctrlPr>
                      <w:ins w:id="5278" w:author="nadira firinda" w:date="2022-10-29T23:13:00Z">
                        <w:rPr>
                          <w:rFonts w:ascii="Cambria Math" w:eastAsiaTheme="minorEastAsia" w:hAnsi="Cambria Math" w:cstheme="minorHAnsi"/>
                          <w:b/>
                          <w:i/>
                          <w:sz w:val="20"/>
                          <w:szCs w:val="20"/>
                          <w:rPrChange w:id="5279" w:author="nadira firinda" w:date="2022-10-29T23:15:00Z">
                            <w:rPr>
                              <w:rFonts w:ascii="Cambria Math" w:eastAsiaTheme="minorEastAsia" w:hAnsi="Cambria Math" w:cstheme="minorHAnsi"/>
                              <w:b/>
                              <w:i/>
                            </w:rPr>
                          </w:rPrChange>
                        </w:rPr>
                      </w:ins>
                    </m:ctrlPr>
                  </m:e>
                  <m:sub>
                    <m:r>
                      <w:ins w:id="5280" w:author="nadira firinda" w:date="2022-10-29T23:13:00Z">
                        <w:rPr>
                          <w:rFonts w:ascii="Cambria Math" w:eastAsiaTheme="minorEastAsia" w:hAnsi="Cambria Math" w:cstheme="minorHAnsi"/>
                          <w:sz w:val="20"/>
                          <w:szCs w:val="20"/>
                          <w:rPrChange w:id="5281" w:author="nadira firinda" w:date="2022-10-29T23:15:00Z">
                            <w:rPr>
                              <w:rFonts w:ascii="Cambria Math" w:eastAsiaTheme="minorEastAsia" w:hAnsi="Cambria Math" w:cstheme="minorHAnsi"/>
                            </w:rPr>
                          </w:rPrChange>
                        </w:rPr>
                        <m:t>p</m:t>
                      </w:ins>
                    </m:r>
                  </m:sub>
                </m:sSub>
              </m:oMath>
            </m:oMathPara>
          </w:p>
          <w:p w14:paraId="1D47D9E2" w14:textId="77777777" w:rsidR="009711D7" w:rsidRPr="009711D7" w:rsidRDefault="009711D7" w:rsidP="00CC4C47">
            <w:pPr>
              <w:spacing w:line="360" w:lineRule="auto"/>
              <w:rPr>
                <w:ins w:id="5282" w:author="nadira firinda" w:date="2022-10-29T23:13:00Z"/>
                <w:rFonts w:ascii="Frutiger 45 Light" w:eastAsiaTheme="minorEastAsia" w:hAnsi="Frutiger 45 Light" w:cstheme="minorHAnsi"/>
                <w:sz w:val="20"/>
                <w:szCs w:val="20"/>
                <w:rPrChange w:id="5283" w:author="nadira firinda" w:date="2022-10-29T23:15:00Z">
                  <w:rPr>
                    <w:ins w:id="5284" w:author="nadira firinda" w:date="2022-10-29T23:13:00Z"/>
                    <w:rFonts w:ascii="Frutiger 45 Light" w:eastAsiaTheme="minorEastAsia" w:hAnsi="Frutiger 45 Light" w:cstheme="minorHAnsi"/>
                  </w:rPr>
                </w:rPrChange>
              </w:rPr>
              <w:pPrChange w:id="5285" w:author="nadira firinda" w:date="2022-10-29T23:37:00Z">
                <w:pPr>
                  <w:spacing w:line="276" w:lineRule="auto"/>
                </w:pPr>
              </w:pPrChange>
            </w:pPr>
          </w:p>
        </w:tc>
        <w:tc>
          <w:tcPr>
            <w:tcW w:w="1170" w:type="dxa"/>
            <w:tcPrChange w:id="5286" w:author="nadira firinda" w:date="2022-10-29T23:14:00Z">
              <w:tcPr>
                <w:tcW w:w="1170" w:type="dxa"/>
              </w:tcPr>
            </w:tcPrChange>
          </w:tcPr>
          <w:p w14:paraId="687E6946" w14:textId="77777777" w:rsidR="009711D7" w:rsidRPr="009711D7" w:rsidRDefault="009711D7" w:rsidP="00CC4C47">
            <w:pPr>
              <w:spacing w:line="360" w:lineRule="auto"/>
              <w:rPr>
                <w:ins w:id="5287" w:author="nadira firinda" w:date="2022-10-29T23:13:00Z"/>
                <w:rFonts w:ascii="Frutiger 45 Light" w:hAnsi="Frutiger 45 Light" w:cstheme="minorHAnsi"/>
                <w:b/>
                <w:sz w:val="20"/>
                <w:szCs w:val="20"/>
                <w:rPrChange w:id="5288" w:author="nadira firinda" w:date="2022-10-29T23:15:00Z">
                  <w:rPr>
                    <w:ins w:id="5289" w:author="nadira firinda" w:date="2022-10-29T23:13:00Z"/>
                    <w:rFonts w:ascii="Frutiger 45 Light" w:hAnsi="Frutiger 45 Light" w:cstheme="minorHAnsi"/>
                    <w:b/>
                  </w:rPr>
                </w:rPrChange>
              </w:rPr>
              <w:pPrChange w:id="5290" w:author="nadira firinda" w:date="2022-10-29T23:37:00Z">
                <w:pPr>
                  <w:spacing w:line="276" w:lineRule="auto"/>
                </w:pPr>
              </w:pPrChange>
            </w:pPr>
          </w:p>
        </w:tc>
        <w:tc>
          <w:tcPr>
            <w:tcW w:w="900" w:type="dxa"/>
            <w:gridSpan w:val="2"/>
            <w:shd w:val="clear" w:color="auto" w:fill="F2F2F2" w:themeFill="background1" w:themeFillShade="F2"/>
            <w:vAlign w:val="center"/>
            <w:tcPrChange w:id="5291" w:author="nadira firinda" w:date="2022-10-29T23:14:00Z">
              <w:tcPr>
                <w:tcW w:w="900" w:type="dxa"/>
                <w:gridSpan w:val="2"/>
                <w:shd w:val="clear" w:color="auto" w:fill="F2F2F2" w:themeFill="background1" w:themeFillShade="F2"/>
                <w:vAlign w:val="center"/>
              </w:tcPr>
            </w:tcPrChange>
          </w:tcPr>
          <w:p w14:paraId="549988C8" w14:textId="77777777" w:rsidR="009711D7" w:rsidRPr="009711D7" w:rsidRDefault="009711D7" w:rsidP="00CC4C47">
            <w:pPr>
              <w:spacing w:line="360" w:lineRule="auto"/>
              <w:rPr>
                <w:ins w:id="5292" w:author="nadira firinda" w:date="2022-10-29T23:13:00Z"/>
                <w:rFonts w:ascii="Frutiger 45 Light" w:hAnsi="Frutiger 45 Light" w:cstheme="minorHAnsi"/>
                <w:b/>
                <w:sz w:val="20"/>
                <w:szCs w:val="20"/>
                <w:rPrChange w:id="5293" w:author="nadira firinda" w:date="2022-10-29T23:15:00Z">
                  <w:rPr>
                    <w:ins w:id="5294" w:author="nadira firinda" w:date="2022-10-29T23:13:00Z"/>
                    <w:rFonts w:ascii="Frutiger 45 Light" w:hAnsi="Frutiger 45 Light" w:cstheme="minorHAnsi"/>
                    <w:b/>
                  </w:rPr>
                </w:rPrChange>
              </w:rPr>
              <w:pPrChange w:id="5295" w:author="nadira firinda" w:date="2022-10-29T23:37:00Z">
                <w:pPr>
                  <w:spacing w:line="276" w:lineRule="auto"/>
                </w:pPr>
              </w:pPrChange>
            </w:pPr>
          </w:p>
          <w:p w14:paraId="21213F25" w14:textId="77777777" w:rsidR="009711D7" w:rsidRPr="009711D7" w:rsidRDefault="009711D7" w:rsidP="00CC4C47">
            <w:pPr>
              <w:spacing w:line="360" w:lineRule="auto"/>
              <w:rPr>
                <w:ins w:id="5296" w:author="nadira firinda" w:date="2022-10-29T23:13:00Z"/>
                <w:rFonts w:ascii="Frutiger 45 Light" w:hAnsi="Frutiger 45 Light" w:cstheme="minorHAnsi"/>
                <w:b/>
                <w:sz w:val="20"/>
                <w:szCs w:val="20"/>
                <w:rPrChange w:id="5297" w:author="nadira firinda" w:date="2022-10-29T23:15:00Z">
                  <w:rPr>
                    <w:ins w:id="5298" w:author="nadira firinda" w:date="2022-10-29T23:13:00Z"/>
                    <w:rFonts w:ascii="Frutiger 45 Light" w:hAnsi="Frutiger 45 Light" w:cstheme="minorHAnsi"/>
                    <w:b/>
                  </w:rPr>
                </w:rPrChange>
              </w:rPr>
              <w:pPrChange w:id="5299" w:author="nadira firinda" w:date="2022-10-29T23:37:00Z">
                <w:pPr>
                  <w:spacing w:line="276" w:lineRule="auto"/>
                </w:pPr>
              </w:pPrChange>
            </w:pPr>
          </w:p>
          <w:p w14:paraId="138023CB" w14:textId="77777777" w:rsidR="009711D7" w:rsidRPr="009711D7" w:rsidRDefault="009711D7" w:rsidP="00CC4C47">
            <w:pPr>
              <w:spacing w:line="360" w:lineRule="auto"/>
              <w:rPr>
                <w:ins w:id="5300" w:author="nadira firinda" w:date="2022-10-29T23:13:00Z"/>
                <w:rFonts w:ascii="Frutiger 45 Light" w:hAnsi="Frutiger 45 Light" w:cstheme="minorHAnsi"/>
                <w:b/>
                <w:sz w:val="20"/>
                <w:szCs w:val="20"/>
                <w:rPrChange w:id="5301" w:author="nadira firinda" w:date="2022-10-29T23:15:00Z">
                  <w:rPr>
                    <w:ins w:id="5302" w:author="nadira firinda" w:date="2022-10-29T23:13:00Z"/>
                    <w:rFonts w:ascii="Frutiger 45 Light" w:hAnsi="Frutiger 45 Light" w:cstheme="minorHAnsi"/>
                    <w:b/>
                  </w:rPr>
                </w:rPrChange>
              </w:rPr>
              <w:pPrChange w:id="5303" w:author="nadira firinda" w:date="2022-10-29T23:37:00Z">
                <w:pPr>
                  <w:spacing w:line="276" w:lineRule="auto"/>
                </w:pPr>
              </w:pPrChange>
            </w:pPr>
          </w:p>
          <w:p w14:paraId="35E9E2D0" w14:textId="77777777" w:rsidR="009711D7" w:rsidRPr="009711D7" w:rsidRDefault="009711D7" w:rsidP="00CC4C47">
            <w:pPr>
              <w:spacing w:line="360" w:lineRule="auto"/>
              <w:rPr>
                <w:ins w:id="5304" w:author="nadira firinda" w:date="2022-10-29T23:13:00Z"/>
                <w:rFonts w:ascii="Frutiger 45 Light" w:hAnsi="Frutiger 45 Light" w:cstheme="minorHAnsi"/>
                <w:b/>
                <w:sz w:val="20"/>
                <w:szCs w:val="20"/>
                <w:rPrChange w:id="5305" w:author="nadira firinda" w:date="2022-10-29T23:15:00Z">
                  <w:rPr>
                    <w:ins w:id="5306" w:author="nadira firinda" w:date="2022-10-29T23:13:00Z"/>
                    <w:rFonts w:ascii="Frutiger 45 Light" w:hAnsi="Frutiger 45 Light" w:cstheme="minorHAnsi"/>
                    <w:b/>
                  </w:rPr>
                </w:rPrChange>
              </w:rPr>
              <w:pPrChange w:id="5307" w:author="nadira firinda" w:date="2022-10-29T23:37:00Z">
                <w:pPr>
                  <w:spacing w:line="276" w:lineRule="auto"/>
                </w:pPr>
              </w:pPrChange>
            </w:pPr>
          </w:p>
          <w:p w14:paraId="68AF04A6" w14:textId="77777777" w:rsidR="009711D7" w:rsidRPr="009711D7" w:rsidRDefault="009711D7" w:rsidP="00CC4C47">
            <w:pPr>
              <w:spacing w:line="360" w:lineRule="auto"/>
              <w:rPr>
                <w:ins w:id="5308" w:author="nadira firinda" w:date="2022-10-29T23:13:00Z"/>
                <w:rFonts w:ascii="Frutiger 45 Light" w:hAnsi="Frutiger 45 Light" w:cstheme="minorHAnsi"/>
                <w:b/>
                <w:sz w:val="20"/>
                <w:szCs w:val="20"/>
                <w:rPrChange w:id="5309" w:author="nadira firinda" w:date="2022-10-29T23:15:00Z">
                  <w:rPr>
                    <w:ins w:id="5310" w:author="nadira firinda" w:date="2022-10-29T23:13:00Z"/>
                    <w:rFonts w:ascii="Frutiger 45 Light" w:hAnsi="Frutiger 45 Light" w:cstheme="minorHAnsi"/>
                    <w:b/>
                  </w:rPr>
                </w:rPrChange>
              </w:rPr>
              <w:pPrChange w:id="5311" w:author="nadira firinda" w:date="2022-10-29T23:37:00Z">
                <w:pPr>
                  <w:spacing w:line="276" w:lineRule="auto"/>
                </w:pPr>
              </w:pPrChange>
            </w:pPr>
          </w:p>
          <w:p w14:paraId="1D525243" w14:textId="77777777" w:rsidR="009711D7" w:rsidRPr="009711D7" w:rsidRDefault="009711D7" w:rsidP="00CC4C47">
            <w:pPr>
              <w:spacing w:line="360" w:lineRule="auto"/>
              <w:rPr>
                <w:ins w:id="5312" w:author="nadira firinda" w:date="2022-10-29T23:13:00Z"/>
                <w:rFonts w:ascii="Frutiger 45 Light" w:eastAsiaTheme="minorEastAsia" w:hAnsi="Frutiger 45 Light" w:cstheme="minorHAnsi"/>
                <w:sz w:val="20"/>
                <w:szCs w:val="20"/>
                <w:rPrChange w:id="5313" w:author="nadira firinda" w:date="2022-10-29T23:15:00Z">
                  <w:rPr>
                    <w:ins w:id="5314" w:author="nadira firinda" w:date="2022-10-29T23:13:00Z"/>
                    <w:rFonts w:ascii="Frutiger 45 Light" w:eastAsiaTheme="minorEastAsia" w:hAnsi="Frutiger 45 Light" w:cstheme="minorHAnsi"/>
                  </w:rPr>
                </w:rPrChange>
              </w:rPr>
              <w:pPrChange w:id="5315" w:author="nadira firinda" w:date="2022-10-29T23:37:00Z">
                <w:pPr>
                  <w:spacing w:line="276" w:lineRule="auto"/>
                </w:pPr>
              </w:pPrChange>
            </w:pPr>
            <m:oMathPara>
              <m:oMath>
                <m:r>
                  <w:ins w:id="5316" w:author="nadira firinda" w:date="2022-10-29T23:13:00Z">
                    <w:rPr>
                      <w:rFonts w:ascii="Cambria Math" w:hAnsi="Cambria Math" w:cstheme="minorHAnsi"/>
                      <w:sz w:val="20"/>
                      <w:szCs w:val="20"/>
                      <w:rPrChange w:id="5317" w:author="nadira firinda" w:date="2022-10-29T23:15:00Z">
                        <w:rPr>
                          <w:rFonts w:ascii="Cambria Math" w:hAnsi="Cambria Math" w:cstheme="minorHAnsi"/>
                        </w:rPr>
                      </w:rPrChange>
                    </w:rPr>
                    <m:t>-X</m:t>
                  </w:ins>
                </m:r>
              </m:oMath>
            </m:oMathPara>
          </w:p>
          <w:p w14:paraId="7A2A94C6" w14:textId="77777777" w:rsidR="009711D7" w:rsidRPr="009711D7" w:rsidRDefault="009711D7" w:rsidP="00CC4C47">
            <w:pPr>
              <w:spacing w:line="360" w:lineRule="auto"/>
              <w:rPr>
                <w:ins w:id="5318" w:author="nadira firinda" w:date="2022-10-29T23:13:00Z"/>
                <w:rFonts w:ascii="Frutiger 45 Light" w:eastAsiaTheme="minorEastAsia" w:hAnsi="Frutiger 45 Light" w:cstheme="minorHAnsi"/>
                <w:sz w:val="20"/>
                <w:szCs w:val="20"/>
                <w:rPrChange w:id="5319" w:author="nadira firinda" w:date="2022-10-29T23:15:00Z">
                  <w:rPr>
                    <w:ins w:id="5320" w:author="nadira firinda" w:date="2022-10-29T23:13:00Z"/>
                    <w:rFonts w:ascii="Frutiger 45 Light" w:eastAsiaTheme="minorEastAsia" w:hAnsi="Frutiger 45 Light" w:cstheme="minorHAnsi"/>
                  </w:rPr>
                </w:rPrChange>
              </w:rPr>
              <w:pPrChange w:id="5321" w:author="nadira firinda" w:date="2022-10-29T23:37:00Z">
                <w:pPr>
                  <w:spacing w:line="276" w:lineRule="auto"/>
                </w:pPr>
              </w:pPrChange>
            </w:pPr>
          </w:p>
          <w:p w14:paraId="4E9A7839" w14:textId="77777777" w:rsidR="009711D7" w:rsidRPr="009711D7" w:rsidRDefault="009711D7" w:rsidP="00CC4C47">
            <w:pPr>
              <w:spacing w:line="360" w:lineRule="auto"/>
              <w:rPr>
                <w:ins w:id="5322" w:author="nadira firinda" w:date="2022-10-29T23:13:00Z"/>
                <w:rFonts w:ascii="Frutiger 45 Light" w:eastAsiaTheme="minorEastAsia" w:hAnsi="Frutiger 45 Light" w:cstheme="minorHAnsi"/>
                <w:sz w:val="20"/>
                <w:szCs w:val="20"/>
                <w:rPrChange w:id="5323" w:author="nadira firinda" w:date="2022-10-29T23:15:00Z">
                  <w:rPr>
                    <w:ins w:id="5324" w:author="nadira firinda" w:date="2022-10-29T23:13:00Z"/>
                    <w:rFonts w:ascii="Frutiger 45 Light" w:eastAsiaTheme="minorEastAsia" w:hAnsi="Frutiger 45 Light" w:cstheme="minorHAnsi"/>
                  </w:rPr>
                </w:rPrChange>
              </w:rPr>
              <w:pPrChange w:id="5325" w:author="nadira firinda" w:date="2022-10-29T23:37:00Z">
                <w:pPr>
                  <w:spacing w:line="276" w:lineRule="auto"/>
                </w:pPr>
              </w:pPrChange>
            </w:pPr>
            <m:oMathPara>
              <m:oMath>
                <m:r>
                  <w:ins w:id="5326" w:author="nadira firinda" w:date="2022-10-29T23:13:00Z">
                    <w:rPr>
                      <w:rFonts w:ascii="Cambria Math" w:eastAsiaTheme="minorEastAsia" w:hAnsi="Cambria Math" w:cstheme="minorHAnsi"/>
                      <w:sz w:val="20"/>
                      <w:szCs w:val="20"/>
                      <w:rPrChange w:id="5327" w:author="nadira firinda" w:date="2022-10-29T23:15:00Z">
                        <w:rPr>
                          <w:rFonts w:ascii="Cambria Math" w:eastAsiaTheme="minorEastAsia" w:hAnsi="Cambria Math" w:cstheme="minorHAnsi"/>
                        </w:rPr>
                      </w:rPrChange>
                    </w:rPr>
                    <m:t>M</m:t>
                  </w:ins>
                </m:r>
              </m:oMath>
            </m:oMathPara>
          </w:p>
          <w:p w14:paraId="17030C22" w14:textId="77777777" w:rsidR="009711D7" w:rsidRPr="009711D7" w:rsidRDefault="009711D7" w:rsidP="00CC4C47">
            <w:pPr>
              <w:spacing w:line="360" w:lineRule="auto"/>
              <w:rPr>
                <w:ins w:id="5328" w:author="nadira firinda" w:date="2022-10-29T23:13:00Z"/>
                <w:rFonts w:ascii="Frutiger 45 Light" w:eastAsiaTheme="minorEastAsia" w:hAnsi="Frutiger 45 Light" w:cstheme="minorHAnsi"/>
                <w:sz w:val="20"/>
                <w:szCs w:val="20"/>
                <w:rPrChange w:id="5329" w:author="nadira firinda" w:date="2022-10-29T23:15:00Z">
                  <w:rPr>
                    <w:ins w:id="5330" w:author="nadira firinda" w:date="2022-10-29T23:13:00Z"/>
                    <w:rFonts w:ascii="Frutiger 45 Light" w:eastAsiaTheme="minorEastAsia" w:hAnsi="Frutiger 45 Light" w:cstheme="minorHAnsi"/>
                  </w:rPr>
                </w:rPrChange>
              </w:rPr>
              <w:pPrChange w:id="5331" w:author="nadira firinda" w:date="2022-10-29T23:37:00Z">
                <w:pPr>
                  <w:spacing w:line="276" w:lineRule="auto"/>
                </w:pPr>
              </w:pPrChange>
            </w:pPr>
          </w:p>
          <w:p w14:paraId="6AF53DA1" w14:textId="77777777" w:rsidR="009711D7" w:rsidRPr="009711D7" w:rsidRDefault="009711D7" w:rsidP="00CC4C47">
            <w:pPr>
              <w:spacing w:line="360" w:lineRule="auto"/>
              <w:rPr>
                <w:ins w:id="5332" w:author="nadira firinda" w:date="2022-10-29T23:13:00Z"/>
                <w:rFonts w:ascii="Frutiger 45 Light" w:eastAsiaTheme="minorEastAsia" w:hAnsi="Frutiger 45 Light" w:cstheme="minorHAnsi"/>
                <w:sz w:val="20"/>
                <w:szCs w:val="20"/>
                <w:rPrChange w:id="5333" w:author="nadira firinda" w:date="2022-10-29T23:15:00Z">
                  <w:rPr>
                    <w:ins w:id="5334" w:author="nadira firinda" w:date="2022-10-29T23:13:00Z"/>
                    <w:rFonts w:ascii="Frutiger 45 Light" w:eastAsiaTheme="minorEastAsia" w:hAnsi="Frutiger 45 Light" w:cstheme="minorHAnsi"/>
                  </w:rPr>
                </w:rPrChange>
              </w:rPr>
              <w:pPrChange w:id="5335" w:author="nadira firinda" w:date="2022-10-29T23:37:00Z">
                <w:pPr>
                  <w:spacing w:line="276" w:lineRule="auto"/>
                </w:pPr>
              </w:pPrChange>
            </w:pPr>
            <m:oMathPara>
              <m:oMath>
                <m:r>
                  <w:ins w:id="5336" w:author="nadira firinda" w:date="2022-10-29T23:13:00Z">
                    <m:rPr>
                      <m:sty m:val="bi"/>
                    </m:rPr>
                    <w:rPr>
                      <w:rFonts w:ascii="Cambria Math" w:eastAsiaTheme="minorEastAsia" w:hAnsi="Cambria Math" w:cstheme="minorHAnsi"/>
                      <w:sz w:val="20"/>
                      <w:szCs w:val="20"/>
                      <w:rPrChange w:id="5337" w:author="nadira firinda" w:date="2022-10-29T23:15:00Z">
                        <w:rPr>
                          <w:rFonts w:ascii="Cambria Math" w:eastAsiaTheme="minorEastAsia" w:hAnsi="Cambria Math" w:cstheme="minorHAnsi"/>
                        </w:rPr>
                      </w:rPrChange>
                    </w:rPr>
                    <m:t>-</m:t>
                  </w:ins>
                </m:r>
                <m:r>
                  <w:ins w:id="5338" w:author="nadira firinda" w:date="2022-10-29T23:13:00Z">
                    <w:rPr>
                      <w:rFonts w:ascii="Cambria Math" w:eastAsiaTheme="minorEastAsia" w:hAnsi="Cambria Math" w:cstheme="minorHAnsi"/>
                      <w:sz w:val="20"/>
                      <w:szCs w:val="20"/>
                      <w:rPrChange w:id="5339" w:author="nadira firinda" w:date="2022-10-29T23:15:00Z">
                        <w:rPr>
                          <w:rFonts w:ascii="Cambria Math" w:eastAsiaTheme="minorEastAsia" w:hAnsi="Cambria Math" w:cstheme="minorHAnsi"/>
                        </w:rPr>
                      </w:rPrChange>
                    </w:rPr>
                    <m:t>Yf</m:t>
                  </w:ins>
                </m:r>
              </m:oMath>
            </m:oMathPara>
          </w:p>
          <w:p w14:paraId="5D4A3C0D" w14:textId="77777777" w:rsidR="009711D7" w:rsidRPr="009711D7" w:rsidRDefault="009711D7" w:rsidP="00CC4C47">
            <w:pPr>
              <w:spacing w:line="360" w:lineRule="auto"/>
              <w:rPr>
                <w:ins w:id="5340" w:author="nadira firinda" w:date="2022-10-29T23:13:00Z"/>
                <w:rFonts w:ascii="Frutiger 45 Light" w:eastAsiaTheme="minorEastAsia" w:hAnsi="Frutiger 45 Light" w:cstheme="minorHAnsi"/>
                <w:sz w:val="20"/>
                <w:szCs w:val="20"/>
                <w:rPrChange w:id="5341" w:author="nadira firinda" w:date="2022-10-29T23:15:00Z">
                  <w:rPr>
                    <w:ins w:id="5342" w:author="nadira firinda" w:date="2022-10-29T23:13:00Z"/>
                    <w:rFonts w:ascii="Frutiger 45 Light" w:eastAsiaTheme="minorEastAsia" w:hAnsi="Frutiger 45 Light" w:cstheme="minorHAnsi"/>
                  </w:rPr>
                </w:rPrChange>
              </w:rPr>
              <w:pPrChange w:id="5343" w:author="nadira firinda" w:date="2022-10-29T23:37:00Z">
                <w:pPr>
                  <w:spacing w:line="276" w:lineRule="auto"/>
                </w:pPr>
              </w:pPrChange>
            </w:pPr>
            <m:oMathPara>
              <m:oMath>
                <m:r>
                  <w:ins w:id="5344" w:author="nadira firinda" w:date="2022-10-29T23:13:00Z">
                    <m:rPr>
                      <m:sty m:val="bi"/>
                    </m:rPr>
                    <w:rPr>
                      <w:rFonts w:ascii="Cambria Math" w:eastAsiaTheme="minorEastAsia" w:hAnsi="Cambria Math" w:cstheme="minorHAnsi"/>
                      <w:sz w:val="20"/>
                      <w:szCs w:val="20"/>
                      <w:rPrChange w:id="5345" w:author="nadira firinda" w:date="2022-10-29T23:15:00Z">
                        <w:rPr>
                          <w:rFonts w:ascii="Cambria Math" w:eastAsiaTheme="minorEastAsia" w:hAnsi="Cambria Math" w:cstheme="minorHAnsi"/>
                        </w:rPr>
                      </w:rPrChange>
                    </w:rPr>
                    <m:t>-</m:t>
                  </w:ins>
                </m:r>
                <m:r>
                  <w:ins w:id="5346" w:author="nadira firinda" w:date="2022-10-29T23:13:00Z">
                    <w:rPr>
                      <w:rFonts w:ascii="Cambria Math" w:eastAsiaTheme="minorEastAsia" w:hAnsi="Cambria Math" w:cstheme="minorHAnsi"/>
                      <w:sz w:val="20"/>
                      <w:szCs w:val="20"/>
                      <w:rPrChange w:id="5347" w:author="nadira firinda" w:date="2022-10-29T23:15:00Z">
                        <w:rPr>
                          <w:rFonts w:ascii="Cambria Math" w:eastAsiaTheme="minorEastAsia" w:hAnsi="Cambria Math" w:cstheme="minorHAnsi"/>
                        </w:rPr>
                      </w:rPrChange>
                    </w:rPr>
                    <m:t>TRf</m:t>
                  </w:ins>
                </m:r>
              </m:oMath>
            </m:oMathPara>
          </w:p>
          <w:p w14:paraId="03EEB497" w14:textId="77777777" w:rsidR="009711D7" w:rsidRPr="009711D7" w:rsidRDefault="009711D7" w:rsidP="00CC4C47">
            <w:pPr>
              <w:spacing w:line="360" w:lineRule="auto"/>
              <w:rPr>
                <w:ins w:id="5348" w:author="nadira firinda" w:date="2022-10-29T23:13:00Z"/>
                <w:rFonts w:ascii="Frutiger 45 Light" w:hAnsi="Frutiger 45 Light" w:cstheme="minorHAnsi"/>
                <w:b/>
                <w:sz w:val="20"/>
                <w:szCs w:val="20"/>
                <w:rPrChange w:id="5349" w:author="nadira firinda" w:date="2022-10-29T23:15:00Z">
                  <w:rPr>
                    <w:ins w:id="5350" w:author="nadira firinda" w:date="2022-10-29T23:13:00Z"/>
                    <w:rFonts w:ascii="Frutiger 45 Light" w:hAnsi="Frutiger 45 Light" w:cstheme="minorHAnsi"/>
                    <w:b/>
                  </w:rPr>
                </w:rPrChange>
              </w:rPr>
              <w:pPrChange w:id="5351" w:author="nadira firinda" w:date="2022-10-29T23:37:00Z">
                <w:pPr>
                  <w:spacing w:line="276" w:lineRule="auto"/>
                </w:pPr>
              </w:pPrChange>
            </w:pPr>
          </w:p>
        </w:tc>
        <w:tc>
          <w:tcPr>
            <w:tcW w:w="1080" w:type="dxa"/>
            <w:gridSpan w:val="2"/>
            <w:tcPrChange w:id="5352" w:author="nadira firinda" w:date="2022-10-29T23:14:00Z">
              <w:tcPr>
                <w:tcW w:w="1080" w:type="dxa"/>
                <w:gridSpan w:val="2"/>
              </w:tcPr>
            </w:tcPrChange>
          </w:tcPr>
          <w:p w14:paraId="7792AD9D" w14:textId="77777777" w:rsidR="009711D7" w:rsidRPr="009711D7" w:rsidRDefault="009711D7" w:rsidP="00CC4C47">
            <w:pPr>
              <w:spacing w:line="360" w:lineRule="auto"/>
              <w:rPr>
                <w:ins w:id="5353" w:author="nadira firinda" w:date="2022-10-29T23:13:00Z"/>
                <w:rFonts w:ascii="Frutiger 45 Light" w:hAnsi="Frutiger 45 Light" w:cstheme="minorHAnsi"/>
                <w:b/>
                <w:sz w:val="20"/>
                <w:szCs w:val="20"/>
                <w:rPrChange w:id="5354" w:author="nadira firinda" w:date="2022-10-29T23:15:00Z">
                  <w:rPr>
                    <w:ins w:id="5355" w:author="nadira firinda" w:date="2022-10-29T23:13:00Z"/>
                    <w:rFonts w:ascii="Frutiger 45 Light" w:hAnsi="Frutiger 45 Light" w:cstheme="minorHAnsi"/>
                    <w:b/>
                  </w:rPr>
                </w:rPrChange>
              </w:rPr>
              <w:pPrChange w:id="5356" w:author="nadira firinda" w:date="2022-10-29T23:37:00Z">
                <w:pPr>
                  <w:spacing w:line="276" w:lineRule="auto"/>
                </w:pPr>
              </w:pPrChange>
            </w:pPr>
          </w:p>
        </w:tc>
      </w:tr>
      <w:tr w:rsidR="009711D7" w:rsidRPr="009711D7" w14:paraId="09E4431F" w14:textId="77777777" w:rsidTr="009711D7">
        <w:trPr>
          <w:trHeight w:val="377"/>
          <w:ins w:id="5357" w:author="nadira firinda" w:date="2022-10-29T23:13:00Z"/>
          <w:trPrChange w:id="5358" w:author="nadira firinda" w:date="2022-10-29T23:14:00Z">
            <w:trPr>
              <w:trHeight w:val="377"/>
            </w:trPr>
          </w:trPrChange>
        </w:trPr>
        <w:tc>
          <w:tcPr>
            <w:tcW w:w="2547" w:type="dxa"/>
            <w:vAlign w:val="center"/>
            <w:tcPrChange w:id="5359" w:author="nadira firinda" w:date="2022-10-29T23:14:00Z">
              <w:tcPr>
                <w:tcW w:w="2785" w:type="dxa"/>
                <w:vAlign w:val="center"/>
              </w:tcPr>
            </w:tcPrChange>
          </w:tcPr>
          <w:p w14:paraId="2133E253" w14:textId="77777777" w:rsidR="009711D7" w:rsidRPr="009711D7" w:rsidRDefault="009711D7" w:rsidP="00CC4C47">
            <w:pPr>
              <w:spacing w:line="360" w:lineRule="auto"/>
              <w:rPr>
                <w:ins w:id="5360" w:author="nadira firinda" w:date="2022-10-29T23:13:00Z"/>
                <w:rFonts w:ascii="Frutiger 45 Light" w:hAnsi="Frutiger 45 Light" w:cstheme="minorHAnsi"/>
                <w:b/>
                <w:sz w:val="20"/>
                <w:szCs w:val="20"/>
                <w:rPrChange w:id="5361" w:author="nadira firinda" w:date="2022-10-29T23:15:00Z">
                  <w:rPr>
                    <w:ins w:id="5362" w:author="nadira firinda" w:date="2022-10-29T23:13:00Z"/>
                    <w:rFonts w:ascii="Frutiger 45 Light" w:hAnsi="Frutiger 45 Light" w:cstheme="minorHAnsi"/>
                    <w:b/>
                  </w:rPr>
                </w:rPrChange>
              </w:rPr>
              <w:pPrChange w:id="5363" w:author="nadira firinda" w:date="2022-10-29T23:37:00Z">
                <w:pPr>
                  <w:spacing w:line="276" w:lineRule="auto"/>
                </w:pPr>
              </w:pPrChange>
            </w:pPr>
            <w:ins w:id="5364" w:author="nadira firinda" w:date="2022-10-29T23:13:00Z">
              <w:r w:rsidRPr="009711D7">
                <w:rPr>
                  <w:rFonts w:ascii="Frutiger 45 Light" w:hAnsi="Frutiger 45 Light" w:cstheme="minorHAnsi"/>
                  <w:b/>
                  <w:sz w:val="20"/>
                  <w:szCs w:val="20"/>
                  <w:rPrChange w:id="5365" w:author="nadira firinda" w:date="2022-10-29T23:15:00Z">
                    <w:rPr>
                      <w:rFonts w:ascii="Frutiger 45 Light" w:hAnsi="Frutiger 45 Light" w:cstheme="minorHAnsi"/>
                      <w:b/>
                    </w:rPr>
                  </w:rPrChange>
                </w:rPr>
                <w:t>(A) Neraca Nonkeuangan</w:t>
              </w:r>
            </w:ins>
          </w:p>
        </w:tc>
        <w:tc>
          <w:tcPr>
            <w:tcW w:w="1678" w:type="dxa"/>
            <w:shd w:val="clear" w:color="auto" w:fill="F2F2F2" w:themeFill="background1" w:themeFillShade="F2"/>
            <w:vAlign w:val="center"/>
            <w:tcPrChange w:id="5366" w:author="nadira firinda" w:date="2022-10-29T23:14:00Z">
              <w:tcPr>
                <w:tcW w:w="1440" w:type="dxa"/>
                <w:shd w:val="clear" w:color="auto" w:fill="F2F2F2" w:themeFill="background1" w:themeFillShade="F2"/>
                <w:vAlign w:val="center"/>
              </w:tcPr>
            </w:tcPrChange>
          </w:tcPr>
          <w:p w14:paraId="5E7E5022" w14:textId="77777777" w:rsidR="009711D7" w:rsidRPr="009711D7" w:rsidRDefault="009711D7" w:rsidP="00CC4C47">
            <w:pPr>
              <w:spacing w:line="360" w:lineRule="auto"/>
              <w:rPr>
                <w:ins w:id="5367" w:author="nadira firinda" w:date="2022-10-29T23:13:00Z"/>
                <w:rFonts w:ascii="Frutiger 45 Light" w:hAnsi="Frutiger 45 Light" w:cstheme="minorHAnsi"/>
                <w:i/>
                <w:sz w:val="20"/>
                <w:szCs w:val="20"/>
                <w:rPrChange w:id="5368" w:author="nadira firinda" w:date="2022-10-29T23:15:00Z">
                  <w:rPr>
                    <w:ins w:id="5369" w:author="nadira firinda" w:date="2022-10-29T23:13:00Z"/>
                    <w:rFonts w:ascii="Frutiger 45 Light" w:hAnsi="Frutiger 45 Light" w:cstheme="minorHAnsi"/>
                    <w:i/>
                  </w:rPr>
                </w:rPrChange>
              </w:rPr>
              <w:pPrChange w:id="5370" w:author="nadira firinda" w:date="2022-10-29T23:37:00Z">
                <w:pPr>
                  <w:spacing w:line="276" w:lineRule="auto"/>
                </w:pPr>
              </w:pPrChange>
            </w:pPr>
            <m:oMathPara>
              <m:oMath>
                <m:r>
                  <w:ins w:id="5371" w:author="nadira firinda" w:date="2022-10-29T23:13:00Z">
                    <w:rPr>
                      <w:rFonts w:ascii="Cambria Math" w:hAnsi="Cambria Math" w:cstheme="minorHAnsi"/>
                      <w:sz w:val="20"/>
                      <w:szCs w:val="20"/>
                      <w:rPrChange w:id="5372" w:author="nadira firinda" w:date="2022-10-29T23:15:00Z">
                        <w:rPr>
                          <w:rFonts w:ascii="Cambria Math" w:hAnsi="Cambria Math" w:cstheme="minorHAnsi"/>
                        </w:rPr>
                      </w:rPrChange>
                    </w:rPr>
                    <m:t>S-I</m:t>
                  </w:ins>
                </m:r>
              </m:oMath>
            </m:oMathPara>
          </w:p>
        </w:tc>
        <w:tc>
          <w:tcPr>
            <w:tcW w:w="1260" w:type="dxa"/>
            <w:vAlign w:val="center"/>
            <w:tcPrChange w:id="5373" w:author="nadira firinda" w:date="2022-10-29T23:14:00Z">
              <w:tcPr>
                <w:tcW w:w="1260" w:type="dxa"/>
                <w:vAlign w:val="center"/>
              </w:tcPr>
            </w:tcPrChange>
          </w:tcPr>
          <w:p w14:paraId="2ED51B38" w14:textId="77777777" w:rsidR="009711D7" w:rsidRPr="009711D7" w:rsidRDefault="009711D7" w:rsidP="00CC4C47">
            <w:pPr>
              <w:spacing w:line="360" w:lineRule="auto"/>
              <w:rPr>
                <w:ins w:id="5374" w:author="nadira firinda" w:date="2022-10-29T23:13:00Z"/>
                <w:rFonts w:ascii="Frutiger 45 Light" w:hAnsi="Frutiger 45 Light" w:cstheme="minorHAnsi"/>
                <w:sz w:val="20"/>
                <w:szCs w:val="20"/>
                <w:rPrChange w:id="5375" w:author="nadira firinda" w:date="2022-10-29T23:15:00Z">
                  <w:rPr>
                    <w:ins w:id="5376" w:author="nadira firinda" w:date="2022-10-29T23:13:00Z"/>
                    <w:rFonts w:ascii="Frutiger 45 Light" w:hAnsi="Frutiger 45 Light" w:cstheme="minorHAnsi"/>
                  </w:rPr>
                </w:rPrChange>
              </w:rPr>
              <w:pPrChange w:id="5377" w:author="nadira firinda" w:date="2022-10-29T23:37:00Z">
                <w:pPr>
                  <w:spacing w:line="276" w:lineRule="auto"/>
                </w:pPr>
              </w:pPrChange>
            </w:pPr>
            <m:oMathPara>
              <m:oMath>
                <m:sSub>
                  <m:sSubPr>
                    <m:ctrlPr>
                      <w:ins w:id="5378" w:author="nadira firinda" w:date="2022-10-29T23:13:00Z">
                        <w:rPr>
                          <w:rFonts w:ascii="Cambria Math" w:hAnsi="Cambria Math" w:cstheme="minorHAnsi"/>
                          <w:i/>
                          <w:sz w:val="20"/>
                          <w:szCs w:val="20"/>
                          <w:rPrChange w:id="5379" w:author="nadira firinda" w:date="2022-10-29T23:15:00Z">
                            <w:rPr>
                              <w:rFonts w:ascii="Cambria Math" w:hAnsi="Cambria Math" w:cstheme="minorHAnsi"/>
                              <w:i/>
                            </w:rPr>
                          </w:rPrChange>
                        </w:rPr>
                      </w:ins>
                    </m:ctrlPr>
                  </m:sSubPr>
                  <m:e>
                    <m:r>
                      <w:ins w:id="5380" w:author="nadira firinda" w:date="2022-10-29T23:13:00Z">
                        <w:rPr>
                          <w:rFonts w:ascii="Cambria Math" w:hAnsi="Cambria Math" w:cstheme="minorHAnsi"/>
                          <w:sz w:val="20"/>
                          <w:szCs w:val="20"/>
                          <w:rPrChange w:id="5381" w:author="nadira firinda" w:date="2022-10-29T23:15:00Z">
                            <w:rPr>
                              <w:rFonts w:ascii="Cambria Math" w:hAnsi="Cambria Math" w:cstheme="minorHAnsi"/>
                            </w:rPr>
                          </w:rPrChange>
                        </w:rPr>
                        <m:t>S</m:t>
                      </w:ins>
                    </m:r>
                  </m:e>
                  <m:sub>
                    <m:r>
                      <w:ins w:id="5382" w:author="nadira firinda" w:date="2022-10-29T23:13:00Z">
                        <w:rPr>
                          <w:rFonts w:ascii="Cambria Math" w:hAnsi="Cambria Math" w:cstheme="minorHAnsi"/>
                          <w:sz w:val="20"/>
                          <w:szCs w:val="20"/>
                          <w:rPrChange w:id="5383" w:author="nadira firinda" w:date="2022-10-29T23:15:00Z">
                            <w:rPr>
                              <w:rFonts w:ascii="Cambria Math" w:hAnsi="Cambria Math" w:cstheme="minorHAnsi"/>
                            </w:rPr>
                          </w:rPrChange>
                        </w:rPr>
                        <m:t>g</m:t>
                      </w:ins>
                    </m:r>
                  </m:sub>
                </m:sSub>
                <m:r>
                  <w:ins w:id="5384" w:author="nadira firinda" w:date="2022-10-29T23:13:00Z">
                    <w:rPr>
                      <w:rFonts w:ascii="Cambria Math" w:hAnsi="Cambria Math" w:cstheme="minorHAnsi"/>
                      <w:sz w:val="20"/>
                      <w:szCs w:val="20"/>
                      <w:rPrChange w:id="5385" w:author="nadira firinda" w:date="2022-10-29T23:15:00Z">
                        <w:rPr>
                          <w:rFonts w:ascii="Cambria Math" w:hAnsi="Cambria Math" w:cstheme="minorHAnsi"/>
                        </w:rPr>
                      </w:rPrChange>
                    </w:rPr>
                    <m:t>-</m:t>
                  </w:ins>
                </m:r>
                <m:sSub>
                  <m:sSubPr>
                    <m:ctrlPr>
                      <w:ins w:id="5386" w:author="nadira firinda" w:date="2022-10-29T23:13:00Z">
                        <w:rPr>
                          <w:rFonts w:ascii="Cambria Math" w:hAnsi="Cambria Math" w:cstheme="minorHAnsi"/>
                          <w:i/>
                          <w:sz w:val="20"/>
                          <w:szCs w:val="20"/>
                          <w:rPrChange w:id="5387" w:author="nadira firinda" w:date="2022-10-29T23:15:00Z">
                            <w:rPr>
                              <w:rFonts w:ascii="Cambria Math" w:hAnsi="Cambria Math" w:cstheme="minorHAnsi"/>
                              <w:i/>
                            </w:rPr>
                          </w:rPrChange>
                        </w:rPr>
                      </w:ins>
                    </m:ctrlPr>
                  </m:sSubPr>
                  <m:e>
                    <m:r>
                      <w:ins w:id="5388" w:author="nadira firinda" w:date="2022-10-29T23:13:00Z">
                        <w:rPr>
                          <w:rFonts w:ascii="Cambria Math" w:hAnsi="Cambria Math" w:cstheme="minorHAnsi"/>
                          <w:sz w:val="20"/>
                          <w:szCs w:val="20"/>
                          <w:rPrChange w:id="5389" w:author="nadira firinda" w:date="2022-10-29T23:15:00Z">
                            <w:rPr>
                              <w:rFonts w:ascii="Cambria Math" w:hAnsi="Cambria Math" w:cstheme="minorHAnsi"/>
                            </w:rPr>
                          </w:rPrChange>
                        </w:rPr>
                        <m:t>I</m:t>
                      </w:ins>
                    </m:r>
                  </m:e>
                  <m:sub>
                    <m:r>
                      <w:ins w:id="5390" w:author="nadira firinda" w:date="2022-10-29T23:13:00Z">
                        <w:rPr>
                          <w:rFonts w:ascii="Cambria Math" w:hAnsi="Cambria Math" w:cstheme="minorHAnsi"/>
                          <w:sz w:val="20"/>
                          <w:szCs w:val="20"/>
                          <w:rPrChange w:id="5391" w:author="nadira firinda" w:date="2022-10-29T23:15:00Z">
                            <w:rPr>
                              <w:rFonts w:ascii="Cambria Math" w:hAnsi="Cambria Math" w:cstheme="minorHAnsi"/>
                            </w:rPr>
                          </w:rPrChange>
                        </w:rPr>
                        <m:t>g</m:t>
                      </w:ins>
                    </m:r>
                  </m:sub>
                </m:sSub>
              </m:oMath>
            </m:oMathPara>
          </w:p>
        </w:tc>
        <w:tc>
          <w:tcPr>
            <w:tcW w:w="1350" w:type="dxa"/>
            <w:vAlign w:val="center"/>
            <w:tcPrChange w:id="5392" w:author="nadira firinda" w:date="2022-10-29T23:14:00Z">
              <w:tcPr>
                <w:tcW w:w="1350" w:type="dxa"/>
                <w:vAlign w:val="center"/>
              </w:tcPr>
            </w:tcPrChange>
          </w:tcPr>
          <w:p w14:paraId="4081F847" w14:textId="77777777" w:rsidR="009711D7" w:rsidRPr="009711D7" w:rsidRDefault="009711D7" w:rsidP="00CC4C47">
            <w:pPr>
              <w:spacing w:line="360" w:lineRule="auto"/>
              <w:rPr>
                <w:ins w:id="5393" w:author="nadira firinda" w:date="2022-10-29T23:13:00Z"/>
                <w:rFonts w:ascii="Frutiger 45 Light" w:hAnsi="Frutiger 45 Light" w:cstheme="minorHAnsi"/>
                <w:sz w:val="20"/>
                <w:szCs w:val="20"/>
                <w:rPrChange w:id="5394" w:author="nadira firinda" w:date="2022-10-29T23:15:00Z">
                  <w:rPr>
                    <w:ins w:id="5395" w:author="nadira firinda" w:date="2022-10-29T23:13:00Z"/>
                    <w:rFonts w:ascii="Frutiger 45 Light" w:hAnsi="Frutiger 45 Light" w:cstheme="minorHAnsi"/>
                  </w:rPr>
                </w:rPrChange>
              </w:rPr>
              <w:pPrChange w:id="5396" w:author="nadira firinda" w:date="2022-10-29T23:37:00Z">
                <w:pPr>
                  <w:spacing w:line="276" w:lineRule="auto"/>
                </w:pPr>
              </w:pPrChange>
            </w:pPr>
            <m:oMathPara>
              <m:oMath>
                <m:sSub>
                  <m:sSubPr>
                    <m:ctrlPr>
                      <w:ins w:id="5397" w:author="nadira firinda" w:date="2022-10-29T23:13:00Z">
                        <w:rPr>
                          <w:rFonts w:ascii="Cambria Math" w:hAnsi="Cambria Math" w:cstheme="minorHAnsi"/>
                          <w:i/>
                          <w:sz w:val="20"/>
                          <w:szCs w:val="20"/>
                          <w:rPrChange w:id="5398" w:author="nadira firinda" w:date="2022-10-29T23:15:00Z">
                            <w:rPr>
                              <w:rFonts w:ascii="Cambria Math" w:hAnsi="Cambria Math" w:cstheme="minorHAnsi"/>
                              <w:i/>
                            </w:rPr>
                          </w:rPrChange>
                        </w:rPr>
                      </w:ins>
                    </m:ctrlPr>
                  </m:sSubPr>
                  <m:e>
                    <m:r>
                      <w:ins w:id="5399" w:author="nadira firinda" w:date="2022-10-29T23:13:00Z">
                        <w:rPr>
                          <w:rFonts w:ascii="Cambria Math" w:hAnsi="Cambria Math" w:cstheme="minorHAnsi"/>
                          <w:sz w:val="20"/>
                          <w:szCs w:val="20"/>
                          <w:rPrChange w:id="5400" w:author="nadira firinda" w:date="2022-10-29T23:15:00Z">
                            <w:rPr>
                              <w:rFonts w:ascii="Cambria Math" w:hAnsi="Cambria Math" w:cstheme="minorHAnsi"/>
                            </w:rPr>
                          </w:rPrChange>
                        </w:rPr>
                        <m:t>S</m:t>
                      </w:ins>
                    </m:r>
                  </m:e>
                  <m:sub>
                    <m:r>
                      <w:ins w:id="5401" w:author="nadira firinda" w:date="2022-10-29T23:13:00Z">
                        <w:rPr>
                          <w:rFonts w:ascii="Cambria Math" w:hAnsi="Cambria Math" w:cstheme="minorHAnsi"/>
                          <w:sz w:val="20"/>
                          <w:szCs w:val="20"/>
                          <w:rPrChange w:id="5402" w:author="nadira firinda" w:date="2022-10-29T23:15:00Z">
                            <w:rPr>
                              <w:rFonts w:ascii="Cambria Math" w:hAnsi="Cambria Math" w:cstheme="minorHAnsi"/>
                            </w:rPr>
                          </w:rPrChange>
                        </w:rPr>
                        <m:t>p</m:t>
                      </w:ins>
                    </m:r>
                  </m:sub>
                </m:sSub>
                <m:r>
                  <w:ins w:id="5403" w:author="nadira firinda" w:date="2022-10-29T23:13:00Z">
                    <w:rPr>
                      <w:rFonts w:ascii="Cambria Math" w:hAnsi="Cambria Math" w:cstheme="minorHAnsi"/>
                      <w:sz w:val="20"/>
                      <w:szCs w:val="20"/>
                      <w:rPrChange w:id="5404" w:author="nadira firinda" w:date="2022-10-29T23:15:00Z">
                        <w:rPr>
                          <w:rFonts w:ascii="Cambria Math" w:hAnsi="Cambria Math" w:cstheme="minorHAnsi"/>
                        </w:rPr>
                      </w:rPrChange>
                    </w:rPr>
                    <m:t>-</m:t>
                  </w:ins>
                </m:r>
                <m:sSub>
                  <m:sSubPr>
                    <m:ctrlPr>
                      <w:ins w:id="5405" w:author="nadira firinda" w:date="2022-10-29T23:13:00Z">
                        <w:rPr>
                          <w:rFonts w:ascii="Cambria Math" w:hAnsi="Cambria Math" w:cstheme="minorHAnsi"/>
                          <w:i/>
                          <w:sz w:val="20"/>
                          <w:szCs w:val="20"/>
                          <w:rPrChange w:id="5406" w:author="nadira firinda" w:date="2022-10-29T23:15:00Z">
                            <w:rPr>
                              <w:rFonts w:ascii="Cambria Math" w:hAnsi="Cambria Math" w:cstheme="minorHAnsi"/>
                              <w:i/>
                            </w:rPr>
                          </w:rPrChange>
                        </w:rPr>
                      </w:ins>
                    </m:ctrlPr>
                  </m:sSubPr>
                  <m:e>
                    <m:r>
                      <w:ins w:id="5407" w:author="nadira firinda" w:date="2022-10-29T23:13:00Z">
                        <w:rPr>
                          <w:rFonts w:ascii="Cambria Math" w:hAnsi="Cambria Math" w:cstheme="minorHAnsi"/>
                          <w:sz w:val="20"/>
                          <w:szCs w:val="20"/>
                          <w:rPrChange w:id="5408" w:author="nadira firinda" w:date="2022-10-29T23:15:00Z">
                            <w:rPr>
                              <w:rFonts w:ascii="Cambria Math" w:hAnsi="Cambria Math" w:cstheme="minorHAnsi"/>
                            </w:rPr>
                          </w:rPrChange>
                        </w:rPr>
                        <m:t>I</m:t>
                      </w:ins>
                    </m:r>
                  </m:e>
                  <m:sub>
                    <m:r>
                      <w:ins w:id="5409" w:author="nadira firinda" w:date="2022-10-29T23:13:00Z">
                        <w:rPr>
                          <w:rFonts w:ascii="Cambria Math" w:hAnsi="Cambria Math" w:cstheme="minorHAnsi"/>
                          <w:sz w:val="20"/>
                          <w:szCs w:val="20"/>
                          <w:rPrChange w:id="5410" w:author="nadira firinda" w:date="2022-10-29T23:15:00Z">
                            <w:rPr>
                              <w:rFonts w:ascii="Cambria Math" w:hAnsi="Cambria Math" w:cstheme="minorHAnsi"/>
                            </w:rPr>
                          </w:rPrChange>
                        </w:rPr>
                        <m:t>p</m:t>
                      </w:ins>
                    </m:r>
                  </m:sub>
                </m:sSub>
              </m:oMath>
            </m:oMathPara>
          </w:p>
        </w:tc>
        <w:tc>
          <w:tcPr>
            <w:tcW w:w="1170" w:type="dxa"/>
            <w:vAlign w:val="center"/>
            <w:tcPrChange w:id="5411" w:author="nadira firinda" w:date="2022-10-29T23:14:00Z">
              <w:tcPr>
                <w:tcW w:w="1170" w:type="dxa"/>
                <w:vAlign w:val="center"/>
              </w:tcPr>
            </w:tcPrChange>
          </w:tcPr>
          <w:p w14:paraId="551E99D4" w14:textId="77777777" w:rsidR="009711D7" w:rsidRPr="009711D7" w:rsidRDefault="009711D7" w:rsidP="00CC4C47">
            <w:pPr>
              <w:spacing w:line="360" w:lineRule="auto"/>
              <w:rPr>
                <w:ins w:id="5412" w:author="nadira firinda" w:date="2022-10-29T23:13:00Z"/>
                <w:rFonts w:ascii="Frutiger 45 Light" w:hAnsi="Frutiger 45 Light" w:cstheme="minorHAnsi"/>
                <w:sz w:val="20"/>
                <w:szCs w:val="20"/>
                <w:rPrChange w:id="5413" w:author="nadira firinda" w:date="2022-10-29T23:15:00Z">
                  <w:rPr>
                    <w:ins w:id="5414" w:author="nadira firinda" w:date="2022-10-29T23:13:00Z"/>
                    <w:rFonts w:ascii="Frutiger 45 Light" w:hAnsi="Frutiger 45 Light" w:cstheme="minorHAnsi"/>
                  </w:rPr>
                </w:rPrChange>
              </w:rPr>
              <w:pPrChange w:id="5415" w:author="nadira firinda" w:date="2022-10-29T23:37:00Z">
                <w:pPr>
                  <w:spacing w:line="276" w:lineRule="auto"/>
                </w:pPr>
              </w:pPrChange>
            </w:pPr>
            <w:ins w:id="5416" w:author="nadira firinda" w:date="2022-10-29T23:13:00Z">
              <w:r w:rsidRPr="009711D7">
                <w:rPr>
                  <w:rFonts w:ascii="Frutiger 45 Light" w:hAnsi="Frutiger 45 Light" w:cstheme="minorHAnsi"/>
                  <w:sz w:val="20"/>
                  <w:szCs w:val="20"/>
                  <w:rPrChange w:id="5417" w:author="nadira firinda" w:date="2022-10-29T23:15:00Z">
                    <w:rPr>
                      <w:rFonts w:ascii="Frutiger 45 Light" w:hAnsi="Frutiger 45 Light" w:cstheme="minorHAnsi"/>
                    </w:rPr>
                  </w:rPrChange>
                </w:rPr>
                <w:t>0</w:t>
              </w:r>
            </w:ins>
          </w:p>
        </w:tc>
        <w:tc>
          <w:tcPr>
            <w:tcW w:w="900" w:type="dxa"/>
            <w:gridSpan w:val="2"/>
            <w:shd w:val="clear" w:color="auto" w:fill="F2F2F2" w:themeFill="background1" w:themeFillShade="F2"/>
            <w:vAlign w:val="center"/>
            <w:tcPrChange w:id="5418" w:author="nadira firinda" w:date="2022-10-29T23:14:00Z">
              <w:tcPr>
                <w:tcW w:w="900" w:type="dxa"/>
                <w:gridSpan w:val="2"/>
                <w:shd w:val="clear" w:color="auto" w:fill="F2F2F2" w:themeFill="background1" w:themeFillShade="F2"/>
                <w:vAlign w:val="center"/>
              </w:tcPr>
            </w:tcPrChange>
          </w:tcPr>
          <w:p w14:paraId="12003249" w14:textId="77777777" w:rsidR="009711D7" w:rsidRPr="009711D7" w:rsidRDefault="009711D7" w:rsidP="00CC4C47">
            <w:pPr>
              <w:spacing w:line="360" w:lineRule="auto"/>
              <w:rPr>
                <w:ins w:id="5419" w:author="nadira firinda" w:date="2022-10-29T23:13:00Z"/>
                <w:rFonts w:ascii="Frutiger 45 Light" w:hAnsi="Frutiger 45 Light" w:cstheme="minorHAnsi"/>
                <w:sz w:val="20"/>
                <w:szCs w:val="20"/>
                <w:rPrChange w:id="5420" w:author="nadira firinda" w:date="2022-10-29T23:15:00Z">
                  <w:rPr>
                    <w:ins w:id="5421" w:author="nadira firinda" w:date="2022-10-29T23:13:00Z"/>
                    <w:rFonts w:ascii="Frutiger 45 Light" w:hAnsi="Frutiger 45 Light" w:cstheme="minorHAnsi"/>
                  </w:rPr>
                </w:rPrChange>
              </w:rPr>
              <w:pPrChange w:id="5422" w:author="nadira firinda" w:date="2022-10-29T23:37:00Z">
                <w:pPr>
                  <w:spacing w:line="276" w:lineRule="auto"/>
                </w:pPr>
              </w:pPrChange>
            </w:pPr>
            <m:oMathPara>
              <m:oMath>
                <m:r>
                  <w:ins w:id="5423" w:author="nadira firinda" w:date="2022-10-29T23:13:00Z">
                    <w:rPr>
                      <w:rFonts w:ascii="Cambria Math" w:hAnsi="Cambria Math" w:cstheme="minorHAnsi"/>
                      <w:sz w:val="20"/>
                      <w:szCs w:val="20"/>
                      <w:rPrChange w:id="5424" w:author="nadira firinda" w:date="2022-10-29T23:15:00Z">
                        <w:rPr>
                          <w:rFonts w:ascii="Cambria Math" w:hAnsi="Cambria Math" w:cstheme="minorHAnsi"/>
                        </w:rPr>
                      </w:rPrChange>
                    </w:rPr>
                    <m:t>-CAB</m:t>
                  </w:ins>
                </m:r>
              </m:oMath>
            </m:oMathPara>
          </w:p>
        </w:tc>
        <w:tc>
          <w:tcPr>
            <w:tcW w:w="1080" w:type="dxa"/>
            <w:gridSpan w:val="2"/>
            <w:vAlign w:val="center"/>
            <w:tcPrChange w:id="5425" w:author="nadira firinda" w:date="2022-10-29T23:14:00Z">
              <w:tcPr>
                <w:tcW w:w="1080" w:type="dxa"/>
                <w:gridSpan w:val="2"/>
                <w:vAlign w:val="center"/>
              </w:tcPr>
            </w:tcPrChange>
          </w:tcPr>
          <w:p w14:paraId="2C95CCF3" w14:textId="77777777" w:rsidR="009711D7" w:rsidRPr="009711D7" w:rsidRDefault="009711D7" w:rsidP="00CC4C47">
            <w:pPr>
              <w:spacing w:line="360" w:lineRule="auto"/>
              <w:rPr>
                <w:ins w:id="5426" w:author="nadira firinda" w:date="2022-10-29T23:13:00Z"/>
                <w:rFonts w:ascii="Frutiger 45 Light" w:hAnsi="Frutiger 45 Light" w:cstheme="minorHAnsi"/>
                <w:sz w:val="20"/>
                <w:szCs w:val="20"/>
                <w:rPrChange w:id="5427" w:author="nadira firinda" w:date="2022-10-29T23:15:00Z">
                  <w:rPr>
                    <w:ins w:id="5428" w:author="nadira firinda" w:date="2022-10-29T23:13:00Z"/>
                    <w:rFonts w:ascii="Frutiger 45 Light" w:hAnsi="Frutiger 45 Light" w:cstheme="minorHAnsi"/>
                  </w:rPr>
                </w:rPrChange>
              </w:rPr>
              <w:pPrChange w:id="5429" w:author="nadira firinda" w:date="2022-10-29T23:37:00Z">
                <w:pPr>
                  <w:spacing w:line="276" w:lineRule="auto"/>
                </w:pPr>
              </w:pPrChange>
            </w:pPr>
            <w:ins w:id="5430" w:author="nadira firinda" w:date="2022-10-29T23:13:00Z">
              <w:r w:rsidRPr="009711D7">
                <w:rPr>
                  <w:rFonts w:ascii="Frutiger 45 Light" w:hAnsi="Frutiger 45 Light" w:cstheme="minorHAnsi"/>
                  <w:sz w:val="20"/>
                  <w:szCs w:val="20"/>
                  <w:rPrChange w:id="5431" w:author="nadira firinda" w:date="2022-10-29T23:15:00Z">
                    <w:rPr>
                      <w:rFonts w:ascii="Frutiger 45 Light" w:hAnsi="Frutiger 45 Light" w:cstheme="minorHAnsi"/>
                    </w:rPr>
                  </w:rPrChange>
                </w:rPr>
                <w:t>0</w:t>
              </w:r>
            </w:ins>
          </w:p>
        </w:tc>
      </w:tr>
      <w:tr w:rsidR="009711D7" w:rsidRPr="009711D7" w14:paraId="52E39166" w14:textId="77777777" w:rsidTr="009711D7">
        <w:trPr>
          <w:trHeight w:val="2466"/>
          <w:ins w:id="5432" w:author="nadira firinda" w:date="2022-10-29T23:13:00Z"/>
          <w:trPrChange w:id="5433" w:author="nadira firinda" w:date="2022-10-29T23:14:00Z">
            <w:trPr>
              <w:trHeight w:val="2466"/>
            </w:trPr>
          </w:trPrChange>
        </w:trPr>
        <w:tc>
          <w:tcPr>
            <w:tcW w:w="2547" w:type="dxa"/>
            <w:vAlign w:val="center"/>
            <w:tcPrChange w:id="5434" w:author="nadira firinda" w:date="2022-10-29T23:14:00Z">
              <w:tcPr>
                <w:tcW w:w="2785" w:type="dxa"/>
                <w:vAlign w:val="center"/>
              </w:tcPr>
            </w:tcPrChange>
          </w:tcPr>
          <w:p w14:paraId="14EFC29F" w14:textId="77777777" w:rsidR="009711D7" w:rsidRPr="009711D7" w:rsidRDefault="009711D7" w:rsidP="00CC4C47">
            <w:pPr>
              <w:spacing w:after="120" w:line="360" w:lineRule="auto"/>
              <w:rPr>
                <w:ins w:id="5435" w:author="nadira firinda" w:date="2022-10-29T23:13:00Z"/>
                <w:rFonts w:ascii="Frutiger 45 Light" w:hAnsi="Frutiger 45 Light" w:cstheme="minorHAnsi"/>
                <w:b/>
                <w:sz w:val="20"/>
                <w:szCs w:val="20"/>
                <w:rPrChange w:id="5436" w:author="nadira firinda" w:date="2022-10-29T23:15:00Z">
                  <w:rPr>
                    <w:ins w:id="5437" w:author="nadira firinda" w:date="2022-10-29T23:13:00Z"/>
                    <w:rFonts w:ascii="Frutiger 45 Light" w:hAnsi="Frutiger 45 Light" w:cstheme="minorHAnsi"/>
                    <w:b/>
                  </w:rPr>
                </w:rPrChange>
              </w:rPr>
              <w:pPrChange w:id="5438" w:author="nadira firinda" w:date="2022-10-29T23:37:00Z">
                <w:pPr>
                  <w:spacing w:after="120" w:line="276" w:lineRule="auto"/>
                </w:pPr>
              </w:pPrChange>
            </w:pPr>
            <w:ins w:id="5439" w:author="nadira firinda" w:date="2022-10-29T23:13:00Z">
              <w:r w:rsidRPr="009711D7">
                <w:rPr>
                  <w:rFonts w:ascii="Frutiger 45 Light" w:hAnsi="Frutiger 45 Light" w:cstheme="minorHAnsi"/>
                  <w:b/>
                  <w:sz w:val="20"/>
                  <w:szCs w:val="20"/>
                  <w:rPrChange w:id="5440" w:author="nadira firinda" w:date="2022-10-29T23:15:00Z">
                    <w:rPr>
                      <w:rFonts w:ascii="Frutiger 45 Light" w:hAnsi="Frutiger 45 Light" w:cstheme="minorHAnsi"/>
                      <w:b/>
                    </w:rPr>
                  </w:rPrChange>
                </w:rPr>
                <w:t>(B) Pembiayaan luar negeri</w:t>
              </w:r>
            </w:ins>
          </w:p>
          <w:p w14:paraId="4D0A16BE" w14:textId="77777777" w:rsidR="009711D7" w:rsidRPr="009711D7" w:rsidRDefault="009711D7" w:rsidP="00CC4C47">
            <w:pPr>
              <w:spacing w:after="120" w:line="360" w:lineRule="auto"/>
              <w:ind w:left="330"/>
              <w:rPr>
                <w:ins w:id="5441" w:author="nadira firinda" w:date="2022-10-29T23:13:00Z"/>
                <w:rFonts w:ascii="Frutiger 45 Light" w:hAnsi="Frutiger 45 Light" w:cstheme="minorHAnsi"/>
                <w:b/>
                <w:sz w:val="20"/>
                <w:szCs w:val="20"/>
                <w:rPrChange w:id="5442" w:author="nadira firinda" w:date="2022-10-29T23:15:00Z">
                  <w:rPr>
                    <w:ins w:id="5443" w:author="nadira firinda" w:date="2022-10-29T23:13:00Z"/>
                    <w:rFonts w:ascii="Frutiger 45 Light" w:hAnsi="Frutiger 45 Light" w:cstheme="minorHAnsi"/>
                    <w:b/>
                  </w:rPr>
                </w:rPrChange>
              </w:rPr>
              <w:pPrChange w:id="5444" w:author="nadira firinda" w:date="2022-10-29T23:37:00Z">
                <w:pPr>
                  <w:spacing w:after="120" w:line="276" w:lineRule="auto"/>
                  <w:ind w:left="330"/>
                </w:pPr>
              </w:pPrChange>
            </w:pPr>
            <w:ins w:id="5445" w:author="nadira firinda" w:date="2022-10-29T23:13:00Z">
              <w:r w:rsidRPr="009711D7">
                <w:rPr>
                  <w:rFonts w:ascii="Frutiger 45 Light" w:hAnsi="Frutiger 45 Light" w:cstheme="minorHAnsi"/>
                  <w:b/>
                  <w:sz w:val="20"/>
                  <w:szCs w:val="20"/>
                  <w:rPrChange w:id="5446" w:author="nadira firinda" w:date="2022-10-29T23:15:00Z">
                    <w:rPr>
                      <w:rFonts w:ascii="Frutiger 45 Light" w:hAnsi="Frutiger 45 Light" w:cstheme="minorHAnsi"/>
                      <w:b/>
                    </w:rPr>
                  </w:rPrChange>
                </w:rPr>
                <w:t>Moneter</w:t>
              </w:r>
            </w:ins>
          </w:p>
          <w:p w14:paraId="17174DB8" w14:textId="77777777" w:rsidR="009711D7" w:rsidRPr="009711D7" w:rsidRDefault="009711D7" w:rsidP="00CC4C47">
            <w:pPr>
              <w:spacing w:after="120" w:line="360" w:lineRule="auto"/>
              <w:ind w:left="330"/>
              <w:rPr>
                <w:ins w:id="5447" w:author="nadira firinda" w:date="2022-10-29T23:13:00Z"/>
                <w:rFonts w:ascii="Frutiger 45 Light" w:hAnsi="Frutiger 45 Light" w:cstheme="minorHAnsi"/>
                <w:sz w:val="20"/>
                <w:szCs w:val="20"/>
                <w:rPrChange w:id="5448" w:author="nadira firinda" w:date="2022-10-29T23:15:00Z">
                  <w:rPr>
                    <w:ins w:id="5449" w:author="nadira firinda" w:date="2022-10-29T23:13:00Z"/>
                    <w:rFonts w:ascii="Frutiger 45 Light" w:hAnsi="Frutiger 45 Light" w:cstheme="minorHAnsi"/>
                  </w:rPr>
                </w:rPrChange>
              </w:rPr>
              <w:pPrChange w:id="5450" w:author="nadira firinda" w:date="2022-10-29T23:37:00Z">
                <w:pPr>
                  <w:spacing w:after="120" w:line="276" w:lineRule="auto"/>
                  <w:ind w:left="330"/>
                </w:pPr>
              </w:pPrChange>
            </w:pPr>
            <w:ins w:id="5451" w:author="nadira firinda" w:date="2022-10-29T23:13:00Z">
              <w:r w:rsidRPr="009711D7">
                <w:rPr>
                  <w:rFonts w:ascii="Frutiger 45 Light" w:hAnsi="Frutiger 45 Light" w:cstheme="minorHAnsi"/>
                  <w:sz w:val="20"/>
                  <w:szCs w:val="20"/>
                  <w:rPrChange w:id="5452" w:author="nadira firinda" w:date="2022-10-29T23:15:00Z">
                    <w:rPr>
                      <w:rFonts w:ascii="Frutiger 45 Light" w:hAnsi="Frutiger 45 Light" w:cstheme="minorHAnsi"/>
                    </w:rPr>
                  </w:rPrChange>
                </w:rPr>
                <w:t>Perubahan aset luar negeri</w:t>
              </w:r>
            </w:ins>
          </w:p>
          <w:p w14:paraId="740D4563" w14:textId="77777777" w:rsidR="009711D7" w:rsidRPr="009711D7" w:rsidRDefault="009711D7" w:rsidP="00CC4C47">
            <w:pPr>
              <w:spacing w:after="120" w:line="360" w:lineRule="auto"/>
              <w:ind w:left="330"/>
              <w:rPr>
                <w:ins w:id="5453" w:author="nadira firinda" w:date="2022-10-29T23:13:00Z"/>
                <w:rFonts w:ascii="Frutiger 45 Light" w:hAnsi="Frutiger 45 Light" w:cstheme="minorHAnsi"/>
                <w:b/>
                <w:sz w:val="20"/>
                <w:szCs w:val="20"/>
                <w:rPrChange w:id="5454" w:author="nadira firinda" w:date="2022-10-29T23:15:00Z">
                  <w:rPr>
                    <w:ins w:id="5455" w:author="nadira firinda" w:date="2022-10-29T23:13:00Z"/>
                    <w:rFonts w:ascii="Frutiger 45 Light" w:hAnsi="Frutiger 45 Light" w:cstheme="minorHAnsi"/>
                    <w:b/>
                  </w:rPr>
                </w:rPrChange>
              </w:rPr>
              <w:pPrChange w:id="5456" w:author="nadira firinda" w:date="2022-10-29T23:37:00Z">
                <w:pPr>
                  <w:spacing w:after="120" w:line="276" w:lineRule="auto"/>
                  <w:ind w:left="330"/>
                </w:pPr>
              </w:pPrChange>
            </w:pPr>
            <w:ins w:id="5457" w:author="nadira firinda" w:date="2022-10-29T23:13:00Z">
              <w:r w:rsidRPr="009711D7">
                <w:rPr>
                  <w:rFonts w:ascii="Frutiger 45 Light" w:hAnsi="Frutiger 45 Light" w:cstheme="minorHAnsi"/>
                  <w:b/>
                  <w:sz w:val="20"/>
                  <w:szCs w:val="20"/>
                  <w:rPrChange w:id="5458" w:author="nadira firinda" w:date="2022-10-29T23:15:00Z">
                    <w:rPr>
                      <w:rFonts w:ascii="Frutiger 45 Light" w:hAnsi="Frutiger 45 Light" w:cstheme="minorHAnsi"/>
                      <w:b/>
                    </w:rPr>
                  </w:rPrChange>
                </w:rPr>
                <w:t>Nonmoneter</w:t>
              </w:r>
            </w:ins>
          </w:p>
          <w:p w14:paraId="3C2BD3FC" w14:textId="77777777" w:rsidR="009711D7" w:rsidRPr="009711D7" w:rsidRDefault="009711D7" w:rsidP="00CC4C47">
            <w:pPr>
              <w:spacing w:after="120" w:line="360" w:lineRule="auto"/>
              <w:ind w:left="330"/>
              <w:rPr>
                <w:ins w:id="5459" w:author="nadira firinda" w:date="2022-10-29T23:13:00Z"/>
                <w:rFonts w:ascii="Frutiger 45 Light" w:hAnsi="Frutiger 45 Light" w:cstheme="minorHAnsi"/>
                <w:sz w:val="20"/>
                <w:szCs w:val="20"/>
                <w:rPrChange w:id="5460" w:author="nadira firinda" w:date="2022-10-29T23:15:00Z">
                  <w:rPr>
                    <w:ins w:id="5461" w:author="nadira firinda" w:date="2022-10-29T23:13:00Z"/>
                    <w:rFonts w:ascii="Frutiger 45 Light" w:hAnsi="Frutiger 45 Light" w:cstheme="minorHAnsi"/>
                  </w:rPr>
                </w:rPrChange>
              </w:rPr>
              <w:pPrChange w:id="5462" w:author="nadira firinda" w:date="2022-10-29T23:37:00Z">
                <w:pPr>
                  <w:spacing w:after="120" w:line="276" w:lineRule="auto"/>
                  <w:ind w:left="330"/>
                </w:pPr>
              </w:pPrChange>
            </w:pPr>
            <w:ins w:id="5463" w:author="nadira firinda" w:date="2022-10-29T23:13:00Z">
              <w:r w:rsidRPr="009711D7">
                <w:rPr>
                  <w:rFonts w:ascii="Frutiger 45 Light" w:hAnsi="Frutiger 45 Light" w:cstheme="minorHAnsi"/>
                  <w:sz w:val="20"/>
                  <w:szCs w:val="20"/>
                  <w:rPrChange w:id="5464" w:author="nadira firinda" w:date="2022-10-29T23:15:00Z">
                    <w:rPr>
                      <w:rFonts w:ascii="Frutiger 45 Light" w:hAnsi="Frutiger 45 Light" w:cstheme="minorHAnsi"/>
                    </w:rPr>
                  </w:rPrChange>
                </w:rPr>
                <w:t>Investasi langsung</w:t>
              </w:r>
            </w:ins>
          </w:p>
          <w:p w14:paraId="78704F79" w14:textId="77777777" w:rsidR="009711D7" w:rsidRPr="009711D7" w:rsidRDefault="009711D7" w:rsidP="00CC4C47">
            <w:pPr>
              <w:spacing w:after="120" w:line="360" w:lineRule="auto"/>
              <w:ind w:left="330"/>
              <w:rPr>
                <w:ins w:id="5465" w:author="nadira firinda" w:date="2022-10-29T23:13:00Z"/>
                <w:rFonts w:ascii="Frutiger 45 Light" w:hAnsi="Frutiger 45 Light" w:cstheme="minorHAnsi"/>
                <w:b/>
                <w:sz w:val="20"/>
                <w:szCs w:val="20"/>
                <w:rPrChange w:id="5466" w:author="nadira firinda" w:date="2022-10-29T23:15:00Z">
                  <w:rPr>
                    <w:ins w:id="5467" w:author="nadira firinda" w:date="2022-10-29T23:13:00Z"/>
                    <w:rFonts w:ascii="Frutiger 45 Light" w:hAnsi="Frutiger 45 Light" w:cstheme="minorHAnsi"/>
                    <w:b/>
                  </w:rPr>
                </w:rPrChange>
              </w:rPr>
              <w:pPrChange w:id="5468" w:author="nadira firinda" w:date="2022-10-29T23:37:00Z">
                <w:pPr>
                  <w:spacing w:after="120" w:line="276" w:lineRule="auto"/>
                  <w:ind w:left="330"/>
                </w:pPr>
              </w:pPrChange>
            </w:pPr>
            <w:ins w:id="5469" w:author="nadira firinda" w:date="2022-10-29T23:13:00Z">
              <w:r w:rsidRPr="009711D7">
                <w:rPr>
                  <w:rFonts w:ascii="Frutiger 45 Light" w:hAnsi="Frutiger 45 Light" w:cstheme="minorHAnsi"/>
                  <w:sz w:val="20"/>
                  <w:szCs w:val="20"/>
                  <w:rPrChange w:id="5470" w:author="nadira firinda" w:date="2022-10-29T23:15:00Z">
                    <w:rPr>
                      <w:rFonts w:ascii="Frutiger 45 Light" w:hAnsi="Frutiger 45 Light" w:cstheme="minorHAnsi"/>
                    </w:rPr>
                  </w:rPrChange>
                </w:rPr>
                <w:t>Pinjaman luar negeri netto</w:t>
              </w:r>
            </w:ins>
          </w:p>
        </w:tc>
        <w:tc>
          <w:tcPr>
            <w:tcW w:w="1678" w:type="dxa"/>
            <w:shd w:val="clear" w:color="auto" w:fill="F2F2F2" w:themeFill="background1" w:themeFillShade="F2"/>
            <w:tcPrChange w:id="5471" w:author="nadira firinda" w:date="2022-10-29T23:14:00Z">
              <w:tcPr>
                <w:tcW w:w="1440" w:type="dxa"/>
                <w:shd w:val="clear" w:color="auto" w:fill="F2F2F2" w:themeFill="background1" w:themeFillShade="F2"/>
              </w:tcPr>
            </w:tcPrChange>
          </w:tcPr>
          <w:p w14:paraId="07A5C880" w14:textId="77777777" w:rsidR="009711D7" w:rsidRPr="009711D7" w:rsidRDefault="009711D7" w:rsidP="00CC4C47">
            <w:pPr>
              <w:spacing w:line="360" w:lineRule="auto"/>
              <w:rPr>
                <w:ins w:id="5472" w:author="nadira firinda" w:date="2022-10-29T23:13:00Z"/>
                <w:rFonts w:ascii="Frutiger 45 Light" w:eastAsiaTheme="minorEastAsia" w:hAnsi="Frutiger 45 Light" w:cstheme="minorHAnsi"/>
                <w:b/>
                <w:sz w:val="20"/>
                <w:szCs w:val="20"/>
                <w:rPrChange w:id="5473" w:author="nadira firinda" w:date="2022-10-29T23:15:00Z">
                  <w:rPr>
                    <w:ins w:id="5474" w:author="nadira firinda" w:date="2022-10-29T23:13:00Z"/>
                    <w:rFonts w:ascii="Frutiger 45 Light" w:eastAsiaTheme="minorEastAsia" w:hAnsi="Frutiger 45 Light" w:cstheme="minorHAnsi"/>
                    <w:b/>
                  </w:rPr>
                </w:rPrChange>
              </w:rPr>
              <w:pPrChange w:id="5475" w:author="nadira firinda" w:date="2022-10-29T23:37:00Z">
                <w:pPr>
                  <w:spacing w:line="276" w:lineRule="auto"/>
                </w:pPr>
              </w:pPrChange>
            </w:pPr>
          </w:p>
          <w:p w14:paraId="7E098D92" w14:textId="77777777" w:rsidR="009711D7" w:rsidRPr="009711D7" w:rsidRDefault="009711D7" w:rsidP="00CC4C47">
            <w:pPr>
              <w:spacing w:line="360" w:lineRule="auto"/>
              <w:rPr>
                <w:ins w:id="5476" w:author="nadira firinda" w:date="2022-10-29T23:13:00Z"/>
                <w:rFonts w:ascii="Frutiger 45 Light" w:eastAsiaTheme="minorEastAsia" w:hAnsi="Frutiger 45 Light" w:cstheme="minorHAnsi"/>
                <w:b/>
                <w:sz w:val="20"/>
                <w:szCs w:val="20"/>
                <w:rPrChange w:id="5477" w:author="nadira firinda" w:date="2022-10-29T23:15:00Z">
                  <w:rPr>
                    <w:ins w:id="5478" w:author="nadira firinda" w:date="2022-10-29T23:13:00Z"/>
                    <w:rFonts w:ascii="Frutiger 45 Light" w:eastAsiaTheme="minorEastAsia" w:hAnsi="Frutiger 45 Light" w:cstheme="minorHAnsi"/>
                    <w:b/>
                  </w:rPr>
                </w:rPrChange>
              </w:rPr>
              <w:pPrChange w:id="5479" w:author="nadira firinda" w:date="2022-10-29T23:37:00Z">
                <w:pPr>
                  <w:spacing w:line="276" w:lineRule="auto"/>
                </w:pPr>
              </w:pPrChange>
            </w:pPr>
          </w:p>
          <w:p w14:paraId="4F890749" w14:textId="77777777" w:rsidR="009711D7" w:rsidRPr="009711D7" w:rsidRDefault="009711D7" w:rsidP="00CC4C47">
            <w:pPr>
              <w:spacing w:line="360" w:lineRule="auto"/>
              <w:rPr>
                <w:ins w:id="5480" w:author="nadira firinda" w:date="2022-10-29T23:13:00Z"/>
                <w:rFonts w:ascii="Frutiger 45 Light" w:eastAsiaTheme="minorEastAsia" w:hAnsi="Frutiger 45 Light" w:cstheme="minorHAnsi"/>
                <w:b/>
                <w:sz w:val="20"/>
                <w:szCs w:val="20"/>
                <w:rPrChange w:id="5481" w:author="nadira firinda" w:date="2022-10-29T23:15:00Z">
                  <w:rPr>
                    <w:ins w:id="5482" w:author="nadira firinda" w:date="2022-10-29T23:13:00Z"/>
                    <w:rFonts w:ascii="Frutiger 45 Light" w:eastAsiaTheme="minorEastAsia" w:hAnsi="Frutiger 45 Light" w:cstheme="minorHAnsi"/>
                    <w:b/>
                  </w:rPr>
                </w:rPrChange>
              </w:rPr>
              <w:pPrChange w:id="5483" w:author="nadira firinda" w:date="2022-10-29T23:37:00Z">
                <w:pPr>
                  <w:spacing w:line="276" w:lineRule="auto"/>
                </w:pPr>
              </w:pPrChange>
            </w:pPr>
          </w:p>
          <w:p w14:paraId="56E94F10" w14:textId="77777777" w:rsidR="009711D7" w:rsidRPr="009711D7" w:rsidRDefault="009711D7" w:rsidP="00CC4C47">
            <w:pPr>
              <w:spacing w:line="360" w:lineRule="auto"/>
              <w:rPr>
                <w:ins w:id="5484" w:author="nadira firinda" w:date="2022-10-29T23:13:00Z"/>
                <w:rFonts w:ascii="Frutiger 45 Light" w:hAnsi="Frutiger 45 Light" w:cstheme="minorHAnsi"/>
                <w:sz w:val="20"/>
                <w:szCs w:val="20"/>
                <w:rPrChange w:id="5485" w:author="nadira firinda" w:date="2022-10-29T23:15:00Z">
                  <w:rPr>
                    <w:ins w:id="5486" w:author="nadira firinda" w:date="2022-10-29T23:13:00Z"/>
                    <w:rFonts w:ascii="Frutiger 45 Light" w:hAnsi="Frutiger 45 Light" w:cstheme="minorHAnsi"/>
                  </w:rPr>
                </w:rPrChange>
              </w:rPr>
              <w:pPrChange w:id="5487" w:author="nadira firinda" w:date="2022-10-29T23:37:00Z">
                <w:pPr>
                  <w:spacing w:line="276" w:lineRule="auto"/>
                </w:pPr>
              </w:pPrChange>
            </w:pPr>
            <m:oMathPara>
              <m:oMath>
                <m:r>
                  <w:ins w:id="5488" w:author="nadira firinda" w:date="2022-10-29T23:13:00Z">
                    <m:rPr>
                      <m:sty m:val="bi"/>
                    </m:rPr>
                    <w:rPr>
                      <w:rFonts w:ascii="Cambria Math" w:hAnsi="Cambria Math" w:cstheme="minorHAnsi"/>
                      <w:sz w:val="20"/>
                      <w:szCs w:val="20"/>
                      <w:rPrChange w:id="5489" w:author="nadira firinda" w:date="2022-10-29T23:15:00Z">
                        <w:rPr>
                          <w:rFonts w:ascii="Cambria Math" w:hAnsi="Cambria Math" w:cstheme="minorHAnsi"/>
                        </w:rPr>
                      </w:rPrChange>
                    </w:rPr>
                    <m:t>-∆</m:t>
                  </w:ins>
                </m:r>
                <m:r>
                  <w:ins w:id="5490" w:author="nadira firinda" w:date="2022-10-29T23:13:00Z">
                    <w:rPr>
                      <w:rFonts w:ascii="Cambria Math" w:hAnsi="Cambria Math" w:cstheme="minorHAnsi"/>
                      <w:sz w:val="20"/>
                      <w:szCs w:val="20"/>
                      <w:rPrChange w:id="5491" w:author="nadira firinda" w:date="2022-10-29T23:15:00Z">
                        <w:rPr>
                          <w:rFonts w:ascii="Cambria Math" w:hAnsi="Cambria Math" w:cstheme="minorHAnsi"/>
                        </w:rPr>
                      </w:rPrChange>
                    </w:rPr>
                    <m:t>NFA</m:t>
                  </w:ins>
                </m:r>
              </m:oMath>
            </m:oMathPara>
          </w:p>
          <w:p w14:paraId="4F8B06F5" w14:textId="77777777" w:rsidR="009711D7" w:rsidRPr="009711D7" w:rsidRDefault="009711D7" w:rsidP="00CC4C47">
            <w:pPr>
              <w:spacing w:line="360" w:lineRule="auto"/>
              <w:rPr>
                <w:ins w:id="5492" w:author="nadira firinda" w:date="2022-10-29T23:13:00Z"/>
                <w:rFonts w:ascii="Frutiger 45 Light" w:hAnsi="Frutiger 45 Light" w:cstheme="minorHAnsi"/>
                <w:i/>
                <w:sz w:val="20"/>
                <w:szCs w:val="20"/>
                <w:rPrChange w:id="5493" w:author="nadira firinda" w:date="2022-10-29T23:15:00Z">
                  <w:rPr>
                    <w:ins w:id="5494" w:author="nadira firinda" w:date="2022-10-29T23:13:00Z"/>
                    <w:rFonts w:ascii="Frutiger 45 Light" w:hAnsi="Frutiger 45 Light" w:cstheme="minorHAnsi"/>
                    <w:i/>
                  </w:rPr>
                </w:rPrChange>
              </w:rPr>
              <w:pPrChange w:id="5495" w:author="nadira firinda" w:date="2022-10-29T23:37:00Z">
                <w:pPr>
                  <w:spacing w:line="276" w:lineRule="auto"/>
                </w:pPr>
              </w:pPrChange>
            </w:pPr>
          </w:p>
          <w:p w14:paraId="2396BF4B" w14:textId="77777777" w:rsidR="009711D7" w:rsidRPr="009711D7" w:rsidRDefault="009711D7" w:rsidP="00CC4C47">
            <w:pPr>
              <w:spacing w:line="360" w:lineRule="auto"/>
              <w:rPr>
                <w:ins w:id="5496" w:author="nadira firinda" w:date="2022-10-29T23:13:00Z"/>
                <w:rFonts w:ascii="Frutiger 45 Light" w:hAnsi="Frutiger 45 Light" w:cstheme="minorHAnsi"/>
                <w:i/>
                <w:sz w:val="20"/>
                <w:szCs w:val="20"/>
                <w:rPrChange w:id="5497" w:author="nadira firinda" w:date="2022-10-29T23:15:00Z">
                  <w:rPr>
                    <w:ins w:id="5498" w:author="nadira firinda" w:date="2022-10-29T23:13:00Z"/>
                    <w:rFonts w:ascii="Frutiger 45 Light" w:hAnsi="Frutiger 45 Light" w:cstheme="minorHAnsi"/>
                    <w:i/>
                  </w:rPr>
                </w:rPrChange>
              </w:rPr>
              <w:pPrChange w:id="5499" w:author="nadira firinda" w:date="2022-10-29T23:37:00Z">
                <w:pPr>
                  <w:spacing w:line="276" w:lineRule="auto"/>
                </w:pPr>
              </w:pPrChange>
            </w:pPr>
          </w:p>
          <w:p w14:paraId="6935755D" w14:textId="77777777" w:rsidR="009711D7" w:rsidRPr="009711D7" w:rsidRDefault="009711D7" w:rsidP="00CC4C47">
            <w:pPr>
              <w:spacing w:line="360" w:lineRule="auto"/>
              <w:rPr>
                <w:ins w:id="5500" w:author="nadira firinda" w:date="2022-10-29T23:13:00Z"/>
                <w:rFonts w:ascii="Frutiger 45 Light" w:eastAsiaTheme="minorEastAsia" w:hAnsi="Frutiger 45 Light" w:cstheme="minorHAnsi"/>
                <w:i/>
                <w:sz w:val="20"/>
                <w:szCs w:val="20"/>
                <w:rPrChange w:id="5501" w:author="nadira firinda" w:date="2022-10-29T23:15:00Z">
                  <w:rPr>
                    <w:ins w:id="5502" w:author="nadira firinda" w:date="2022-10-29T23:13:00Z"/>
                    <w:rFonts w:ascii="Frutiger 45 Light" w:eastAsiaTheme="minorEastAsia" w:hAnsi="Frutiger 45 Light" w:cstheme="minorHAnsi"/>
                    <w:i/>
                  </w:rPr>
                </w:rPrChange>
              </w:rPr>
              <w:pPrChange w:id="5503" w:author="nadira firinda" w:date="2022-10-29T23:37:00Z">
                <w:pPr>
                  <w:spacing w:line="276" w:lineRule="auto"/>
                </w:pPr>
              </w:pPrChange>
            </w:pPr>
            <m:oMathPara>
              <m:oMath>
                <m:r>
                  <w:ins w:id="5504" w:author="nadira firinda" w:date="2022-10-29T23:13:00Z">
                    <w:rPr>
                      <w:rFonts w:ascii="Cambria Math" w:hAnsi="Cambria Math" w:cstheme="minorHAnsi"/>
                      <w:sz w:val="20"/>
                      <w:szCs w:val="20"/>
                      <w:rPrChange w:id="5505" w:author="nadira firinda" w:date="2022-10-29T23:15:00Z">
                        <w:rPr>
                          <w:rFonts w:ascii="Cambria Math" w:hAnsi="Cambria Math" w:cstheme="minorHAnsi"/>
                        </w:rPr>
                      </w:rPrChange>
                    </w:rPr>
                    <m:t>FDI</m:t>
                  </w:ins>
                </m:r>
                <m:r>
                  <w:ins w:id="5506" w:author="nadira firinda" w:date="2022-10-29T23:13:00Z">
                    <m:rPr>
                      <m:sty m:val="p"/>
                    </m:rPr>
                    <w:rPr>
                      <w:rFonts w:ascii="Cambria Math" w:hAnsi="Cambria Math" w:cstheme="minorHAnsi"/>
                      <w:sz w:val="20"/>
                      <w:szCs w:val="20"/>
                      <w:rPrChange w:id="5507" w:author="nadira firinda" w:date="2022-10-29T23:15:00Z">
                        <w:rPr>
                          <w:rFonts w:ascii="Cambria Math" w:hAnsi="Cambria Math" w:cstheme="minorHAnsi"/>
                        </w:rPr>
                      </w:rPrChange>
                    </w:rPr>
                    <w:br/>
                  </w:ins>
                </m:r>
              </m:oMath>
            </m:oMathPara>
          </w:p>
          <w:p w14:paraId="42E457D0" w14:textId="77777777" w:rsidR="009711D7" w:rsidRPr="009711D7" w:rsidRDefault="009711D7" w:rsidP="00CC4C47">
            <w:pPr>
              <w:spacing w:line="360" w:lineRule="auto"/>
              <w:rPr>
                <w:ins w:id="5508" w:author="nadira firinda" w:date="2022-10-29T23:13:00Z"/>
                <w:rFonts w:ascii="Frutiger 45 Light" w:hAnsi="Frutiger 45 Light" w:cstheme="minorHAnsi"/>
                <w:b/>
                <w:sz w:val="20"/>
                <w:szCs w:val="20"/>
                <w:rPrChange w:id="5509" w:author="nadira firinda" w:date="2022-10-29T23:15:00Z">
                  <w:rPr>
                    <w:ins w:id="5510" w:author="nadira firinda" w:date="2022-10-29T23:13:00Z"/>
                    <w:rFonts w:ascii="Frutiger 45 Light" w:hAnsi="Frutiger 45 Light" w:cstheme="minorHAnsi"/>
                    <w:b/>
                  </w:rPr>
                </w:rPrChange>
              </w:rPr>
              <w:pPrChange w:id="5511" w:author="nadira firinda" w:date="2022-10-29T23:37:00Z">
                <w:pPr>
                  <w:spacing w:line="276" w:lineRule="auto"/>
                </w:pPr>
              </w:pPrChange>
            </w:pPr>
            <m:oMathPara>
              <m:oMath>
                <m:r>
                  <w:ins w:id="5512" w:author="nadira firinda" w:date="2022-10-29T23:13:00Z">
                    <w:rPr>
                      <w:rFonts w:ascii="Cambria Math" w:hAnsi="Cambria Math" w:cstheme="minorHAnsi"/>
                      <w:sz w:val="20"/>
                      <w:szCs w:val="20"/>
                      <w:rPrChange w:id="5513" w:author="nadira firinda" w:date="2022-10-29T23:15:00Z">
                        <w:rPr>
                          <w:rFonts w:ascii="Cambria Math" w:hAnsi="Cambria Math" w:cstheme="minorHAnsi"/>
                        </w:rPr>
                      </w:rPrChange>
                    </w:rPr>
                    <m:t>NFB</m:t>
                  </w:ins>
                </m:r>
              </m:oMath>
            </m:oMathPara>
          </w:p>
        </w:tc>
        <w:tc>
          <w:tcPr>
            <w:tcW w:w="1260" w:type="dxa"/>
            <w:tcPrChange w:id="5514" w:author="nadira firinda" w:date="2022-10-29T23:14:00Z">
              <w:tcPr>
                <w:tcW w:w="1260" w:type="dxa"/>
              </w:tcPr>
            </w:tcPrChange>
          </w:tcPr>
          <w:p w14:paraId="4D099709" w14:textId="77777777" w:rsidR="009711D7" w:rsidRPr="009711D7" w:rsidRDefault="009711D7" w:rsidP="00CC4C47">
            <w:pPr>
              <w:spacing w:line="360" w:lineRule="auto"/>
              <w:rPr>
                <w:ins w:id="5515" w:author="nadira firinda" w:date="2022-10-29T23:13:00Z"/>
                <w:rFonts w:ascii="Frutiger 45 Light" w:hAnsi="Frutiger 45 Light" w:cstheme="minorHAnsi"/>
                <w:b/>
                <w:sz w:val="20"/>
                <w:szCs w:val="20"/>
                <w:rPrChange w:id="5516" w:author="nadira firinda" w:date="2022-10-29T23:15:00Z">
                  <w:rPr>
                    <w:ins w:id="5517" w:author="nadira firinda" w:date="2022-10-29T23:13:00Z"/>
                    <w:rFonts w:ascii="Frutiger 45 Light" w:hAnsi="Frutiger 45 Light" w:cstheme="minorHAnsi"/>
                    <w:b/>
                  </w:rPr>
                </w:rPrChange>
              </w:rPr>
              <w:pPrChange w:id="5518" w:author="nadira firinda" w:date="2022-10-29T23:37:00Z">
                <w:pPr>
                  <w:spacing w:line="276" w:lineRule="auto"/>
                </w:pPr>
              </w:pPrChange>
            </w:pPr>
          </w:p>
          <w:p w14:paraId="03F41142" w14:textId="77777777" w:rsidR="009711D7" w:rsidRPr="009711D7" w:rsidRDefault="009711D7" w:rsidP="00CC4C47">
            <w:pPr>
              <w:spacing w:line="360" w:lineRule="auto"/>
              <w:rPr>
                <w:ins w:id="5519" w:author="nadira firinda" w:date="2022-10-29T23:13:00Z"/>
                <w:rFonts w:ascii="Frutiger 45 Light" w:hAnsi="Frutiger 45 Light" w:cstheme="minorHAnsi"/>
                <w:b/>
                <w:sz w:val="20"/>
                <w:szCs w:val="20"/>
                <w:rPrChange w:id="5520" w:author="nadira firinda" w:date="2022-10-29T23:15:00Z">
                  <w:rPr>
                    <w:ins w:id="5521" w:author="nadira firinda" w:date="2022-10-29T23:13:00Z"/>
                    <w:rFonts w:ascii="Frutiger 45 Light" w:hAnsi="Frutiger 45 Light" w:cstheme="minorHAnsi"/>
                    <w:b/>
                  </w:rPr>
                </w:rPrChange>
              </w:rPr>
              <w:pPrChange w:id="5522" w:author="nadira firinda" w:date="2022-10-29T23:37:00Z">
                <w:pPr>
                  <w:spacing w:line="276" w:lineRule="auto"/>
                </w:pPr>
              </w:pPrChange>
            </w:pPr>
          </w:p>
          <w:p w14:paraId="4546D469" w14:textId="77777777" w:rsidR="009711D7" w:rsidRPr="009711D7" w:rsidRDefault="009711D7" w:rsidP="00CC4C47">
            <w:pPr>
              <w:spacing w:line="360" w:lineRule="auto"/>
              <w:rPr>
                <w:ins w:id="5523" w:author="nadira firinda" w:date="2022-10-29T23:13:00Z"/>
                <w:rFonts w:ascii="Frutiger 45 Light" w:hAnsi="Frutiger 45 Light" w:cstheme="minorHAnsi"/>
                <w:b/>
                <w:sz w:val="20"/>
                <w:szCs w:val="20"/>
                <w:rPrChange w:id="5524" w:author="nadira firinda" w:date="2022-10-29T23:15:00Z">
                  <w:rPr>
                    <w:ins w:id="5525" w:author="nadira firinda" w:date="2022-10-29T23:13:00Z"/>
                    <w:rFonts w:ascii="Frutiger 45 Light" w:hAnsi="Frutiger 45 Light" w:cstheme="minorHAnsi"/>
                    <w:b/>
                  </w:rPr>
                </w:rPrChange>
              </w:rPr>
              <w:pPrChange w:id="5526" w:author="nadira firinda" w:date="2022-10-29T23:37:00Z">
                <w:pPr>
                  <w:spacing w:line="276" w:lineRule="auto"/>
                </w:pPr>
              </w:pPrChange>
            </w:pPr>
          </w:p>
          <w:p w14:paraId="494FAC44" w14:textId="77777777" w:rsidR="009711D7" w:rsidRPr="009711D7" w:rsidRDefault="009711D7" w:rsidP="00CC4C47">
            <w:pPr>
              <w:spacing w:line="360" w:lineRule="auto"/>
              <w:rPr>
                <w:ins w:id="5527" w:author="nadira firinda" w:date="2022-10-29T23:13:00Z"/>
                <w:rFonts w:ascii="Frutiger 45 Light" w:hAnsi="Frutiger 45 Light" w:cstheme="minorHAnsi"/>
                <w:sz w:val="20"/>
                <w:szCs w:val="20"/>
                <w:rPrChange w:id="5528" w:author="nadira firinda" w:date="2022-10-29T23:15:00Z">
                  <w:rPr>
                    <w:ins w:id="5529" w:author="nadira firinda" w:date="2022-10-29T23:13:00Z"/>
                    <w:rFonts w:ascii="Frutiger 45 Light" w:hAnsi="Frutiger 45 Light" w:cstheme="minorHAnsi"/>
                  </w:rPr>
                </w:rPrChange>
              </w:rPr>
              <w:pPrChange w:id="5530" w:author="nadira firinda" w:date="2022-10-29T23:37:00Z">
                <w:pPr>
                  <w:spacing w:line="276" w:lineRule="auto"/>
                </w:pPr>
              </w:pPrChange>
            </w:pPr>
            <w:ins w:id="5531" w:author="nadira firinda" w:date="2022-10-29T23:13:00Z">
              <w:r w:rsidRPr="009711D7">
                <w:rPr>
                  <w:rFonts w:ascii="Frutiger 45 Light" w:hAnsi="Frutiger 45 Light" w:cstheme="minorHAnsi"/>
                  <w:sz w:val="20"/>
                  <w:szCs w:val="20"/>
                  <w:rPrChange w:id="5532" w:author="nadira firinda" w:date="2022-10-29T23:15:00Z">
                    <w:rPr>
                      <w:rFonts w:ascii="Frutiger 45 Light" w:hAnsi="Frutiger 45 Light" w:cstheme="minorHAnsi"/>
                    </w:rPr>
                  </w:rPrChange>
                </w:rPr>
                <w:t xml:space="preserve">          0</w:t>
              </w:r>
            </w:ins>
          </w:p>
          <w:p w14:paraId="10908AAB" w14:textId="77777777" w:rsidR="009711D7" w:rsidRPr="009711D7" w:rsidRDefault="009711D7" w:rsidP="00CC4C47">
            <w:pPr>
              <w:spacing w:line="360" w:lineRule="auto"/>
              <w:rPr>
                <w:ins w:id="5533" w:author="nadira firinda" w:date="2022-10-29T23:13:00Z"/>
                <w:rFonts w:ascii="Frutiger 45 Light" w:hAnsi="Frutiger 45 Light" w:cstheme="minorHAnsi"/>
                <w:sz w:val="20"/>
                <w:szCs w:val="20"/>
                <w:rPrChange w:id="5534" w:author="nadira firinda" w:date="2022-10-29T23:15:00Z">
                  <w:rPr>
                    <w:ins w:id="5535" w:author="nadira firinda" w:date="2022-10-29T23:13:00Z"/>
                    <w:rFonts w:ascii="Frutiger 45 Light" w:hAnsi="Frutiger 45 Light" w:cstheme="minorHAnsi"/>
                  </w:rPr>
                </w:rPrChange>
              </w:rPr>
              <w:pPrChange w:id="5536" w:author="nadira firinda" w:date="2022-10-29T23:37:00Z">
                <w:pPr>
                  <w:spacing w:line="276" w:lineRule="auto"/>
                </w:pPr>
              </w:pPrChange>
            </w:pPr>
          </w:p>
          <w:p w14:paraId="14246D0F" w14:textId="77777777" w:rsidR="009711D7" w:rsidRPr="009711D7" w:rsidRDefault="009711D7" w:rsidP="00CC4C47">
            <w:pPr>
              <w:spacing w:line="360" w:lineRule="auto"/>
              <w:rPr>
                <w:ins w:id="5537" w:author="nadira firinda" w:date="2022-10-29T23:13:00Z"/>
                <w:rFonts w:ascii="Frutiger 45 Light" w:hAnsi="Frutiger 45 Light" w:cstheme="minorHAnsi"/>
                <w:sz w:val="20"/>
                <w:szCs w:val="20"/>
                <w:rPrChange w:id="5538" w:author="nadira firinda" w:date="2022-10-29T23:15:00Z">
                  <w:rPr>
                    <w:ins w:id="5539" w:author="nadira firinda" w:date="2022-10-29T23:13:00Z"/>
                    <w:rFonts w:ascii="Frutiger 45 Light" w:hAnsi="Frutiger 45 Light" w:cstheme="minorHAnsi"/>
                  </w:rPr>
                </w:rPrChange>
              </w:rPr>
              <w:pPrChange w:id="5540" w:author="nadira firinda" w:date="2022-10-29T23:37:00Z">
                <w:pPr>
                  <w:spacing w:line="276" w:lineRule="auto"/>
                </w:pPr>
              </w:pPrChange>
            </w:pPr>
          </w:p>
          <w:p w14:paraId="54788EFF" w14:textId="77777777" w:rsidR="009711D7" w:rsidRPr="009711D7" w:rsidRDefault="009711D7" w:rsidP="00CC4C47">
            <w:pPr>
              <w:spacing w:line="360" w:lineRule="auto"/>
              <w:rPr>
                <w:ins w:id="5541" w:author="nadira firinda" w:date="2022-10-29T23:13:00Z"/>
                <w:rFonts w:ascii="Frutiger 45 Light" w:hAnsi="Frutiger 45 Light" w:cstheme="minorHAnsi"/>
                <w:sz w:val="20"/>
                <w:szCs w:val="20"/>
                <w:rPrChange w:id="5542" w:author="nadira firinda" w:date="2022-10-29T23:15:00Z">
                  <w:rPr>
                    <w:ins w:id="5543" w:author="nadira firinda" w:date="2022-10-29T23:13:00Z"/>
                    <w:rFonts w:ascii="Frutiger 45 Light" w:hAnsi="Frutiger 45 Light" w:cstheme="minorHAnsi"/>
                  </w:rPr>
                </w:rPrChange>
              </w:rPr>
              <w:pPrChange w:id="5544" w:author="nadira firinda" w:date="2022-10-29T23:37:00Z">
                <w:pPr>
                  <w:spacing w:line="276" w:lineRule="auto"/>
                </w:pPr>
              </w:pPrChange>
            </w:pPr>
            <w:ins w:id="5545" w:author="nadira firinda" w:date="2022-10-29T23:13:00Z">
              <w:r w:rsidRPr="009711D7">
                <w:rPr>
                  <w:rFonts w:ascii="Frutiger 45 Light" w:hAnsi="Frutiger 45 Light" w:cstheme="minorHAnsi"/>
                  <w:sz w:val="20"/>
                  <w:szCs w:val="20"/>
                  <w:rPrChange w:id="5546" w:author="nadira firinda" w:date="2022-10-29T23:15:00Z">
                    <w:rPr>
                      <w:rFonts w:ascii="Frutiger 45 Light" w:hAnsi="Frutiger 45 Light" w:cstheme="minorHAnsi"/>
                    </w:rPr>
                  </w:rPrChange>
                </w:rPr>
                <w:t xml:space="preserve">        0</w:t>
              </w:r>
            </w:ins>
          </w:p>
          <w:p w14:paraId="3012AF78" w14:textId="77777777" w:rsidR="009711D7" w:rsidRPr="009711D7" w:rsidRDefault="009711D7" w:rsidP="00CC4C47">
            <w:pPr>
              <w:spacing w:line="360" w:lineRule="auto"/>
              <w:rPr>
                <w:ins w:id="5547" w:author="nadira firinda" w:date="2022-10-29T23:13:00Z"/>
                <w:rFonts w:ascii="Frutiger 45 Light" w:eastAsiaTheme="minorEastAsia" w:hAnsi="Frutiger 45 Light" w:cstheme="minorHAnsi"/>
                <w:sz w:val="20"/>
                <w:szCs w:val="20"/>
                <w:rPrChange w:id="5548" w:author="nadira firinda" w:date="2022-10-29T23:15:00Z">
                  <w:rPr>
                    <w:ins w:id="5549" w:author="nadira firinda" w:date="2022-10-29T23:13:00Z"/>
                    <w:rFonts w:ascii="Frutiger 45 Light" w:eastAsiaTheme="minorEastAsia" w:hAnsi="Frutiger 45 Light" w:cstheme="minorHAnsi"/>
                  </w:rPr>
                </w:rPrChange>
              </w:rPr>
              <w:pPrChange w:id="5550" w:author="nadira firinda" w:date="2022-10-29T23:37:00Z">
                <w:pPr>
                  <w:spacing w:line="276" w:lineRule="auto"/>
                </w:pPr>
              </w:pPrChange>
            </w:pPr>
          </w:p>
          <w:p w14:paraId="57E25879" w14:textId="77777777" w:rsidR="009711D7" w:rsidRPr="009711D7" w:rsidRDefault="009711D7" w:rsidP="00CC4C47">
            <w:pPr>
              <w:spacing w:line="360" w:lineRule="auto"/>
              <w:rPr>
                <w:ins w:id="5551" w:author="nadira firinda" w:date="2022-10-29T23:13:00Z"/>
                <w:rFonts w:ascii="Frutiger 45 Light" w:hAnsi="Frutiger 45 Light" w:cstheme="minorHAnsi"/>
                <w:sz w:val="20"/>
                <w:szCs w:val="20"/>
                <w:rPrChange w:id="5552" w:author="nadira firinda" w:date="2022-10-29T23:15:00Z">
                  <w:rPr>
                    <w:ins w:id="5553" w:author="nadira firinda" w:date="2022-10-29T23:13:00Z"/>
                    <w:rFonts w:ascii="Frutiger 45 Light" w:hAnsi="Frutiger 45 Light" w:cstheme="minorHAnsi"/>
                  </w:rPr>
                </w:rPrChange>
              </w:rPr>
              <w:pPrChange w:id="5554" w:author="nadira firinda" w:date="2022-10-29T23:37:00Z">
                <w:pPr>
                  <w:spacing w:line="276" w:lineRule="auto"/>
                </w:pPr>
              </w:pPrChange>
            </w:pPr>
            <m:oMathPara>
              <m:oMath>
                <m:r>
                  <w:ins w:id="5555" w:author="nadira firinda" w:date="2022-10-29T23:13:00Z">
                    <w:rPr>
                      <w:rFonts w:ascii="Cambria Math" w:hAnsi="Cambria Math" w:cstheme="minorHAnsi"/>
                      <w:sz w:val="20"/>
                      <w:szCs w:val="20"/>
                      <w:rPrChange w:id="5556" w:author="nadira firinda" w:date="2022-10-29T23:15:00Z">
                        <w:rPr>
                          <w:rFonts w:ascii="Cambria Math" w:hAnsi="Cambria Math" w:cstheme="minorHAnsi"/>
                        </w:rPr>
                      </w:rPrChange>
                    </w:rPr>
                    <m:t>NF</m:t>
                  </w:ins>
                </m:r>
                <m:sSub>
                  <m:sSubPr>
                    <m:ctrlPr>
                      <w:ins w:id="5557" w:author="nadira firinda" w:date="2022-10-29T23:13:00Z">
                        <w:rPr>
                          <w:rFonts w:ascii="Cambria Math" w:hAnsi="Cambria Math" w:cstheme="minorHAnsi"/>
                          <w:i/>
                          <w:sz w:val="20"/>
                          <w:szCs w:val="20"/>
                          <w:rPrChange w:id="5558" w:author="nadira firinda" w:date="2022-10-29T23:15:00Z">
                            <w:rPr>
                              <w:rFonts w:ascii="Cambria Math" w:hAnsi="Cambria Math" w:cstheme="minorHAnsi"/>
                              <w:i/>
                            </w:rPr>
                          </w:rPrChange>
                        </w:rPr>
                      </w:ins>
                    </m:ctrlPr>
                  </m:sSubPr>
                  <m:e>
                    <m:r>
                      <w:ins w:id="5559" w:author="nadira firinda" w:date="2022-10-29T23:13:00Z">
                        <w:rPr>
                          <w:rFonts w:ascii="Cambria Math" w:hAnsi="Cambria Math" w:cstheme="minorHAnsi"/>
                          <w:sz w:val="20"/>
                          <w:szCs w:val="20"/>
                          <w:rPrChange w:id="5560" w:author="nadira firinda" w:date="2022-10-29T23:15:00Z">
                            <w:rPr>
                              <w:rFonts w:ascii="Cambria Math" w:hAnsi="Cambria Math" w:cstheme="minorHAnsi"/>
                            </w:rPr>
                          </w:rPrChange>
                        </w:rPr>
                        <m:t>B</m:t>
                      </w:ins>
                    </m:r>
                  </m:e>
                  <m:sub>
                    <m:r>
                      <w:ins w:id="5561" w:author="nadira firinda" w:date="2022-10-29T23:13:00Z">
                        <w:rPr>
                          <w:rFonts w:ascii="Cambria Math" w:hAnsi="Cambria Math" w:cstheme="minorHAnsi"/>
                          <w:sz w:val="20"/>
                          <w:szCs w:val="20"/>
                          <w:rPrChange w:id="5562" w:author="nadira firinda" w:date="2022-10-29T23:15:00Z">
                            <w:rPr>
                              <w:rFonts w:ascii="Cambria Math" w:hAnsi="Cambria Math" w:cstheme="minorHAnsi"/>
                            </w:rPr>
                          </w:rPrChange>
                        </w:rPr>
                        <m:t>g</m:t>
                      </w:ins>
                    </m:r>
                  </m:sub>
                </m:sSub>
              </m:oMath>
            </m:oMathPara>
          </w:p>
        </w:tc>
        <w:tc>
          <w:tcPr>
            <w:tcW w:w="1350" w:type="dxa"/>
            <w:tcPrChange w:id="5563" w:author="nadira firinda" w:date="2022-10-29T23:14:00Z">
              <w:tcPr>
                <w:tcW w:w="1350" w:type="dxa"/>
              </w:tcPr>
            </w:tcPrChange>
          </w:tcPr>
          <w:p w14:paraId="2168F78B" w14:textId="77777777" w:rsidR="009711D7" w:rsidRPr="009711D7" w:rsidRDefault="009711D7" w:rsidP="00CC4C47">
            <w:pPr>
              <w:spacing w:line="360" w:lineRule="auto"/>
              <w:rPr>
                <w:ins w:id="5564" w:author="nadira firinda" w:date="2022-10-29T23:13:00Z"/>
                <w:rFonts w:ascii="Frutiger 45 Light" w:hAnsi="Frutiger 45 Light" w:cstheme="minorHAnsi"/>
                <w:b/>
                <w:sz w:val="20"/>
                <w:szCs w:val="20"/>
                <w:rPrChange w:id="5565" w:author="nadira firinda" w:date="2022-10-29T23:15:00Z">
                  <w:rPr>
                    <w:ins w:id="5566" w:author="nadira firinda" w:date="2022-10-29T23:13:00Z"/>
                    <w:rFonts w:ascii="Frutiger 45 Light" w:hAnsi="Frutiger 45 Light" w:cstheme="minorHAnsi"/>
                    <w:b/>
                  </w:rPr>
                </w:rPrChange>
              </w:rPr>
              <w:pPrChange w:id="5567" w:author="nadira firinda" w:date="2022-10-29T23:37:00Z">
                <w:pPr>
                  <w:spacing w:line="276" w:lineRule="auto"/>
                </w:pPr>
              </w:pPrChange>
            </w:pPr>
          </w:p>
          <w:p w14:paraId="52ED6450" w14:textId="77777777" w:rsidR="009711D7" w:rsidRPr="009711D7" w:rsidRDefault="009711D7" w:rsidP="00CC4C47">
            <w:pPr>
              <w:spacing w:line="360" w:lineRule="auto"/>
              <w:rPr>
                <w:ins w:id="5568" w:author="nadira firinda" w:date="2022-10-29T23:13:00Z"/>
                <w:rFonts w:ascii="Frutiger 45 Light" w:hAnsi="Frutiger 45 Light" w:cstheme="minorHAnsi"/>
                <w:b/>
                <w:sz w:val="20"/>
                <w:szCs w:val="20"/>
                <w:rPrChange w:id="5569" w:author="nadira firinda" w:date="2022-10-29T23:15:00Z">
                  <w:rPr>
                    <w:ins w:id="5570" w:author="nadira firinda" w:date="2022-10-29T23:13:00Z"/>
                    <w:rFonts w:ascii="Frutiger 45 Light" w:hAnsi="Frutiger 45 Light" w:cstheme="minorHAnsi"/>
                    <w:b/>
                  </w:rPr>
                </w:rPrChange>
              </w:rPr>
              <w:pPrChange w:id="5571" w:author="nadira firinda" w:date="2022-10-29T23:37:00Z">
                <w:pPr>
                  <w:spacing w:line="276" w:lineRule="auto"/>
                </w:pPr>
              </w:pPrChange>
            </w:pPr>
          </w:p>
          <w:p w14:paraId="782E4293" w14:textId="77777777" w:rsidR="009711D7" w:rsidRPr="009711D7" w:rsidRDefault="009711D7" w:rsidP="00CC4C47">
            <w:pPr>
              <w:spacing w:line="360" w:lineRule="auto"/>
              <w:rPr>
                <w:ins w:id="5572" w:author="nadira firinda" w:date="2022-10-29T23:13:00Z"/>
                <w:rFonts w:ascii="Frutiger 45 Light" w:hAnsi="Frutiger 45 Light" w:cstheme="minorHAnsi"/>
                <w:b/>
                <w:sz w:val="20"/>
                <w:szCs w:val="20"/>
                <w:rPrChange w:id="5573" w:author="nadira firinda" w:date="2022-10-29T23:15:00Z">
                  <w:rPr>
                    <w:ins w:id="5574" w:author="nadira firinda" w:date="2022-10-29T23:13:00Z"/>
                    <w:rFonts w:ascii="Frutiger 45 Light" w:hAnsi="Frutiger 45 Light" w:cstheme="minorHAnsi"/>
                    <w:b/>
                  </w:rPr>
                </w:rPrChange>
              </w:rPr>
              <w:pPrChange w:id="5575" w:author="nadira firinda" w:date="2022-10-29T23:37:00Z">
                <w:pPr>
                  <w:spacing w:line="276" w:lineRule="auto"/>
                </w:pPr>
              </w:pPrChange>
            </w:pPr>
          </w:p>
          <w:p w14:paraId="21BD08BA" w14:textId="77777777" w:rsidR="009711D7" w:rsidRPr="009711D7" w:rsidRDefault="009711D7" w:rsidP="00CC4C47">
            <w:pPr>
              <w:spacing w:line="360" w:lineRule="auto"/>
              <w:rPr>
                <w:ins w:id="5576" w:author="nadira firinda" w:date="2022-10-29T23:13:00Z"/>
                <w:rFonts w:ascii="Frutiger 45 Light" w:hAnsi="Frutiger 45 Light" w:cstheme="minorHAnsi"/>
                <w:sz w:val="20"/>
                <w:szCs w:val="20"/>
                <w:rPrChange w:id="5577" w:author="nadira firinda" w:date="2022-10-29T23:15:00Z">
                  <w:rPr>
                    <w:ins w:id="5578" w:author="nadira firinda" w:date="2022-10-29T23:13:00Z"/>
                    <w:rFonts w:ascii="Frutiger 45 Light" w:hAnsi="Frutiger 45 Light" w:cstheme="minorHAnsi"/>
                  </w:rPr>
                </w:rPrChange>
              </w:rPr>
              <w:pPrChange w:id="5579" w:author="nadira firinda" w:date="2022-10-29T23:37:00Z">
                <w:pPr>
                  <w:spacing w:line="276" w:lineRule="auto"/>
                </w:pPr>
              </w:pPrChange>
            </w:pPr>
            <w:ins w:id="5580" w:author="nadira firinda" w:date="2022-10-29T23:13:00Z">
              <w:r w:rsidRPr="009711D7">
                <w:rPr>
                  <w:rFonts w:ascii="Frutiger 45 Light" w:hAnsi="Frutiger 45 Light" w:cstheme="minorHAnsi"/>
                  <w:sz w:val="20"/>
                  <w:szCs w:val="20"/>
                  <w:rPrChange w:id="5581" w:author="nadira firinda" w:date="2022-10-29T23:15:00Z">
                    <w:rPr>
                      <w:rFonts w:ascii="Frutiger 45 Light" w:hAnsi="Frutiger 45 Light" w:cstheme="minorHAnsi"/>
                    </w:rPr>
                  </w:rPrChange>
                </w:rPr>
                <w:t xml:space="preserve">         0</w:t>
              </w:r>
            </w:ins>
          </w:p>
          <w:p w14:paraId="6C047CD8" w14:textId="77777777" w:rsidR="009711D7" w:rsidRPr="009711D7" w:rsidRDefault="009711D7" w:rsidP="00CC4C47">
            <w:pPr>
              <w:spacing w:line="360" w:lineRule="auto"/>
              <w:rPr>
                <w:ins w:id="5582" w:author="nadira firinda" w:date="2022-10-29T23:13:00Z"/>
                <w:rFonts w:ascii="Frutiger 45 Light" w:hAnsi="Frutiger 45 Light" w:cstheme="minorHAnsi"/>
                <w:b/>
                <w:sz w:val="20"/>
                <w:szCs w:val="20"/>
                <w:rPrChange w:id="5583" w:author="nadira firinda" w:date="2022-10-29T23:15:00Z">
                  <w:rPr>
                    <w:ins w:id="5584" w:author="nadira firinda" w:date="2022-10-29T23:13:00Z"/>
                    <w:rFonts w:ascii="Frutiger 45 Light" w:hAnsi="Frutiger 45 Light" w:cstheme="minorHAnsi"/>
                    <w:b/>
                  </w:rPr>
                </w:rPrChange>
              </w:rPr>
              <w:pPrChange w:id="5585" w:author="nadira firinda" w:date="2022-10-29T23:37:00Z">
                <w:pPr>
                  <w:spacing w:line="276" w:lineRule="auto"/>
                </w:pPr>
              </w:pPrChange>
            </w:pPr>
          </w:p>
          <w:p w14:paraId="033649EE" w14:textId="77777777" w:rsidR="009711D7" w:rsidRPr="009711D7" w:rsidRDefault="009711D7" w:rsidP="00CC4C47">
            <w:pPr>
              <w:spacing w:line="360" w:lineRule="auto"/>
              <w:rPr>
                <w:ins w:id="5586" w:author="nadira firinda" w:date="2022-10-29T23:13:00Z"/>
                <w:rFonts w:ascii="Frutiger 45 Light" w:hAnsi="Frutiger 45 Light" w:cstheme="minorHAnsi"/>
                <w:b/>
                <w:sz w:val="20"/>
                <w:szCs w:val="20"/>
                <w:rPrChange w:id="5587" w:author="nadira firinda" w:date="2022-10-29T23:15:00Z">
                  <w:rPr>
                    <w:ins w:id="5588" w:author="nadira firinda" w:date="2022-10-29T23:13:00Z"/>
                    <w:rFonts w:ascii="Frutiger 45 Light" w:hAnsi="Frutiger 45 Light" w:cstheme="minorHAnsi"/>
                    <w:b/>
                  </w:rPr>
                </w:rPrChange>
              </w:rPr>
              <w:pPrChange w:id="5589" w:author="nadira firinda" w:date="2022-10-29T23:37:00Z">
                <w:pPr>
                  <w:spacing w:line="276" w:lineRule="auto"/>
                </w:pPr>
              </w:pPrChange>
            </w:pPr>
          </w:p>
          <w:p w14:paraId="54BEF2D2" w14:textId="77777777" w:rsidR="009711D7" w:rsidRPr="009711D7" w:rsidRDefault="009711D7" w:rsidP="00CC4C47">
            <w:pPr>
              <w:spacing w:line="360" w:lineRule="auto"/>
              <w:rPr>
                <w:ins w:id="5590" w:author="nadira firinda" w:date="2022-10-29T23:13:00Z"/>
                <w:rFonts w:ascii="Frutiger 45 Light" w:eastAsiaTheme="minorEastAsia" w:hAnsi="Frutiger 45 Light" w:cstheme="minorHAnsi"/>
                <w:sz w:val="20"/>
                <w:szCs w:val="20"/>
                <w:rPrChange w:id="5591" w:author="nadira firinda" w:date="2022-10-29T23:15:00Z">
                  <w:rPr>
                    <w:ins w:id="5592" w:author="nadira firinda" w:date="2022-10-29T23:13:00Z"/>
                    <w:rFonts w:ascii="Frutiger 45 Light" w:eastAsiaTheme="minorEastAsia" w:hAnsi="Frutiger 45 Light" w:cstheme="minorHAnsi"/>
                  </w:rPr>
                </w:rPrChange>
              </w:rPr>
              <w:pPrChange w:id="5593" w:author="nadira firinda" w:date="2022-10-29T23:37:00Z">
                <w:pPr>
                  <w:spacing w:line="276" w:lineRule="auto"/>
                </w:pPr>
              </w:pPrChange>
            </w:pPr>
            <m:oMathPara>
              <m:oMath>
                <m:r>
                  <w:ins w:id="5594" w:author="nadira firinda" w:date="2022-10-29T23:13:00Z">
                    <w:rPr>
                      <w:rFonts w:ascii="Cambria Math" w:hAnsi="Cambria Math" w:cstheme="minorHAnsi"/>
                      <w:sz w:val="20"/>
                      <w:szCs w:val="20"/>
                      <w:rPrChange w:id="5595" w:author="nadira firinda" w:date="2022-10-29T23:15:00Z">
                        <w:rPr>
                          <w:rFonts w:ascii="Cambria Math" w:hAnsi="Cambria Math" w:cstheme="minorHAnsi"/>
                        </w:rPr>
                      </w:rPrChange>
                    </w:rPr>
                    <m:t>FDI</m:t>
                  </w:ins>
                </m:r>
              </m:oMath>
            </m:oMathPara>
          </w:p>
          <w:p w14:paraId="3C764772" w14:textId="77777777" w:rsidR="009711D7" w:rsidRPr="009711D7" w:rsidRDefault="009711D7" w:rsidP="00CC4C47">
            <w:pPr>
              <w:spacing w:line="360" w:lineRule="auto"/>
              <w:rPr>
                <w:ins w:id="5596" w:author="nadira firinda" w:date="2022-10-29T23:13:00Z"/>
                <w:rFonts w:ascii="Frutiger 45 Light" w:eastAsiaTheme="minorEastAsia" w:hAnsi="Frutiger 45 Light" w:cstheme="minorHAnsi"/>
                <w:sz w:val="20"/>
                <w:szCs w:val="20"/>
                <w:rPrChange w:id="5597" w:author="nadira firinda" w:date="2022-10-29T23:15:00Z">
                  <w:rPr>
                    <w:ins w:id="5598" w:author="nadira firinda" w:date="2022-10-29T23:13:00Z"/>
                    <w:rFonts w:ascii="Frutiger 45 Light" w:eastAsiaTheme="minorEastAsia" w:hAnsi="Frutiger 45 Light" w:cstheme="minorHAnsi"/>
                  </w:rPr>
                </w:rPrChange>
              </w:rPr>
              <w:pPrChange w:id="5599" w:author="nadira firinda" w:date="2022-10-29T23:37:00Z">
                <w:pPr>
                  <w:spacing w:line="276" w:lineRule="auto"/>
                </w:pPr>
              </w:pPrChange>
            </w:pPr>
          </w:p>
          <w:p w14:paraId="209FB323" w14:textId="77777777" w:rsidR="009711D7" w:rsidRPr="009711D7" w:rsidRDefault="009711D7" w:rsidP="00CC4C47">
            <w:pPr>
              <w:spacing w:line="360" w:lineRule="auto"/>
              <w:rPr>
                <w:ins w:id="5600" w:author="nadira firinda" w:date="2022-10-29T23:13:00Z"/>
                <w:rFonts w:ascii="Frutiger 45 Light" w:eastAsiaTheme="minorEastAsia" w:hAnsi="Frutiger 45 Light" w:cstheme="minorHAnsi"/>
                <w:sz w:val="20"/>
                <w:szCs w:val="20"/>
                <w:rPrChange w:id="5601" w:author="nadira firinda" w:date="2022-10-29T23:15:00Z">
                  <w:rPr>
                    <w:ins w:id="5602" w:author="nadira firinda" w:date="2022-10-29T23:13:00Z"/>
                    <w:rFonts w:ascii="Frutiger 45 Light" w:eastAsiaTheme="minorEastAsia" w:hAnsi="Frutiger 45 Light" w:cstheme="minorHAnsi"/>
                  </w:rPr>
                </w:rPrChange>
              </w:rPr>
              <w:pPrChange w:id="5603" w:author="nadira firinda" w:date="2022-10-29T23:37:00Z">
                <w:pPr>
                  <w:spacing w:line="276" w:lineRule="auto"/>
                </w:pPr>
              </w:pPrChange>
            </w:pPr>
            <m:oMathPara>
              <m:oMath>
                <m:r>
                  <w:ins w:id="5604" w:author="nadira firinda" w:date="2022-10-29T23:13:00Z">
                    <w:rPr>
                      <w:rFonts w:ascii="Cambria Math" w:eastAsiaTheme="minorEastAsia" w:hAnsi="Cambria Math" w:cstheme="minorHAnsi"/>
                      <w:sz w:val="20"/>
                      <w:szCs w:val="20"/>
                      <w:rPrChange w:id="5605" w:author="nadira firinda" w:date="2022-10-29T23:15:00Z">
                        <w:rPr>
                          <w:rFonts w:ascii="Cambria Math" w:eastAsiaTheme="minorEastAsia" w:hAnsi="Cambria Math" w:cstheme="minorHAnsi"/>
                        </w:rPr>
                      </w:rPrChange>
                    </w:rPr>
                    <m:t>NF</m:t>
                  </w:ins>
                </m:r>
                <m:sSub>
                  <m:sSubPr>
                    <m:ctrlPr>
                      <w:ins w:id="5606" w:author="nadira firinda" w:date="2022-10-29T23:13:00Z">
                        <w:rPr>
                          <w:rFonts w:ascii="Cambria Math" w:eastAsiaTheme="minorEastAsia" w:hAnsi="Cambria Math" w:cstheme="minorHAnsi"/>
                          <w:i/>
                          <w:sz w:val="20"/>
                          <w:szCs w:val="20"/>
                          <w:rPrChange w:id="5607" w:author="nadira firinda" w:date="2022-10-29T23:15:00Z">
                            <w:rPr>
                              <w:rFonts w:ascii="Cambria Math" w:eastAsiaTheme="minorEastAsia" w:hAnsi="Cambria Math" w:cstheme="minorHAnsi"/>
                              <w:i/>
                            </w:rPr>
                          </w:rPrChange>
                        </w:rPr>
                      </w:ins>
                    </m:ctrlPr>
                  </m:sSubPr>
                  <m:e>
                    <m:r>
                      <w:ins w:id="5608" w:author="nadira firinda" w:date="2022-10-29T23:13:00Z">
                        <w:rPr>
                          <w:rFonts w:ascii="Cambria Math" w:eastAsiaTheme="minorEastAsia" w:hAnsi="Cambria Math" w:cstheme="minorHAnsi"/>
                          <w:sz w:val="20"/>
                          <w:szCs w:val="20"/>
                          <w:rPrChange w:id="5609" w:author="nadira firinda" w:date="2022-10-29T23:15:00Z">
                            <w:rPr>
                              <w:rFonts w:ascii="Cambria Math" w:eastAsiaTheme="minorEastAsia" w:hAnsi="Cambria Math" w:cstheme="minorHAnsi"/>
                            </w:rPr>
                          </w:rPrChange>
                        </w:rPr>
                        <m:t>B</m:t>
                      </w:ins>
                    </m:r>
                  </m:e>
                  <m:sub>
                    <m:r>
                      <w:ins w:id="5610" w:author="nadira firinda" w:date="2022-10-29T23:13:00Z">
                        <w:rPr>
                          <w:rFonts w:ascii="Cambria Math" w:eastAsiaTheme="minorEastAsia" w:hAnsi="Cambria Math" w:cstheme="minorHAnsi"/>
                          <w:sz w:val="20"/>
                          <w:szCs w:val="20"/>
                          <w:rPrChange w:id="5611" w:author="nadira firinda" w:date="2022-10-29T23:15:00Z">
                            <w:rPr>
                              <w:rFonts w:ascii="Cambria Math" w:eastAsiaTheme="minorEastAsia" w:hAnsi="Cambria Math" w:cstheme="minorHAnsi"/>
                            </w:rPr>
                          </w:rPrChange>
                        </w:rPr>
                        <m:t>p</m:t>
                      </w:ins>
                    </m:r>
                  </m:sub>
                </m:sSub>
              </m:oMath>
            </m:oMathPara>
          </w:p>
        </w:tc>
        <w:tc>
          <w:tcPr>
            <w:tcW w:w="1170" w:type="dxa"/>
            <w:tcPrChange w:id="5612" w:author="nadira firinda" w:date="2022-10-29T23:14:00Z">
              <w:tcPr>
                <w:tcW w:w="1170" w:type="dxa"/>
              </w:tcPr>
            </w:tcPrChange>
          </w:tcPr>
          <w:p w14:paraId="29A80D93" w14:textId="77777777" w:rsidR="009711D7" w:rsidRPr="009711D7" w:rsidRDefault="009711D7" w:rsidP="00CC4C47">
            <w:pPr>
              <w:spacing w:line="360" w:lineRule="auto"/>
              <w:rPr>
                <w:ins w:id="5613" w:author="nadira firinda" w:date="2022-10-29T23:13:00Z"/>
                <w:rFonts w:ascii="Frutiger 45 Light" w:hAnsi="Frutiger 45 Light" w:cstheme="minorHAnsi"/>
                <w:b/>
                <w:sz w:val="20"/>
                <w:szCs w:val="20"/>
                <w:rPrChange w:id="5614" w:author="nadira firinda" w:date="2022-10-29T23:15:00Z">
                  <w:rPr>
                    <w:ins w:id="5615" w:author="nadira firinda" w:date="2022-10-29T23:13:00Z"/>
                    <w:rFonts w:ascii="Frutiger 45 Light" w:hAnsi="Frutiger 45 Light" w:cstheme="minorHAnsi"/>
                    <w:b/>
                  </w:rPr>
                </w:rPrChange>
              </w:rPr>
              <w:pPrChange w:id="5616" w:author="nadira firinda" w:date="2022-10-29T23:37:00Z">
                <w:pPr>
                  <w:spacing w:line="276" w:lineRule="auto"/>
                </w:pPr>
              </w:pPrChange>
            </w:pPr>
          </w:p>
          <w:p w14:paraId="2F1D7B4C" w14:textId="77777777" w:rsidR="009711D7" w:rsidRPr="009711D7" w:rsidRDefault="009711D7" w:rsidP="00CC4C47">
            <w:pPr>
              <w:spacing w:line="360" w:lineRule="auto"/>
              <w:rPr>
                <w:ins w:id="5617" w:author="nadira firinda" w:date="2022-10-29T23:13:00Z"/>
                <w:rFonts w:ascii="Frutiger 45 Light" w:hAnsi="Frutiger 45 Light" w:cstheme="minorHAnsi"/>
                <w:b/>
                <w:sz w:val="20"/>
                <w:szCs w:val="20"/>
                <w:rPrChange w:id="5618" w:author="nadira firinda" w:date="2022-10-29T23:15:00Z">
                  <w:rPr>
                    <w:ins w:id="5619" w:author="nadira firinda" w:date="2022-10-29T23:13:00Z"/>
                    <w:rFonts w:ascii="Frutiger 45 Light" w:hAnsi="Frutiger 45 Light" w:cstheme="minorHAnsi"/>
                    <w:b/>
                  </w:rPr>
                </w:rPrChange>
              </w:rPr>
              <w:pPrChange w:id="5620" w:author="nadira firinda" w:date="2022-10-29T23:37:00Z">
                <w:pPr>
                  <w:spacing w:line="276" w:lineRule="auto"/>
                </w:pPr>
              </w:pPrChange>
            </w:pPr>
          </w:p>
          <w:p w14:paraId="190FE39C" w14:textId="77777777" w:rsidR="009711D7" w:rsidRPr="009711D7" w:rsidRDefault="009711D7" w:rsidP="00CC4C47">
            <w:pPr>
              <w:spacing w:line="360" w:lineRule="auto"/>
              <w:rPr>
                <w:ins w:id="5621" w:author="nadira firinda" w:date="2022-10-29T23:13:00Z"/>
                <w:rFonts w:ascii="Frutiger 45 Light" w:hAnsi="Frutiger 45 Light" w:cstheme="minorHAnsi"/>
                <w:b/>
                <w:sz w:val="20"/>
                <w:szCs w:val="20"/>
                <w:rPrChange w:id="5622" w:author="nadira firinda" w:date="2022-10-29T23:15:00Z">
                  <w:rPr>
                    <w:ins w:id="5623" w:author="nadira firinda" w:date="2022-10-29T23:13:00Z"/>
                    <w:rFonts w:ascii="Frutiger 45 Light" w:hAnsi="Frutiger 45 Light" w:cstheme="minorHAnsi"/>
                    <w:b/>
                  </w:rPr>
                </w:rPrChange>
              </w:rPr>
              <w:pPrChange w:id="5624" w:author="nadira firinda" w:date="2022-10-29T23:37:00Z">
                <w:pPr>
                  <w:spacing w:line="276" w:lineRule="auto"/>
                </w:pPr>
              </w:pPrChange>
            </w:pPr>
          </w:p>
          <w:p w14:paraId="119B98B6" w14:textId="77777777" w:rsidR="009711D7" w:rsidRPr="009711D7" w:rsidRDefault="009711D7" w:rsidP="00CC4C47">
            <w:pPr>
              <w:spacing w:line="360" w:lineRule="auto"/>
              <w:rPr>
                <w:ins w:id="5625" w:author="nadira firinda" w:date="2022-10-29T23:13:00Z"/>
                <w:rFonts w:ascii="Frutiger 45 Light" w:eastAsiaTheme="minorEastAsia" w:hAnsi="Frutiger 45 Light" w:cstheme="minorHAnsi"/>
                <w:sz w:val="20"/>
                <w:szCs w:val="20"/>
                <w:rPrChange w:id="5626" w:author="nadira firinda" w:date="2022-10-29T23:15:00Z">
                  <w:rPr>
                    <w:ins w:id="5627" w:author="nadira firinda" w:date="2022-10-29T23:13:00Z"/>
                    <w:rFonts w:ascii="Frutiger 45 Light" w:eastAsiaTheme="minorEastAsia" w:hAnsi="Frutiger 45 Light" w:cstheme="minorHAnsi"/>
                  </w:rPr>
                </w:rPrChange>
              </w:rPr>
              <w:pPrChange w:id="5628" w:author="nadira firinda" w:date="2022-10-29T23:37:00Z">
                <w:pPr>
                  <w:spacing w:line="276" w:lineRule="auto"/>
                </w:pPr>
              </w:pPrChange>
            </w:pPr>
            <m:oMathPara>
              <m:oMath>
                <m:r>
                  <w:ins w:id="5629" w:author="nadira firinda" w:date="2022-10-29T23:13:00Z">
                    <m:rPr>
                      <m:sty m:val="bi"/>
                    </m:rPr>
                    <w:rPr>
                      <w:rFonts w:ascii="Cambria Math" w:hAnsi="Cambria Math" w:cstheme="minorHAnsi"/>
                      <w:sz w:val="20"/>
                      <w:szCs w:val="20"/>
                      <w:rPrChange w:id="5630" w:author="nadira firinda" w:date="2022-10-29T23:15:00Z">
                        <w:rPr>
                          <w:rFonts w:ascii="Cambria Math" w:hAnsi="Cambria Math" w:cstheme="minorHAnsi"/>
                        </w:rPr>
                      </w:rPrChange>
                    </w:rPr>
                    <m:t>-∆</m:t>
                  </w:ins>
                </m:r>
                <m:r>
                  <w:ins w:id="5631" w:author="nadira firinda" w:date="2022-10-29T23:13:00Z">
                    <w:rPr>
                      <w:rFonts w:ascii="Cambria Math" w:hAnsi="Cambria Math" w:cstheme="minorHAnsi"/>
                      <w:sz w:val="20"/>
                      <w:szCs w:val="20"/>
                      <w:rPrChange w:id="5632" w:author="nadira firinda" w:date="2022-10-29T23:15:00Z">
                        <w:rPr>
                          <w:rFonts w:ascii="Cambria Math" w:hAnsi="Cambria Math" w:cstheme="minorHAnsi"/>
                        </w:rPr>
                      </w:rPrChange>
                    </w:rPr>
                    <m:t>NFA</m:t>
                  </w:ins>
                </m:r>
              </m:oMath>
            </m:oMathPara>
          </w:p>
          <w:p w14:paraId="193E4B12" w14:textId="77777777" w:rsidR="009711D7" w:rsidRPr="009711D7" w:rsidRDefault="009711D7" w:rsidP="00CC4C47">
            <w:pPr>
              <w:spacing w:line="360" w:lineRule="auto"/>
              <w:rPr>
                <w:ins w:id="5633" w:author="nadira firinda" w:date="2022-10-29T23:13:00Z"/>
                <w:rFonts w:ascii="Frutiger 45 Light" w:eastAsiaTheme="minorEastAsia" w:hAnsi="Frutiger 45 Light" w:cstheme="minorHAnsi"/>
                <w:b/>
                <w:sz w:val="20"/>
                <w:szCs w:val="20"/>
                <w:rPrChange w:id="5634" w:author="nadira firinda" w:date="2022-10-29T23:15:00Z">
                  <w:rPr>
                    <w:ins w:id="5635" w:author="nadira firinda" w:date="2022-10-29T23:13:00Z"/>
                    <w:rFonts w:ascii="Frutiger 45 Light" w:eastAsiaTheme="minorEastAsia" w:hAnsi="Frutiger 45 Light" w:cstheme="minorHAnsi"/>
                    <w:b/>
                  </w:rPr>
                </w:rPrChange>
              </w:rPr>
              <w:pPrChange w:id="5636" w:author="nadira firinda" w:date="2022-10-29T23:37:00Z">
                <w:pPr>
                  <w:spacing w:line="276" w:lineRule="auto"/>
                </w:pPr>
              </w:pPrChange>
            </w:pPr>
          </w:p>
          <w:p w14:paraId="05D2B9EC" w14:textId="77777777" w:rsidR="009711D7" w:rsidRPr="009711D7" w:rsidRDefault="009711D7" w:rsidP="00CC4C47">
            <w:pPr>
              <w:spacing w:line="360" w:lineRule="auto"/>
              <w:rPr>
                <w:ins w:id="5637" w:author="nadira firinda" w:date="2022-10-29T23:13:00Z"/>
                <w:rFonts w:ascii="Frutiger 45 Light" w:eastAsiaTheme="minorEastAsia" w:hAnsi="Frutiger 45 Light" w:cstheme="minorHAnsi"/>
                <w:b/>
                <w:sz w:val="20"/>
                <w:szCs w:val="20"/>
                <w:rPrChange w:id="5638" w:author="nadira firinda" w:date="2022-10-29T23:15:00Z">
                  <w:rPr>
                    <w:ins w:id="5639" w:author="nadira firinda" w:date="2022-10-29T23:13:00Z"/>
                    <w:rFonts w:ascii="Frutiger 45 Light" w:eastAsiaTheme="minorEastAsia" w:hAnsi="Frutiger 45 Light" w:cstheme="minorHAnsi"/>
                    <w:b/>
                  </w:rPr>
                </w:rPrChange>
              </w:rPr>
              <w:pPrChange w:id="5640" w:author="nadira firinda" w:date="2022-10-29T23:37:00Z">
                <w:pPr>
                  <w:spacing w:line="276" w:lineRule="auto"/>
                </w:pPr>
              </w:pPrChange>
            </w:pPr>
          </w:p>
          <w:p w14:paraId="0033580C" w14:textId="77777777" w:rsidR="009711D7" w:rsidRPr="009711D7" w:rsidRDefault="009711D7" w:rsidP="00CC4C47">
            <w:pPr>
              <w:spacing w:line="360" w:lineRule="auto"/>
              <w:rPr>
                <w:ins w:id="5641" w:author="nadira firinda" w:date="2022-10-29T23:13:00Z"/>
                <w:rFonts w:ascii="Frutiger 45 Light" w:eastAsiaTheme="minorEastAsia" w:hAnsi="Frutiger 45 Light" w:cstheme="minorHAnsi"/>
                <w:sz w:val="20"/>
                <w:szCs w:val="20"/>
                <w:rPrChange w:id="5642" w:author="nadira firinda" w:date="2022-10-29T23:15:00Z">
                  <w:rPr>
                    <w:ins w:id="5643" w:author="nadira firinda" w:date="2022-10-29T23:13:00Z"/>
                    <w:rFonts w:ascii="Frutiger 45 Light" w:eastAsiaTheme="minorEastAsia" w:hAnsi="Frutiger 45 Light" w:cstheme="minorHAnsi"/>
                  </w:rPr>
                </w:rPrChange>
              </w:rPr>
              <w:pPrChange w:id="5644" w:author="nadira firinda" w:date="2022-10-29T23:37:00Z">
                <w:pPr>
                  <w:spacing w:line="276" w:lineRule="auto"/>
                </w:pPr>
              </w:pPrChange>
            </w:pPr>
            <w:ins w:id="5645" w:author="nadira firinda" w:date="2022-10-29T23:13:00Z">
              <w:r w:rsidRPr="009711D7">
                <w:rPr>
                  <w:rFonts w:ascii="Frutiger 45 Light" w:eastAsiaTheme="minorEastAsia" w:hAnsi="Frutiger 45 Light" w:cstheme="minorHAnsi"/>
                  <w:sz w:val="20"/>
                  <w:szCs w:val="20"/>
                  <w:rPrChange w:id="5646" w:author="nadira firinda" w:date="2022-10-29T23:15:00Z">
                    <w:rPr>
                      <w:rFonts w:ascii="Frutiger 45 Light" w:eastAsiaTheme="minorEastAsia" w:hAnsi="Frutiger 45 Light" w:cstheme="minorHAnsi"/>
                    </w:rPr>
                  </w:rPrChange>
                </w:rPr>
                <w:t>0</w:t>
              </w:r>
            </w:ins>
          </w:p>
          <w:p w14:paraId="4CC57882" w14:textId="77777777" w:rsidR="009711D7" w:rsidRPr="009711D7" w:rsidRDefault="009711D7" w:rsidP="00CC4C47">
            <w:pPr>
              <w:spacing w:line="360" w:lineRule="auto"/>
              <w:rPr>
                <w:ins w:id="5647" w:author="nadira firinda" w:date="2022-10-29T23:13:00Z"/>
                <w:rFonts w:ascii="Frutiger 45 Light" w:eastAsiaTheme="minorEastAsia" w:hAnsi="Frutiger 45 Light" w:cstheme="minorHAnsi"/>
                <w:sz w:val="20"/>
                <w:szCs w:val="20"/>
                <w:rPrChange w:id="5648" w:author="nadira firinda" w:date="2022-10-29T23:15:00Z">
                  <w:rPr>
                    <w:ins w:id="5649" w:author="nadira firinda" w:date="2022-10-29T23:13:00Z"/>
                    <w:rFonts w:ascii="Frutiger 45 Light" w:eastAsiaTheme="minorEastAsia" w:hAnsi="Frutiger 45 Light" w:cstheme="minorHAnsi"/>
                  </w:rPr>
                </w:rPrChange>
              </w:rPr>
              <w:pPrChange w:id="5650" w:author="nadira firinda" w:date="2022-10-29T23:37:00Z">
                <w:pPr>
                  <w:spacing w:line="276" w:lineRule="auto"/>
                </w:pPr>
              </w:pPrChange>
            </w:pPr>
          </w:p>
          <w:p w14:paraId="4EACFD40" w14:textId="77777777" w:rsidR="009711D7" w:rsidRPr="009711D7" w:rsidRDefault="009711D7" w:rsidP="00CC4C47">
            <w:pPr>
              <w:spacing w:line="360" w:lineRule="auto"/>
              <w:rPr>
                <w:ins w:id="5651" w:author="nadira firinda" w:date="2022-10-29T23:13:00Z"/>
                <w:rFonts w:ascii="Frutiger 45 Light" w:eastAsiaTheme="minorEastAsia" w:hAnsi="Frutiger 45 Light" w:cstheme="minorHAnsi"/>
                <w:b/>
                <w:sz w:val="20"/>
                <w:szCs w:val="20"/>
                <w:rPrChange w:id="5652" w:author="nadira firinda" w:date="2022-10-29T23:15:00Z">
                  <w:rPr>
                    <w:ins w:id="5653" w:author="nadira firinda" w:date="2022-10-29T23:13:00Z"/>
                    <w:rFonts w:ascii="Frutiger 45 Light" w:eastAsiaTheme="minorEastAsia" w:hAnsi="Frutiger 45 Light" w:cstheme="minorHAnsi"/>
                    <w:b/>
                  </w:rPr>
                </w:rPrChange>
              </w:rPr>
              <w:pPrChange w:id="5654" w:author="nadira firinda" w:date="2022-10-29T23:37:00Z">
                <w:pPr>
                  <w:spacing w:line="276" w:lineRule="auto"/>
                </w:pPr>
              </w:pPrChange>
            </w:pPr>
            <w:ins w:id="5655" w:author="nadira firinda" w:date="2022-10-29T23:13:00Z">
              <w:r w:rsidRPr="009711D7">
                <w:rPr>
                  <w:rFonts w:ascii="Frutiger 45 Light" w:eastAsiaTheme="minorEastAsia" w:hAnsi="Frutiger 45 Light" w:cstheme="minorHAnsi"/>
                  <w:sz w:val="20"/>
                  <w:szCs w:val="20"/>
                  <w:rPrChange w:id="5656" w:author="nadira firinda" w:date="2022-10-29T23:15:00Z">
                    <w:rPr>
                      <w:rFonts w:ascii="Frutiger 45 Light" w:eastAsiaTheme="minorEastAsia" w:hAnsi="Frutiger 45 Light" w:cstheme="minorHAnsi"/>
                    </w:rPr>
                  </w:rPrChange>
                </w:rPr>
                <w:t>0</w:t>
              </w:r>
            </w:ins>
          </w:p>
        </w:tc>
        <w:tc>
          <w:tcPr>
            <w:tcW w:w="900" w:type="dxa"/>
            <w:gridSpan w:val="2"/>
            <w:shd w:val="clear" w:color="auto" w:fill="F2F2F2" w:themeFill="background1" w:themeFillShade="F2"/>
            <w:tcPrChange w:id="5657" w:author="nadira firinda" w:date="2022-10-29T23:14:00Z">
              <w:tcPr>
                <w:tcW w:w="900" w:type="dxa"/>
                <w:gridSpan w:val="2"/>
                <w:shd w:val="clear" w:color="auto" w:fill="F2F2F2" w:themeFill="background1" w:themeFillShade="F2"/>
              </w:tcPr>
            </w:tcPrChange>
          </w:tcPr>
          <w:p w14:paraId="5D7C694C" w14:textId="77777777" w:rsidR="009711D7" w:rsidRPr="009711D7" w:rsidRDefault="009711D7" w:rsidP="00CC4C47">
            <w:pPr>
              <w:spacing w:line="360" w:lineRule="auto"/>
              <w:rPr>
                <w:ins w:id="5658" w:author="nadira firinda" w:date="2022-10-29T23:13:00Z"/>
                <w:rFonts w:ascii="Frutiger 45 Light" w:hAnsi="Frutiger 45 Light" w:cstheme="minorHAnsi"/>
                <w:b/>
                <w:sz w:val="20"/>
                <w:szCs w:val="20"/>
                <w:rPrChange w:id="5659" w:author="nadira firinda" w:date="2022-10-29T23:15:00Z">
                  <w:rPr>
                    <w:ins w:id="5660" w:author="nadira firinda" w:date="2022-10-29T23:13:00Z"/>
                    <w:rFonts w:ascii="Frutiger 45 Light" w:hAnsi="Frutiger 45 Light" w:cstheme="minorHAnsi"/>
                    <w:b/>
                  </w:rPr>
                </w:rPrChange>
              </w:rPr>
              <w:pPrChange w:id="5661" w:author="nadira firinda" w:date="2022-10-29T23:37:00Z">
                <w:pPr>
                  <w:spacing w:line="276" w:lineRule="auto"/>
                </w:pPr>
              </w:pPrChange>
            </w:pPr>
          </w:p>
          <w:p w14:paraId="08E07BC7" w14:textId="77777777" w:rsidR="009711D7" w:rsidRPr="009711D7" w:rsidRDefault="009711D7" w:rsidP="00CC4C47">
            <w:pPr>
              <w:spacing w:line="360" w:lineRule="auto"/>
              <w:rPr>
                <w:ins w:id="5662" w:author="nadira firinda" w:date="2022-10-29T23:13:00Z"/>
                <w:rFonts w:ascii="Frutiger 45 Light" w:hAnsi="Frutiger 45 Light" w:cstheme="minorHAnsi"/>
                <w:b/>
                <w:sz w:val="20"/>
                <w:szCs w:val="20"/>
                <w:rPrChange w:id="5663" w:author="nadira firinda" w:date="2022-10-29T23:15:00Z">
                  <w:rPr>
                    <w:ins w:id="5664" w:author="nadira firinda" w:date="2022-10-29T23:13:00Z"/>
                    <w:rFonts w:ascii="Frutiger 45 Light" w:hAnsi="Frutiger 45 Light" w:cstheme="minorHAnsi"/>
                    <w:b/>
                  </w:rPr>
                </w:rPrChange>
              </w:rPr>
              <w:pPrChange w:id="5665" w:author="nadira firinda" w:date="2022-10-29T23:37:00Z">
                <w:pPr>
                  <w:spacing w:line="276" w:lineRule="auto"/>
                </w:pPr>
              </w:pPrChange>
            </w:pPr>
          </w:p>
          <w:p w14:paraId="26F93BBD" w14:textId="77777777" w:rsidR="009711D7" w:rsidRPr="009711D7" w:rsidRDefault="009711D7" w:rsidP="00CC4C47">
            <w:pPr>
              <w:spacing w:line="360" w:lineRule="auto"/>
              <w:rPr>
                <w:ins w:id="5666" w:author="nadira firinda" w:date="2022-10-29T23:13:00Z"/>
                <w:rFonts w:ascii="Frutiger 45 Light" w:hAnsi="Frutiger 45 Light" w:cstheme="minorHAnsi"/>
                <w:b/>
                <w:sz w:val="20"/>
                <w:szCs w:val="20"/>
                <w:rPrChange w:id="5667" w:author="nadira firinda" w:date="2022-10-29T23:15:00Z">
                  <w:rPr>
                    <w:ins w:id="5668" w:author="nadira firinda" w:date="2022-10-29T23:13:00Z"/>
                    <w:rFonts w:ascii="Frutiger 45 Light" w:hAnsi="Frutiger 45 Light" w:cstheme="minorHAnsi"/>
                    <w:b/>
                  </w:rPr>
                </w:rPrChange>
              </w:rPr>
              <w:pPrChange w:id="5669" w:author="nadira firinda" w:date="2022-10-29T23:37:00Z">
                <w:pPr>
                  <w:spacing w:line="276" w:lineRule="auto"/>
                </w:pPr>
              </w:pPrChange>
            </w:pPr>
          </w:p>
          <w:p w14:paraId="42758F36" w14:textId="77777777" w:rsidR="009711D7" w:rsidRPr="009711D7" w:rsidRDefault="009711D7" w:rsidP="00CC4C47">
            <w:pPr>
              <w:spacing w:line="360" w:lineRule="auto"/>
              <w:rPr>
                <w:ins w:id="5670" w:author="nadira firinda" w:date="2022-10-29T23:13:00Z"/>
                <w:rFonts w:ascii="Frutiger 45 Light" w:eastAsiaTheme="minorEastAsia" w:hAnsi="Frutiger 45 Light" w:cstheme="minorHAnsi"/>
                <w:sz w:val="20"/>
                <w:szCs w:val="20"/>
                <w:rPrChange w:id="5671" w:author="nadira firinda" w:date="2022-10-29T23:15:00Z">
                  <w:rPr>
                    <w:ins w:id="5672" w:author="nadira firinda" w:date="2022-10-29T23:13:00Z"/>
                    <w:rFonts w:ascii="Frutiger 45 Light" w:eastAsiaTheme="minorEastAsia" w:hAnsi="Frutiger 45 Light" w:cstheme="minorHAnsi"/>
                  </w:rPr>
                </w:rPrChange>
              </w:rPr>
              <w:pPrChange w:id="5673" w:author="nadira firinda" w:date="2022-10-29T23:37:00Z">
                <w:pPr>
                  <w:spacing w:line="276" w:lineRule="auto"/>
                </w:pPr>
              </w:pPrChange>
            </w:pPr>
            <m:oMathPara>
              <m:oMath>
                <m:r>
                  <w:ins w:id="5674" w:author="nadira firinda" w:date="2022-10-29T23:13:00Z">
                    <m:rPr>
                      <m:sty m:val="bi"/>
                    </m:rPr>
                    <w:rPr>
                      <w:rFonts w:ascii="Cambria Math" w:hAnsi="Cambria Math" w:cstheme="minorHAnsi"/>
                      <w:sz w:val="20"/>
                      <w:szCs w:val="20"/>
                      <w:rPrChange w:id="5675" w:author="nadira firinda" w:date="2022-10-29T23:15:00Z">
                        <w:rPr>
                          <w:rFonts w:ascii="Cambria Math" w:hAnsi="Cambria Math" w:cstheme="minorHAnsi"/>
                        </w:rPr>
                      </w:rPrChange>
                    </w:rPr>
                    <m:t>∆</m:t>
                  </w:ins>
                </m:r>
                <m:r>
                  <w:ins w:id="5676" w:author="nadira firinda" w:date="2022-10-29T23:13:00Z">
                    <w:rPr>
                      <w:rFonts w:ascii="Cambria Math" w:hAnsi="Cambria Math" w:cstheme="minorHAnsi"/>
                      <w:sz w:val="20"/>
                      <w:szCs w:val="20"/>
                      <w:rPrChange w:id="5677" w:author="nadira firinda" w:date="2022-10-29T23:15:00Z">
                        <w:rPr>
                          <w:rFonts w:ascii="Cambria Math" w:hAnsi="Cambria Math" w:cstheme="minorHAnsi"/>
                        </w:rPr>
                      </w:rPrChange>
                    </w:rPr>
                    <m:t>RES</m:t>
                  </w:ins>
                </m:r>
              </m:oMath>
            </m:oMathPara>
          </w:p>
          <w:p w14:paraId="3303E462" w14:textId="77777777" w:rsidR="009711D7" w:rsidRPr="009711D7" w:rsidRDefault="009711D7" w:rsidP="00CC4C47">
            <w:pPr>
              <w:spacing w:line="360" w:lineRule="auto"/>
              <w:rPr>
                <w:ins w:id="5678" w:author="nadira firinda" w:date="2022-10-29T23:13:00Z"/>
                <w:rFonts w:ascii="Frutiger 45 Light" w:eastAsiaTheme="minorEastAsia" w:hAnsi="Frutiger 45 Light" w:cstheme="minorHAnsi"/>
                <w:sz w:val="20"/>
                <w:szCs w:val="20"/>
                <w:rPrChange w:id="5679" w:author="nadira firinda" w:date="2022-10-29T23:15:00Z">
                  <w:rPr>
                    <w:ins w:id="5680" w:author="nadira firinda" w:date="2022-10-29T23:13:00Z"/>
                    <w:rFonts w:ascii="Frutiger 45 Light" w:eastAsiaTheme="minorEastAsia" w:hAnsi="Frutiger 45 Light" w:cstheme="minorHAnsi"/>
                  </w:rPr>
                </w:rPrChange>
              </w:rPr>
              <w:pPrChange w:id="5681" w:author="nadira firinda" w:date="2022-10-29T23:37:00Z">
                <w:pPr>
                  <w:spacing w:line="276" w:lineRule="auto"/>
                </w:pPr>
              </w:pPrChange>
            </w:pPr>
          </w:p>
          <w:p w14:paraId="375D4E4E" w14:textId="77777777" w:rsidR="009711D7" w:rsidRPr="009711D7" w:rsidRDefault="009711D7" w:rsidP="00CC4C47">
            <w:pPr>
              <w:spacing w:line="360" w:lineRule="auto"/>
              <w:rPr>
                <w:ins w:id="5682" w:author="nadira firinda" w:date="2022-10-29T23:13:00Z"/>
                <w:rFonts w:ascii="Frutiger 45 Light" w:eastAsiaTheme="minorEastAsia" w:hAnsi="Frutiger 45 Light" w:cstheme="minorHAnsi"/>
                <w:sz w:val="20"/>
                <w:szCs w:val="20"/>
                <w:rPrChange w:id="5683" w:author="nadira firinda" w:date="2022-10-29T23:15:00Z">
                  <w:rPr>
                    <w:ins w:id="5684" w:author="nadira firinda" w:date="2022-10-29T23:13:00Z"/>
                    <w:rFonts w:ascii="Frutiger 45 Light" w:eastAsiaTheme="minorEastAsia" w:hAnsi="Frutiger 45 Light" w:cstheme="minorHAnsi"/>
                  </w:rPr>
                </w:rPrChange>
              </w:rPr>
              <w:pPrChange w:id="5685" w:author="nadira firinda" w:date="2022-10-29T23:37:00Z">
                <w:pPr>
                  <w:spacing w:line="276" w:lineRule="auto"/>
                </w:pPr>
              </w:pPrChange>
            </w:pPr>
          </w:p>
          <w:p w14:paraId="1191E3D9" w14:textId="77777777" w:rsidR="009711D7" w:rsidRPr="009711D7" w:rsidRDefault="009711D7" w:rsidP="00CC4C47">
            <w:pPr>
              <w:spacing w:line="360" w:lineRule="auto"/>
              <w:rPr>
                <w:ins w:id="5686" w:author="nadira firinda" w:date="2022-10-29T23:13:00Z"/>
                <w:rFonts w:ascii="Frutiger 45 Light" w:eastAsiaTheme="minorEastAsia" w:hAnsi="Frutiger 45 Light" w:cstheme="minorHAnsi"/>
                <w:sz w:val="20"/>
                <w:szCs w:val="20"/>
                <w:rPrChange w:id="5687" w:author="nadira firinda" w:date="2022-10-29T23:15:00Z">
                  <w:rPr>
                    <w:ins w:id="5688" w:author="nadira firinda" w:date="2022-10-29T23:13:00Z"/>
                    <w:rFonts w:ascii="Frutiger 45 Light" w:eastAsiaTheme="minorEastAsia" w:hAnsi="Frutiger 45 Light" w:cstheme="minorHAnsi"/>
                  </w:rPr>
                </w:rPrChange>
              </w:rPr>
              <w:pPrChange w:id="5689" w:author="nadira firinda" w:date="2022-10-29T23:37:00Z">
                <w:pPr>
                  <w:spacing w:line="276" w:lineRule="auto"/>
                </w:pPr>
              </w:pPrChange>
            </w:pPr>
            <m:oMathPara>
              <m:oMath>
                <m:r>
                  <w:ins w:id="5690" w:author="nadira firinda" w:date="2022-10-29T23:13:00Z">
                    <w:rPr>
                      <w:rFonts w:ascii="Cambria Math" w:eastAsiaTheme="minorEastAsia" w:hAnsi="Cambria Math" w:cstheme="minorHAnsi"/>
                      <w:sz w:val="20"/>
                      <w:szCs w:val="20"/>
                      <w:rPrChange w:id="5691" w:author="nadira firinda" w:date="2022-10-29T23:15:00Z">
                        <w:rPr>
                          <w:rFonts w:ascii="Cambria Math" w:eastAsiaTheme="minorEastAsia" w:hAnsi="Cambria Math" w:cstheme="minorHAnsi"/>
                        </w:rPr>
                      </w:rPrChange>
                    </w:rPr>
                    <m:t>-FDI</m:t>
                  </w:ins>
                </m:r>
              </m:oMath>
            </m:oMathPara>
          </w:p>
          <w:p w14:paraId="24DEC9AF" w14:textId="77777777" w:rsidR="009711D7" w:rsidRPr="009711D7" w:rsidRDefault="009711D7" w:rsidP="00CC4C47">
            <w:pPr>
              <w:spacing w:line="360" w:lineRule="auto"/>
              <w:rPr>
                <w:ins w:id="5692" w:author="nadira firinda" w:date="2022-10-29T23:13:00Z"/>
                <w:rFonts w:ascii="Frutiger 45 Light" w:eastAsiaTheme="minorEastAsia" w:hAnsi="Frutiger 45 Light" w:cstheme="minorHAnsi"/>
                <w:sz w:val="20"/>
                <w:szCs w:val="20"/>
                <w:rPrChange w:id="5693" w:author="nadira firinda" w:date="2022-10-29T23:15:00Z">
                  <w:rPr>
                    <w:ins w:id="5694" w:author="nadira firinda" w:date="2022-10-29T23:13:00Z"/>
                    <w:rFonts w:ascii="Frutiger 45 Light" w:eastAsiaTheme="minorEastAsia" w:hAnsi="Frutiger 45 Light" w:cstheme="minorHAnsi"/>
                  </w:rPr>
                </w:rPrChange>
              </w:rPr>
              <w:pPrChange w:id="5695" w:author="nadira firinda" w:date="2022-10-29T23:37:00Z">
                <w:pPr>
                  <w:spacing w:line="276" w:lineRule="auto"/>
                </w:pPr>
              </w:pPrChange>
            </w:pPr>
          </w:p>
          <w:p w14:paraId="11EC0DDA" w14:textId="77777777" w:rsidR="009711D7" w:rsidRPr="009711D7" w:rsidRDefault="009711D7" w:rsidP="00CC4C47">
            <w:pPr>
              <w:spacing w:line="360" w:lineRule="auto"/>
              <w:rPr>
                <w:ins w:id="5696" w:author="nadira firinda" w:date="2022-10-29T23:13:00Z"/>
                <w:rFonts w:ascii="Frutiger 45 Light" w:eastAsiaTheme="minorEastAsia" w:hAnsi="Frutiger 45 Light" w:cstheme="minorHAnsi"/>
                <w:sz w:val="20"/>
                <w:szCs w:val="20"/>
                <w:rPrChange w:id="5697" w:author="nadira firinda" w:date="2022-10-29T23:15:00Z">
                  <w:rPr>
                    <w:ins w:id="5698" w:author="nadira firinda" w:date="2022-10-29T23:13:00Z"/>
                    <w:rFonts w:ascii="Frutiger 45 Light" w:eastAsiaTheme="minorEastAsia" w:hAnsi="Frutiger 45 Light" w:cstheme="minorHAnsi"/>
                  </w:rPr>
                </w:rPrChange>
              </w:rPr>
              <w:pPrChange w:id="5699" w:author="nadira firinda" w:date="2022-10-29T23:37:00Z">
                <w:pPr>
                  <w:spacing w:line="276" w:lineRule="auto"/>
                </w:pPr>
              </w:pPrChange>
            </w:pPr>
            <m:oMathPara>
              <m:oMath>
                <m:r>
                  <w:ins w:id="5700" w:author="nadira firinda" w:date="2022-10-29T23:13:00Z">
                    <w:rPr>
                      <w:rFonts w:ascii="Cambria Math" w:eastAsiaTheme="minorEastAsia" w:hAnsi="Cambria Math" w:cstheme="minorHAnsi"/>
                      <w:sz w:val="20"/>
                      <w:szCs w:val="20"/>
                      <w:rPrChange w:id="5701" w:author="nadira firinda" w:date="2022-10-29T23:15:00Z">
                        <w:rPr>
                          <w:rFonts w:ascii="Cambria Math" w:eastAsiaTheme="minorEastAsia" w:hAnsi="Cambria Math" w:cstheme="minorHAnsi"/>
                        </w:rPr>
                      </w:rPrChange>
                    </w:rPr>
                    <m:t>-NFB</m:t>
                  </w:ins>
                </m:r>
              </m:oMath>
            </m:oMathPara>
          </w:p>
        </w:tc>
        <w:tc>
          <w:tcPr>
            <w:tcW w:w="1080" w:type="dxa"/>
            <w:gridSpan w:val="2"/>
            <w:tcPrChange w:id="5702" w:author="nadira firinda" w:date="2022-10-29T23:14:00Z">
              <w:tcPr>
                <w:tcW w:w="1080" w:type="dxa"/>
                <w:gridSpan w:val="2"/>
              </w:tcPr>
            </w:tcPrChange>
          </w:tcPr>
          <w:p w14:paraId="27DC1E6B" w14:textId="77777777" w:rsidR="009711D7" w:rsidRPr="009711D7" w:rsidRDefault="009711D7" w:rsidP="00CC4C47">
            <w:pPr>
              <w:spacing w:line="360" w:lineRule="auto"/>
              <w:rPr>
                <w:ins w:id="5703" w:author="nadira firinda" w:date="2022-10-29T23:13:00Z"/>
                <w:rFonts w:ascii="Frutiger 45 Light" w:hAnsi="Frutiger 45 Light" w:cstheme="minorHAnsi"/>
                <w:b/>
                <w:sz w:val="20"/>
                <w:szCs w:val="20"/>
                <w:rPrChange w:id="5704" w:author="nadira firinda" w:date="2022-10-29T23:15:00Z">
                  <w:rPr>
                    <w:ins w:id="5705" w:author="nadira firinda" w:date="2022-10-29T23:13:00Z"/>
                    <w:rFonts w:ascii="Frutiger 45 Light" w:hAnsi="Frutiger 45 Light" w:cstheme="minorHAnsi"/>
                    <w:b/>
                  </w:rPr>
                </w:rPrChange>
              </w:rPr>
              <w:pPrChange w:id="5706" w:author="nadira firinda" w:date="2022-10-29T23:37:00Z">
                <w:pPr>
                  <w:spacing w:line="276" w:lineRule="auto"/>
                </w:pPr>
              </w:pPrChange>
            </w:pPr>
          </w:p>
          <w:p w14:paraId="4287A784" w14:textId="77777777" w:rsidR="009711D7" w:rsidRPr="009711D7" w:rsidRDefault="009711D7" w:rsidP="00CC4C47">
            <w:pPr>
              <w:spacing w:line="360" w:lineRule="auto"/>
              <w:rPr>
                <w:ins w:id="5707" w:author="nadira firinda" w:date="2022-10-29T23:13:00Z"/>
                <w:rFonts w:ascii="Frutiger 45 Light" w:hAnsi="Frutiger 45 Light" w:cstheme="minorHAnsi"/>
                <w:b/>
                <w:sz w:val="20"/>
                <w:szCs w:val="20"/>
                <w:rPrChange w:id="5708" w:author="nadira firinda" w:date="2022-10-29T23:15:00Z">
                  <w:rPr>
                    <w:ins w:id="5709" w:author="nadira firinda" w:date="2022-10-29T23:13:00Z"/>
                    <w:rFonts w:ascii="Frutiger 45 Light" w:hAnsi="Frutiger 45 Light" w:cstheme="minorHAnsi"/>
                    <w:b/>
                  </w:rPr>
                </w:rPrChange>
              </w:rPr>
              <w:pPrChange w:id="5710" w:author="nadira firinda" w:date="2022-10-29T23:37:00Z">
                <w:pPr>
                  <w:spacing w:line="276" w:lineRule="auto"/>
                </w:pPr>
              </w:pPrChange>
            </w:pPr>
          </w:p>
          <w:p w14:paraId="69325914" w14:textId="77777777" w:rsidR="009711D7" w:rsidRPr="009711D7" w:rsidRDefault="009711D7" w:rsidP="00CC4C47">
            <w:pPr>
              <w:spacing w:line="360" w:lineRule="auto"/>
              <w:rPr>
                <w:ins w:id="5711" w:author="nadira firinda" w:date="2022-10-29T23:13:00Z"/>
                <w:rFonts w:ascii="Frutiger 45 Light" w:hAnsi="Frutiger 45 Light" w:cstheme="minorHAnsi"/>
                <w:b/>
                <w:sz w:val="20"/>
                <w:szCs w:val="20"/>
                <w:rPrChange w:id="5712" w:author="nadira firinda" w:date="2022-10-29T23:15:00Z">
                  <w:rPr>
                    <w:ins w:id="5713" w:author="nadira firinda" w:date="2022-10-29T23:13:00Z"/>
                    <w:rFonts w:ascii="Frutiger 45 Light" w:hAnsi="Frutiger 45 Light" w:cstheme="minorHAnsi"/>
                    <w:b/>
                  </w:rPr>
                </w:rPrChange>
              </w:rPr>
              <w:pPrChange w:id="5714" w:author="nadira firinda" w:date="2022-10-29T23:37:00Z">
                <w:pPr>
                  <w:spacing w:line="276" w:lineRule="auto"/>
                </w:pPr>
              </w:pPrChange>
            </w:pPr>
          </w:p>
          <w:p w14:paraId="4B904435" w14:textId="77777777" w:rsidR="009711D7" w:rsidRPr="009711D7" w:rsidRDefault="009711D7" w:rsidP="00CC4C47">
            <w:pPr>
              <w:spacing w:line="360" w:lineRule="auto"/>
              <w:rPr>
                <w:ins w:id="5715" w:author="nadira firinda" w:date="2022-10-29T23:13:00Z"/>
                <w:rFonts w:ascii="Frutiger 45 Light" w:hAnsi="Frutiger 45 Light" w:cstheme="minorHAnsi"/>
                <w:sz w:val="20"/>
                <w:szCs w:val="20"/>
                <w:rPrChange w:id="5716" w:author="nadira firinda" w:date="2022-10-29T23:15:00Z">
                  <w:rPr>
                    <w:ins w:id="5717" w:author="nadira firinda" w:date="2022-10-29T23:13:00Z"/>
                    <w:rFonts w:ascii="Frutiger 45 Light" w:hAnsi="Frutiger 45 Light" w:cstheme="minorHAnsi"/>
                  </w:rPr>
                </w:rPrChange>
              </w:rPr>
              <w:pPrChange w:id="5718" w:author="nadira firinda" w:date="2022-10-29T23:37:00Z">
                <w:pPr>
                  <w:spacing w:line="276" w:lineRule="auto"/>
                </w:pPr>
              </w:pPrChange>
            </w:pPr>
            <w:ins w:id="5719" w:author="nadira firinda" w:date="2022-10-29T23:13:00Z">
              <w:r w:rsidRPr="009711D7">
                <w:rPr>
                  <w:rFonts w:ascii="Frutiger 45 Light" w:hAnsi="Frutiger 45 Light" w:cstheme="minorHAnsi"/>
                  <w:sz w:val="20"/>
                  <w:szCs w:val="20"/>
                  <w:rPrChange w:id="5720" w:author="nadira firinda" w:date="2022-10-29T23:15:00Z">
                    <w:rPr>
                      <w:rFonts w:ascii="Frutiger 45 Light" w:hAnsi="Frutiger 45 Light" w:cstheme="minorHAnsi"/>
                    </w:rPr>
                  </w:rPrChange>
                </w:rPr>
                <w:t>0</w:t>
              </w:r>
            </w:ins>
          </w:p>
          <w:p w14:paraId="78958D54" w14:textId="77777777" w:rsidR="009711D7" w:rsidRPr="009711D7" w:rsidRDefault="009711D7" w:rsidP="00CC4C47">
            <w:pPr>
              <w:spacing w:line="360" w:lineRule="auto"/>
              <w:rPr>
                <w:ins w:id="5721" w:author="nadira firinda" w:date="2022-10-29T23:13:00Z"/>
                <w:rFonts w:ascii="Frutiger 45 Light" w:hAnsi="Frutiger 45 Light" w:cstheme="minorHAnsi"/>
                <w:sz w:val="20"/>
                <w:szCs w:val="20"/>
                <w:rPrChange w:id="5722" w:author="nadira firinda" w:date="2022-10-29T23:15:00Z">
                  <w:rPr>
                    <w:ins w:id="5723" w:author="nadira firinda" w:date="2022-10-29T23:13:00Z"/>
                    <w:rFonts w:ascii="Frutiger 45 Light" w:hAnsi="Frutiger 45 Light" w:cstheme="minorHAnsi"/>
                  </w:rPr>
                </w:rPrChange>
              </w:rPr>
              <w:pPrChange w:id="5724" w:author="nadira firinda" w:date="2022-10-29T23:37:00Z">
                <w:pPr>
                  <w:spacing w:line="276" w:lineRule="auto"/>
                </w:pPr>
              </w:pPrChange>
            </w:pPr>
          </w:p>
          <w:p w14:paraId="1C5BB4D2" w14:textId="77777777" w:rsidR="009711D7" w:rsidRPr="009711D7" w:rsidRDefault="009711D7" w:rsidP="00CC4C47">
            <w:pPr>
              <w:spacing w:line="360" w:lineRule="auto"/>
              <w:rPr>
                <w:ins w:id="5725" w:author="nadira firinda" w:date="2022-10-29T23:13:00Z"/>
                <w:rFonts w:ascii="Frutiger 45 Light" w:hAnsi="Frutiger 45 Light" w:cstheme="minorHAnsi"/>
                <w:sz w:val="20"/>
                <w:szCs w:val="20"/>
                <w:rPrChange w:id="5726" w:author="nadira firinda" w:date="2022-10-29T23:15:00Z">
                  <w:rPr>
                    <w:ins w:id="5727" w:author="nadira firinda" w:date="2022-10-29T23:13:00Z"/>
                    <w:rFonts w:ascii="Frutiger 45 Light" w:hAnsi="Frutiger 45 Light" w:cstheme="minorHAnsi"/>
                  </w:rPr>
                </w:rPrChange>
              </w:rPr>
              <w:pPrChange w:id="5728" w:author="nadira firinda" w:date="2022-10-29T23:37:00Z">
                <w:pPr>
                  <w:spacing w:line="276" w:lineRule="auto"/>
                </w:pPr>
              </w:pPrChange>
            </w:pPr>
          </w:p>
          <w:p w14:paraId="0534A5F3" w14:textId="77777777" w:rsidR="009711D7" w:rsidRPr="009711D7" w:rsidRDefault="009711D7" w:rsidP="00CC4C47">
            <w:pPr>
              <w:spacing w:line="360" w:lineRule="auto"/>
              <w:rPr>
                <w:ins w:id="5729" w:author="nadira firinda" w:date="2022-10-29T23:13:00Z"/>
                <w:rFonts w:ascii="Frutiger 45 Light" w:hAnsi="Frutiger 45 Light" w:cstheme="minorHAnsi"/>
                <w:sz w:val="20"/>
                <w:szCs w:val="20"/>
                <w:rPrChange w:id="5730" w:author="nadira firinda" w:date="2022-10-29T23:15:00Z">
                  <w:rPr>
                    <w:ins w:id="5731" w:author="nadira firinda" w:date="2022-10-29T23:13:00Z"/>
                    <w:rFonts w:ascii="Frutiger 45 Light" w:hAnsi="Frutiger 45 Light" w:cstheme="minorHAnsi"/>
                  </w:rPr>
                </w:rPrChange>
              </w:rPr>
              <w:pPrChange w:id="5732" w:author="nadira firinda" w:date="2022-10-29T23:37:00Z">
                <w:pPr>
                  <w:spacing w:line="276" w:lineRule="auto"/>
                </w:pPr>
              </w:pPrChange>
            </w:pPr>
            <w:ins w:id="5733" w:author="nadira firinda" w:date="2022-10-29T23:13:00Z">
              <w:r w:rsidRPr="009711D7">
                <w:rPr>
                  <w:rFonts w:ascii="Frutiger 45 Light" w:hAnsi="Frutiger 45 Light" w:cstheme="minorHAnsi"/>
                  <w:sz w:val="20"/>
                  <w:szCs w:val="20"/>
                  <w:rPrChange w:id="5734" w:author="nadira firinda" w:date="2022-10-29T23:15:00Z">
                    <w:rPr>
                      <w:rFonts w:ascii="Frutiger 45 Light" w:hAnsi="Frutiger 45 Light" w:cstheme="minorHAnsi"/>
                    </w:rPr>
                  </w:rPrChange>
                </w:rPr>
                <w:t>0</w:t>
              </w:r>
            </w:ins>
          </w:p>
          <w:p w14:paraId="4FCEFD98" w14:textId="77777777" w:rsidR="009711D7" w:rsidRPr="009711D7" w:rsidRDefault="009711D7" w:rsidP="00CC4C47">
            <w:pPr>
              <w:spacing w:line="360" w:lineRule="auto"/>
              <w:rPr>
                <w:ins w:id="5735" w:author="nadira firinda" w:date="2022-10-29T23:13:00Z"/>
                <w:rFonts w:ascii="Frutiger 45 Light" w:hAnsi="Frutiger 45 Light" w:cstheme="minorHAnsi"/>
                <w:b/>
                <w:sz w:val="20"/>
                <w:szCs w:val="20"/>
                <w:rPrChange w:id="5736" w:author="nadira firinda" w:date="2022-10-29T23:15:00Z">
                  <w:rPr>
                    <w:ins w:id="5737" w:author="nadira firinda" w:date="2022-10-29T23:13:00Z"/>
                    <w:rFonts w:ascii="Frutiger 45 Light" w:hAnsi="Frutiger 45 Light" w:cstheme="minorHAnsi"/>
                    <w:b/>
                  </w:rPr>
                </w:rPrChange>
              </w:rPr>
              <w:pPrChange w:id="5738" w:author="nadira firinda" w:date="2022-10-29T23:37:00Z">
                <w:pPr>
                  <w:spacing w:line="276" w:lineRule="auto"/>
                </w:pPr>
              </w:pPrChange>
            </w:pPr>
            <w:ins w:id="5739" w:author="nadira firinda" w:date="2022-10-29T23:13:00Z">
              <w:r w:rsidRPr="009711D7">
                <w:rPr>
                  <w:rFonts w:ascii="Frutiger 45 Light" w:hAnsi="Frutiger 45 Light" w:cstheme="minorHAnsi"/>
                  <w:sz w:val="20"/>
                  <w:szCs w:val="20"/>
                  <w:rPrChange w:id="5740" w:author="nadira firinda" w:date="2022-10-29T23:15:00Z">
                    <w:rPr>
                      <w:rFonts w:ascii="Frutiger 45 Light" w:hAnsi="Frutiger 45 Light" w:cstheme="minorHAnsi"/>
                    </w:rPr>
                  </w:rPrChange>
                </w:rPr>
                <w:t>0</w:t>
              </w:r>
            </w:ins>
          </w:p>
        </w:tc>
      </w:tr>
      <w:tr w:rsidR="009711D7" w:rsidRPr="009711D7" w14:paraId="2C9422ED" w14:textId="77777777" w:rsidTr="009711D7">
        <w:trPr>
          <w:trHeight w:val="2375"/>
          <w:ins w:id="5741" w:author="nadira firinda" w:date="2022-10-29T23:13:00Z"/>
          <w:trPrChange w:id="5742" w:author="nadira firinda" w:date="2022-10-29T23:14:00Z">
            <w:trPr>
              <w:trHeight w:val="2375"/>
            </w:trPr>
          </w:trPrChange>
        </w:trPr>
        <w:tc>
          <w:tcPr>
            <w:tcW w:w="2547" w:type="dxa"/>
            <w:vAlign w:val="center"/>
            <w:tcPrChange w:id="5743" w:author="nadira firinda" w:date="2022-10-29T23:14:00Z">
              <w:tcPr>
                <w:tcW w:w="2785" w:type="dxa"/>
                <w:vAlign w:val="center"/>
              </w:tcPr>
            </w:tcPrChange>
          </w:tcPr>
          <w:p w14:paraId="7F4DE672" w14:textId="77777777" w:rsidR="009711D7" w:rsidRPr="009711D7" w:rsidRDefault="009711D7" w:rsidP="00CC4C47">
            <w:pPr>
              <w:spacing w:line="360" w:lineRule="auto"/>
              <w:rPr>
                <w:ins w:id="5744" w:author="nadira firinda" w:date="2022-10-29T23:13:00Z"/>
                <w:rFonts w:ascii="Frutiger 45 Light" w:hAnsi="Frutiger 45 Light" w:cstheme="minorHAnsi"/>
                <w:b/>
                <w:sz w:val="20"/>
                <w:szCs w:val="20"/>
                <w:rPrChange w:id="5745" w:author="nadira firinda" w:date="2022-10-29T23:15:00Z">
                  <w:rPr>
                    <w:ins w:id="5746" w:author="nadira firinda" w:date="2022-10-29T23:13:00Z"/>
                    <w:rFonts w:ascii="Frutiger 45 Light" w:hAnsi="Frutiger 45 Light" w:cstheme="minorHAnsi"/>
                    <w:b/>
                  </w:rPr>
                </w:rPrChange>
              </w:rPr>
              <w:pPrChange w:id="5747" w:author="nadira firinda" w:date="2022-10-29T23:37:00Z">
                <w:pPr>
                  <w:spacing w:line="276" w:lineRule="auto"/>
                </w:pPr>
              </w:pPrChange>
            </w:pPr>
            <w:ins w:id="5748" w:author="nadira firinda" w:date="2022-10-29T23:13:00Z">
              <w:r w:rsidRPr="009711D7">
                <w:rPr>
                  <w:rFonts w:ascii="Frutiger 45 Light" w:hAnsi="Frutiger 45 Light" w:cstheme="minorHAnsi"/>
                  <w:b/>
                  <w:sz w:val="20"/>
                  <w:szCs w:val="20"/>
                  <w:rPrChange w:id="5749" w:author="nadira firinda" w:date="2022-10-29T23:15:00Z">
                    <w:rPr>
                      <w:rFonts w:ascii="Frutiger 45 Light" w:hAnsi="Frutiger 45 Light" w:cstheme="minorHAnsi"/>
                      <w:b/>
                    </w:rPr>
                  </w:rPrChange>
                </w:rPr>
                <w:t>(C) Pembiayaan dalam negeri</w:t>
              </w:r>
            </w:ins>
          </w:p>
          <w:p w14:paraId="6A8E8EEF" w14:textId="77777777" w:rsidR="009711D7" w:rsidRPr="009711D7" w:rsidRDefault="009711D7" w:rsidP="00CC4C47">
            <w:pPr>
              <w:spacing w:after="120" w:line="360" w:lineRule="auto"/>
              <w:ind w:left="418"/>
              <w:rPr>
                <w:ins w:id="5750" w:author="nadira firinda" w:date="2022-10-29T23:13:00Z"/>
                <w:rFonts w:ascii="Frutiger 45 Light" w:hAnsi="Frutiger 45 Light" w:cstheme="minorHAnsi"/>
                <w:b/>
                <w:sz w:val="20"/>
                <w:szCs w:val="20"/>
                <w:rPrChange w:id="5751" w:author="nadira firinda" w:date="2022-10-29T23:15:00Z">
                  <w:rPr>
                    <w:ins w:id="5752" w:author="nadira firinda" w:date="2022-10-29T23:13:00Z"/>
                    <w:rFonts w:ascii="Frutiger 45 Light" w:hAnsi="Frutiger 45 Light" w:cstheme="minorHAnsi"/>
                    <w:b/>
                  </w:rPr>
                </w:rPrChange>
              </w:rPr>
              <w:pPrChange w:id="5753" w:author="nadira firinda" w:date="2022-10-29T23:37:00Z">
                <w:pPr>
                  <w:spacing w:after="120"/>
                  <w:ind w:left="418"/>
                </w:pPr>
              </w:pPrChange>
            </w:pPr>
            <w:ins w:id="5754" w:author="nadira firinda" w:date="2022-10-29T23:13:00Z">
              <w:r w:rsidRPr="009711D7">
                <w:rPr>
                  <w:rFonts w:ascii="Frutiger 45 Light" w:hAnsi="Frutiger 45 Light" w:cstheme="minorHAnsi"/>
                  <w:b/>
                  <w:sz w:val="20"/>
                  <w:szCs w:val="20"/>
                  <w:rPrChange w:id="5755" w:author="nadira firinda" w:date="2022-10-29T23:15:00Z">
                    <w:rPr>
                      <w:rFonts w:ascii="Frutiger 45 Light" w:hAnsi="Frutiger 45 Light" w:cstheme="minorHAnsi"/>
                      <w:b/>
                    </w:rPr>
                  </w:rPrChange>
                </w:rPr>
                <w:t>Moneter</w:t>
              </w:r>
            </w:ins>
          </w:p>
          <w:p w14:paraId="7A0E59D6" w14:textId="77777777" w:rsidR="009711D7" w:rsidRPr="009711D7" w:rsidRDefault="009711D7" w:rsidP="00CC4C47">
            <w:pPr>
              <w:spacing w:after="120" w:line="360" w:lineRule="auto"/>
              <w:ind w:left="418"/>
              <w:rPr>
                <w:ins w:id="5756" w:author="nadira firinda" w:date="2022-10-29T23:13:00Z"/>
                <w:rFonts w:ascii="Frutiger 45 Light" w:hAnsi="Frutiger 45 Light" w:cstheme="minorHAnsi"/>
                <w:sz w:val="20"/>
                <w:szCs w:val="20"/>
                <w:rPrChange w:id="5757" w:author="nadira firinda" w:date="2022-10-29T23:15:00Z">
                  <w:rPr>
                    <w:ins w:id="5758" w:author="nadira firinda" w:date="2022-10-29T23:13:00Z"/>
                    <w:rFonts w:ascii="Frutiger 45 Light" w:hAnsi="Frutiger 45 Light" w:cstheme="minorHAnsi"/>
                  </w:rPr>
                </w:rPrChange>
              </w:rPr>
              <w:pPrChange w:id="5759" w:author="nadira firinda" w:date="2022-10-29T23:37:00Z">
                <w:pPr>
                  <w:spacing w:after="120"/>
                  <w:ind w:left="418"/>
                </w:pPr>
              </w:pPrChange>
            </w:pPr>
            <w:ins w:id="5760" w:author="nadira firinda" w:date="2022-10-29T23:13:00Z">
              <w:r w:rsidRPr="009711D7">
                <w:rPr>
                  <w:rFonts w:ascii="Frutiger 45 Light" w:hAnsi="Frutiger 45 Light" w:cstheme="minorHAnsi"/>
                  <w:sz w:val="20"/>
                  <w:szCs w:val="20"/>
                  <w:rPrChange w:id="5761" w:author="nadira firinda" w:date="2022-10-29T23:15:00Z">
                    <w:rPr>
                      <w:rFonts w:ascii="Frutiger 45 Light" w:hAnsi="Frutiger 45 Light" w:cstheme="minorHAnsi"/>
                    </w:rPr>
                  </w:rPrChange>
                </w:rPr>
                <w:t>Kredit dalam negeri</w:t>
              </w:r>
            </w:ins>
          </w:p>
          <w:p w14:paraId="13995FFB" w14:textId="77777777" w:rsidR="009711D7" w:rsidRPr="009711D7" w:rsidRDefault="009711D7" w:rsidP="00CC4C47">
            <w:pPr>
              <w:spacing w:after="120" w:line="360" w:lineRule="auto"/>
              <w:ind w:left="418"/>
              <w:rPr>
                <w:ins w:id="5762" w:author="nadira firinda" w:date="2022-10-29T23:13:00Z"/>
                <w:rFonts w:ascii="Frutiger 45 Light" w:hAnsi="Frutiger 45 Light" w:cstheme="minorHAnsi"/>
                <w:sz w:val="20"/>
                <w:szCs w:val="20"/>
                <w:rPrChange w:id="5763" w:author="nadira firinda" w:date="2022-10-29T23:15:00Z">
                  <w:rPr>
                    <w:ins w:id="5764" w:author="nadira firinda" w:date="2022-10-29T23:13:00Z"/>
                    <w:rFonts w:ascii="Frutiger 45 Light" w:hAnsi="Frutiger 45 Light" w:cstheme="minorHAnsi"/>
                  </w:rPr>
                </w:rPrChange>
              </w:rPr>
              <w:pPrChange w:id="5765" w:author="nadira firinda" w:date="2022-10-29T23:37:00Z">
                <w:pPr>
                  <w:spacing w:after="120"/>
                  <w:ind w:left="418"/>
                </w:pPr>
              </w:pPrChange>
            </w:pPr>
            <w:ins w:id="5766" w:author="nadira firinda" w:date="2022-10-29T23:13:00Z">
              <w:r w:rsidRPr="009711D7">
                <w:rPr>
                  <w:rFonts w:ascii="Frutiger 45 Light" w:hAnsi="Frutiger 45 Light" w:cstheme="minorHAnsi"/>
                  <w:sz w:val="20"/>
                  <w:szCs w:val="20"/>
                  <w:rPrChange w:id="5767" w:author="nadira firinda" w:date="2022-10-29T23:15:00Z">
                    <w:rPr>
                      <w:rFonts w:ascii="Frutiger 45 Light" w:hAnsi="Frutiger 45 Light" w:cstheme="minorHAnsi"/>
                    </w:rPr>
                  </w:rPrChange>
                </w:rPr>
                <w:t>M2</w:t>
              </w:r>
            </w:ins>
          </w:p>
          <w:p w14:paraId="7E03CFC2" w14:textId="77777777" w:rsidR="009711D7" w:rsidRPr="009711D7" w:rsidRDefault="009711D7" w:rsidP="00CC4C47">
            <w:pPr>
              <w:spacing w:after="120" w:line="360" w:lineRule="auto"/>
              <w:ind w:left="418"/>
              <w:rPr>
                <w:ins w:id="5768" w:author="nadira firinda" w:date="2022-10-29T23:13:00Z"/>
                <w:rFonts w:ascii="Frutiger 45 Light" w:hAnsi="Frutiger 45 Light" w:cstheme="minorHAnsi"/>
                <w:b/>
                <w:sz w:val="20"/>
                <w:szCs w:val="20"/>
                <w:rPrChange w:id="5769" w:author="nadira firinda" w:date="2022-10-29T23:15:00Z">
                  <w:rPr>
                    <w:ins w:id="5770" w:author="nadira firinda" w:date="2022-10-29T23:13:00Z"/>
                    <w:rFonts w:ascii="Frutiger 45 Light" w:hAnsi="Frutiger 45 Light" w:cstheme="minorHAnsi"/>
                    <w:b/>
                  </w:rPr>
                </w:rPrChange>
              </w:rPr>
              <w:pPrChange w:id="5771" w:author="nadira firinda" w:date="2022-10-29T23:37:00Z">
                <w:pPr>
                  <w:spacing w:after="120"/>
                  <w:ind w:left="418"/>
                </w:pPr>
              </w:pPrChange>
            </w:pPr>
            <w:ins w:id="5772" w:author="nadira firinda" w:date="2022-10-29T23:13:00Z">
              <w:r w:rsidRPr="009711D7">
                <w:rPr>
                  <w:rFonts w:ascii="Frutiger 45 Light" w:hAnsi="Frutiger 45 Light" w:cstheme="minorHAnsi"/>
                  <w:b/>
                  <w:sz w:val="20"/>
                  <w:szCs w:val="20"/>
                  <w:rPrChange w:id="5773" w:author="nadira firinda" w:date="2022-10-29T23:15:00Z">
                    <w:rPr>
                      <w:rFonts w:ascii="Frutiger 45 Light" w:hAnsi="Frutiger 45 Light" w:cstheme="minorHAnsi"/>
                      <w:b/>
                    </w:rPr>
                  </w:rPrChange>
                </w:rPr>
                <w:t>Nonmoneter</w:t>
              </w:r>
            </w:ins>
          </w:p>
          <w:p w14:paraId="734652CA" w14:textId="77777777" w:rsidR="009711D7" w:rsidRPr="009711D7" w:rsidRDefault="009711D7" w:rsidP="00CC4C47">
            <w:pPr>
              <w:spacing w:after="120" w:line="360" w:lineRule="auto"/>
              <w:ind w:left="418"/>
              <w:rPr>
                <w:ins w:id="5774" w:author="nadira firinda" w:date="2022-10-29T23:13:00Z"/>
                <w:rFonts w:ascii="Frutiger 45 Light" w:hAnsi="Frutiger 45 Light" w:cstheme="minorHAnsi"/>
                <w:sz w:val="20"/>
                <w:szCs w:val="20"/>
                <w:rPrChange w:id="5775" w:author="nadira firinda" w:date="2022-10-29T23:15:00Z">
                  <w:rPr>
                    <w:ins w:id="5776" w:author="nadira firinda" w:date="2022-10-29T23:13:00Z"/>
                    <w:rFonts w:ascii="Frutiger 45 Light" w:hAnsi="Frutiger 45 Light" w:cstheme="minorHAnsi"/>
                  </w:rPr>
                </w:rPrChange>
              </w:rPr>
              <w:pPrChange w:id="5777" w:author="nadira firinda" w:date="2022-10-29T23:37:00Z">
                <w:pPr>
                  <w:spacing w:after="120"/>
                  <w:ind w:left="418"/>
                </w:pPr>
              </w:pPrChange>
            </w:pPr>
            <w:ins w:id="5778" w:author="nadira firinda" w:date="2022-10-29T23:13:00Z">
              <w:r w:rsidRPr="009711D7">
                <w:rPr>
                  <w:rFonts w:ascii="Frutiger 45 Light" w:hAnsi="Frutiger 45 Light" w:cstheme="minorHAnsi"/>
                  <w:sz w:val="20"/>
                  <w:szCs w:val="20"/>
                  <w:rPrChange w:id="5779" w:author="nadira firinda" w:date="2022-10-29T23:15:00Z">
                    <w:rPr>
                      <w:rFonts w:ascii="Frutiger 45 Light" w:hAnsi="Frutiger 45 Light" w:cstheme="minorHAnsi"/>
                    </w:rPr>
                  </w:rPrChange>
                </w:rPr>
                <w:t>Pinjaman Pemerintah netto</w:t>
              </w:r>
            </w:ins>
          </w:p>
          <w:p w14:paraId="6BE2FF66" w14:textId="77777777" w:rsidR="009711D7" w:rsidRPr="009711D7" w:rsidRDefault="009711D7" w:rsidP="00CC4C47">
            <w:pPr>
              <w:spacing w:after="120" w:line="360" w:lineRule="auto"/>
              <w:ind w:left="418"/>
              <w:rPr>
                <w:ins w:id="5780" w:author="nadira firinda" w:date="2022-10-29T23:13:00Z"/>
                <w:rFonts w:ascii="Frutiger 45 Light" w:hAnsi="Frutiger 45 Light" w:cstheme="minorHAnsi"/>
                <w:b/>
                <w:sz w:val="20"/>
                <w:szCs w:val="20"/>
                <w:rPrChange w:id="5781" w:author="nadira firinda" w:date="2022-10-29T23:15:00Z">
                  <w:rPr>
                    <w:ins w:id="5782" w:author="nadira firinda" w:date="2022-10-29T23:13:00Z"/>
                    <w:rFonts w:ascii="Frutiger 45 Light" w:hAnsi="Frutiger 45 Light" w:cstheme="minorHAnsi"/>
                    <w:b/>
                  </w:rPr>
                </w:rPrChange>
              </w:rPr>
              <w:pPrChange w:id="5783" w:author="nadira firinda" w:date="2022-10-29T23:37:00Z">
                <w:pPr>
                  <w:spacing w:after="120"/>
                  <w:ind w:left="418"/>
                </w:pPr>
              </w:pPrChange>
            </w:pPr>
            <w:ins w:id="5784" w:author="nadira firinda" w:date="2022-10-29T23:13:00Z">
              <w:r w:rsidRPr="009711D7">
                <w:rPr>
                  <w:rFonts w:ascii="Frutiger 45 Light" w:hAnsi="Frutiger 45 Light" w:cstheme="minorHAnsi"/>
                  <w:sz w:val="20"/>
                  <w:szCs w:val="20"/>
                  <w:rPrChange w:id="5785" w:author="nadira firinda" w:date="2022-10-29T23:15:00Z">
                    <w:rPr>
                      <w:rFonts w:ascii="Frutiger 45 Light" w:hAnsi="Frutiger 45 Light" w:cstheme="minorHAnsi"/>
                    </w:rPr>
                  </w:rPrChange>
                </w:rPr>
                <w:lastRenderedPageBreak/>
                <w:t>Nonbank</w:t>
              </w:r>
            </w:ins>
          </w:p>
        </w:tc>
        <w:tc>
          <w:tcPr>
            <w:tcW w:w="1678" w:type="dxa"/>
            <w:shd w:val="clear" w:color="auto" w:fill="F2F2F2" w:themeFill="background1" w:themeFillShade="F2"/>
            <w:tcPrChange w:id="5786" w:author="nadira firinda" w:date="2022-10-29T23:14:00Z">
              <w:tcPr>
                <w:tcW w:w="1440" w:type="dxa"/>
                <w:shd w:val="clear" w:color="auto" w:fill="F2F2F2" w:themeFill="background1" w:themeFillShade="F2"/>
              </w:tcPr>
            </w:tcPrChange>
          </w:tcPr>
          <w:p w14:paraId="7E6CDB2B" w14:textId="77777777" w:rsidR="009711D7" w:rsidRPr="009711D7" w:rsidRDefault="009711D7" w:rsidP="00CC4C47">
            <w:pPr>
              <w:spacing w:line="360" w:lineRule="auto"/>
              <w:rPr>
                <w:ins w:id="5787" w:author="nadira firinda" w:date="2022-10-29T23:13:00Z"/>
                <w:rFonts w:ascii="Frutiger 45 Light" w:hAnsi="Frutiger 45 Light" w:cstheme="minorHAnsi"/>
                <w:b/>
                <w:sz w:val="20"/>
                <w:szCs w:val="20"/>
                <w:rPrChange w:id="5788" w:author="nadira firinda" w:date="2022-10-29T23:15:00Z">
                  <w:rPr>
                    <w:ins w:id="5789" w:author="nadira firinda" w:date="2022-10-29T23:13:00Z"/>
                    <w:rFonts w:ascii="Frutiger 45 Light" w:hAnsi="Frutiger 45 Light" w:cstheme="minorHAnsi"/>
                    <w:b/>
                  </w:rPr>
                </w:rPrChange>
              </w:rPr>
              <w:pPrChange w:id="5790" w:author="nadira firinda" w:date="2022-10-29T23:37:00Z">
                <w:pPr>
                  <w:spacing w:line="276" w:lineRule="auto"/>
                </w:pPr>
              </w:pPrChange>
            </w:pPr>
          </w:p>
          <w:p w14:paraId="31210F36" w14:textId="77777777" w:rsidR="009711D7" w:rsidRPr="009711D7" w:rsidRDefault="009711D7" w:rsidP="00CC4C47">
            <w:pPr>
              <w:spacing w:line="360" w:lineRule="auto"/>
              <w:rPr>
                <w:ins w:id="5791" w:author="nadira firinda" w:date="2022-10-29T23:13:00Z"/>
                <w:rFonts w:ascii="Frutiger 45 Light" w:hAnsi="Frutiger 45 Light" w:cstheme="minorHAnsi"/>
                <w:b/>
                <w:sz w:val="20"/>
                <w:szCs w:val="20"/>
                <w:rPrChange w:id="5792" w:author="nadira firinda" w:date="2022-10-29T23:15:00Z">
                  <w:rPr>
                    <w:ins w:id="5793" w:author="nadira firinda" w:date="2022-10-29T23:13:00Z"/>
                    <w:rFonts w:ascii="Frutiger 45 Light" w:hAnsi="Frutiger 45 Light" w:cstheme="minorHAnsi"/>
                    <w:b/>
                  </w:rPr>
                </w:rPrChange>
              </w:rPr>
              <w:pPrChange w:id="5794" w:author="nadira firinda" w:date="2022-10-29T23:37:00Z">
                <w:pPr>
                  <w:spacing w:line="276" w:lineRule="auto"/>
                </w:pPr>
              </w:pPrChange>
            </w:pPr>
          </w:p>
          <w:p w14:paraId="5C515791" w14:textId="77777777" w:rsidR="009711D7" w:rsidRPr="009711D7" w:rsidRDefault="009711D7" w:rsidP="00CC4C47">
            <w:pPr>
              <w:spacing w:line="360" w:lineRule="auto"/>
              <w:rPr>
                <w:ins w:id="5795" w:author="nadira firinda" w:date="2022-10-29T23:13:00Z"/>
                <w:rFonts w:ascii="Frutiger 45 Light" w:hAnsi="Frutiger 45 Light" w:cstheme="minorHAnsi"/>
                <w:b/>
                <w:sz w:val="20"/>
                <w:szCs w:val="20"/>
                <w:rPrChange w:id="5796" w:author="nadira firinda" w:date="2022-10-29T23:15:00Z">
                  <w:rPr>
                    <w:ins w:id="5797" w:author="nadira firinda" w:date="2022-10-29T23:13:00Z"/>
                    <w:rFonts w:ascii="Frutiger 45 Light" w:hAnsi="Frutiger 45 Light" w:cstheme="minorHAnsi"/>
                    <w:b/>
                  </w:rPr>
                </w:rPrChange>
              </w:rPr>
              <w:pPrChange w:id="5798" w:author="nadira firinda" w:date="2022-10-29T23:37:00Z">
                <w:pPr>
                  <w:spacing w:line="276" w:lineRule="auto"/>
                </w:pPr>
              </w:pPrChange>
            </w:pPr>
          </w:p>
          <w:p w14:paraId="3799446C" w14:textId="77777777" w:rsidR="009711D7" w:rsidRPr="009711D7" w:rsidRDefault="009711D7" w:rsidP="00CC4C47">
            <w:pPr>
              <w:spacing w:line="360" w:lineRule="auto"/>
              <w:rPr>
                <w:ins w:id="5799" w:author="nadira firinda" w:date="2022-10-29T23:13:00Z"/>
                <w:rFonts w:ascii="Frutiger 45 Light" w:hAnsi="Frutiger 45 Light" w:cstheme="minorHAnsi"/>
                <w:sz w:val="20"/>
                <w:szCs w:val="20"/>
                <w:rPrChange w:id="5800" w:author="nadira firinda" w:date="2022-10-29T23:15:00Z">
                  <w:rPr>
                    <w:ins w:id="5801" w:author="nadira firinda" w:date="2022-10-29T23:13:00Z"/>
                    <w:rFonts w:ascii="Frutiger 45 Light" w:hAnsi="Frutiger 45 Light" w:cstheme="minorHAnsi"/>
                  </w:rPr>
                </w:rPrChange>
              </w:rPr>
              <w:pPrChange w:id="5802" w:author="nadira firinda" w:date="2022-10-29T23:37:00Z">
                <w:pPr>
                  <w:spacing w:line="276" w:lineRule="auto"/>
                </w:pPr>
              </w:pPrChange>
            </w:pPr>
            <w:ins w:id="5803" w:author="nadira firinda" w:date="2022-10-29T23:13:00Z">
              <w:r w:rsidRPr="009711D7">
                <w:rPr>
                  <w:rFonts w:ascii="Frutiger 45 Light" w:hAnsi="Frutiger 45 Light" w:cstheme="minorHAnsi"/>
                  <w:sz w:val="20"/>
                  <w:szCs w:val="20"/>
                  <w:rPrChange w:id="5804" w:author="nadira firinda" w:date="2022-10-29T23:15:00Z">
                    <w:rPr>
                      <w:rFonts w:ascii="Frutiger 45 Light" w:hAnsi="Frutiger 45 Light" w:cstheme="minorHAnsi"/>
                    </w:rPr>
                  </w:rPrChange>
                </w:rPr>
                <w:t>0</w:t>
              </w:r>
            </w:ins>
          </w:p>
          <w:p w14:paraId="0DE2A88C" w14:textId="77777777" w:rsidR="009711D7" w:rsidRPr="009711D7" w:rsidRDefault="009711D7" w:rsidP="00CC4C47">
            <w:pPr>
              <w:spacing w:line="360" w:lineRule="auto"/>
              <w:rPr>
                <w:ins w:id="5805" w:author="nadira firinda" w:date="2022-10-29T23:13:00Z"/>
                <w:rFonts w:ascii="Frutiger 45 Light" w:hAnsi="Frutiger 45 Light" w:cstheme="minorHAnsi"/>
                <w:sz w:val="20"/>
                <w:szCs w:val="20"/>
                <w:rPrChange w:id="5806" w:author="nadira firinda" w:date="2022-10-29T23:15:00Z">
                  <w:rPr>
                    <w:ins w:id="5807" w:author="nadira firinda" w:date="2022-10-29T23:13:00Z"/>
                    <w:rFonts w:ascii="Frutiger 45 Light" w:hAnsi="Frutiger 45 Light" w:cstheme="minorHAnsi"/>
                  </w:rPr>
                </w:rPrChange>
              </w:rPr>
              <w:pPrChange w:id="5808" w:author="nadira firinda" w:date="2022-10-29T23:37:00Z">
                <w:pPr>
                  <w:spacing w:line="276" w:lineRule="auto"/>
                </w:pPr>
              </w:pPrChange>
            </w:pPr>
            <w:ins w:id="5809" w:author="nadira firinda" w:date="2022-10-29T23:13:00Z">
              <w:r w:rsidRPr="009711D7">
                <w:rPr>
                  <w:rFonts w:ascii="Frutiger 45 Light" w:hAnsi="Frutiger 45 Light" w:cstheme="minorHAnsi"/>
                  <w:sz w:val="20"/>
                  <w:szCs w:val="20"/>
                  <w:rPrChange w:id="5810" w:author="nadira firinda" w:date="2022-10-29T23:15:00Z">
                    <w:rPr>
                      <w:rFonts w:ascii="Frutiger 45 Light" w:hAnsi="Frutiger 45 Light" w:cstheme="minorHAnsi"/>
                    </w:rPr>
                  </w:rPrChange>
                </w:rPr>
                <w:t>0</w:t>
              </w:r>
            </w:ins>
          </w:p>
          <w:p w14:paraId="4B68B702" w14:textId="77777777" w:rsidR="009711D7" w:rsidRPr="009711D7" w:rsidRDefault="009711D7" w:rsidP="00CC4C47">
            <w:pPr>
              <w:spacing w:line="360" w:lineRule="auto"/>
              <w:rPr>
                <w:ins w:id="5811" w:author="nadira firinda" w:date="2022-10-29T23:13:00Z"/>
                <w:rFonts w:ascii="Frutiger 45 Light" w:hAnsi="Frutiger 45 Light" w:cstheme="minorHAnsi"/>
                <w:sz w:val="20"/>
                <w:szCs w:val="20"/>
                <w:rPrChange w:id="5812" w:author="nadira firinda" w:date="2022-10-29T23:15:00Z">
                  <w:rPr>
                    <w:ins w:id="5813" w:author="nadira firinda" w:date="2022-10-29T23:13:00Z"/>
                    <w:rFonts w:ascii="Frutiger 45 Light" w:hAnsi="Frutiger 45 Light" w:cstheme="minorHAnsi"/>
                  </w:rPr>
                </w:rPrChange>
              </w:rPr>
              <w:pPrChange w:id="5814" w:author="nadira firinda" w:date="2022-10-29T23:37:00Z">
                <w:pPr>
                  <w:spacing w:line="276" w:lineRule="auto"/>
                </w:pPr>
              </w:pPrChange>
            </w:pPr>
          </w:p>
          <w:p w14:paraId="0B41B1C1" w14:textId="77777777" w:rsidR="009711D7" w:rsidRPr="009711D7" w:rsidRDefault="009711D7" w:rsidP="00CC4C47">
            <w:pPr>
              <w:spacing w:line="360" w:lineRule="auto"/>
              <w:rPr>
                <w:ins w:id="5815" w:author="nadira firinda" w:date="2022-10-29T23:13:00Z"/>
                <w:rFonts w:ascii="Frutiger 45 Light" w:hAnsi="Frutiger 45 Light" w:cstheme="minorHAnsi"/>
                <w:sz w:val="20"/>
                <w:szCs w:val="20"/>
                <w:rPrChange w:id="5816" w:author="nadira firinda" w:date="2022-10-29T23:15:00Z">
                  <w:rPr>
                    <w:ins w:id="5817" w:author="nadira firinda" w:date="2022-10-29T23:13:00Z"/>
                    <w:rFonts w:ascii="Frutiger 45 Light" w:hAnsi="Frutiger 45 Light" w:cstheme="minorHAnsi"/>
                  </w:rPr>
                </w:rPrChange>
              </w:rPr>
              <w:pPrChange w:id="5818" w:author="nadira firinda" w:date="2022-10-29T23:37:00Z">
                <w:pPr>
                  <w:spacing w:line="276" w:lineRule="auto"/>
                </w:pPr>
              </w:pPrChange>
            </w:pPr>
          </w:p>
          <w:p w14:paraId="724CED69" w14:textId="77777777" w:rsidR="009711D7" w:rsidRPr="009711D7" w:rsidRDefault="009711D7" w:rsidP="00CC4C47">
            <w:pPr>
              <w:spacing w:line="360" w:lineRule="auto"/>
              <w:rPr>
                <w:ins w:id="5819" w:author="nadira firinda" w:date="2022-10-29T23:13:00Z"/>
                <w:rFonts w:ascii="Frutiger 45 Light" w:hAnsi="Frutiger 45 Light" w:cstheme="minorHAnsi"/>
                <w:sz w:val="20"/>
                <w:szCs w:val="20"/>
                <w:rPrChange w:id="5820" w:author="nadira firinda" w:date="2022-10-29T23:15:00Z">
                  <w:rPr>
                    <w:ins w:id="5821" w:author="nadira firinda" w:date="2022-10-29T23:13:00Z"/>
                    <w:rFonts w:ascii="Frutiger 45 Light" w:hAnsi="Frutiger 45 Light" w:cstheme="minorHAnsi"/>
                  </w:rPr>
                </w:rPrChange>
              </w:rPr>
              <w:pPrChange w:id="5822" w:author="nadira firinda" w:date="2022-10-29T23:37:00Z">
                <w:pPr>
                  <w:spacing w:line="276" w:lineRule="auto"/>
                </w:pPr>
              </w:pPrChange>
            </w:pPr>
            <w:ins w:id="5823" w:author="nadira firinda" w:date="2022-10-29T23:13:00Z">
              <w:r w:rsidRPr="009711D7">
                <w:rPr>
                  <w:rFonts w:ascii="Frutiger 45 Light" w:hAnsi="Frutiger 45 Light" w:cstheme="minorHAnsi"/>
                  <w:sz w:val="20"/>
                  <w:szCs w:val="20"/>
                  <w:rPrChange w:id="5824" w:author="nadira firinda" w:date="2022-10-29T23:15:00Z">
                    <w:rPr>
                      <w:rFonts w:ascii="Frutiger 45 Light" w:hAnsi="Frutiger 45 Light" w:cstheme="minorHAnsi"/>
                    </w:rPr>
                  </w:rPrChange>
                </w:rPr>
                <w:t>0</w:t>
              </w:r>
            </w:ins>
          </w:p>
          <w:p w14:paraId="0C3CCD1C" w14:textId="77777777" w:rsidR="009711D7" w:rsidRPr="009711D7" w:rsidRDefault="009711D7" w:rsidP="00CC4C47">
            <w:pPr>
              <w:spacing w:line="360" w:lineRule="auto"/>
              <w:rPr>
                <w:ins w:id="5825" w:author="nadira firinda" w:date="2022-10-29T23:13:00Z"/>
                <w:rFonts w:ascii="Frutiger 45 Light" w:hAnsi="Frutiger 45 Light" w:cstheme="minorHAnsi"/>
                <w:b/>
                <w:sz w:val="20"/>
                <w:szCs w:val="20"/>
                <w:rPrChange w:id="5826" w:author="nadira firinda" w:date="2022-10-29T23:15:00Z">
                  <w:rPr>
                    <w:ins w:id="5827" w:author="nadira firinda" w:date="2022-10-29T23:13:00Z"/>
                    <w:rFonts w:ascii="Frutiger 45 Light" w:hAnsi="Frutiger 45 Light" w:cstheme="minorHAnsi"/>
                    <w:b/>
                  </w:rPr>
                </w:rPrChange>
              </w:rPr>
              <w:pPrChange w:id="5828" w:author="nadira firinda" w:date="2022-10-29T23:37:00Z">
                <w:pPr>
                  <w:spacing w:line="276" w:lineRule="auto"/>
                </w:pPr>
              </w:pPrChange>
            </w:pPr>
            <w:ins w:id="5829" w:author="nadira firinda" w:date="2022-10-29T23:13:00Z">
              <w:r w:rsidRPr="009711D7">
                <w:rPr>
                  <w:rFonts w:ascii="Frutiger 45 Light" w:hAnsi="Frutiger 45 Light" w:cstheme="minorHAnsi"/>
                  <w:sz w:val="20"/>
                  <w:szCs w:val="20"/>
                  <w:rPrChange w:id="5830" w:author="nadira firinda" w:date="2022-10-29T23:15:00Z">
                    <w:rPr>
                      <w:rFonts w:ascii="Frutiger 45 Light" w:hAnsi="Frutiger 45 Light" w:cstheme="minorHAnsi"/>
                    </w:rPr>
                  </w:rPrChange>
                </w:rPr>
                <w:t>0</w:t>
              </w:r>
            </w:ins>
          </w:p>
        </w:tc>
        <w:tc>
          <w:tcPr>
            <w:tcW w:w="1260" w:type="dxa"/>
            <w:tcPrChange w:id="5831" w:author="nadira firinda" w:date="2022-10-29T23:14:00Z">
              <w:tcPr>
                <w:tcW w:w="1260" w:type="dxa"/>
              </w:tcPr>
            </w:tcPrChange>
          </w:tcPr>
          <w:p w14:paraId="1395574F" w14:textId="77777777" w:rsidR="009711D7" w:rsidRPr="009711D7" w:rsidRDefault="009711D7" w:rsidP="00CC4C47">
            <w:pPr>
              <w:spacing w:line="360" w:lineRule="auto"/>
              <w:rPr>
                <w:ins w:id="5832" w:author="nadira firinda" w:date="2022-10-29T23:13:00Z"/>
                <w:rFonts w:ascii="Frutiger 45 Light" w:eastAsiaTheme="minorEastAsia" w:hAnsi="Frutiger 45 Light" w:cstheme="minorHAnsi"/>
                <w:b/>
                <w:sz w:val="20"/>
                <w:szCs w:val="20"/>
                <w:rPrChange w:id="5833" w:author="nadira firinda" w:date="2022-10-29T23:15:00Z">
                  <w:rPr>
                    <w:ins w:id="5834" w:author="nadira firinda" w:date="2022-10-29T23:13:00Z"/>
                    <w:rFonts w:ascii="Frutiger 45 Light" w:eastAsiaTheme="minorEastAsia" w:hAnsi="Frutiger 45 Light" w:cstheme="minorHAnsi"/>
                    <w:b/>
                  </w:rPr>
                </w:rPrChange>
              </w:rPr>
              <w:pPrChange w:id="5835" w:author="nadira firinda" w:date="2022-10-29T23:37:00Z">
                <w:pPr>
                  <w:spacing w:line="276" w:lineRule="auto"/>
                </w:pPr>
              </w:pPrChange>
            </w:pPr>
          </w:p>
          <w:p w14:paraId="634324A6" w14:textId="77777777" w:rsidR="009711D7" w:rsidRPr="009711D7" w:rsidRDefault="009711D7" w:rsidP="00CC4C47">
            <w:pPr>
              <w:spacing w:line="360" w:lineRule="auto"/>
              <w:rPr>
                <w:ins w:id="5836" w:author="nadira firinda" w:date="2022-10-29T23:13:00Z"/>
                <w:rFonts w:ascii="Frutiger 45 Light" w:eastAsiaTheme="minorEastAsia" w:hAnsi="Frutiger 45 Light" w:cstheme="minorHAnsi"/>
                <w:b/>
                <w:sz w:val="20"/>
                <w:szCs w:val="20"/>
                <w:rPrChange w:id="5837" w:author="nadira firinda" w:date="2022-10-29T23:15:00Z">
                  <w:rPr>
                    <w:ins w:id="5838" w:author="nadira firinda" w:date="2022-10-29T23:13:00Z"/>
                    <w:rFonts w:ascii="Frutiger 45 Light" w:eastAsiaTheme="minorEastAsia" w:hAnsi="Frutiger 45 Light" w:cstheme="minorHAnsi"/>
                    <w:b/>
                  </w:rPr>
                </w:rPrChange>
              </w:rPr>
              <w:pPrChange w:id="5839" w:author="nadira firinda" w:date="2022-10-29T23:37:00Z">
                <w:pPr>
                  <w:spacing w:line="276" w:lineRule="auto"/>
                </w:pPr>
              </w:pPrChange>
            </w:pPr>
          </w:p>
          <w:p w14:paraId="21E1E1ED" w14:textId="77777777" w:rsidR="009711D7" w:rsidRPr="009711D7" w:rsidRDefault="009711D7" w:rsidP="00CC4C47">
            <w:pPr>
              <w:spacing w:line="360" w:lineRule="auto"/>
              <w:rPr>
                <w:ins w:id="5840" w:author="nadira firinda" w:date="2022-10-29T23:13:00Z"/>
                <w:rFonts w:ascii="Frutiger 45 Light" w:eastAsiaTheme="minorEastAsia" w:hAnsi="Frutiger 45 Light" w:cstheme="minorHAnsi"/>
                <w:b/>
                <w:sz w:val="20"/>
                <w:szCs w:val="20"/>
                <w:rPrChange w:id="5841" w:author="nadira firinda" w:date="2022-10-29T23:15:00Z">
                  <w:rPr>
                    <w:ins w:id="5842" w:author="nadira firinda" w:date="2022-10-29T23:13:00Z"/>
                    <w:rFonts w:ascii="Frutiger 45 Light" w:eastAsiaTheme="minorEastAsia" w:hAnsi="Frutiger 45 Light" w:cstheme="minorHAnsi"/>
                    <w:b/>
                  </w:rPr>
                </w:rPrChange>
              </w:rPr>
              <w:pPrChange w:id="5843" w:author="nadira firinda" w:date="2022-10-29T23:37:00Z">
                <w:pPr>
                  <w:spacing w:line="276" w:lineRule="auto"/>
                </w:pPr>
              </w:pPrChange>
            </w:pPr>
          </w:p>
          <w:p w14:paraId="71A510F8" w14:textId="77777777" w:rsidR="009711D7" w:rsidRPr="009711D7" w:rsidRDefault="009711D7" w:rsidP="00CC4C47">
            <w:pPr>
              <w:spacing w:line="360" w:lineRule="auto"/>
              <w:rPr>
                <w:ins w:id="5844" w:author="nadira firinda" w:date="2022-10-29T23:13:00Z"/>
                <w:rFonts w:ascii="Frutiger 45 Light" w:eastAsiaTheme="minorEastAsia" w:hAnsi="Frutiger 45 Light" w:cstheme="minorHAnsi"/>
                <w:sz w:val="20"/>
                <w:szCs w:val="20"/>
                <w:rPrChange w:id="5845" w:author="nadira firinda" w:date="2022-10-29T23:15:00Z">
                  <w:rPr>
                    <w:ins w:id="5846" w:author="nadira firinda" w:date="2022-10-29T23:13:00Z"/>
                    <w:rFonts w:ascii="Frutiger 45 Light" w:eastAsiaTheme="minorEastAsia" w:hAnsi="Frutiger 45 Light" w:cstheme="minorHAnsi"/>
                  </w:rPr>
                </w:rPrChange>
              </w:rPr>
              <w:pPrChange w:id="5847" w:author="nadira firinda" w:date="2022-10-29T23:37:00Z">
                <w:pPr>
                  <w:spacing w:line="276" w:lineRule="auto"/>
                </w:pPr>
              </w:pPrChange>
            </w:pPr>
            <m:oMathPara>
              <m:oMath>
                <m:r>
                  <w:ins w:id="5848" w:author="nadira firinda" w:date="2022-10-29T23:13:00Z">
                    <m:rPr>
                      <m:sty m:val="bi"/>
                    </m:rPr>
                    <w:rPr>
                      <w:rFonts w:ascii="Cambria Math" w:hAnsi="Cambria Math" w:cstheme="minorHAnsi"/>
                      <w:sz w:val="20"/>
                      <w:szCs w:val="20"/>
                      <w:rPrChange w:id="5849" w:author="nadira firinda" w:date="2022-10-29T23:15:00Z">
                        <w:rPr>
                          <w:rFonts w:ascii="Cambria Math" w:hAnsi="Cambria Math" w:cstheme="minorHAnsi"/>
                        </w:rPr>
                      </w:rPrChange>
                    </w:rPr>
                    <m:t>∆</m:t>
                  </w:ins>
                </m:r>
                <m:r>
                  <w:ins w:id="5850" w:author="nadira firinda" w:date="2022-10-29T23:13:00Z">
                    <w:rPr>
                      <w:rFonts w:ascii="Cambria Math" w:hAnsi="Cambria Math" w:cstheme="minorHAnsi"/>
                      <w:sz w:val="20"/>
                      <w:szCs w:val="20"/>
                      <w:rPrChange w:id="5851" w:author="nadira firinda" w:date="2022-10-29T23:15:00Z">
                        <w:rPr>
                          <w:rFonts w:ascii="Cambria Math" w:hAnsi="Cambria Math" w:cstheme="minorHAnsi"/>
                        </w:rPr>
                      </w:rPrChange>
                    </w:rPr>
                    <m:t>ND</m:t>
                  </w:ins>
                </m:r>
                <m:sSub>
                  <m:sSubPr>
                    <m:ctrlPr>
                      <w:ins w:id="5852" w:author="nadira firinda" w:date="2022-10-29T23:13:00Z">
                        <w:rPr>
                          <w:rFonts w:ascii="Cambria Math" w:hAnsi="Cambria Math" w:cstheme="minorHAnsi"/>
                          <w:i/>
                          <w:sz w:val="20"/>
                          <w:szCs w:val="20"/>
                          <w:rPrChange w:id="5853" w:author="nadira firinda" w:date="2022-10-29T23:15:00Z">
                            <w:rPr>
                              <w:rFonts w:ascii="Cambria Math" w:hAnsi="Cambria Math" w:cstheme="minorHAnsi"/>
                              <w:i/>
                            </w:rPr>
                          </w:rPrChange>
                        </w:rPr>
                      </w:ins>
                    </m:ctrlPr>
                  </m:sSubPr>
                  <m:e>
                    <m:r>
                      <w:ins w:id="5854" w:author="nadira firinda" w:date="2022-10-29T23:13:00Z">
                        <w:rPr>
                          <w:rFonts w:ascii="Cambria Math" w:hAnsi="Cambria Math" w:cstheme="minorHAnsi"/>
                          <w:sz w:val="20"/>
                          <w:szCs w:val="20"/>
                          <w:rPrChange w:id="5855" w:author="nadira firinda" w:date="2022-10-29T23:15:00Z">
                            <w:rPr>
                              <w:rFonts w:ascii="Cambria Math" w:hAnsi="Cambria Math" w:cstheme="minorHAnsi"/>
                            </w:rPr>
                          </w:rPrChange>
                        </w:rPr>
                        <m:t>C</m:t>
                      </w:ins>
                    </m:r>
                  </m:e>
                  <m:sub>
                    <m:r>
                      <w:ins w:id="5856" w:author="nadira firinda" w:date="2022-10-29T23:13:00Z">
                        <w:rPr>
                          <w:rFonts w:ascii="Cambria Math" w:hAnsi="Cambria Math" w:cstheme="minorHAnsi"/>
                          <w:sz w:val="20"/>
                          <w:szCs w:val="20"/>
                          <w:rPrChange w:id="5857" w:author="nadira firinda" w:date="2022-10-29T23:15:00Z">
                            <w:rPr>
                              <w:rFonts w:ascii="Cambria Math" w:hAnsi="Cambria Math" w:cstheme="minorHAnsi"/>
                            </w:rPr>
                          </w:rPrChange>
                        </w:rPr>
                        <m:t>g</m:t>
                      </w:ins>
                    </m:r>
                  </m:sub>
                </m:sSub>
              </m:oMath>
            </m:oMathPara>
          </w:p>
          <w:p w14:paraId="6488EC0F" w14:textId="77777777" w:rsidR="009711D7" w:rsidRPr="009711D7" w:rsidRDefault="009711D7" w:rsidP="00CC4C47">
            <w:pPr>
              <w:spacing w:line="360" w:lineRule="auto"/>
              <w:rPr>
                <w:ins w:id="5858" w:author="nadira firinda" w:date="2022-10-29T23:13:00Z"/>
                <w:rFonts w:ascii="Frutiger 45 Light" w:eastAsiaTheme="minorEastAsia" w:hAnsi="Frutiger 45 Light" w:cstheme="minorHAnsi"/>
                <w:sz w:val="20"/>
                <w:szCs w:val="20"/>
                <w:rPrChange w:id="5859" w:author="nadira firinda" w:date="2022-10-29T23:15:00Z">
                  <w:rPr>
                    <w:ins w:id="5860" w:author="nadira firinda" w:date="2022-10-29T23:13:00Z"/>
                    <w:rFonts w:ascii="Frutiger 45 Light" w:eastAsiaTheme="minorEastAsia" w:hAnsi="Frutiger 45 Light" w:cstheme="minorHAnsi"/>
                  </w:rPr>
                </w:rPrChange>
              </w:rPr>
              <w:pPrChange w:id="5861" w:author="nadira firinda" w:date="2022-10-29T23:37:00Z">
                <w:pPr>
                  <w:spacing w:line="276" w:lineRule="auto"/>
                </w:pPr>
              </w:pPrChange>
            </w:pPr>
            <w:ins w:id="5862" w:author="nadira firinda" w:date="2022-10-29T23:13:00Z">
              <w:r w:rsidRPr="009711D7">
                <w:rPr>
                  <w:rFonts w:ascii="Frutiger 45 Light" w:eastAsiaTheme="minorEastAsia" w:hAnsi="Frutiger 45 Light" w:cstheme="minorHAnsi"/>
                  <w:sz w:val="20"/>
                  <w:szCs w:val="20"/>
                  <w:rPrChange w:id="5863" w:author="nadira firinda" w:date="2022-10-29T23:15:00Z">
                    <w:rPr>
                      <w:rFonts w:ascii="Frutiger 45 Light" w:eastAsiaTheme="minorEastAsia" w:hAnsi="Frutiger 45 Light" w:cstheme="minorHAnsi"/>
                    </w:rPr>
                  </w:rPrChange>
                </w:rPr>
                <w:t>0</w:t>
              </w:r>
            </w:ins>
          </w:p>
          <w:p w14:paraId="73D4DFED" w14:textId="77777777" w:rsidR="009711D7" w:rsidRPr="009711D7" w:rsidRDefault="009711D7" w:rsidP="00CC4C47">
            <w:pPr>
              <w:spacing w:line="360" w:lineRule="auto"/>
              <w:rPr>
                <w:ins w:id="5864" w:author="nadira firinda" w:date="2022-10-29T23:13:00Z"/>
                <w:rFonts w:ascii="Frutiger 45 Light" w:eastAsiaTheme="minorEastAsia" w:hAnsi="Frutiger 45 Light" w:cstheme="minorHAnsi"/>
                <w:sz w:val="20"/>
                <w:szCs w:val="20"/>
                <w:rPrChange w:id="5865" w:author="nadira firinda" w:date="2022-10-29T23:15:00Z">
                  <w:rPr>
                    <w:ins w:id="5866" w:author="nadira firinda" w:date="2022-10-29T23:13:00Z"/>
                    <w:rFonts w:ascii="Frutiger 45 Light" w:eastAsiaTheme="minorEastAsia" w:hAnsi="Frutiger 45 Light" w:cstheme="minorHAnsi"/>
                  </w:rPr>
                </w:rPrChange>
              </w:rPr>
              <w:pPrChange w:id="5867" w:author="nadira firinda" w:date="2022-10-29T23:37:00Z">
                <w:pPr>
                  <w:spacing w:line="276" w:lineRule="auto"/>
                </w:pPr>
              </w:pPrChange>
            </w:pPr>
          </w:p>
          <w:p w14:paraId="489F7731" w14:textId="77777777" w:rsidR="009711D7" w:rsidRPr="009711D7" w:rsidRDefault="009711D7" w:rsidP="00CC4C47">
            <w:pPr>
              <w:spacing w:line="360" w:lineRule="auto"/>
              <w:rPr>
                <w:ins w:id="5868" w:author="nadira firinda" w:date="2022-10-29T23:13:00Z"/>
                <w:rFonts w:ascii="Frutiger 45 Light" w:eastAsiaTheme="minorEastAsia" w:hAnsi="Frutiger 45 Light" w:cstheme="minorHAnsi"/>
                <w:sz w:val="20"/>
                <w:szCs w:val="20"/>
                <w:rPrChange w:id="5869" w:author="nadira firinda" w:date="2022-10-29T23:15:00Z">
                  <w:rPr>
                    <w:ins w:id="5870" w:author="nadira firinda" w:date="2022-10-29T23:13:00Z"/>
                    <w:rFonts w:ascii="Frutiger 45 Light" w:eastAsiaTheme="minorEastAsia" w:hAnsi="Frutiger 45 Light" w:cstheme="minorHAnsi"/>
                  </w:rPr>
                </w:rPrChange>
              </w:rPr>
              <w:pPrChange w:id="5871" w:author="nadira firinda" w:date="2022-10-29T23:37:00Z">
                <w:pPr>
                  <w:spacing w:line="276" w:lineRule="auto"/>
                </w:pPr>
              </w:pPrChange>
            </w:pPr>
          </w:p>
          <w:p w14:paraId="28AC6274" w14:textId="77777777" w:rsidR="009711D7" w:rsidRPr="009711D7" w:rsidRDefault="009711D7" w:rsidP="00CC4C47">
            <w:pPr>
              <w:spacing w:line="360" w:lineRule="auto"/>
              <w:rPr>
                <w:ins w:id="5872" w:author="nadira firinda" w:date="2022-10-29T23:13:00Z"/>
                <w:rFonts w:ascii="Frutiger 45 Light" w:eastAsiaTheme="minorEastAsia" w:hAnsi="Frutiger 45 Light" w:cstheme="minorHAnsi"/>
                <w:sz w:val="20"/>
                <w:szCs w:val="20"/>
                <w:rPrChange w:id="5873" w:author="nadira firinda" w:date="2022-10-29T23:15:00Z">
                  <w:rPr>
                    <w:ins w:id="5874" w:author="nadira firinda" w:date="2022-10-29T23:13:00Z"/>
                    <w:rFonts w:ascii="Frutiger 45 Light" w:eastAsiaTheme="minorEastAsia" w:hAnsi="Frutiger 45 Light" w:cstheme="minorHAnsi"/>
                  </w:rPr>
                </w:rPrChange>
              </w:rPr>
              <w:pPrChange w:id="5875" w:author="nadira firinda" w:date="2022-10-29T23:37:00Z">
                <w:pPr>
                  <w:spacing w:line="276" w:lineRule="auto"/>
                </w:pPr>
              </w:pPrChange>
            </w:pPr>
            <m:oMathPara>
              <m:oMath>
                <m:r>
                  <w:ins w:id="5876" w:author="nadira firinda" w:date="2022-10-29T23:13:00Z">
                    <w:rPr>
                      <w:rFonts w:ascii="Cambria Math" w:eastAsiaTheme="minorEastAsia" w:hAnsi="Cambria Math" w:cstheme="minorHAnsi"/>
                      <w:sz w:val="20"/>
                      <w:szCs w:val="20"/>
                      <w:rPrChange w:id="5877" w:author="nadira firinda" w:date="2022-10-29T23:15:00Z">
                        <w:rPr>
                          <w:rFonts w:ascii="Cambria Math" w:eastAsiaTheme="minorEastAsia" w:hAnsi="Cambria Math" w:cstheme="minorHAnsi"/>
                        </w:rPr>
                      </w:rPrChange>
                    </w:rPr>
                    <m:t>-NL</m:t>
                  </w:ins>
                </m:r>
              </m:oMath>
            </m:oMathPara>
          </w:p>
          <w:p w14:paraId="7849B2D6" w14:textId="77777777" w:rsidR="009711D7" w:rsidRPr="009711D7" w:rsidRDefault="009711D7" w:rsidP="00CC4C47">
            <w:pPr>
              <w:spacing w:line="360" w:lineRule="auto"/>
              <w:rPr>
                <w:ins w:id="5878" w:author="nadira firinda" w:date="2022-10-29T23:13:00Z"/>
                <w:rFonts w:ascii="Frutiger 45 Light" w:hAnsi="Frutiger 45 Light" w:cstheme="minorHAnsi"/>
                <w:b/>
                <w:sz w:val="20"/>
                <w:szCs w:val="20"/>
                <w:rPrChange w:id="5879" w:author="nadira firinda" w:date="2022-10-29T23:15:00Z">
                  <w:rPr>
                    <w:ins w:id="5880" w:author="nadira firinda" w:date="2022-10-29T23:13:00Z"/>
                    <w:rFonts w:ascii="Frutiger 45 Light" w:hAnsi="Frutiger 45 Light" w:cstheme="minorHAnsi"/>
                    <w:b/>
                  </w:rPr>
                </w:rPrChange>
              </w:rPr>
              <w:pPrChange w:id="5881" w:author="nadira firinda" w:date="2022-10-29T23:37:00Z">
                <w:pPr>
                  <w:spacing w:line="276" w:lineRule="auto"/>
                </w:pPr>
              </w:pPrChange>
            </w:pPr>
            <m:oMathPara>
              <m:oMath>
                <m:r>
                  <w:ins w:id="5882" w:author="nadira firinda" w:date="2022-10-29T23:13:00Z">
                    <w:rPr>
                      <w:rFonts w:ascii="Cambria Math" w:eastAsiaTheme="minorEastAsia" w:hAnsi="Cambria Math" w:cstheme="minorHAnsi"/>
                      <w:sz w:val="20"/>
                      <w:szCs w:val="20"/>
                      <w:rPrChange w:id="5883" w:author="nadira firinda" w:date="2022-10-29T23:15:00Z">
                        <w:rPr>
                          <w:rFonts w:ascii="Cambria Math" w:eastAsiaTheme="minorEastAsia" w:hAnsi="Cambria Math" w:cstheme="minorHAnsi"/>
                        </w:rPr>
                      </w:rPrChange>
                    </w:rPr>
                    <m:t>NB</m:t>
                  </w:ins>
                </m:r>
              </m:oMath>
            </m:oMathPara>
          </w:p>
        </w:tc>
        <w:tc>
          <w:tcPr>
            <w:tcW w:w="1350" w:type="dxa"/>
            <w:tcPrChange w:id="5884" w:author="nadira firinda" w:date="2022-10-29T23:14:00Z">
              <w:tcPr>
                <w:tcW w:w="1350" w:type="dxa"/>
              </w:tcPr>
            </w:tcPrChange>
          </w:tcPr>
          <w:p w14:paraId="3E5EAC82" w14:textId="77777777" w:rsidR="009711D7" w:rsidRPr="009711D7" w:rsidRDefault="009711D7" w:rsidP="00CC4C47">
            <w:pPr>
              <w:spacing w:line="360" w:lineRule="auto"/>
              <w:rPr>
                <w:ins w:id="5885" w:author="nadira firinda" w:date="2022-10-29T23:13:00Z"/>
                <w:rFonts w:ascii="Frutiger 45 Light" w:hAnsi="Frutiger 45 Light" w:cstheme="minorHAnsi"/>
                <w:b/>
                <w:sz w:val="20"/>
                <w:szCs w:val="20"/>
                <w:rPrChange w:id="5886" w:author="nadira firinda" w:date="2022-10-29T23:15:00Z">
                  <w:rPr>
                    <w:ins w:id="5887" w:author="nadira firinda" w:date="2022-10-29T23:13:00Z"/>
                    <w:rFonts w:ascii="Frutiger 45 Light" w:hAnsi="Frutiger 45 Light" w:cstheme="minorHAnsi"/>
                    <w:b/>
                  </w:rPr>
                </w:rPrChange>
              </w:rPr>
              <w:pPrChange w:id="5888" w:author="nadira firinda" w:date="2022-10-29T23:37:00Z">
                <w:pPr>
                  <w:spacing w:line="276" w:lineRule="auto"/>
                </w:pPr>
              </w:pPrChange>
            </w:pPr>
          </w:p>
          <w:p w14:paraId="510CDF4D" w14:textId="77777777" w:rsidR="009711D7" w:rsidRPr="009711D7" w:rsidRDefault="009711D7" w:rsidP="00CC4C47">
            <w:pPr>
              <w:spacing w:line="360" w:lineRule="auto"/>
              <w:rPr>
                <w:ins w:id="5889" w:author="nadira firinda" w:date="2022-10-29T23:13:00Z"/>
                <w:rFonts w:ascii="Frutiger 45 Light" w:hAnsi="Frutiger 45 Light" w:cstheme="minorHAnsi"/>
                <w:b/>
                <w:sz w:val="20"/>
                <w:szCs w:val="20"/>
                <w:rPrChange w:id="5890" w:author="nadira firinda" w:date="2022-10-29T23:15:00Z">
                  <w:rPr>
                    <w:ins w:id="5891" w:author="nadira firinda" w:date="2022-10-29T23:13:00Z"/>
                    <w:rFonts w:ascii="Frutiger 45 Light" w:hAnsi="Frutiger 45 Light" w:cstheme="minorHAnsi"/>
                    <w:b/>
                  </w:rPr>
                </w:rPrChange>
              </w:rPr>
              <w:pPrChange w:id="5892" w:author="nadira firinda" w:date="2022-10-29T23:37:00Z">
                <w:pPr>
                  <w:spacing w:line="276" w:lineRule="auto"/>
                </w:pPr>
              </w:pPrChange>
            </w:pPr>
          </w:p>
          <w:p w14:paraId="75DF7246" w14:textId="77777777" w:rsidR="009711D7" w:rsidRPr="009711D7" w:rsidRDefault="009711D7" w:rsidP="00CC4C47">
            <w:pPr>
              <w:spacing w:line="360" w:lineRule="auto"/>
              <w:rPr>
                <w:ins w:id="5893" w:author="nadira firinda" w:date="2022-10-29T23:13:00Z"/>
                <w:rFonts w:ascii="Frutiger 45 Light" w:hAnsi="Frutiger 45 Light" w:cstheme="minorHAnsi"/>
                <w:b/>
                <w:sz w:val="20"/>
                <w:szCs w:val="20"/>
                <w:rPrChange w:id="5894" w:author="nadira firinda" w:date="2022-10-29T23:15:00Z">
                  <w:rPr>
                    <w:ins w:id="5895" w:author="nadira firinda" w:date="2022-10-29T23:13:00Z"/>
                    <w:rFonts w:ascii="Frutiger 45 Light" w:hAnsi="Frutiger 45 Light" w:cstheme="minorHAnsi"/>
                    <w:b/>
                  </w:rPr>
                </w:rPrChange>
              </w:rPr>
              <w:pPrChange w:id="5896" w:author="nadira firinda" w:date="2022-10-29T23:37:00Z">
                <w:pPr>
                  <w:spacing w:line="276" w:lineRule="auto"/>
                </w:pPr>
              </w:pPrChange>
            </w:pPr>
          </w:p>
          <w:p w14:paraId="182FD773" w14:textId="77777777" w:rsidR="009711D7" w:rsidRPr="009711D7" w:rsidRDefault="009711D7" w:rsidP="00CC4C47">
            <w:pPr>
              <w:spacing w:line="360" w:lineRule="auto"/>
              <w:rPr>
                <w:ins w:id="5897" w:author="nadira firinda" w:date="2022-10-29T23:13:00Z"/>
                <w:rFonts w:ascii="Frutiger 45 Light" w:eastAsiaTheme="minorEastAsia" w:hAnsi="Frutiger 45 Light" w:cstheme="minorHAnsi"/>
                <w:sz w:val="20"/>
                <w:szCs w:val="20"/>
                <w:rPrChange w:id="5898" w:author="nadira firinda" w:date="2022-10-29T23:15:00Z">
                  <w:rPr>
                    <w:ins w:id="5899" w:author="nadira firinda" w:date="2022-10-29T23:13:00Z"/>
                    <w:rFonts w:ascii="Frutiger 45 Light" w:eastAsiaTheme="minorEastAsia" w:hAnsi="Frutiger 45 Light" w:cstheme="minorHAnsi"/>
                  </w:rPr>
                </w:rPrChange>
              </w:rPr>
              <w:pPrChange w:id="5900" w:author="nadira firinda" w:date="2022-10-29T23:37:00Z">
                <w:pPr>
                  <w:spacing w:line="276" w:lineRule="auto"/>
                </w:pPr>
              </w:pPrChange>
            </w:pPr>
            <m:oMathPara>
              <m:oMath>
                <m:r>
                  <w:ins w:id="5901" w:author="nadira firinda" w:date="2022-10-29T23:13:00Z">
                    <m:rPr>
                      <m:sty m:val="bi"/>
                    </m:rPr>
                    <w:rPr>
                      <w:rFonts w:ascii="Cambria Math" w:hAnsi="Cambria Math" w:cstheme="minorHAnsi"/>
                      <w:sz w:val="20"/>
                      <w:szCs w:val="20"/>
                      <w:rPrChange w:id="5902" w:author="nadira firinda" w:date="2022-10-29T23:15:00Z">
                        <w:rPr>
                          <w:rFonts w:ascii="Cambria Math" w:hAnsi="Cambria Math" w:cstheme="minorHAnsi"/>
                        </w:rPr>
                      </w:rPrChange>
                    </w:rPr>
                    <m:t>∆</m:t>
                  </w:ins>
                </m:r>
                <m:r>
                  <w:ins w:id="5903" w:author="nadira firinda" w:date="2022-10-29T23:13:00Z">
                    <w:rPr>
                      <w:rFonts w:ascii="Cambria Math" w:hAnsi="Cambria Math" w:cstheme="minorHAnsi"/>
                      <w:sz w:val="20"/>
                      <w:szCs w:val="20"/>
                      <w:rPrChange w:id="5904" w:author="nadira firinda" w:date="2022-10-29T23:15:00Z">
                        <w:rPr>
                          <w:rFonts w:ascii="Cambria Math" w:hAnsi="Cambria Math" w:cstheme="minorHAnsi"/>
                        </w:rPr>
                      </w:rPrChange>
                    </w:rPr>
                    <m:t>D</m:t>
                  </w:ins>
                </m:r>
                <m:sSub>
                  <m:sSubPr>
                    <m:ctrlPr>
                      <w:ins w:id="5905" w:author="nadira firinda" w:date="2022-10-29T23:13:00Z">
                        <w:rPr>
                          <w:rFonts w:ascii="Cambria Math" w:hAnsi="Cambria Math" w:cstheme="minorHAnsi"/>
                          <w:i/>
                          <w:sz w:val="20"/>
                          <w:szCs w:val="20"/>
                          <w:rPrChange w:id="5906" w:author="nadira firinda" w:date="2022-10-29T23:15:00Z">
                            <w:rPr>
                              <w:rFonts w:ascii="Cambria Math" w:hAnsi="Cambria Math" w:cstheme="minorHAnsi"/>
                              <w:i/>
                            </w:rPr>
                          </w:rPrChange>
                        </w:rPr>
                      </w:ins>
                    </m:ctrlPr>
                  </m:sSubPr>
                  <m:e>
                    <m:r>
                      <w:ins w:id="5907" w:author="nadira firinda" w:date="2022-10-29T23:13:00Z">
                        <w:rPr>
                          <w:rFonts w:ascii="Cambria Math" w:hAnsi="Cambria Math" w:cstheme="minorHAnsi"/>
                          <w:sz w:val="20"/>
                          <w:szCs w:val="20"/>
                          <w:rPrChange w:id="5908" w:author="nadira firinda" w:date="2022-10-29T23:15:00Z">
                            <w:rPr>
                              <w:rFonts w:ascii="Cambria Math" w:hAnsi="Cambria Math" w:cstheme="minorHAnsi"/>
                            </w:rPr>
                          </w:rPrChange>
                        </w:rPr>
                        <m:t>C</m:t>
                      </w:ins>
                    </m:r>
                  </m:e>
                  <m:sub>
                    <m:r>
                      <w:ins w:id="5909" w:author="nadira firinda" w:date="2022-10-29T23:13:00Z">
                        <w:rPr>
                          <w:rFonts w:ascii="Cambria Math" w:hAnsi="Cambria Math" w:cstheme="minorHAnsi"/>
                          <w:sz w:val="20"/>
                          <w:szCs w:val="20"/>
                          <w:rPrChange w:id="5910" w:author="nadira firinda" w:date="2022-10-29T23:15:00Z">
                            <w:rPr>
                              <w:rFonts w:ascii="Cambria Math" w:hAnsi="Cambria Math" w:cstheme="minorHAnsi"/>
                            </w:rPr>
                          </w:rPrChange>
                        </w:rPr>
                        <m:t>p</m:t>
                      </w:ins>
                    </m:r>
                  </m:sub>
                </m:sSub>
              </m:oMath>
            </m:oMathPara>
          </w:p>
          <w:p w14:paraId="7E691F87" w14:textId="77777777" w:rsidR="009711D7" w:rsidRPr="009711D7" w:rsidRDefault="009711D7" w:rsidP="00CC4C47">
            <w:pPr>
              <w:spacing w:line="360" w:lineRule="auto"/>
              <w:rPr>
                <w:ins w:id="5911" w:author="nadira firinda" w:date="2022-10-29T23:13:00Z"/>
                <w:rFonts w:ascii="Frutiger 45 Light" w:eastAsiaTheme="minorEastAsia" w:hAnsi="Frutiger 45 Light" w:cstheme="minorHAnsi"/>
                <w:sz w:val="20"/>
                <w:szCs w:val="20"/>
                <w:rPrChange w:id="5912" w:author="nadira firinda" w:date="2022-10-29T23:15:00Z">
                  <w:rPr>
                    <w:ins w:id="5913" w:author="nadira firinda" w:date="2022-10-29T23:13:00Z"/>
                    <w:rFonts w:ascii="Frutiger 45 Light" w:eastAsiaTheme="minorEastAsia" w:hAnsi="Frutiger 45 Light" w:cstheme="minorHAnsi"/>
                  </w:rPr>
                </w:rPrChange>
              </w:rPr>
              <w:pPrChange w:id="5914" w:author="nadira firinda" w:date="2022-10-29T23:37:00Z">
                <w:pPr>
                  <w:spacing w:line="276" w:lineRule="auto"/>
                </w:pPr>
              </w:pPrChange>
            </w:pPr>
            <m:oMathPara>
              <m:oMath>
                <m:r>
                  <w:ins w:id="5915" w:author="nadira firinda" w:date="2022-10-29T23:13:00Z">
                    <w:rPr>
                      <w:rFonts w:ascii="Cambria Math" w:eastAsiaTheme="minorEastAsia" w:hAnsi="Cambria Math" w:cstheme="minorHAnsi"/>
                      <w:sz w:val="20"/>
                      <w:szCs w:val="20"/>
                      <w:rPrChange w:id="5916" w:author="nadira firinda" w:date="2022-10-29T23:15:00Z">
                        <w:rPr>
                          <w:rFonts w:ascii="Cambria Math" w:eastAsiaTheme="minorEastAsia" w:hAnsi="Cambria Math" w:cstheme="minorHAnsi"/>
                        </w:rPr>
                      </w:rPrChange>
                    </w:rPr>
                    <m:t>-∆M2</m:t>
                  </w:ins>
                </m:r>
              </m:oMath>
            </m:oMathPara>
          </w:p>
          <w:p w14:paraId="21EB8C8F" w14:textId="77777777" w:rsidR="009711D7" w:rsidRPr="009711D7" w:rsidRDefault="009711D7" w:rsidP="00CC4C47">
            <w:pPr>
              <w:spacing w:line="360" w:lineRule="auto"/>
              <w:rPr>
                <w:ins w:id="5917" w:author="nadira firinda" w:date="2022-10-29T23:13:00Z"/>
                <w:rFonts w:ascii="Frutiger 45 Light" w:eastAsiaTheme="minorEastAsia" w:hAnsi="Frutiger 45 Light" w:cstheme="minorHAnsi"/>
                <w:sz w:val="20"/>
                <w:szCs w:val="20"/>
                <w:rPrChange w:id="5918" w:author="nadira firinda" w:date="2022-10-29T23:15:00Z">
                  <w:rPr>
                    <w:ins w:id="5919" w:author="nadira firinda" w:date="2022-10-29T23:13:00Z"/>
                    <w:rFonts w:ascii="Frutiger 45 Light" w:eastAsiaTheme="minorEastAsia" w:hAnsi="Frutiger 45 Light" w:cstheme="minorHAnsi"/>
                  </w:rPr>
                </w:rPrChange>
              </w:rPr>
              <w:pPrChange w:id="5920" w:author="nadira firinda" w:date="2022-10-29T23:37:00Z">
                <w:pPr>
                  <w:spacing w:line="276" w:lineRule="auto"/>
                </w:pPr>
              </w:pPrChange>
            </w:pPr>
          </w:p>
          <w:p w14:paraId="647C1001" w14:textId="77777777" w:rsidR="009711D7" w:rsidRPr="009711D7" w:rsidRDefault="009711D7" w:rsidP="00CC4C47">
            <w:pPr>
              <w:spacing w:line="360" w:lineRule="auto"/>
              <w:rPr>
                <w:ins w:id="5921" w:author="nadira firinda" w:date="2022-10-29T23:13:00Z"/>
                <w:rFonts w:ascii="Frutiger 45 Light" w:eastAsiaTheme="minorEastAsia" w:hAnsi="Frutiger 45 Light" w:cstheme="minorHAnsi"/>
                <w:sz w:val="20"/>
                <w:szCs w:val="20"/>
                <w:rPrChange w:id="5922" w:author="nadira firinda" w:date="2022-10-29T23:15:00Z">
                  <w:rPr>
                    <w:ins w:id="5923" w:author="nadira firinda" w:date="2022-10-29T23:13:00Z"/>
                    <w:rFonts w:ascii="Frutiger 45 Light" w:eastAsiaTheme="minorEastAsia" w:hAnsi="Frutiger 45 Light" w:cstheme="minorHAnsi"/>
                  </w:rPr>
                </w:rPrChange>
              </w:rPr>
              <w:pPrChange w:id="5924" w:author="nadira firinda" w:date="2022-10-29T23:37:00Z">
                <w:pPr>
                  <w:spacing w:line="276" w:lineRule="auto"/>
                </w:pPr>
              </w:pPrChange>
            </w:pPr>
          </w:p>
          <w:p w14:paraId="067EF033" w14:textId="77777777" w:rsidR="009711D7" w:rsidRPr="009711D7" w:rsidRDefault="009711D7" w:rsidP="00CC4C47">
            <w:pPr>
              <w:spacing w:line="360" w:lineRule="auto"/>
              <w:rPr>
                <w:ins w:id="5925" w:author="nadira firinda" w:date="2022-10-29T23:13:00Z"/>
                <w:rFonts w:ascii="Frutiger 45 Light" w:eastAsiaTheme="minorEastAsia" w:hAnsi="Frutiger 45 Light" w:cstheme="minorHAnsi"/>
                <w:sz w:val="20"/>
                <w:szCs w:val="20"/>
                <w:rPrChange w:id="5926" w:author="nadira firinda" w:date="2022-10-29T23:15:00Z">
                  <w:rPr>
                    <w:ins w:id="5927" w:author="nadira firinda" w:date="2022-10-29T23:13:00Z"/>
                    <w:rFonts w:ascii="Frutiger 45 Light" w:eastAsiaTheme="minorEastAsia" w:hAnsi="Frutiger 45 Light" w:cstheme="minorHAnsi"/>
                  </w:rPr>
                </w:rPrChange>
              </w:rPr>
              <w:pPrChange w:id="5928" w:author="nadira firinda" w:date="2022-10-29T23:37:00Z">
                <w:pPr>
                  <w:spacing w:line="276" w:lineRule="auto"/>
                </w:pPr>
              </w:pPrChange>
            </w:pPr>
            <m:oMathPara>
              <m:oMath>
                <m:r>
                  <w:ins w:id="5929" w:author="nadira firinda" w:date="2022-10-29T23:13:00Z">
                    <w:rPr>
                      <w:rFonts w:ascii="Cambria Math" w:eastAsiaTheme="minorEastAsia" w:hAnsi="Cambria Math" w:cstheme="minorHAnsi"/>
                      <w:sz w:val="20"/>
                      <w:szCs w:val="20"/>
                      <w:rPrChange w:id="5930" w:author="nadira firinda" w:date="2022-10-29T23:15:00Z">
                        <w:rPr>
                          <w:rFonts w:ascii="Cambria Math" w:eastAsiaTheme="minorEastAsia" w:hAnsi="Cambria Math" w:cstheme="minorHAnsi"/>
                        </w:rPr>
                      </w:rPrChange>
                    </w:rPr>
                    <m:t>NL</m:t>
                  </w:ins>
                </m:r>
              </m:oMath>
            </m:oMathPara>
          </w:p>
          <w:p w14:paraId="4ED19557" w14:textId="77777777" w:rsidR="009711D7" w:rsidRPr="009711D7" w:rsidRDefault="009711D7" w:rsidP="00CC4C47">
            <w:pPr>
              <w:spacing w:line="360" w:lineRule="auto"/>
              <w:rPr>
                <w:ins w:id="5931" w:author="nadira firinda" w:date="2022-10-29T23:13:00Z"/>
                <w:rFonts w:ascii="Frutiger 45 Light" w:eastAsiaTheme="minorEastAsia" w:hAnsi="Frutiger 45 Light" w:cstheme="minorHAnsi"/>
                <w:sz w:val="20"/>
                <w:szCs w:val="20"/>
                <w:rPrChange w:id="5932" w:author="nadira firinda" w:date="2022-10-29T23:15:00Z">
                  <w:rPr>
                    <w:ins w:id="5933" w:author="nadira firinda" w:date="2022-10-29T23:13:00Z"/>
                    <w:rFonts w:ascii="Frutiger 45 Light" w:eastAsiaTheme="minorEastAsia" w:hAnsi="Frutiger 45 Light" w:cstheme="minorHAnsi"/>
                  </w:rPr>
                </w:rPrChange>
              </w:rPr>
              <w:pPrChange w:id="5934" w:author="nadira firinda" w:date="2022-10-29T23:37:00Z">
                <w:pPr>
                  <w:spacing w:line="276" w:lineRule="auto"/>
                </w:pPr>
              </w:pPrChange>
            </w:pPr>
            <m:oMathPara>
              <m:oMath>
                <m:r>
                  <w:ins w:id="5935" w:author="nadira firinda" w:date="2022-10-29T23:13:00Z">
                    <w:rPr>
                      <w:rFonts w:ascii="Cambria Math" w:eastAsiaTheme="minorEastAsia" w:hAnsi="Cambria Math" w:cstheme="minorHAnsi"/>
                      <w:sz w:val="20"/>
                      <w:szCs w:val="20"/>
                      <w:rPrChange w:id="5936" w:author="nadira firinda" w:date="2022-10-29T23:15:00Z">
                        <w:rPr>
                          <w:rFonts w:ascii="Cambria Math" w:eastAsiaTheme="minorEastAsia" w:hAnsi="Cambria Math" w:cstheme="minorHAnsi"/>
                        </w:rPr>
                      </w:rPrChange>
                    </w:rPr>
                    <m:t>-NB</m:t>
                  </w:ins>
                </m:r>
              </m:oMath>
            </m:oMathPara>
          </w:p>
        </w:tc>
        <w:tc>
          <w:tcPr>
            <w:tcW w:w="1170" w:type="dxa"/>
            <w:tcPrChange w:id="5937" w:author="nadira firinda" w:date="2022-10-29T23:14:00Z">
              <w:tcPr>
                <w:tcW w:w="1170" w:type="dxa"/>
              </w:tcPr>
            </w:tcPrChange>
          </w:tcPr>
          <w:p w14:paraId="595B0904" w14:textId="77777777" w:rsidR="009711D7" w:rsidRPr="009711D7" w:rsidRDefault="009711D7" w:rsidP="00CC4C47">
            <w:pPr>
              <w:spacing w:line="360" w:lineRule="auto"/>
              <w:rPr>
                <w:ins w:id="5938" w:author="nadira firinda" w:date="2022-10-29T23:13:00Z"/>
                <w:rFonts w:ascii="Frutiger 45 Light" w:hAnsi="Frutiger 45 Light" w:cstheme="minorHAnsi"/>
                <w:b/>
                <w:sz w:val="20"/>
                <w:szCs w:val="20"/>
                <w:rPrChange w:id="5939" w:author="nadira firinda" w:date="2022-10-29T23:15:00Z">
                  <w:rPr>
                    <w:ins w:id="5940" w:author="nadira firinda" w:date="2022-10-29T23:13:00Z"/>
                    <w:rFonts w:ascii="Frutiger 45 Light" w:hAnsi="Frutiger 45 Light" w:cstheme="minorHAnsi"/>
                    <w:b/>
                  </w:rPr>
                </w:rPrChange>
              </w:rPr>
              <w:pPrChange w:id="5941" w:author="nadira firinda" w:date="2022-10-29T23:37:00Z">
                <w:pPr>
                  <w:spacing w:line="276" w:lineRule="auto"/>
                </w:pPr>
              </w:pPrChange>
            </w:pPr>
          </w:p>
          <w:p w14:paraId="1475B333" w14:textId="77777777" w:rsidR="009711D7" w:rsidRPr="009711D7" w:rsidRDefault="009711D7" w:rsidP="00CC4C47">
            <w:pPr>
              <w:spacing w:line="360" w:lineRule="auto"/>
              <w:rPr>
                <w:ins w:id="5942" w:author="nadira firinda" w:date="2022-10-29T23:13:00Z"/>
                <w:rFonts w:ascii="Frutiger 45 Light" w:hAnsi="Frutiger 45 Light" w:cstheme="minorHAnsi"/>
                <w:b/>
                <w:sz w:val="20"/>
                <w:szCs w:val="20"/>
                <w:rPrChange w:id="5943" w:author="nadira firinda" w:date="2022-10-29T23:15:00Z">
                  <w:rPr>
                    <w:ins w:id="5944" w:author="nadira firinda" w:date="2022-10-29T23:13:00Z"/>
                    <w:rFonts w:ascii="Frutiger 45 Light" w:hAnsi="Frutiger 45 Light" w:cstheme="minorHAnsi"/>
                    <w:b/>
                  </w:rPr>
                </w:rPrChange>
              </w:rPr>
              <w:pPrChange w:id="5945" w:author="nadira firinda" w:date="2022-10-29T23:37:00Z">
                <w:pPr>
                  <w:spacing w:line="276" w:lineRule="auto"/>
                </w:pPr>
              </w:pPrChange>
            </w:pPr>
          </w:p>
          <w:p w14:paraId="02686FB7" w14:textId="77777777" w:rsidR="009711D7" w:rsidRPr="009711D7" w:rsidRDefault="009711D7" w:rsidP="00CC4C47">
            <w:pPr>
              <w:spacing w:line="360" w:lineRule="auto"/>
              <w:rPr>
                <w:ins w:id="5946" w:author="nadira firinda" w:date="2022-10-29T23:13:00Z"/>
                <w:rFonts w:ascii="Frutiger 45 Light" w:hAnsi="Frutiger 45 Light" w:cstheme="minorHAnsi"/>
                <w:b/>
                <w:sz w:val="20"/>
                <w:szCs w:val="20"/>
                <w:rPrChange w:id="5947" w:author="nadira firinda" w:date="2022-10-29T23:15:00Z">
                  <w:rPr>
                    <w:ins w:id="5948" w:author="nadira firinda" w:date="2022-10-29T23:13:00Z"/>
                    <w:rFonts w:ascii="Frutiger 45 Light" w:hAnsi="Frutiger 45 Light" w:cstheme="minorHAnsi"/>
                    <w:b/>
                  </w:rPr>
                </w:rPrChange>
              </w:rPr>
              <w:pPrChange w:id="5949" w:author="nadira firinda" w:date="2022-10-29T23:37:00Z">
                <w:pPr>
                  <w:spacing w:line="276" w:lineRule="auto"/>
                </w:pPr>
              </w:pPrChange>
            </w:pPr>
          </w:p>
          <w:p w14:paraId="7B927E31" w14:textId="77777777" w:rsidR="009711D7" w:rsidRPr="009711D7" w:rsidRDefault="009711D7" w:rsidP="00CC4C47">
            <w:pPr>
              <w:spacing w:line="360" w:lineRule="auto"/>
              <w:rPr>
                <w:ins w:id="5950" w:author="nadira firinda" w:date="2022-10-29T23:13:00Z"/>
                <w:rFonts w:ascii="Frutiger 45 Light" w:eastAsiaTheme="minorEastAsia" w:hAnsi="Frutiger 45 Light" w:cstheme="minorHAnsi"/>
                <w:sz w:val="20"/>
                <w:szCs w:val="20"/>
                <w:rPrChange w:id="5951" w:author="nadira firinda" w:date="2022-10-29T23:15:00Z">
                  <w:rPr>
                    <w:ins w:id="5952" w:author="nadira firinda" w:date="2022-10-29T23:13:00Z"/>
                    <w:rFonts w:ascii="Frutiger 45 Light" w:eastAsiaTheme="minorEastAsia" w:hAnsi="Frutiger 45 Light" w:cstheme="minorHAnsi"/>
                  </w:rPr>
                </w:rPrChange>
              </w:rPr>
              <w:pPrChange w:id="5953" w:author="nadira firinda" w:date="2022-10-29T23:37:00Z">
                <w:pPr>
                  <w:spacing w:line="276" w:lineRule="auto"/>
                </w:pPr>
              </w:pPrChange>
            </w:pPr>
            <m:oMathPara>
              <m:oMath>
                <m:r>
                  <w:ins w:id="5954" w:author="nadira firinda" w:date="2022-10-29T23:13:00Z">
                    <m:rPr>
                      <m:sty m:val="bi"/>
                    </m:rPr>
                    <w:rPr>
                      <w:rFonts w:ascii="Cambria Math" w:hAnsi="Cambria Math" w:cstheme="minorHAnsi"/>
                      <w:sz w:val="20"/>
                      <w:szCs w:val="20"/>
                      <w:rPrChange w:id="5955" w:author="nadira firinda" w:date="2022-10-29T23:15:00Z">
                        <w:rPr>
                          <w:rFonts w:ascii="Cambria Math" w:hAnsi="Cambria Math" w:cstheme="minorHAnsi"/>
                        </w:rPr>
                      </w:rPrChange>
                    </w:rPr>
                    <m:t>-∆</m:t>
                  </w:ins>
                </m:r>
                <m:r>
                  <w:ins w:id="5956" w:author="nadira firinda" w:date="2022-10-29T23:13:00Z">
                    <w:rPr>
                      <w:rFonts w:ascii="Cambria Math" w:hAnsi="Cambria Math" w:cstheme="minorHAnsi"/>
                      <w:sz w:val="20"/>
                      <w:szCs w:val="20"/>
                      <w:rPrChange w:id="5957" w:author="nadira firinda" w:date="2022-10-29T23:15:00Z">
                        <w:rPr>
                          <w:rFonts w:ascii="Cambria Math" w:hAnsi="Cambria Math" w:cstheme="minorHAnsi"/>
                        </w:rPr>
                      </w:rPrChange>
                    </w:rPr>
                    <m:t>DC</m:t>
                  </w:ins>
                </m:r>
              </m:oMath>
            </m:oMathPara>
          </w:p>
          <w:p w14:paraId="3E001F48" w14:textId="77777777" w:rsidR="009711D7" w:rsidRPr="009711D7" w:rsidRDefault="009711D7" w:rsidP="00CC4C47">
            <w:pPr>
              <w:spacing w:line="360" w:lineRule="auto"/>
              <w:rPr>
                <w:ins w:id="5958" w:author="nadira firinda" w:date="2022-10-29T23:13:00Z"/>
                <w:rFonts w:ascii="Frutiger 45 Light" w:eastAsiaTheme="minorEastAsia" w:hAnsi="Frutiger 45 Light" w:cstheme="minorHAnsi"/>
                <w:sz w:val="20"/>
                <w:szCs w:val="20"/>
                <w:rPrChange w:id="5959" w:author="nadira firinda" w:date="2022-10-29T23:15:00Z">
                  <w:rPr>
                    <w:ins w:id="5960" w:author="nadira firinda" w:date="2022-10-29T23:13:00Z"/>
                    <w:rFonts w:ascii="Frutiger 45 Light" w:eastAsiaTheme="minorEastAsia" w:hAnsi="Frutiger 45 Light" w:cstheme="minorHAnsi"/>
                  </w:rPr>
                </w:rPrChange>
              </w:rPr>
              <w:pPrChange w:id="5961" w:author="nadira firinda" w:date="2022-10-29T23:37:00Z">
                <w:pPr>
                  <w:spacing w:line="276" w:lineRule="auto"/>
                </w:pPr>
              </w:pPrChange>
            </w:pPr>
            <m:oMathPara>
              <m:oMath>
                <m:r>
                  <w:ins w:id="5962" w:author="nadira firinda" w:date="2022-10-29T23:13:00Z">
                    <m:rPr>
                      <m:sty m:val="bi"/>
                    </m:rPr>
                    <w:rPr>
                      <w:rFonts w:ascii="Cambria Math" w:hAnsi="Cambria Math" w:cstheme="minorHAnsi"/>
                      <w:sz w:val="20"/>
                      <w:szCs w:val="20"/>
                      <w:rPrChange w:id="5963" w:author="nadira firinda" w:date="2022-10-29T23:15:00Z">
                        <w:rPr>
                          <w:rFonts w:ascii="Cambria Math" w:hAnsi="Cambria Math" w:cstheme="minorHAnsi"/>
                        </w:rPr>
                      </w:rPrChange>
                    </w:rPr>
                    <m:t>∆</m:t>
                  </w:ins>
                </m:r>
                <m:r>
                  <w:ins w:id="5964" w:author="nadira firinda" w:date="2022-10-29T23:13:00Z">
                    <w:rPr>
                      <w:rFonts w:ascii="Cambria Math" w:hAnsi="Cambria Math" w:cstheme="minorHAnsi"/>
                      <w:sz w:val="20"/>
                      <w:szCs w:val="20"/>
                      <w:rPrChange w:id="5965" w:author="nadira firinda" w:date="2022-10-29T23:15:00Z">
                        <w:rPr>
                          <w:rFonts w:ascii="Cambria Math" w:hAnsi="Cambria Math" w:cstheme="minorHAnsi"/>
                        </w:rPr>
                      </w:rPrChange>
                    </w:rPr>
                    <m:t>M2</m:t>
                  </w:ins>
                </m:r>
              </m:oMath>
            </m:oMathPara>
          </w:p>
          <w:p w14:paraId="25BCD2EB" w14:textId="77777777" w:rsidR="009711D7" w:rsidRPr="009711D7" w:rsidRDefault="009711D7" w:rsidP="00CC4C47">
            <w:pPr>
              <w:spacing w:line="360" w:lineRule="auto"/>
              <w:rPr>
                <w:ins w:id="5966" w:author="nadira firinda" w:date="2022-10-29T23:13:00Z"/>
                <w:rFonts w:ascii="Frutiger 45 Light" w:hAnsi="Frutiger 45 Light" w:cstheme="minorHAnsi"/>
                <w:b/>
                <w:sz w:val="20"/>
                <w:szCs w:val="20"/>
                <w:rPrChange w:id="5967" w:author="nadira firinda" w:date="2022-10-29T23:15:00Z">
                  <w:rPr>
                    <w:ins w:id="5968" w:author="nadira firinda" w:date="2022-10-29T23:13:00Z"/>
                    <w:rFonts w:ascii="Frutiger 45 Light" w:hAnsi="Frutiger 45 Light" w:cstheme="minorHAnsi"/>
                    <w:b/>
                  </w:rPr>
                </w:rPrChange>
              </w:rPr>
              <w:pPrChange w:id="5969" w:author="nadira firinda" w:date="2022-10-29T23:37:00Z">
                <w:pPr>
                  <w:spacing w:line="276" w:lineRule="auto"/>
                </w:pPr>
              </w:pPrChange>
            </w:pPr>
          </w:p>
          <w:p w14:paraId="57F438F7" w14:textId="77777777" w:rsidR="009711D7" w:rsidRPr="009711D7" w:rsidRDefault="009711D7" w:rsidP="00CC4C47">
            <w:pPr>
              <w:spacing w:line="360" w:lineRule="auto"/>
              <w:rPr>
                <w:ins w:id="5970" w:author="nadira firinda" w:date="2022-10-29T23:13:00Z"/>
                <w:rFonts w:ascii="Frutiger 45 Light" w:hAnsi="Frutiger 45 Light" w:cstheme="minorHAnsi"/>
                <w:b/>
                <w:sz w:val="20"/>
                <w:szCs w:val="20"/>
                <w:rPrChange w:id="5971" w:author="nadira firinda" w:date="2022-10-29T23:15:00Z">
                  <w:rPr>
                    <w:ins w:id="5972" w:author="nadira firinda" w:date="2022-10-29T23:13:00Z"/>
                    <w:rFonts w:ascii="Frutiger 45 Light" w:hAnsi="Frutiger 45 Light" w:cstheme="minorHAnsi"/>
                    <w:b/>
                  </w:rPr>
                </w:rPrChange>
              </w:rPr>
              <w:pPrChange w:id="5973" w:author="nadira firinda" w:date="2022-10-29T23:37:00Z">
                <w:pPr>
                  <w:spacing w:line="276" w:lineRule="auto"/>
                </w:pPr>
              </w:pPrChange>
            </w:pPr>
          </w:p>
          <w:p w14:paraId="4F3A5364" w14:textId="77777777" w:rsidR="009711D7" w:rsidRPr="009711D7" w:rsidRDefault="009711D7" w:rsidP="00CC4C47">
            <w:pPr>
              <w:spacing w:line="360" w:lineRule="auto"/>
              <w:rPr>
                <w:ins w:id="5974" w:author="nadira firinda" w:date="2022-10-29T23:13:00Z"/>
                <w:rFonts w:ascii="Frutiger 45 Light" w:hAnsi="Frutiger 45 Light" w:cstheme="minorHAnsi"/>
                <w:sz w:val="20"/>
                <w:szCs w:val="20"/>
                <w:rPrChange w:id="5975" w:author="nadira firinda" w:date="2022-10-29T23:15:00Z">
                  <w:rPr>
                    <w:ins w:id="5976" w:author="nadira firinda" w:date="2022-10-29T23:13:00Z"/>
                    <w:rFonts w:ascii="Frutiger 45 Light" w:hAnsi="Frutiger 45 Light" w:cstheme="minorHAnsi"/>
                  </w:rPr>
                </w:rPrChange>
              </w:rPr>
              <w:pPrChange w:id="5977" w:author="nadira firinda" w:date="2022-10-29T23:37:00Z">
                <w:pPr>
                  <w:spacing w:line="276" w:lineRule="auto"/>
                </w:pPr>
              </w:pPrChange>
            </w:pPr>
            <w:ins w:id="5978" w:author="nadira firinda" w:date="2022-10-29T23:13:00Z">
              <w:r w:rsidRPr="009711D7">
                <w:rPr>
                  <w:rFonts w:ascii="Frutiger 45 Light" w:hAnsi="Frutiger 45 Light" w:cstheme="minorHAnsi"/>
                  <w:sz w:val="20"/>
                  <w:szCs w:val="20"/>
                  <w:rPrChange w:id="5979" w:author="nadira firinda" w:date="2022-10-29T23:15:00Z">
                    <w:rPr>
                      <w:rFonts w:ascii="Frutiger 45 Light" w:hAnsi="Frutiger 45 Light" w:cstheme="minorHAnsi"/>
                    </w:rPr>
                  </w:rPrChange>
                </w:rPr>
                <w:t>0</w:t>
              </w:r>
            </w:ins>
          </w:p>
          <w:p w14:paraId="0B9E003E" w14:textId="77777777" w:rsidR="009711D7" w:rsidRPr="009711D7" w:rsidRDefault="009711D7" w:rsidP="00CC4C47">
            <w:pPr>
              <w:spacing w:line="360" w:lineRule="auto"/>
              <w:rPr>
                <w:ins w:id="5980" w:author="nadira firinda" w:date="2022-10-29T23:13:00Z"/>
                <w:rFonts w:ascii="Frutiger 45 Light" w:hAnsi="Frutiger 45 Light" w:cstheme="minorHAnsi"/>
                <w:sz w:val="20"/>
                <w:szCs w:val="20"/>
                <w:rPrChange w:id="5981" w:author="nadira firinda" w:date="2022-10-29T23:15:00Z">
                  <w:rPr>
                    <w:ins w:id="5982" w:author="nadira firinda" w:date="2022-10-29T23:13:00Z"/>
                    <w:rFonts w:ascii="Frutiger 45 Light" w:hAnsi="Frutiger 45 Light" w:cstheme="minorHAnsi"/>
                  </w:rPr>
                </w:rPrChange>
              </w:rPr>
              <w:pPrChange w:id="5983" w:author="nadira firinda" w:date="2022-10-29T23:37:00Z">
                <w:pPr>
                  <w:spacing w:line="276" w:lineRule="auto"/>
                </w:pPr>
              </w:pPrChange>
            </w:pPr>
            <w:ins w:id="5984" w:author="nadira firinda" w:date="2022-10-29T23:13:00Z">
              <w:r w:rsidRPr="009711D7">
                <w:rPr>
                  <w:rFonts w:ascii="Frutiger 45 Light" w:hAnsi="Frutiger 45 Light" w:cstheme="minorHAnsi"/>
                  <w:sz w:val="20"/>
                  <w:szCs w:val="20"/>
                  <w:rPrChange w:id="5985" w:author="nadira firinda" w:date="2022-10-29T23:15:00Z">
                    <w:rPr>
                      <w:rFonts w:ascii="Frutiger 45 Light" w:hAnsi="Frutiger 45 Light" w:cstheme="minorHAnsi"/>
                    </w:rPr>
                  </w:rPrChange>
                </w:rPr>
                <w:t>0</w:t>
              </w:r>
            </w:ins>
          </w:p>
        </w:tc>
        <w:tc>
          <w:tcPr>
            <w:tcW w:w="900" w:type="dxa"/>
            <w:gridSpan w:val="2"/>
            <w:shd w:val="clear" w:color="auto" w:fill="F2F2F2" w:themeFill="background1" w:themeFillShade="F2"/>
            <w:tcPrChange w:id="5986" w:author="nadira firinda" w:date="2022-10-29T23:14:00Z">
              <w:tcPr>
                <w:tcW w:w="900" w:type="dxa"/>
                <w:gridSpan w:val="2"/>
                <w:shd w:val="clear" w:color="auto" w:fill="F2F2F2" w:themeFill="background1" w:themeFillShade="F2"/>
              </w:tcPr>
            </w:tcPrChange>
          </w:tcPr>
          <w:p w14:paraId="477C06FE" w14:textId="77777777" w:rsidR="009711D7" w:rsidRPr="009711D7" w:rsidRDefault="009711D7" w:rsidP="00CC4C47">
            <w:pPr>
              <w:spacing w:line="360" w:lineRule="auto"/>
              <w:rPr>
                <w:ins w:id="5987" w:author="nadira firinda" w:date="2022-10-29T23:13:00Z"/>
                <w:rFonts w:ascii="Frutiger 45 Light" w:hAnsi="Frutiger 45 Light" w:cstheme="minorHAnsi"/>
                <w:sz w:val="20"/>
                <w:szCs w:val="20"/>
                <w:rPrChange w:id="5988" w:author="nadira firinda" w:date="2022-10-29T23:15:00Z">
                  <w:rPr>
                    <w:ins w:id="5989" w:author="nadira firinda" w:date="2022-10-29T23:13:00Z"/>
                    <w:rFonts w:ascii="Frutiger 45 Light" w:hAnsi="Frutiger 45 Light" w:cstheme="minorHAnsi"/>
                  </w:rPr>
                </w:rPrChange>
              </w:rPr>
              <w:pPrChange w:id="5990" w:author="nadira firinda" w:date="2022-10-29T23:37:00Z">
                <w:pPr>
                  <w:spacing w:line="276" w:lineRule="auto"/>
                </w:pPr>
              </w:pPrChange>
            </w:pPr>
          </w:p>
          <w:p w14:paraId="7C250826" w14:textId="77777777" w:rsidR="009711D7" w:rsidRPr="009711D7" w:rsidRDefault="009711D7" w:rsidP="00CC4C47">
            <w:pPr>
              <w:spacing w:line="360" w:lineRule="auto"/>
              <w:rPr>
                <w:ins w:id="5991" w:author="nadira firinda" w:date="2022-10-29T23:13:00Z"/>
                <w:rFonts w:ascii="Frutiger 45 Light" w:hAnsi="Frutiger 45 Light" w:cstheme="minorHAnsi"/>
                <w:sz w:val="20"/>
                <w:szCs w:val="20"/>
                <w:rPrChange w:id="5992" w:author="nadira firinda" w:date="2022-10-29T23:15:00Z">
                  <w:rPr>
                    <w:ins w:id="5993" w:author="nadira firinda" w:date="2022-10-29T23:13:00Z"/>
                    <w:rFonts w:ascii="Frutiger 45 Light" w:hAnsi="Frutiger 45 Light" w:cstheme="minorHAnsi"/>
                  </w:rPr>
                </w:rPrChange>
              </w:rPr>
              <w:pPrChange w:id="5994" w:author="nadira firinda" w:date="2022-10-29T23:37:00Z">
                <w:pPr>
                  <w:spacing w:line="276" w:lineRule="auto"/>
                </w:pPr>
              </w:pPrChange>
            </w:pPr>
          </w:p>
          <w:p w14:paraId="33B69DC1" w14:textId="77777777" w:rsidR="009711D7" w:rsidRPr="009711D7" w:rsidRDefault="009711D7" w:rsidP="00CC4C47">
            <w:pPr>
              <w:spacing w:line="360" w:lineRule="auto"/>
              <w:rPr>
                <w:ins w:id="5995" w:author="nadira firinda" w:date="2022-10-29T23:13:00Z"/>
                <w:rFonts w:ascii="Frutiger 45 Light" w:hAnsi="Frutiger 45 Light" w:cstheme="minorHAnsi"/>
                <w:sz w:val="20"/>
                <w:szCs w:val="20"/>
                <w:rPrChange w:id="5996" w:author="nadira firinda" w:date="2022-10-29T23:15:00Z">
                  <w:rPr>
                    <w:ins w:id="5997" w:author="nadira firinda" w:date="2022-10-29T23:13:00Z"/>
                    <w:rFonts w:ascii="Frutiger 45 Light" w:hAnsi="Frutiger 45 Light" w:cstheme="minorHAnsi"/>
                  </w:rPr>
                </w:rPrChange>
              </w:rPr>
              <w:pPrChange w:id="5998" w:author="nadira firinda" w:date="2022-10-29T23:37:00Z">
                <w:pPr>
                  <w:spacing w:line="276" w:lineRule="auto"/>
                </w:pPr>
              </w:pPrChange>
            </w:pPr>
          </w:p>
          <w:p w14:paraId="7FCECA01" w14:textId="77777777" w:rsidR="009711D7" w:rsidRPr="009711D7" w:rsidRDefault="009711D7" w:rsidP="00CC4C47">
            <w:pPr>
              <w:spacing w:line="360" w:lineRule="auto"/>
              <w:rPr>
                <w:ins w:id="5999" w:author="nadira firinda" w:date="2022-10-29T23:13:00Z"/>
                <w:rFonts w:ascii="Frutiger 45 Light" w:hAnsi="Frutiger 45 Light" w:cstheme="minorHAnsi"/>
                <w:sz w:val="20"/>
                <w:szCs w:val="20"/>
                <w:rPrChange w:id="6000" w:author="nadira firinda" w:date="2022-10-29T23:15:00Z">
                  <w:rPr>
                    <w:ins w:id="6001" w:author="nadira firinda" w:date="2022-10-29T23:13:00Z"/>
                    <w:rFonts w:ascii="Frutiger 45 Light" w:hAnsi="Frutiger 45 Light" w:cstheme="minorHAnsi"/>
                  </w:rPr>
                </w:rPrChange>
              </w:rPr>
              <w:pPrChange w:id="6002" w:author="nadira firinda" w:date="2022-10-29T23:37:00Z">
                <w:pPr>
                  <w:spacing w:line="276" w:lineRule="auto"/>
                </w:pPr>
              </w:pPrChange>
            </w:pPr>
            <w:ins w:id="6003" w:author="nadira firinda" w:date="2022-10-29T23:13:00Z">
              <w:r w:rsidRPr="009711D7">
                <w:rPr>
                  <w:rFonts w:ascii="Frutiger 45 Light" w:hAnsi="Frutiger 45 Light" w:cstheme="minorHAnsi"/>
                  <w:sz w:val="20"/>
                  <w:szCs w:val="20"/>
                  <w:rPrChange w:id="6004" w:author="nadira firinda" w:date="2022-10-29T23:15:00Z">
                    <w:rPr>
                      <w:rFonts w:ascii="Frutiger 45 Light" w:hAnsi="Frutiger 45 Light" w:cstheme="minorHAnsi"/>
                    </w:rPr>
                  </w:rPrChange>
                </w:rPr>
                <w:t>0</w:t>
              </w:r>
            </w:ins>
          </w:p>
          <w:p w14:paraId="3B2880D9" w14:textId="77777777" w:rsidR="009711D7" w:rsidRPr="009711D7" w:rsidRDefault="009711D7" w:rsidP="00CC4C47">
            <w:pPr>
              <w:spacing w:line="360" w:lineRule="auto"/>
              <w:rPr>
                <w:ins w:id="6005" w:author="nadira firinda" w:date="2022-10-29T23:13:00Z"/>
                <w:rFonts w:ascii="Frutiger 45 Light" w:hAnsi="Frutiger 45 Light" w:cstheme="minorHAnsi"/>
                <w:sz w:val="20"/>
                <w:szCs w:val="20"/>
                <w:rPrChange w:id="6006" w:author="nadira firinda" w:date="2022-10-29T23:15:00Z">
                  <w:rPr>
                    <w:ins w:id="6007" w:author="nadira firinda" w:date="2022-10-29T23:13:00Z"/>
                    <w:rFonts w:ascii="Frutiger 45 Light" w:hAnsi="Frutiger 45 Light" w:cstheme="minorHAnsi"/>
                  </w:rPr>
                </w:rPrChange>
              </w:rPr>
              <w:pPrChange w:id="6008" w:author="nadira firinda" w:date="2022-10-29T23:37:00Z">
                <w:pPr>
                  <w:spacing w:line="276" w:lineRule="auto"/>
                </w:pPr>
              </w:pPrChange>
            </w:pPr>
            <w:ins w:id="6009" w:author="nadira firinda" w:date="2022-10-29T23:13:00Z">
              <w:r w:rsidRPr="009711D7">
                <w:rPr>
                  <w:rFonts w:ascii="Frutiger 45 Light" w:hAnsi="Frutiger 45 Light" w:cstheme="minorHAnsi"/>
                  <w:sz w:val="20"/>
                  <w:szCs w:val="20"/>
                  <w:rPrChange w:id="6010" w:author="nadira firinda" w:date="2022-10-29T23:15:00Z">
                    <w:rPr>
                      <w:rFonts w:ascii="Frutiger 45 Light" w:hAnsi="Frutiger 45 Light" w:cstheme="minorHAnsi"/>
                    </w:rPr>
                  </w:rPrChange>
                </w:rPr>
                <w:t>0</w:t>
              </w:r>
            </w:ins>
          </w:p>
          <w:p w14:paraId="1BE3E1AC" w14:textId="77777777" w:rsidR="009711D7" w:rsidRPr="009711D7" w:rsidRDefault="009711D7" w:rsidP="00CC4C47">
            <w:pPr>
              <w:spacing w:line="360" w:lineRule="auto"/>
              <w:rPr>
                <w:ins w:id="6011" w:author="nadira firinda" w:date="2022-10-29T23:13:00Z"/>
                <w:rFonts w:ascii="Frutiger 45 Light" w:hAnsi="Frutiger 45 Light" w:cstheme="minorHAnsi"/>
                <w:sz w:val="20"/>
                <w:szCs w:val="20"/>
                <w:rPrChange w:id="6012" w:author="nadira firinda" w:date="2022-10-29T23:15:00Z">
                  <w:rPr>
                    <w:ins w:id="6013" w:author="nadira firinda" w:date="2022-10-29T23:13:00Z"/>
                    <w:rFonts w:ascii="Frutiger 45 Light" w:hAnsi="Frutiger 45 Light" w:cstheme="minorHAnsi"/>
                  </w:rPr>
                </w:rPrChange>
              </w:rPr>
              <w:pPrChange w:id="6014" w:author="nadira firinda" w:date="2022-10-29T23:37:00Z">
                <w:pPr>
                  <w:spacing w:line="276" w:lineRule="auto"/>
                </w:pPr>
              </w:pPrChange>
            </w:pPr>
          </w:p>
          <w:p w14:paraId="105538FD" w14:textId="77777777" w:rsidR="009711D7" w:rsidRPr="009711D7" w:rsidRDefault="009711D7" w:rsidP="00CC4C47">
            <w:pPr>
              <w:spacing w:line="360" w:lineRule="auto"/>
              <w:rPr>
                <w:ins w:id="6015" w:author="nadira firinda" w:date="2022-10-29T23:13:00Z"/>
                <w:rFonts w:ascii="Frutiger 45 Light" w:hAnsi="Frutiger 45 Light" w:cstheme="minorHAnsi"/>
                <w:sz w:val="20"/>
                <w:szCs w:val="20"/>
                <w:rPrChange w:id="6016" w:author="nadira firinda" w:date="2022-10-29T23:15:00Z">
                  <w:rPr>
                    <w:ins w:id="6017" w:author="nadira firinda" w:date="2022-10-29T23:13:00Z"/>
                    <w:rFonts w:ascii="Frutiger 45 Light" w:hAnsi="Frutiger 45 Light" w:cstheme="minorHAnsi"/>
                  </w:rPr>
                </w:rPrChange>
              </w:rPr>
              <w:pPrChange w:id="6018" w:author="nadira firinda" w:date="2022-10-29T23:37:00Z">
                <w:pPr>
                  <w:spacing w:line="276" w:lineRule="auto"/>
                </w:pPr>
              </w:pPrChange>
            </w:pPr>
          </w:p>
          <w:p w14:paraId="3077E98C" w14:textId="77777777" w:rsidR="009711D7" w:rsidRPr="009711D7" w:rsidRDefault="009711D7" w:rsidP="00CC4C47">
            <w:pPr>
              <w:spacing w:line="360" w:lineRule="auto"/>
              <w:rPr>
                <w:ins w:id="6019" w:author="nadira firinda" w:date="2022-10-29T23:13:00Z"/>
                <w:rFonts w:ascii="Frutiger 45 Light" w:hAnsi="Frutiger 45 Light" w:cstheme="minorHAnsi"/>
                <w:sz w:val="20"/>
                <w:szCs w:val="20"/>
                <w:rPrChange w:id="6020" w:author="nadira firinda" w:date="2022-10-29T23:15:00Z">
                  <w:rPr>
                    <w:ins w:id="6021" w:author="nadira firinda" w:date="2022-10-29T23:13:00Z"/>
                    <w:rFonts w:ascii="Frutiger 45 Light" w:hAnsi="Frutiger 45 Light" w:cstheme="minorHAnsi"/>
                  </w:rPr>
                </w:rPrChange>
              </w:rPr>
              <w:pPrChange w:id="6022" w:author="nadira firinda" w:date="2022-10-29T23:37:00Z">
                <w:pPr>
                  <w:spacing w:line="276" w:lineRule="auto"/>
                </w:pPr>
              </w:pPrChange>
            </w:pPr>
            <w:ins w:id="6023" w:author="nadira firinda" w:date="2022-10-29T23:13:00Z">
              <w:r w:rsidRPr="009711D7">
                <w:rPr>
                  <w:rFonts w:ascii="Frutiger 45 Light" w:hAnsi="Frutiger 45 Light" w:cstheme="minorHAnsi"/>
                  <w:sz w:val="20"/>
                  <w:szCs w:val="20"/>
                  <w:rPrChange w:id="6024" w:author="nadira firinda" w:date="2022-10-29T23:15:00Z">
                    <w:rPr>
                      <w:rFonts w:ascii="Frutiger 45 Light" w:hAnsi="Frutiger 45 Light" w:cstheme="minorHAnsi"/>
                    </w:rPr>
                  </w:rPrChange>
                </w:rPr>
                <w:t>0</w:t>
              </w:r>
            </w:ins>
          </w:p>
          <w:p w14:paraId="03477D13" w14:textId="77777777" w:rsidR="009711D7" w:rsidRPr="009711D7" w:rsidRDefault="009711D7" w:rsidP="00CC4C47">
            <w:pPr>
              <w:spacing w:line="360" w:lineRule="auto"/>
              <w:rPr>
                <w:ins w:id="6025" w:author="nadira firinda" w:date="2022-10-29T23:13:00Z"/>
                <w:rFonts w:ascii="Frutiger 45 Light" w:hAnsi="Frutiger 45 Light" w:cstheme="minorHAnsi"/>
                <w:sz w:val="20"/>
                <w:szCs w:val="20"/>
                <w:rPrChange w:id="6026" w:author="nadira firinda" w:date="2022-10-29T23:15:00Z">
                  <w:rPr>
                    <w:ins w:id="6027" w:author="nadira firinda" w:date="2022-10-29T23:13:00Z"/>
                    <w:rFonts w:ascii="Frutiger 45 Light" w:hAnsi="Frutiger 45 Light" w:cstheme="minorHAnsi"/>
                  </w:rPr>
                </w:rPrChange>
              </w:rPr>
              <w:pPrChange w:id="6028" w:author="nadira firinda" w:date="2022-10-29T23:37:00Z">
                <w:pPr>
                  <w:spacing w:line="276" w:lineRule="auto"/>
                </w:pPr>
              </w:pPrChange>
            </w:pPr>
            <w:ins w:id="6029" w:author="nadira firinda" w:date="2022-10-29T23:13:00Z">
              <w:r w:rsidRPr="009711D7">
                <w:rPr>
                  <w:rFonts w:ascii="Frutiger 45 Light" w:hAnsi="Frutiger 45 Light" w:cstheme="minorHAnsi"/>
                  <w:sz w:val="20"/>
                  <w:szCs w:val="20"/>
                  <w:rPrChange w:id="6030" w:author="nadira firinda" w:date="2022-10-29T23:15:00Z">
                    <w:rPr>
                      <w:rFonts w:ascii="Frutiger 45 Light" w:hAnsi="Frutiger 45 Light" w:cstheme="minorHAnsi"/>
                    </w:rPr>
                  </w:rPrChange>
                </w:rPr>
                <w:t>0</w:t>
              </w:r>
            </w:ins>
          </w:p>
        </w:tc>
        <w:tc>
          <w:tcPr>
            <w:tcW w:w="1080" w:type="dxa"/>
            <w:gridSpan w:val="2"/>
            <w:tcPrChange w:id="6031" w:author="nadira firinda" w:date="2022-10-29T23:14:00Z">
              <w:tcPr>
                <w:tcW w:w="1080" w:type="dxa"/>
                <w:gridSpan w:val="2"/>
              </w:tcPr>
            </w:tcPrChange>
          </w:tcPr>
          <w:p w14:paraId="6895F3E1" w14:textId="77777777" w:rsidR="009711D7" w:rsidRPr="009711D7" w:rsidRDefault="009711D7" w:rsidP="00CC4C47">
            <w:pPr>
              <w:spacing w:line="360" w:lineRule="auto"/>
              <w:rPr>
                <w:ins w:id="6032" w:author="nadira firinda" w:date="2022-10-29T23:13:00Z"/>
                <w:rFonts w:ascii="Frutiger 45 Light" w:hAnsi="Frutiger 45 Light" w:cstheme="minorHAnsi"/>
                <w:sz w:val="20"/>
                <w:szCs w:val="20"/>
                <w:rPrChange w:id="6033" w:author="nadira firinda" w:date="2022-10-29T23:15:00Z">
                  <w:rPr>
                    <w:ins w:id="6034" w:author="nadira firinda" w:date="2022-10-29T23:13:00Z"/>
                    <w:rFonts w:ascii="Frutiger 45 Light" w:hAnsi="Frutiger 45 Light" w:cstheme="minorHAnsi"/>
                  </w:rPr>
                </w:rPrChange>
              </w:rPr>
              <w:pPrChange w:id="6035" w:author="nadira firinda" w:date="2022-10-29T23:37:00Z">
                <w:pPr>
                  <w:spacing w:line="276" w:lineRule="auto"/>
                </w:pPr>
              </w:pPrChange>
            </w:pPr>
          </w:p>
          <w:p w14:paraId="5BB9DE7F" w14:textId="77777777" w:rsidR="009711D7" w:rsidRPr="009711D7" w:rsidRDefault="009711D7" w:rsidP="00CC4C47">
            <w:pPr>
              <w:spacing w:line="360" w:lineRule="auto"/>
              <w:rPr>
                <w:ins w:id="6036" w:author="nadira firinda" w:date="2022-10-29T23:13:00Z"/>
                <w:rFonts w:ascii="Frutiger 45 Light" w:hAnsi="Frutiger 45 Light" w:cstheme="minorHAnsi"/>
                <w:sz w:val="20"/>
                <w:szCs w:val="20"/>
                <w:rPrChange w:id="6037" w:author="nadira firinda" w:date="2022-10-29T23:15:00Z">
                  <w:rPr>
                    <w:ins w:id="6038" w:author="nadira firinda" w:date="2022-10-29T23:13:00Z"/>
                    <w:rFonts w:ascii="Frutiger 45 Light" w:hAnsi="Frutiger 45 Light" w:cstheme="minorHAnsi"/>
                  </w:rPr>
                </w:rPrChange>
              </w:rPr>
              <w:pPrChange w:id="6039" w:author="nadira firinda" w:date="2022-10-29T23:37:00Z">
                <w:pPr>
                  <w:spacing w:line="276" w:lineRule="auto"/>
                </w:pPr>
              </w:pPrChange>
            </w:pPr>
          </w:p>
          <w:p w14:paraId="0499A43A" w14:textId="77777777" w:rsidR="009711D7" w:rsidRPr="009711D7" w:rsidRDefault="009711D7" w:rsidP="00CC4C47">
            <w:pPr>
              <w:spacing w:line="360" w:lineRule="auto"/>
              <w:rPr>
                <w:ins w:id="6040" w:author="nadira firinda" w:date="2022-10-29T23:13:00Z"/>
                <w:rFonts w:ascii="Frutiger 45 Light" w:hAnsi="Frutiger 45 Light" w:cstheme="minorHAnsi"/>
                <w:sz w:val="20"/>
                <w:szCs w:val="20"/>
                <w:rPrChange w:id="6041" w:author="nadira firinda" w:date="2022-10-29T23:15:00Z">
                  <w:rPr>
                    <w:ins w:id="6042" w:author="nadira firinda" w:date="2022-10-29T23:13:00Z"/>
                    <w:rFonts w:ascii="Frutiger 45 Light" w:hAnsi="Frutiger 45 Light" w:cstheme="minorHAnsi"/>
                  </w:rPr>
                </w:rPrChange>
              </w:rPr>
              <w:pPrChange w:id="6043" w:author="nadira firinda" w:date="2022-10-29T23:37:00Z">
                <w:pPr>
                  <w:spacing w:line="276" w:lineRule="auto"/>
                </w:pPr>
              </w:pPrChange>
            </w:pPr>
          </w:p>
          <w:p w14:paraId="153E02BD" w14:textId="77777777" w:rsidR="009711D7" w:rsidRPr="009711D7" w:rsidRDefault="009711D7" w:rsidP="00CC4C47">
            <w:pPr>
              <w:spacing w:line="360" w:lineRule="auto"/>
              <w:rPr>
                <w:ins w:id="6044" w:author="nadira firinda" w:date="2022-10-29T23:13:00Z"/>
                <w:rFonts w:ascii="Frutiger 45 Light" w:hAnsi="Frutiger 45 Light" w:cstheme="minorHAnsi"/>
                <w:sz w:val="20"/>
                <w:szCs w:val="20"/>
                <w:rPrChange w:id="6045" w:author="nadira firinda" w:date="2022-10-29T23:15:00Z">
                  <w:rPr>
                    <w:ins w:id="6046" w:author="nadira firinda" w:date="2022-10-29T23:13:00Z"/>
                    <w:rFonts w:ascii="Frutiger 45 Light" w:hAnsi="Frutiger 45 Light" w:cstheme="minorHAnsi"/>
                  </w:rPr>
                </w:rPrChange>
              </w:rPr>
              <w:pPrChange w:id="6047" w:author="nadira firinda" w:date="2022-10-29T23:37:00Z">
                <w:pPr>
                  <w:spacing w:line="276" w:lineRule="auto"/>
                </w:pPr>
              </w:pPrChange>
            </w:pPr>
            <w:ins w:id="6048" w:author="nadira firinda" w:date="2022-10-29T23:13:00Z">
              <w:r w:rsidRPr="009711D7">
                <w:rPr>
                  <w:rFonts w:ascii="Frutiger 45 Light" w:hAnsi="Frutiger 45 Light" w:cstheme="minorHAnsi"/>
                  <w:sz w:val="20"/>
                  <w:szCs w:val="20"/>
                  <w:rPrChange w:id="6049" w:author="nadira firinda" w:date="2022-10-29T23:15:00Z">
                    <w:rPr>
                      <w:rFonts w:ascii="Frutiger 45 Light" w:hAnsi="Frutiger 45 Light" w:cstheme="minorHAnsi"/>
                    </w:rPr>
                  </w:rPrChange>
                </w:rPr>
                <w:t>0</w:t>
              </w:r>
            </w:ins>
          </w:p>
          <w:p w14:paraId="06FBD2F2" w14:textId="77777777" w:rsidR="009711D7" w:rsidRPr="009711D7" w:rsidRDefault="009711D7" w:rsidP="00CC4C47">
            <w:pPr>
              <w:spacing w:line="360" w:lineRule="auto"/>
              <w:rPr>
                <w:ins w:id="6050" w:author="nadira firinda" w:date="2022-10-29T23:13:00Z"/>
                <w:rFonts w:ascii="Frutiger 45 Light" w:hAnsi="Frutiger 45 Light" w:cstheme="minorHAnsi"/>
                <w:sz w:val="20"/>
                <w:szCs w:val="20"/>
                <w:rPrChange w:id="6051" w:author="nadira firinda" w:date="2022-10-29T23:15:00Z">
                  <w:rPr>
                    <w:ins w:id="6052" w:author="nadira firinda" w:date="2022-10-29T23:13:00Z"/>
                    <w:rFonts w:ascii="Frutiger 45 Light" w:hAnsi="Frutiger 45 Light" w:cstheme="minorHAnsi"/>
                  </w:rPr>
                </w:rPrChange>
              </w:rPr>
              <w:pPrChange w:id="6053" w:author="nadira firinda" w:date="2022-10-29T23:37:00Z">
                <w:pPr>
                  <w:spacing w:line="276" w:lineRule="auto"/>
                </w:pPr>
              </w:pPrChange>
            </w:pPr>
            <w:ins w:id="6054" w:author="nadira firinda" w:date="2022-10-29T23:13:00Z">
              <w:r w:rsidRPr="009711D7">
                <w:rPr>
                  <w:rFonts w:ascii="Frutiger 45 Light" w:hAnsi="Frutiger 45 Light" w:cstheme="minorHAnsi"/>
                  <w:sz w:val="20"/>
                  <w:szCs w:val="20"/>
                  <w:rPrChange w:id="6055" w:author="nadira firinda" w:date="2022-10-29T23:15:00Z">
                    <w:rPr>
                      <w:rFonts w:ascii="Frutiger 45 Light" w:hAnsi="Frutiger 45 Light" w:cstheme="minorHAnsi"/>
                    </w:rPr>
                  </w:rPrChange>
                </w:rPr>
                <w:t>0</w:t>
              </w:r>
            </w:ins>
          </w:p>
          <w:p w14:paraId="05D84FEE" w14:textId="77777777" w:rsidR="009711D7" w:rsidRPr="009711D7" w:rsidRDefault="009711D7" w:rsidP="00CC4C47">
            <w:pPr>
              <w:spacing w:line="360" w:lineRule="auto"/>
              <w:rPr>
                <w:ins w:id="6056" w:author="nadira firinda" w:date="2022-10-29T23:13:00Z"/>
                <w:rFonts w:ascii="Frutiger 45 Light" w:hAnsi="Frutiger 45 Light" w:cstheme="minorHAnsi"/>
                <w:sz w:val="20"/>
                <w:szCs w:val="20"/>
                <w:rPrChange w:id="6057" w:author="nadira firinda" w:date="2022-10-29T23:15:00Z">
                  <w:rPr>
                    <w:ins w:id="6058" w:author="nadira firinda" w:date="2022-10-29T23:13:00Z"/>
                    <w:rFonts w:ascii="Frutiger 45 Light" w:hAnsi="Frutiger 45 Light" w:cstheme="minorHAnsi"/>
                  </w:rPr>
                </w:rPrChange>
              </w:rPr>
              <w:pPrChange w:id="6059" w:author="nadira firinda" w:date="2022-10-29T23:37:00Z">
                <w:pPr>
                  <w:spacing w:line="276" w:lineRule="auto"/>
                </w:pPr>
              </w:pPrChange>
            </w:pPr>
          </w:p>
          <w:p w14:paraId="567F11E9" w14:textId="77777777" w:rsidR="009711D7" w:rsidRPr="009711D7" w:rsidRDefault="009711D7" w:rsidP="00CC4C47">
            <w:pPr>
              <w:spacing w:line="360" w:lineRule="auto"/>
              <w:rPr>
                <w:ins w:id="6060" w:author="nadira firinda" w:date="2022-10-29T23:13:00Z"/>
                <w:rFonts w:ascii="Frutiger 45 Light" w:hAnsi="Frutiger 45 Light" w:cstheme="minorHAnsi"/>
                <w:sz w:val="20"/>
                <w:szCs w:val="20"/>
                <w:rPrChange w:id="6061" w:author="nadira firinda" w:date="2022-10-29T23:15:00Z">
                  <w:rPr>
                    <w:ins w:id="6062" w:author="nadira firinda" w:date="2022-10-29T23:13:00Z"/>
                    <w:rFonts w:ascii="Frutiger 45 Light" w:hAnsi="Frutiger 45 Light" w:cstheme="minorHAnsi"/>
                  </w:rPr>
                </w:rPrChange>
              </w:rPr>
              <w:pPrChange w:id="6063" w:author="nadira firinda" w:date="2022-10-29T23:37:00Z">
                <w:pPr>
                  <w:spacing w:line="276" w:lineRule="auto"/>
                </w:pPr>
              </w:pPrChange>
            </w:pPr>
          </w:p>
          <w:p w14:paraId="63DEF72D" w14:textId="77777777" w:rsidR="009711D7" w:rsidRPr="009711D7" w:rsidRDefault="009711D7" w:rsidP="00CC4C47">
            <w:pPr>
              <w:spacing w:line="360" w:lineRule="auto"/>
              <w:rPr>
                <w:ins w:id="6064" w:author="nadira firinda" w:date="2022-10-29T23:13:00Z"/>
                <w:rFonts w:ascii="Frutiger 45 Light" w:hAnsi="Frutiger 45 Light" w:cstheme="minorHAnsi"/>
                <w:sz w:val="20"/>
                <w:szCs w:val="20"/>
                <w:rPrChange w:id="6065" w:author="nadira firinda" w:date="2022-10-29T23:15:00Z">
                  <w:rPr>
                    <w:ins w:id="6066" w:author="nadira firinda" w:date="2022-10-29T23:13:00Z"/>
                    <w:rFonts w:ascii="Frutiger 45 Light" w:hAnsi="Frutiger 45 Light" w:cstheme="minorHAnsi"/>
                  </w:rPr>
                </w:rPrChange>
              </w:rPr>
              <w:pPrChange w:id="6067" w:author="nadira firinda" w:date="2022-10-29T23:37:00Z">
                <w:pPr>
                  <w:spacing w:line="276" w:lineRule="auto"/>
                </w:pPr>
              </w:pPrChange>
            </w:pPr>
            <w:ins w:id="6068" w:author="nadira firinda" w:date="2022-10-29T23:13:00Z">
              <w:r w:rsidRPr="009711D7">
                <w:rPr>
                  <w:rFonts w:ascii="Frutiger 45 Light" w:hAnsi="Frutiger 45 Light" w:cstheme="minorHAnsi"/>
                  <w:sz w:val="20"/>
                  <w:szCs w:val="20"/>
                  <w:rPrChange w:id="6069" w:author="nadira firinda" w:date="2022-10-29T23:15:00Z">
                    <w:rPr>
                      <w:rFonts w:ascii="Frutiger 45 Light" w:hAnsi="Frutiger 45 Light" w:cstheme="minorHAnsi"/>
                    </w:rPr>
                  </w:rPrChange>
                </w:rPr>
                <w:t>0</w:t>
              </w:r>
            </w:ins>
          </w:p>
          <w:p w14:paraId="7BBD69E3" w14:textId="77777777" w:rsidR="009711D7" w:rsidRPr="009711D7" w:rsidRDefault="009711D7" w:rsidP="00CC4C47">
            <w:pPr>
              <w:spacing w:line="360" w:lineRule="auto"/>
              <w:rPr>
                <w:ins w:id="6070" w:author="nadira firinda" w:date="2022-10-29T23:13:00Z"/>
                <w:rFonts w:ascii="Frutiger 45 Light" w:hAnsi="Frutiger 45 Light" w:cstheme="minorHAnsi"/>
                <w:sz w:val="20"/>
                <w:szCs w:val="20"/>
                <w:rPrChange w:id="6071" w:author="nadira firinda" w:date="2022-10-29T23:15:00Z">
                  <w:rPr>
                    <w:ins w:id="6072" w:author="nadira firinda" w:date="2022-10-29T23:13:00Z"/>
                    <w:rFonts w:ascii="Frutiger 45 Light" w:hAnsi="Frutiger 45 Light" w:cstheme="minorHAnsi"/>
                  </w:rPr>
                </w:rPrChange>
              </w:rPr>
              <w:pPrChange w:id="6073" w:author="nadira firinda" w:date="2022-10-29T23:37:00Z">
                <w:pPr>
                  <w:spacing w:line="276" w:lineRule="auto"/>
                </w:pPr>
              </w:pPrChange>
            </w:pPr>
            <w:ins w:id="6074" w:author="nadira firinda" w:date="2022-10-29T23:13:00Z">
              <w:r w:rsidRPr="009711D7">
                <w:rPr>
                  <w:rFonts w:ascii="Frutiger 45 Light" w:hAnsi="Frutiger 45 Light" w:cstheme="minorHAnsi"/>
                  <w:sz w:val="20"/>
                  <w:szCs w:val="20"/>
                  <w:rPrChange w:id="6075" w:author="nadira firinda" w:date="2022-10-29T23:15:00Z">
                    <w:rPr>
                      <w:rFonts w:ascii="Frutiger 45 Light" w:hAnsi="Frutiger 45 Light" w:cstheme="minorHAnsi"/>
                    </w:rPr>
                  </w:rPrChange>
                </w:rPr>
                <w:t>0</w:t>
              </w:r>
            </w:ins>
          </w:p>
        </w:tc>
      </w:tr>
      <w:tr w:rsidR="009711D7" w:rsidRPr="009711D7" w14:paraId="663B2415" w14:textId="77777777" w:rsidTr="009711D7">
        <w:trPr>
          <w:trHeight w:val="600"/>
          <w:ins w:id="6076" w:author="nadira firinda" w:date="2022-10-29T23:13:00Z"/>
          <w:trPrChange w:id="6077" w:author="nadira firinda" w:date="2022-10-29T23:14:00Z">
            <w:trPr>
              <w:trHeight w:val="600"/>
            </w:trPr>
          </w:trPrChange>
        </w:trPr>
        <w:tc>
          <w:tcPr>
            <w:tcW w:w="2547" w:type="dxa"/>
            <w:vAlign w:val="center"/>
            <w:tcPrChange w:id="6078" w:author="nadira firinda" w:date="2022-10-29T23:14:00Z">
              <w:tcPr>
                <w:tcW w:w="2785" w:type="dxa"/>
                <w:vAlign w:val="center"/>
              </w:tcPr>
            </w:tcPrChange>
          </w:tcPr>
          <w:p w14:paraId="4A0CA282" w14:textId="77777777" w:rsidR="009711D7" w:rsidRPr="009711D7" w:rsidRDefault="009711D7" w:rsidP="00CC4C47">
            <w:pPr>
              <w:spacing w:line="360" w:lineRule="auto"/>
              <w:rPr>
                <w:ins w:id="6079" w:author="nadira firinda" w:date="2022-10-29T23:13:00Z"/>
                <w:rFonts w:ascii="Frutiger 45 Light" w:hAnsi="Frutiger 45 Light" w:cstheme="minorHAnsi"/>
                <w:b/>
                <w:sz w:val="20"/>
                <w:szCs w:val="20"/>
                <w:rPrChange w:id="6080" w:author="nadira firinda" w:date="2022-10-29T23:15:00Z">
                  <w:rPr>
                    <w:ins w:id="6081" w:author="nadira firinda" w:date="2022-10-29T23:13:00Z"/>
                    <w:rFonts w:ascii="Frutiger 45 Light" w:hAnsi="Frutiger 45 Light" w:cstheme="minorHAnsi"/>
                    <w:b/>
                  </w:rPr>
                </w:rPrChange>
              </w:rPr>
              <w:pPrChange w:id="6082" w:author="nadira firinda" w:date="2022-10-29T23:37:00Z">
                <w:pPr>
                  <w:spacing w:line="276" w:lineRule="auto"/>
                </w:pPr>
              </w:pPrChange>
            </w:pPr>
            <w:ins w:id="6083" w:author="nadira firinda" w:date="2022-10-29T23:13:00Z">
              <w:r w:rsidRPr="009711D7">
                <w:rPr>
                  <w:rFonts w:ascii="Frutiger 45 Light" w:hAnsi="Frutiger 45 Light" w:cstheme="minorHAnsi"/>
                  <w:b/>
                  <w:sz w:val="20"/>
                  <w:szCs w:val="20"/>
                  <w:rPrChange w:id="6084" w:author="nadira firinda" w:date="2022-10-29T23:15:00Z">
                    <w:rPr>
                      <w:rFonts w:ascii="Frutiger 45 Light" w:hAnsi="Frutiger 45 Light" w:cstheme="minorHAnsi"/>
                      <w:b/>
                    </w:rPr>
                  </w:rPrChange>
                </w:rPr>
                <w:t>(D) Error dan Omisi Netto</w:t>
              </w:r>
            </w:ins>
          </w:p>
        </w:tc>
        <w:tc>
          <w:tcPr>
            <w:tcW w:w="1678" w:type="dxa"/>
            <w:shd w:val="clear" w:color="auto" w:fill="F2F2F2" w:themeFill="background1" w:themeFillShade="F2"/>
            <w:vAlign w:val="bottom"/>
            <w:tcPrChange w:id="6085" w:author="nadira firinda" w:date="2022-10-29T23:14:00Z">
              <w:tcPr>
                <w:tcW w:w="1440" w:type="dxa"/>
                <w:shd w:val="clear" w:color="auto" w:fill="F2F2F2" w:themeFill="background1" w:themeFillShade="F2"/>
                <w:vAlign w:val="bottom"/>
              </w:tcPr>
            </w:tcPrChange>
          </w:tcPr>
          <w:p w14:paraId="61C328D8" w14:textId="77777777" w:rsidR="009711D7" w:rsidRPr="009711D7" w:rsidRDefault="009711D7" w:rsidP="00CC4C47">
            <w:pPr>
              <w:spacing w:line="360" w:lineRule="auto"/>
              <w:rPr>
                <w:ins w:id="6086" w:author="nadira firinda" w:date="2022-10-29T23:13:00Z"/>
                <w:rFonts w:ascii="Frutiger 45 Light" w:hAnsi="Frutiger 45 Light" w:cstheme="minorHAnsi"/>
                <w:sz w:val="20"/>
                <w:szCs w:val="20"/>
                <w:rPrChange w:id="6087" w:author="nadira firinda" w:date="2022-10-29T23:15:00Z">
                  <w:rPr>
                    <w:ins w:id="6088" w:author="nadira firinda" w:date="2022-10-29T23:13:00Z"/>
                    <w:rFonts w:ascii="Frutiger 45 Light" w:hAnsi="Frutiger 45 Light" w:cstheme="minorHAnsi"/>
                  </w:rPr>
                </w:rPrChange>
              </w:rPr>
              <w:pPrChange w:id="6089" w:author="nadira firinda" w:date="2022-10-29T23:37:00Z">
                <w:pPr>
                  <w:spacing w:line="276" w:lineRule="auto"/>
                </w:pPr>
              </w:pPrChange>
            </w:pPr>
            <m:oMathPara>
              <m:oMath>
                <m:r>
                  <w:ins w:id="6090" w:author="nadira firinda" w:date="2022-10-29T23:13:00Z">
                    <w:rPr>
                      <w:rFonts w:ascii="Cambria Math" w:hAnsi="Cambria Math" w:cstheme="minorHAnsi"/>
                      <w:sz w:val="20"/>
                      <w:szCs w:val="20"/>
                      <w:rPrChange w:id="6091" w:author="nadira firinda" w:date="2022-10-29T23:15:00Z">
                        <w:rPr>
                          <w:rFonts w:ascii="Cambria Math" w:hAnsi="Cambria Math" w:cstheme="minorHAnsi"/>
                        </w:rPr>
                      </w:rPrChange>
                    </w:rPr>
                    <m:t>OI</m:t>
                  </w:ins>
                </m:r>
                <m:sSub>
                  <m:sSubPr>
                    <m:ctrlPr>
                      <w:ins w:id="6092" w:author="nadira firinda" w:date="2022-10-29T23:13:00Z">
                        <w:rPr>
                          <w:rFonts w:ascii="Cambria Math" w:hAnsi="Cambria Math" w:cstheme="minorHAnsi"/>
                          <w:i/>
                          <w:sz w:val="20"/>
                          <w:szCs w:val="20"/>
                          <w:rPrChange w:id="6093" w:author="nadira firinda" w:date="2022-10-29T23:15:00Z">
                            <w:rPr>
                              <w:rFonts w:ascii="Cambria Math" w:hAnsi="Cambria Math" w:cstheme="minorHAnsi"/>
                              <w:i/>
                            </w:rPr>
                          </w:rPrChange>
                        </w:rPr>
                      </w:ins>
                    </m:ctrlPr>
                  </m:sSubPr>
                  <m:e>
                    <m:r>
                      <w:ins w:id="6094" w:author="nadira firinda" w:date="2022-10-29T23:13:00Z">
                        <w:rPr>
                          <w:rFonts w:ascii="Cambria Math" w:hAnsi="Cambria Math" w:cstheme="minorHAnsi"/>
                          <w:sz w:val="20"/>
                          <w:szCs w:val="20"/>
                          <w:rPrChange w:id="6095" w:author="nadira firinda" w:date="2022-10-29T23:15:00Z">
                            <w:rPr>
                              <w:rFonts w:ascii="Cambria Math" w:hAnsi="Cambria Math" w:cstheme="minorHAnsi"/>
                            </w:rPr>
                          </w:rPrChange>
                        </w:rPr>
                        <m:t>N</m:t>
                      </w:ins>
                    </m:r>
                  </m:e>
                  <m:sub>
                    <m:r>
                      <w:ins w:id="6096" w:author="nadira firinda" w:date="2022-10-29T23:13:00Z">
                        <w:rPr>
                          <w:rFonts w:ascii="Cambria Math" w:hAnsi="Cambria Math" w:cstheme="minorHAnsi"/>
                          <w:sz w:val="20"/>
                          <w:szCs w:val="20"/>
                          <w:rPrChange w:id="6097" w:author="nadira firinda" w:date="2022-10-29T23:15:00Z">
                            <w:rPr>
                              <w:rFonts w:ascii="Cambria Math" w:hAnsi="Cambria Math" w:cstheme="minorHAnsi"/>
                            </w:rPr>
                          </w:rPrChange>
                        </w:rPr>
                        <m:t>e</m:t>
                      </w:ins>
                    </m:r>
                  </m:sub>
                </m:sSub>
              </m:oMath>
            </m:oMathPara>
          </w:p>
        </w:tc>
        <w:tc>
          <w:tcPr>
            <w:tcW w:w="1260" w:type="dxa"/>
            <w:vAlign w:val="bottom"/>
            <w:tcPrChange w:id="6098" w:author="nadira firinda" w:date="2022-10-29T23:14:00Z">
              <w:tcPr>
                <w:tcW w:w="1260" w:type="dxa"/>
                <w:vAlign w:val="bottom"/>
              </w:tcPr>
            </w:tcPrChange>
          </w:tcPr>
          <w:p w14:paraId="1702DB96" w14:textId="77777777" w:rsidR="009711D7" w:rsidRPr="009711D7" w:rsidRDefault="009711D7" w:rsidP="00CC4C47">
            <w:pPr>
              <w:spacing w:line="360" w:lineRule="auto"/>
              <w:rPr>
                <w:ins w:id="6099" w:author="nadira firinda" w:date="2022-10-29T23:13:00Z"/>
                <w:rFonts w:ascii="Frutiger 45 Light" w:hAnsi="Frutiger 45 Light" w:cstheme="minorHAnsi"/>
                <w:sz w:val="20"/>
                <w:szCs w:val="20"/>
                <w:rPrChange w:id="6100" w:author="nadira firinda" w:date="2022-10-29T23:15:00Z">
                  <w:rPr>
                    <w:ins w:id="6101" w:author="nadira firinda" w:date="2022-10-29T23:13:00Z"/>
                    <w:rFonts w:ascii="Frutiger 45 Light" w:hAnsi="Frutiger 45 Light" w:cstheme="minorHAnsi"/>
                  </w:rPr>
                </w:rPrChange>
              </w:rPr>
              <w:pPrChange w:id="6102" w:author="nadira firinda" w:date="2022-10-29T23:37:00Z">
                <w:pPr>
                  <w:spacing w:line="276" w:lineRule="auto"/>
                </w:pPr>
              </w:pPrChange>
            </w:pPr>
            <w:ins w:id="6103" w:author="nadira firinda" w:date="2022-10-29T23:13:00Z">
              <w:r w:rsidRPr="009711D7">
                <w:rPr>
                  <w:rFonts w:ascii="Frutiger 45 Light" w:hAnsi="Frutiger 45 Light" w:cstheme="minorHAnsi"/>
                  <w:sz w:val="20"/>
                  <w:szCs w:val="20"/>
                  <w:rPrChange w:id="6104" w:author="nadira firinda" w:date="2022-10-29T23:15:00Z">
                    <w:rPr>
                      <w:rFonts w:ascii="Frutiger 45 Light" w:hAnsi="Frutiger 45 Light" w:cstheme="minorHAnsi"/>
                    </w:rPr>
                  </w:rPrChange>
                </w:rPr>
                <w:t>0</w:t>
              </w:r>
            </w:ins>
          </w:p>
        </w:tc>
        <w:tc>
          <w:tcPr>
            <w:tcW w:w="1350" w:type="dxa"/>
            <w:vAlign w:val="center"/>
            <w:tcPrChange w:id="6105" w:author="nadira firinda" w:date="2022-10-29T23:14:00Z">
              <w:tcPr>
                <w:tcW w:w="1350" w:type="dxa"/>
                <w:vAlign w:val="center"/>
              </w:tcPr>
            </w:tcPrChange>
          </w:tcPr>
          <w:p w14:paraId="63AEB94B" w14:textId="77777777" w:rsidR="009711D7" w:rsidRPr="009711D7" w:rsidRDefault="009711D7" w:rsidP="00CC4C47">
            <w:pPr>
              <w:spacing w:line="360" w:lineRule="auto"/>
              <w:rPr>
                <w:ins w:id="6106" w:author="nadira firinda" w:date="2022-10-29T23:13:00Z"/>
                <w:rFonts w:ascii="Frutiger 45 Light" w:eastAsiaTheme="minorEastAsia" w:hAnsi="Frutiger 45 Light" w:cstheme="minorHAnsi"/>
                <w:sz w:val="20"/>
                <w:szCs w:val="20"/>
                <w:rPrChange w:id="6107" w:author="nadira firinda" w:date="2022-10-29T23:15:00Z">
                  <w:rPr>
                    <w:ins w:id="6108" w:author="nadira firinda" w:date="2022-10-29T23:13:00Z"/>
                    <w:rFonts w:ascii="Frutiger 45 Light" w:eastAsiaTheme="minorEastAsia" w:hAnsi="Frutiger 45 Light" w:cstheme="minorHAnsi"/>
                  </w:rPr>
                </w:rPrChange>
              </w:rPr>
              <w:pPrChange w:id="6109" w:author="nadira firinda" w:date="2022-10-29T23:37:00Z">
                <w:pPr>
                  <w:spacing w:line="276" w:lineRule="auto"/>
                </w:pPr>
              </w:pPrChange>
            </w:pPr>
            <m:oMathPara>
              <m:oMathParaPr>
                <m:jc m:val="center"/>
              </m:oMathParaPr>
              <m:oMath>
                <m:r>
                  <w:ins w:id="6110" w:author="nadira firinda" w:date="2022-10-29T23:13:00Z">
                    <w:rPr>
                      <w:rFonts w:ascii="Cambria Math" w:hAnsi="Cambria Math" w:cstheme="minorHAnsi"/>
                      <w:sz w:val="20"/>
                      <w:szCs w:val="20"/>
                      <w:rPrChange w:id="6111" w:author="nadira firinda" w:date="2022-10-29T23:15:00Z">
                        <w:rPr>
                          <w:rFonts w:ascii="Cambria Math" w:hAnsi="Cambria Math" w:cstheme="minorHAnsi"/>
                        </w:rPr>
                      </w:rPrChange>
                    </w:rPr>
                    <m:t>OI</m:t>
                  </w:ins>
                </m:r>
                <m:sSub>
                  <m:sSubPr>
                    <m:ctrlPr>
                      <w:ins w:id="6112" w:author="nadira firinda" w:date="2022-10-29T23:13:00Z">
                        <w:rPr>
                          <w:rFonts w:ascii="Cambria Math" w:hAnsi="Cambria Math" w:cstheme="minorHAnsi"/>
                          <w:i/>
                          <w:sz w:val="20"/>
                          <w:szCs w:val="20"/>
                          <w:rPrChange w:id="6113" w:author="nadira firinda" w:date="2022-10-29T23:15:00Z">
                            <w:rPr>
                              <w:rFonts w:ascii="Cambria Math" w:hAnsi="Cambria Math" w:cstheme="minorHAnsi"/>
                              <w:i/>
                            </w:rPr>
                          </w:rPrChange>
                        </w:rPr>
                      </w:ins>
                    </m:ctrlPr>
                  </m:sSubPr>
                  <m:e>
                    <m:r>
                      <w:ins w:id="6114" w:author="nadira firinda" w:date="2022-10-29T23:13:00Z">
                        <w:rPr>
                          <w:rFonts w:ascii="Cambria Math" w:hAnsi="Cambria Math" w:cstheme="minorHAnsi"/>
                          <w:sz w:val="20"/>
                          <w:szCs w:val="20"/>
                          <w:rPrChange w:id="6115" w:author="nadira firinda" w:date="2022-10-29T23:15:00Z">
                            <w:rPr>
                              <w:rFonts w:ascii="Cambria Math" w:hAnsi="Cambria Math" w:cstheme="minorHAnsi"/>
                            </w:rPr>
                          </w:rPrChange>
                        </w:rPr>
                        <m:t>N</m:t>
                      </w:ins>
                    </m:r>
                  </m:e>
                  <m:sub>
                    <m:r>
                      <w:ins w:id="6116" w:author="nadira firinda" w:date="2022-10-29T23:13:00Z">
                        <w:rPr>
                          <w:rFonts w:ascii="Cambria Math" w:hAnsi="Cambria Math" w:cstheme="minorHAnsi"/>
                          <w:sz w:val="20"/>
                          <w:szCs w:val="20"/>
                          <w:rPrChange w:id="6117" w:author="nadira firinda" w:date="2022-10-29T23:15:00Z">
                            <w:rPr>
                              <w:rFonts w:ascii="Cambria Math" w:hAnsi="Cambria Math" w:cstheme="minorHAnsi"/>
                            </w:rPr>
                          </w:rPrChange>
                        </w:rPr>
                        <m:t>e</m:t>
                      </w:ins>
                    </m:r>
                  </m:sub>
                </m:sSub>
                <m:r>
                  <w:ins w:id="6118" w:author="nadira firinda" w:date="2022-10-29T23:13:00Z">
                    <w:rPr>
                      <w:rFonts w:ascii="Cambria Math" w:hAnsi="Cambria Math" w:cstheme="minorHAnsi"/>
                      <w:sz w:val="20"/>
                      <w:szCs w:val="20"/>
                      <w:rPrChange w:id="6119" w:author="nadira firinda" w:date="2022-10-29T23:15:00Z">
                        <w:rPr>
                          <w:rFonts w:ascii="Cambria Math" w:hAnsi="Cambria Math" w:cstheme="minorHAnsi"/>
                        </w:rPr>
                      </w:rPrChange>
                    </w:rPr>
                    <m:t>+∆OI</m:t>
                  </w:ins>
                </m:r>
                <m:sSub>
                  <m:sSubPr>
                    <m:ctrlPr>
                      <w:ins w:id="6120" w:author="nadira firinda" w:date="2022-10-29T23:13:00Z">
                        <w:rPr>
                          <w:rFonts w:ascii="Cambria Math" w:hAnsi="Cambria Math" w:cstheme="minorHAnsi"/>
                          <w:i/>
                          <w:sz w:val="20"/>
                          <w:szCs w:val="20"/>
                          <w:rPrChange w:id="6121" w:author="nadira firinda" w:date="2022-10-29T23:15:00Z">
                            <w:rPr>
                              <w:rFonts w:ascii="Cambria Math" w:hAnsi="Cambria Math" w:cstheme="minorHAnsi"/>
                              <w:i/>
                            </w:rPr>
                          </w:rPrChange>
                        </w:rPr>
                      </w:ins>
                    </m:ctrlPr>
                  </m:sSubPr>
                  <m:e>
                    <m:r>
                      <w:ins w:id="6122" w:author="nadira firinda" w:date="2022-10-29T23:13:00Z">
                        <w:rPr>
                          <w:rFonts w:ascii="Cambria Math" w:hAnsi="Cambria Math" w:cstheme="minorHAnsi"/>
                          <w:sz w:val="20"/>
                          <w:szCs w:val="20"/>
                          <w:rPrChange w:id="6123" w:author="nadira firinda" w:date="2022-10-29T23:15:00Z">
                            <w:rPr>
                              <w:rFonts w:ascii="Cambria Math" w:hAnsi="Cambria Math" w:cstheme="minorHAnsi"/>
                            </w:rPr>
                          </w:rPrChange>
                        </w:rPr>
                        <m:t>N</m:t>
                      </w:ins>
                    </m:r>
                  </m:e>
                  <m:sub>
                    <m:r>
                      <w:ins w:id="6124" w:author="nadira firinda" w:date="2022-10-29T23:13:00Z">
                        <w:rPr>
                          <w:rFonts w:ascii="Cambria Math" w:hAnsi="Cambria Math" w:cstheme="minorHAnsi"/>
                          <w:sz w:val="20"/>
                          <w:szCs w:val="20"/>
                          <w:rPrChange w:id="6125" w:author="nadira firinda" w:date="2022-10-29T23:15:00Z">
                            <w:rPr>
                              <w:rFonts w:ascii="Cambria Math" w:hAnsi="Cambria Math" w:cstheme="minorHAnsi"/>
                            </w:rPr>
                          </w:rPrChange>
                        </w:rPr>
                        <m:t>m</m:t>
                      </w:ins>
                    </m:r>
                  </m:sub>
                </m:sSub>
              </m:oMath>
            </m:oMathPara>
          </w:p>
        </w:tc>
        <w:tc>
          <w:tcPr>
            <w:tcW w:w="1170" w:type="dxa"/>
            <w:vAlign w:val="bottom"/>
            <w:tcPrChange w:id="6126" w:author="nadira firinda" w:date="2022-10-29T23:14:00Z">
              <w:tcPr>
                <w:tcW w:w="1170" w:type="dxa"/>
                <w:vAlign w:val="bottom"/>
              </w:tcPr>
            </w:tcPrChange>
          </w:tcPr>
          <w:p w14:paraId="41076E1A" w14:textId="77777777" w:rsidR="009711D7" w:rsidRPr="009711D7" w:rsidRDefault="009711D7" w:rsidP="00CC4C47">
            <w:pPr>
              <w:spacing w:line="360" w:lineRule="auto"/>
              <w:rPr>
                <w:ins w:id="6127" w:author="nadira firinda" w:date="2022-10-29T23:13:00Z"/>
                <w:rFonts w:ascii="Frutiger 45 Light" w:hAnsi="Frutiger 45 Light" w:cstheme="minorHAnsi"/>
                <w:sz w:val="20"/>
                <w:szCs w:val="20"/>
                <w:rPrChange w:id="6128" w:author="nadira firinda" w:date="2022-10-29T23:15:00Z">
                  <w:rPr>
                    <w:ins w:id="6129" w:author="nadira firinda" w:date="2022-10-29T23:13:00Z"/>
                    <w:rFonts w:ascii="Frutiger 45 Light" w:hAnsi="Frutiger 45 Light" w:cstheme="minorHAnsi"/>
                  </w:rPr>
                </w:rPrChange>
              </w:rPr>
              <w:pPrChange w:id="6130" w:author="nadira firinda" w:date="2022-10-29T23:37:00Z">
                <w:pPr>
                  <w:spacing w:line="276" w:lineRule="auto"/>
                </w:pPr>
              </w:pPrChange>
            </w:pPr>
            <m:oMathPara>
              <m:oMath>
                <m:r>
                  <w:ins w:id="6131" w:author="nadira firinda" w:date="2022-10-29T23:13:00Z">
                    <m:rPr>
                      <m:sty m:val="bi"/>
                    </m:rPr>
                    <w:rPr>
                      <w:rFonts w:ascii="Cambria Math" w:hAnsi="Cambria Math" w:cstheme="minorHAnsi"/>
                      <w:sz w:val="20"/>
                      <w:szCs w:val="20"/>
                      <w:rPrChange w:id="6132" w:author="nadira firinda" w:date="2022-10-29T23:15:00Z">
                        <w:rPr>
                          <w:rFonts w:ascii="Cambria Math" w:hAnsi="Cambria Math" w:cstheme="minorHAnsi"/>
                        </w:rPr>
                      </w:rPrChange>
                    </w:rPr>
                    <m:t>-∆</m:t>
                  </w:ins>
                </m:r>
                <m:r>
                  <w:ins w:id="6133" w:author="nadira firinda" w:date="2022-10-29T23:13:00Z">
                    <w:rPr>
                      <w:rFonts w:ascii="Cambria Math" w:hAnsi="Cambria Math" w:cstheme="minorHAnsi"/>
                      <w:sz w:val="20"/>
                      <w:szCs w:val="20"/>
                      <w:rPrChange w:id="6134" w:author="nadira firinda" w:date="2022-10-29T23:15:00Z">
                        <w:rPr>
                          <w:rFonts w:ascii="Cambria Math" w:hAnsi="Cambria Math" w:cstheme="minorHAnsi"/>
                        </w:rPr>
                      </w:rPrChange>
                    </w:rPr>
                    <m:t>OI</m:t>
                  </w:ins>
                </m:r>
                <m:sSub>
                  <m:sSubPr>
                    <m:ctrlPr>
                      <w:ins w:id="6135" w:author="nadira firinda" w:date="2022-10-29T23:13:00Z">
                        <w:rPr>
                          <w:rFonts w:ascii="Cambria Math" w:hAnsi="Cambria Math" w:cstheme="minorHAnsi"/>
                          <w:i/>
                          <w:sz w:val="20"/>
                          <w:szCs w:val="20"/>
                          <w:rPrChange w:id="6136" w:author="nadira firinda" w:date="2022-10-29T23:15:00Z">
                            <w:rPr>
                              <w:rFonts w:ascii="Cambria Math" w:hAnsi="Cambria Math" w:cstheme="minorHAnsi"/>
                              <w:i/>
                            </w:rPr>
                          </w:rPrChange>
                        </w:rPr>
                      </w:ins>
                    </m:ctrlPr>
                  </m:sSubPr>
                  <m:e>
                    <m:r>
                      <w:ins w:id="6137" w:author="nadira firinda" w:date="2022-10-29T23:13:00Z">
                        <w:rPr>
                          <w:rFonts w:ascii="Cambria Math" w:hAnsi="Cambria Math" w:cstheme="minorHAnsi"/>
                          <w:sz w:val="20"/>
                          <w:szCs w:val="20"/>
                          <w:rPrChange w:id="6138" w:author="nadira firinda" w:date="2022-10-29T23:15:00Z">
                            <w:rPr>
                              <w:rFonts w:ascii="Cambria Math" w:hAnsi="Cambria Math" w:cstheme="minorHAnsi"/>
                            </w:rPr>
                          </w:rPrChange>
                        </w:rPr>
                        <m:t>N</m:t>
                      </w:ins>
                    </m:r>
                  </m:e>
                  <m:sub>
                    <m:r>
                      <w:ins w:id="6139" w:author="nadira firinda" w:date="2022-10-29T23:13:00Z">
                        <w:rPr>
                          <w:rFonts w:ascii="Cambria Math" w:hAnsi="Cambria Math" w:cstheme="minorHAnsi"/>
                          <w:sz w:val="20"/>
                          <w:szCs w:val="20"/>
                          <w:rPrChange w:id="6140" w:author="nadira firinda" w:date="2022-10-29T23:15:00Z">
                            <w:rPr>
                              <w:rFonts w:ascii="Cambria Math" w:hAnsi="Cambria Math" w:cstheme="minorHAnsi"/>
                            </w:rPr>
                          </w:rPrChange>
                        </w:rPr>
                        <m:t>m</m:t>
                      </w:ins>
                    </m:r>
                  </m:sub>
                </m:sSub>
              </m:oMath>
            </m:oMathPara>
          </w:p>
        </w:tc>
        <w:tc>
          <w:tcPr>
            <w:tcW w:w="900" w:type="dxa"/>
            <w:gridSpan w:val="2"/>
            <w:shd w:val="clear" w:color="auto" w:fill="F2F2F2" w:themeFill="background1" w:themeFillShade="F2"/>
            <w:vAlign w:val="bottom"/>
            <w:tcPrChange w:id="6141" w:author="nadira firinda" w:date="2022-10-29T23:14:00Z">
              <w:tcPr>
                <w:tcW w:w="900" w:type="dxa"/>
                <w:gridSpan w:val="2"/>
                <w:shd w:val="clear" w:color="auto" w:fill="F2F2F2" w:themeFill="background1" w:themeFillShade="F2"/>
                <w:vAlign w:val="bottom"/>
              </w:tcPr>
            </w:tcPrChange>
          </w:tcPr>
          <w:p w14:paraId="5517BEF3" w14:textId="77777777" w:rsidR="009711D7" w:rsidRPr="009711D7" w:rsidRDefault="009711D7" w:rsidP="00CC4C47">
            <w:pPr>
              <w:spacing w:line="360" w:lineRule="auto"/>
              <w:rPr>
                <w:ins w:id="6142" w:author="nadira firinda" w:date="2022-10-29T23:13:00Z"/>
                <w:rFonts w:ascii="Frutiger 45 Light" w:hAnsi="Frutiger 45 Light" w:cstheme="minorHAnsi"/>
                <w:sz w:val="20"/>
                <w:szCs w:val="20"/>
                <w:rPrChange w:id="6143" w:author="nadira firinda" w:date="2022-10-29T23:15:00Z">
                  <w:rPr>
                    <w:ins w:id="6144" w:author="nadira firinda" w:date="2022-10-29T23:13:00Z"/>
                    <w:rFonts w:ascii="Frutiger 45 Light" w:hAnsi="Frutiger 45 Light" w:cstheme="minorHAnsi"/>
                  </w:rPr>
                </w:rPrChange>
              </w:rPr>
              <w:pPrChange w:id="6145" w:author="nadira firinda" w:date="2022-10-29T23:37:00Z">
                <w:pPr>
                  <w:spacing w:line="276" w:lineRule="auto"/>
                </w:pPr>
              </w:pPrChange>
            </w:pPr>
            <m:oMathPara>
              <m:oMath>
                <m:r>
                  <w:ins w:id="6146" w:author="nadira firinda" w:date="2022-10-29T23:13:00Z">
                    <m:rPr>
                      <m:sty m:val="bi"/>
                    </m:rPr>
                    <w:rPr>
                      <w:rFonts w:ascii="Cambria Math" w:hAnsi="Cambria Math" w:cstheme="minorHAnsi"/>
                      <w:sz w:val="20"/>
                      <w:szCs w:val="20"/>
                      <w:rPrChange w:id="6147" w:author="nadira firinda" w:date="2022-10-29T23:15:00Z">
                        <w:rPr>
                          <w:rFonts w:ascii="Cambria Math" w:hAnsi="Cambria Math" w:cstheme="minorHAnsi"/>
                        </w:rPr>
                      </w:rPrChange>
                    </w:rPr>
                    <m:t>-</m:t>
                  </w:ins>
                </m:r>
                <m:r>
                  <w:ins w:id="6148" w:author="nadira firinda" w:date="2022-10-29T23:13:00Z">
                    <w:rPr>
                      <w:rFonts w:ascii="Cambria Math" w:hAnsi="Cambria Math" w:cstheme="minorHAnsi"/>
                      <w:sz w:val="20"/>
                      <w:szCs w:val="20"/>
                      <w:rPrChange w:id="6149" w:author="nadira firinda" w:date="2022-10-29T23:15:00Z">
                        <w:rPr>
                          <w:rFonts w:ascii="Cambria Math" w:hAnsi="Cambria Math" w:cstheme="minorHAnsi"/>
                        </w:rPr>
                      </w:rPrChange>
                    </w:rPr>
                    <m:t>OI</m:t>
                  </w:ins>
                </m:r>
                <m:sSub>
                  <m:sSubPr>
                    <m:ctrlPr>
                      <w:ins w:id="6150" w:author="nadira firinda" w:date="2022-10-29T23:13:00Z">
                        <w:rPr>
                          <w:rFonts w:ascii="Cambria Math" w:hAnsi="Cambria Math" w:cstheme="minorHAnsi"/>
                          <w:i/>
                          <w:sz w:val="20"/>
                          <w:szCs w:val="20"/>
                          <w:rPrChange w:id="6151" w:author="nadira firinda" w:date="2022-10-29T23:15:00Z">
                            <w:rPr>
                              <w:rFonts w:ascii="Cambria Math" w:hAnsi="Cambria Math" w:cstheme="minorHAnsi"/>
                              <w:i/>
                            </w:rPr>
                          </w:rPrChange>
                        </w:rPr>
                      </w:ins>
                    </m:ctrlPr>
                  </m:sSubPr>
                  <m:e>
                    <m:r>
                      <w:ins w:id="6152" w:author="nadira firinda" w:date="2022-10-29T23:13:00Z">
                        <w:rPr>
                          <w:rFonts w:ascii="Cambria Math" w:hAnsi="Cambria Math" w:cstheme="minorHAnsi"/>
                          <w:sz w:val="20"/>
                          <w:szCs w:val="20"/>
                          <w:rPrChange w:id="6153" w:author="nadira firinda" w:date="2022-10-29T23:15:00Z">
                            <w:rPr>
                              <w:rFonts w:ascii="Cambria Math" w:hAnsi="Cambria Math" w:cstheme="minorHAnsi"/>
                            </w:rPr>
                          </w:rPrChange>
                        </w:rPr>
                        <m:t>N</m:t>
                      </w:ins>
                    </m:r>
                  </m:e>
                  <m:sub>
                    <m:r>
                      <w:ins w:id="6154" w:author="nadira firinda" w:date="2022-10-29T23:13:00Z">
                        <w:rPr>
                          <w:rFonts w:ascii="Cambria Math" w:hAnsi="Cambria Math" w:cstheme="minorHAnsi"/>
                          <w:sz w:val="20"/>
                          <w:szCs w:val="20"/>
                          <w:rPrChange w:id="6155" w:author="nadira firinda" w:date="2022-10-29T23:15:00Z">
                            <w:rPr>
                              <w:rFonts w:ascii="Cambria Math" w:hAnsi="Cambria Math" w:cstheme="minorHAnsi"/>
                            </w:rPr>
                          </w:rPrChange>
                        </w:rPr>
                        <m:t>e</m:t>
                      </w:ins>
                    </m:r>
                  </m:sub>
                </m:sSub>
              </m:oMath>
            </m:oMathPara>
          </w:p>
        </w:tc>
        <w:tc>
          <w:tcPr>
            <w:tcW w:w="1080" w:type="dxa"/>
            <w:gridSpan w:val="2"/>
            <w:vAlign w:val="bottom"/>
            <w:tcPrChange w:id="6156" w:author="nadira firinda" w:date="2022-10-29T23:14:00Z">
              <w:tcPr>
                <w:tcW w:w="1080" w:type="dxa"/>
                <w:gridSpan w:val="2"/>
                <w:vAlign w:val="bottom"/>
              </w:tcPr>
            </w:tcPrChange>
          </w:tcPr>
          <w:p w14:paraId="0B055283" w14:textId="77777777" w:rsidR="009711D7" w:rsidRPr="009711D7" w:rsidRDefault="009711D7" w:rsidP="00CC4C47">
            <w:pPr>
              <w:spacing w:line="360" w:lineRule="auto"/>
              <w:rPr>
                <w:ins w:id="6157" w:author="nadira firinda" w:date="2022-10-29T23:13:00Z"/>
                <w:rFonts w:ascii="Frutiger 45 Light" w:hAnsi="Frutiger 45 Light" w:cstheme="minorHAnsi"/>
                <w:sz w:val="20"/>
                <w:szCs w:val="20"/>
                <w:rPrChange w:id="6158" w:author="nadira firinda" w:date="2022-10-29T23:15:00Z">
                  <w:rPr>
                    <w:ins w:id="6159" w:author="nadira firinda" w:date="2022-10-29T23:13:00Z"/>
                    <w:rFonts w:ascii="Frutiger 45 Light" w:hAnsi="Frutiger 45 Light" w:cstheme="minorHAnsi"/>
                  </w:rPr>
                </w:rPrChange>
              </w:rPr>
              <w:pPrChange w:id="6160" w:author="nadira firinda" w:date="2022-10-29T23:37:00Z">
                <w:pPr>
                  <w:spacing w:line="276" w:lineRule="auto"/>
                </w:pPr>
              </w:pPrChange>
            </w:pPr>
            <w:ins w:id="6161" w:author="nadira firinda" w:date="2022-10-29T23:13:00Z">
              <w:r w:rsidRPr="009711D7">
                <w:rPr>
                  <w:rFonts w:ascii="Frutiger 45 Light" w:hAnsi="Frutiger 45 Light" w:cstheme="minorHAnsi"/>
                  <w:sz w:val="20"/>
                  <w:szCs w:val="20"/>
                  <w:rPrChange w:id="6162" w:author="nadira firinda" w:date="2022-10-29T23:15:00Z">
                    <w:rPr>
                      <w:rFonts w:ascii="Frutiger 45 Light" w:hAnsi="Frutiger 45 Light" w:cstheme="minorHAnsi"/>
                    </w:rPr>
                  </w:rPrChange>
                </w:rPr>
                <w:t>0</w:t>
              </w:r>
            </w:ins>
          </w:p>
        </w:tc>
      </w:tr>
      <w:tr w:rsidR="009711D7" w:rsidRPr="009711D7" w14:paraId="01701BD5" w14:textId="77777777" w:rsidTr="009711D7">
        <w:trPr>
          <w:trHeight w:val="592"/>
          <w:ins w:id="6163" w:author="nadira firinda" w:date="2022-10-29T23:13:00Z"/>
          <w:trPrChange w:id="6164" w:author="nadira firinda" w:date="2022-10-29T23:14:00Z">
            <w:trPr>
              <w:trHeight w:val="592"/>
            </w:trPr>
          </w:trPrChange>
        </w:trPr>
        <w:tc>
          <w:tcPr>
            <w:tcW w:w="2547" w:type="dxa"/>
            <w:vAlign w:val="center"/>
            <w:tcPrChange w:id="6165" w:author="nadira firinda" w:date="2022-10-29T23:14:00Z">
              <w:tcPr>
                <w:tcW w:w="2785" w:type="dxa"/>
                <w:vAlign w:val="center"/>
              </w:tcPr>
            </w:tcPrChange>
          </w:tcPr>
          <w:p w14:paraId="05E43830" w14:textId="77777777" w:rsidR="009711D7" w:rsidRPr="009711D7" w:rsidRDefault="009711D7" w:rsidP="00CC4C47">
            <w:pPr>
              <w:spacing w:line="360" w:lineRule="auto"/>
              <w:rPr>
                <w:ins w:id="6166" w:author="nadira firinda" w:date="2022-10-29T23:13:00Z"/>
                <w:rFonts w:ascii="Frutiger 45 Light" w:hAnsi="Frutiger 45 Light" w:cstheme="minorHAnsi"/>
                <w:sz w:val="20"/>
                <w:szCs w:val="20"/>
                <w:rPrChange w:id="6167" w:author="nadira firinda" w:date="2022-10-29T23:15:00Z">
                  <w:rPr>
                    <w:ins w:id="6168" w:author="nadira firinda" w:date="2022-10-29T23:13:00Z"/>
                    <w:rFonts w:ascii="Frutiger 45 Light" w:hAnsi="Frutiger 45 Light" w:cstheme="minorHAnsi"/>
                  </w:rPr>
                </w:rPrChange>
              </w:rPr>
              <w:pPrChange w:id="6169" w:author="nadira firinda" w:date="2022-10-29T23:37:00Z">
                <w:pPr>
                  <w:spacing w:line="276" w:lineRule="auto"/>
                </w:pPr>
              </w:pPrChange>
            </w:pPr>
            <w:ins w:id="6170" w:author="nadira firinda" w:date="2022-10-29T23:13:00Z">
              <w:r w:rsidRPr="009711D7">
                <w:rPr>
                  <w:rFonts w:ascii="Frutiger 45 Light" w:hAnsi="Frutiger 45 Light" w:cstheme="minorHAnsi"/>
                  <w:sz w:val="20"/>
                  <w:szCs w:val="20"/>
                  <w:rPrChange w:id="6171" w:author="nadira firinda" w:date="2022-10-29T23:15:00Z">
                    <w:rPr>
                      <w:rFonts w:ascii="Frutiger 45 Light" w:hAnsi="Frutiger 45 Light" w:cstheme="minorHAnsi"/>
                    </w:rPr>
                  </w:rPrChange>
                </w:rPr>
                <w:t>Vertical Check:</w:t>
              </w:r>
            </w:ins>
          </w:p>
          <w:p w14:paraId="1F4C34E6" w14:textId="77777777" w:rsidR="009711D7" w:rsidRPr="009711D7" w:rsidRDefault="009711D7" w:rsidP="00CC4C47">
            <w:pPr>
              <w:spacing w:line="360" w:lineRule="auto"/>
              <w:rPr>
                <w:ins w:id="6172" w:author="nadira firinda" w:date="2022-10-29T23:13:00Z"/>
                <w:rFonts w:ascii="Frutiger 45 Light" w:hAnsi="Frutiger 45 Light" w:cstheme="minorHAnsi"/>
                <w:sz w:val="20"/>
                <w:szCs w:val="20"/>
                <w:rPrChange w:id="6173" w:author="nadira firinda" w:date="2022-10-29T23:15:00Z">
                  <w:rPr>
                    <w:ins w:id="6174" w:author="nadira firinda" w:date="2022-10-29T23:13:00Z"/>
                    <w:rFonts w:ascii="Frutiger 45 Light" w:hAnsi="Frutiger 45 Light" w:cstheme="minorHAnsi"/>
                  </w:rPr>
                </w:rPrChange>
              </w:rPr>
              <w:pPrChange w:id="6175" w:author="nadira firinda" w:date="2022-10-29T23:37:00Z">
                <w:pPr>
                  <w:spacing w:line="276" w:lineRule="auto"/>
                </w:pPr>
              </w:pPrChange>
            </w:pPr>
            <w:ins w:id="6176" w:author="nadira firinda" w:date="2022-10-29T23:13:00Z">
              <w:r w:rsidRPr="009711D7">
                <w:rPr>
                  <w:rFonts w:ascii="Frutiger 45 Light" w:hAnsi="Frutiger 45 Light" w:cstheme="minorHAnsi"/>
                  <w:sz w:val="20"/>
                  <w:szCs w:val="20"/>
                  <w:rPrChange w:id="6177" w:author="nadira firinda" w:date="2022-10-29T23:15:00Z">
                    <w:rPr>
                      <w:rFonts w:ascii="Frutiger 45 Light" w:hAnsi="Frutiger 45 Light" w:cstheme="minorHAnsi"/>
                    </w:rPr>
                  </w:rPrChange>
                </w:rPr>
                <w:t>(A) + (B) + (C) + (D)</w:t>
              </w:r>
            </w:ins>
          </w:p>
        </w:tc>
        <w:tc>
          <w:tcPr>
            <w:tcW w:w="1678" w:type="dxa"/>
            <w:vAlign w:val="bottom"/>
            <w:tcPrChange w:id="6178" w:author="nadira firinda" w:date="2022-10-29T23:14:00Z">
              <w:tcPr>
                <w:tcW w:w="1440" w:type="dxa"/>
                <w:vAlign w:val="bottom"/>
              </w:tcPr>
            </w:tcPrChange>
          </w:tcPr>
          <w:p w14:paraId="49961C84" w14:textId="77777777" w:rsidR="009711D7" w:rsidRPr="009711D7" w:rsidRDefault="009711D7" w:rsidP="00CC4C47">
            <w:pPr>
              <w:spacing w:line="360" w:lineRule="auto"/>
              <w:rPr>
                <w:ins w:id="6179" w:author="nadira firinda" w:date="2022-10-29T23:13:00Z"/>
                <w:rFonts w:ascii="Frutiger 45 Light" w:hAnsi="Frutiger 45 Light" w:cstheme="minorHAnsi"/>
                <w:sz w:val="20"/>
                <w:szCs w:val="20"/>
                <w:rPrChange w:id="6180" w:author="nadira firinda" w:date="2022-10-29T23:15:00Z">
                  <w:rPr>
                    <w:ins w:id="6181" w:author="nadira firinda" w:date="2022-10-29T23:13:00Z"/>
                    <w:rFonts w:ascii="Frutiger 45 Light" w:hAnsi="Frutiger 45 Light" w:cstheme="minorHAnsi"/>
                  </w:rPr>
                </w:rPrChange>
              </w:rPr>
              <w:pPrChange w:id="6182" w:author="nadira firinda" w:date="2022-10-29T23:37:00Z">
                <w:pPr>
                  <w:spacing w:line="276" w:lineRule="auto"/>
                </w:pPr>
              </w:pPrChange>
            </w:pPr>
            <w:ins w:id="6183" w:author="nadira firinda" w:date="2022-10-29T23:13:00Z">
              <w:r w:rsidRPr="009711D7">
                <w:rPr>
                  <w:rFonts w:ascii="Frutiger 45 Light" w:hAnsi="Frutiger 45 Light" w:cstheme="minorHAnsi"/>
                  <w:sz w:val="20"/>
                  <w:szCs w:val="20"/>
                  <w:rPrChange w:id="6184" w:author="nadira firinda" w:date="2022-10-29T23:15:00Z">
                    <w:rPr>
                      <w:rFonts w:ascii="Frutiger 45 Light" w:hAnsi="Frutiger 45 Light" w:cstheme="minorHAnsi"/>
                    </w:rPr>
                  </w:rPrChange>
                </w:rPr>
                <w:t>0</w:t>
              </w:r>
            </w:ins>
          </w:p>
        </w:tc>
        <w:tc>
          <w:tcPr>
            <w:tcW w:w="1260" w:type="dxa"/>
            <w:vAlign w:val="bottom"/>
            <w:tcPrChange w:id="6185" w:author="nadira firinda" w:date="2022-10-29T23:14:00Z">
              <w:tcPr>
                <w:tcW w:w="1260" w:type="dxa"/>
                <w:vAlign w:val="bottom"/>
              </w:tcPr>
            </w:tcPrChange>
          </w:tcPr>
          <w:p w14:paraId="1ED0E04D" w14:textId="77777777" w:rsidR="009711D7" w:rsidRPr="009711D7" w:rsidRDefault="009711D7" w:rsidP="00CC4C47">
            <w:pPr>
              <w:spacing w:line="360" w:lineRule="auto"/>
              <w:rPr>
                <w:ins w:id="6186" w:author="nadira firinda" w:date="2022-10-29T23:13:00Z"/>
                <w:rFonts w:ascii="Frutiger 45 Light" w:hAnsi="Frutiger 45 Light" w:cstheme="minorHAnsi"/>
                <w:sz w:val="20"/>
                <w:szCs w:val="20"/>
                <w:rPrChange w:id="6187" w:author="nadira firinda" w:date="2022-10-29T23:15:00Z">
                  <w:rPr>
                    <w:ins w:id="6188" w:author="nadira firinda" w:date="2022-10-29T23:13:00Z"/>
                    <w:rFonts w:ascii="Frutiger 45 Light" w:hAnsi="Frutiger 45 Light" w:cstheme="minorHAnsi"/>
                  </w:rPr>
                </w:rPrChange>
              </w:rPr>
              <w:pPrChange w:id="6189" w:author="nadira firinda" w:date="2022-10-29T23:37:00Z">
                <w:pPr>
                  <w:spacing w:line="276" w:lineRule="auto"/>
                </w:pPr>
              </w:pPrChange>
            </w:pPr>
            <w:ins w:id="6190" w:author="nadira firinda" w:date="2022-10-29T23:13:00Z">
              <w:r w:rsidRPr="009711D7">
                <w:rPr>
                  <w:rFonts w:ascii="Frutiger 45 Light" w:hAnsi="Frutiger 45 Light" w:cstheme="minorHAnsi"/>
                  <w:sz w:val="20"/>
                  <w:szCs w:val="20"/>
                  <w:rPrChange w:id="6191" w:author="nadira firinda" w:date="2022-10-29T23:15:00Z">
                    <w:rPr>
                      <w:rFonts w:ascii="Frutiger 45 Light" w:hAnsi="Frutiger 45 Light" w:cstheme="minorHAnsi"/>
                    </w:rPr>
                  </w:rPrChange>
                </w:rPr>
                <w:t>0</w:t>
              </w:r>
            </w:ins>
          </w:p>
        </w:tc>
        <w:tc>
          <w:tcPr>
            <w:tcW w:w="1350" w:type="dxa"/>
            <w:vAlign w:val="bottom"/>
            <w:tcPrChange w:id="6192" w:author="nadira firinda" w:date="2022-10-29T23:14:00Z">
              <w:tcPr>
                <w:tcW w:w="1350" w:type="dxa"/>
                <w:vAlign w:val="bottom"/>
              </w:tcPr>
            </w:tcPrChange>
          </w:tcPr>
          <w:p w14:paraId="4E39B679" w14:textId="77777777" w:rsidR="009711D7" w:rsidRPr="009711D7" w:rsidRDefault="009711D7" w:rsidP="00CC4C47">
            <w:pPr>
              <w:spacing w:line="360" w:lineRule="auto"/>
              <w:rPr>
                <w:ins w:id="6193" w:author="nadira firinda" w:date="2022-10-29T23:13:00Z"/>
                <w:rFonts w:ascii="Frutiger 45 Light" w:hAnsi="Frutiger 45 Light" w:cstheme="minorHAnsi"/>
                <w:sz w:val="20"/>
                <w:szCs w:val="20"/>
                <w:rPrChange w:id="6194" w:author="nadira firinda" w:date="2022-10-29T23:15:00Z">
                  <w:rPr>
                    <w:ins w:id="6195" w:author="nadira firinda" w:date="2022-10-29T23:13:00Z"/>
                    <w:rFonts w:ascii="Frutiger 45 Light" w:hAnsi="Frutiger 45 Light" w:cstheme="minorHAnsi"/>
                  </w:rPr>
                </w:rPrChange>
              </w:rPr>
              <w:pPrChange w:id="6196" w:author="nadira firinda" w:date="2022-10-29T23:37:00Z">
                <w:pPr>
                  <w:spacing w:line="276" w:lineRule="auto"/>
                </w:pPr>
              </w:pPrChange>
            </w:pPr>
            <w:ins w:id="6197" w:author="nadira firinda" w:date="2022-10-29T23:13:00Z">
              <w:r w:rsidRPr="009711D7">
                <w:rPr>
                  <w:rFonts w:ascii="Frutiger 45 Light" w:hAnsi="Frutiger 45 Light" w:cstheme="minorHAnsi"/>
                  <w:sz w:val="20"/>
                  <w:szCs w:val="20"/>
                  <w:rPrChange w:id="6198" w:author="nadira firinda" w:date="2022-10-29T23:15:00Z">
                    <w:rPr>
                      <w:rFonts w:ascii="Frutiger 45 Light" w:hAnsi="Frutiger 45 Light" w:cstheme="minorHAnsi"/>
                    </w:rPr>
                  </w:rPrChange>
                </w:rPr>
                <w:t>0</w:t>
              </w:r>
            </w:ins>
          </w:p>
        </w:tc>
        <w:tc>
          <w:tcPr>
            <w:tcW w:w="1170" w:type="dxa"/>
            <w:vAlign w:val="bottom"/>
            <w:tcPrChange w:id="6199" w:author="nadira firinda" w:date="2022-10-29T23:14:00Z">
              <w:tcPr>
                <w:tcW w:w="1170" w:type="dxa"/>
                <w:vAlign w:val="bottom"/>
              </w:tcPr>
            </w:tcPrChange>
          </w:tcPr>
          <w:p w14:paraId="171A2B42" w14:textId="77777777" w:rsidR="009711D7" w:rsidRPr="009711D7" w:rsidRDefault="009711D7" w:rsidP="00CC4C47">
            <w:pPr>
              <w:spacing w:line="360" w:lineRule="auto"/>
              <w:rPr>
                <w:ins w:id="6200" w:author="nadira firinda" w:date="2022-10-29T23:13:00Z"/>
                <w:rFonts w:ascii="Frutiger 45 Light" w:hAnsi="Frutiger 45 Light" w:cstheme="minorHAnsi"/>
                <w:sz w:val="20"/>
                <w:szCs w:val="20"/>
                <w:rPrChange w:id="6201" w:author="nadira firinda" w:date="2022-10-29T23:15:00Z">
                  <w:rPr>
                    <w:ins w:id="6202" w:author="nadira firinda" w:date="2022-10-29T23:13:00Z"/>
                    <w:rFonts w:ascii="Frutiger 45 Light" w:hAnsi="Frutiger 45 Light" w:cstheme="minorHAnsi"/>
                  </w:rPr>
                </w:rPrChange>
              </w:rPr>
              <w:pPrChange w:id="6203" w:author="nadira firinda" w:date="2022-10-29T23:37:00Z">
                <w:pPr>
                  <w:spacing w:line="276" w:lineRule="auto"/>
                </w:pPr>
              </w:pPrChange>
            </w:pPr>
            <w:ins w:id="6204" w:author="nadira firinda" w:date="2022-10-29T23:13:00Z">
              <w:r w:rsidRPr="009711D7">
                <w:rPr>
                  <w:rFonts w:ascii="Frutiger 45 Light" w:hAnsi="Frutiger 45 Light" w:cstheme="minorHAnsi"/>
                  <w:sz w:val="20"/>
                  <w:szCs w:val="20"/>
                  <w:rPrChange w:id="6205" w:author="nadira firinda" w:date="2022-10-29T23:15:00Z">
                    <w:rPr>
                      <w:rFonts w:ascii="Frutiger 45 Light" w:hAnsi="Frutiger 45 Light" w:cstheme="minorHAnsi"/>
                    </w:rPr>
                  </w:rPrChange>
                </w:rPr>
                <w:t>0</w:t>
              </w:r>
            </w:ins>
          </w:p>
        </w:tc>
        <w:tc>
          <w:tcPr>
            <w:tcW w:w="900" w:type="dxa"/>
            <w:gridSpan w:val="2"/>
            <w:vAlign w:val="bottom"/>
            <w:tcPrChange w:id="6206" w:author="nadira firinda" w:date="2022-10-29T23:14:00Z">
              <w:tcPr>
                <w:tcW w:w="900" w:type="dxa"/>
                <w:gridSpan w:val="2"/>
                <w:vAlign w:val="bottom"/>
              </w:tcPr>
            </w:tcPrChange>
          </w:tcPr>
          <w:p w14:paraId="61FA3AA6" w14:textId="77777777" w:rsidR="009711D7" w:rsidRPr="009711D7" w:rsidRDefault="009711D7" w:rsidP="00CC4C47">
            <w:pPr>
              <w:spacing w:line="360" w:lineRule="auto"/>
              <w:rPr>
                <w:ins w:id="6207" w:author="nadira firinda" w:date="2022-10-29T23:13:00Z"/>
                <w:rFonts w:ascii="Frutiger 45 Light" w:hAnsi="Frutiger 45 Light" w:cstheme="minorHAnsi"/>
                <w:sz w:val="20"/>
                <w:szCs w:val="20"/>
                <w:rPrChange w:id="6208" w:author="nadira firinda" w:date="2022-10-29T23:15:00Z">
                  <w:rPr>
                    <w:ins w:id="6209" w:author="nadira firinda" w:date="2022-10-29T23:13:00Z"/>
                    <w:rFonts w:ascii="Frutiger 45 Light" w:hAnsi="Frutiger 45 Light" w:cstheme="minorHAnsi"/>
                  </w:rPr>
                </w:rPrChange>
              </w:rPr>
              <w:pPrChange w:id="6210" w:author="nadira firinda" w:date="2022-10-29T23:37:00Z">
                <w:pPr>
                  <w:spacing w:line="276" w:lineRule="auto"/>
                </w:pPr>
              </w:pPrChange>
            </w:pPr>
            <w:ins w:id="6211" w:author="nadira firinda" w:date="2022-10-29T23:13:00Z">
              <w:r w:rsidRPr="009711D7">
                <w:rPr>
                  <w:rFonts w:ascii="Frutiger 45 Light" w:hAnsi="Frutiger 45 Light" w:cstheme="minorHAnsi"/>
                  <w:sz w:val="20"/>
                  <w:szCs w:val="20"/>
                  <w:rPrChange w:id="6212" w:author="nadira firinda" w:date="2022-10-29T23:15:00Z">
                    <w:rPr>
                      <w:rFonts w:ascii="Frutiger 45 Light" w:hAnsi="Frutiger 45 Light" w:cstheme="minorHAnsi"/>
                    </w:rPr>
                  </w:rPrChange>
                </w:rPr>
                <w:t>0</w:t>
              </w:r>
            </w:ins>
          </w:p>
        </w:tc>
        <w:tc>
          <w:tcPr>
            <w:tcW w:w="1080" w:type="dxa"/>
            <w:gridSpan w:val="2"/>
            <w:vAlign w:val="bottom"/>
            <w:tcPrChange w:id="6213" w:author="nadira firinda" w:date="2022-10-29T23:14:00Z">
              <w:tcPr>
                <w:tcW w:w="1080" w:type="dxa"/>
                <w:gridSpan w:val="2"/>
                <w:vAlign w:val="bottom"/>
              </w:tcPr>
            </w:tcPrChange>
          </w:tcPr>
          <w:p w14:paraId="57A8CA92" w14:textId="77777777" w:rsidR="009711D7" w:rsidRPr="009711D7" w:rsidRDefault="009711D7" w:rsidP="00CC4C47">
            <w:pPr>
              <w:spacing w:line="360" w:lineRule="auto"/>
              <w:rPr>
                <w:ins w:id="6214" w:author="nadira firinda" w:date="2022-10-29T23:13:00Z"/>
                <w:rFonts w:ascii="Frutiger 45 Light" w:hAnsi="Frutiger 45 Light" w:cstheme="minorHAnsi"/>
                <w:sz w:val="20"/>
                <w:szCs w:val="20"/>
                <w:rPrChange w:id="6215" w:author="nadira firinda" w:date="2022-10-29T23:15:00Z">
                  <w:rPr>
                    <w:ins w:id="6216" w:author="nadira firinda" w:date="2022-10-29T23:13:00Z"/>
                    <w:rFonts w:ascii="Frutiger 45 Light" w:hAnsi="Frutiger 45 Light" w:cstheme="minorHAnsi"/>
                  </w:rPr>
                </w:rPrChange>
              </w:rPr>
              <w:pPrChange w:id="6217" w:author="nadira firinda" w:date="2022-10-29T23:37:00Z">
                <w:pPr>
                  <w:spacing w:line="276" w:lineRule="auto"/>
                </w:pPr>
              </w:pPrChange>
            </w:pPr>
            <w:ins w:id="6218" w:author="nadira firinda" w:date="2022-10-29T23:13:00Z">
              <w:r w:rsidRPr="009711D7">
                <w:rPr>
                  <w:rFonts w:ascii="Frutiger 45 Light" w:hAnsi="Frutiger 45 Light" w:cstheme="minorHAnsi"/>
                  <w:sz w:val="20"/>
                  <w:szCs w:val="20"/>
                  <w:rPrChange w:id="6219" w:author="nadira firinda" w:date="2022-10-29T23:15:00Z">
                    <w:rPr>
                      <w:rFonts w:ascii="Frutiger 45 Light" w:hAnsi="Frutiger 45 Light" w:cstheme="minorHAnsi"/>
                    </w:rPr>
                  </w:rPrChange>
                </w:rPr>
                <w:t>0</w:t>
              </w:r>
            </w:ins>
          </w:p>
        </w:tc>
      </w:tr>
    </w:tbl>
    <w:p w14:paraId="1AC0FB06" w14:textId="39D81845" w:rsidR="009711D7" w:rsidRDefault="009711D7" w:rsidP="00CC4C47">
      <w:pPr>
        <w:spacing w:line="360" w:lineRule="auto"/>
        <w:ind w:left="360" w:firstLine="180"/>
        <w:rPr>
          <w:ins w:id="6220" w:author="nadira firinda" w:date="2022-10-29T23:13:00Z"/>
          <w:rFonts w:ascii="Times New Roman" w:hAnsi="Times New Roman" w:cs="Times New Roman"/>
        </w:rPr>
      </w:pPr>
    </w:p>
    <w:p w14:paraId="3227E4C9" w14:textId="6E07FE67" w:rsidR="009711D7" w:rsidRPr="009711D7" w:rsidRDefault="009711D7" w:rsidP="00CC4C47">
      <w:pPr>
        <w:spacing w:line="360" w:lineRule="auto"/>
        <w:ind w:left="360" w:firstLine="180"/>
        <w:rPr>
          <w:ins w:id="6221" w:author="nadira firinda" w:date="2022-10-29T23:13:00Z"/>
          <w:rFonts w:ascii="Times New Roman" w:hAnsi="Times New Roman" w:cs="Times New Roman"/>
          <w:rPrChange w:id="6222" w:author="nadira firinda" w:date="2022-10-29T23:12:00Z">
            <w:rPr>
              <w:ins w:id="6223" w:author="nadira firinda" w:date="2022-10-29T23:13:00Z"/>
              <w:sz w:val="20"/>
              <w:szCs w:val="20"/>
            </w:rPr>
          </w:rPrChange>
        </w:rPr>
      </w:pPr>
      <m:oMathPara>
        <m:oMath>
          <m:r>
            <w:ins w:id="6224" w:author="nadira firinda" w:date="2022-10-29T23:13:00Z">
              <w:rPr>
                <w:rFonts w:ascii="Cambria Math" w:hAnsi="Cambria Math"/>
              </w:rPr>
              <m:t>GNDI-A=S-I=CAB</m:t>
            </w:ins>
          </m:r>
          <m:r>
            <w:ins w:id="6225" w:author="nadira firinda" w:date="2022-10-29T23:13:00Z">
              <m:rPr>
                <m:sty m:val="p"/>
              </m:rPr>
              <w:rPr>
                <w:rFonts w:ascii="Cambria Math" w:hAnsi="Cambria Math"/>
              </w:rPr>
              <m:t>=-</m:t>
            </w:ins>
          </m:r>
          <m:r>
            <w:ins w:id="6226" w:author="nadira firinda" w:date="2022-10-29T23:13:00Z">
              <w:rPr>
                <w:rFonts w:ascii="Cambria Math" w:hAnsi="Cambria Math"/>
              </w:rPr>
              <m:t>FI</m:t>
            </w:ins>
          </m:r>
          <m:r>
            <w:ins w:id="6227" w:author="nadira firinda" w:date="2022-10-29T23:13:00Z">
              <m:rPr>
                <m:sty m:val="p"/>
              </m:rPr>
              <w:rPr>
                <w:rFonts w:ascii="Cambria Math" w:hAnsi="Cambria Math"/>
              </w:rPr>
              <m:t>+Δ</m:t>
            </w:ins>
          </m:r>
          <m:r>
            <w:ins w:id="6228" w:author="nadira firinda" w:date="2022-10-29T23:13:00Z">
              <w:rPr>
                <w:rFonts w:ascii="Cambria Math" w:hAnsi="Cambria Math"/>
              </w:rPr>
              <m:t>R</m:t>
            </w:ins>
          </m:r>
        </m:oMath>
      </m:oMathPara>
    </w:p>
    <w:p w14:paraId="2CC51802" w14:textId="77777777" w:rsidR="009711D7" w:rsidRPr="0069174C" w:rsidRDefault="009711D7" w:rsidP="00CC4C47">
      <w:pPr>
        <w:spacing w:line="360" w:lineRule="auto"/>
        <w:ind w:firstLine="567"/>
        <w:jc w:val="both"/>
        <w:rPr>
          <w:ins w:id="6229" w:author="nadira firinda" w:date="2022-10-29T23:13:00Z"/>
          <w:rFonts w:ascii="Frutiger 45 Light" w:hAnsi="Frutiger 45 Light"/>
          <w:sz w:val="24"/>
          <w:szCs w:val="24"/>
        </w:rPr>
        <w:pPrChange w:id="6230" w:author="nadira firinda" w:date="2022-10-29T23:37:00Z">
          <w:pPr>
            <w:spacing w:line="276" w:lineRule="auto"/>
            <w:ind w:firstLine="567"/>
            <w:jc w:val="both"/>
          </w:pPr>
        </w:pPrChange>
      </w:pPr>
      <w:ins w:id="6231" w:author="nadira firinda" w:date="2022-10-29T23:13:00Z">
        <w:r w:rsidRPr="0069174C">
          <w:rPr>
            <w:rFonts w:ascii="Frutiger 45 Light" w:hAnsi="Frutiger 45 Light"/>
            <w:sz w:val="24"/>
            <w:szCs w:val="24"/>
          </w:rPr>
          <w:t xml:space="preserve">Defisit transaksi berjalan </w:t>
        </w:r>
      </w:ins>
      <m:oMath>
        <m:r>
          <w:ins w:id="6232" w:author="nadira firinda" w:date="2022-10-29T23:13:00Z">
            <w:rPr>
              <w:rFonts w:ascii="Cambria Math" w:hAnsi="Cambria Math"/>
              <w:sz w:val="24"/>
              <w:szCs w:val="24"/>
            </w:rPr>
            <m:t>CAB</m:t>
          </w:ins>
        </m:r>
      </m:oMath>
      <w:ins w:id="6233" w:author="nadira firinda" w:date="2022-10-29T23:13:00Z">
        <w:r w:rsidRPr="0069174C">
          <w:rPr>
            <w:rFonts w:ascii="Frutiger 45 Light" w:hAnsi="Frutiger 45 Light"/>
            <w:sz w:val="24"/>
            <w:szCs w:val="24"/>
          </w:rPr>
          <w:t xml:space="preserve"> adalah perbedaan antara penerimaan dan pengeluaran dalam transaksi berjalan dari neraca pembayaran. Keseimbangan ini juga merefleksikan gap antara pendapatan dan pengeluaran dalam ekonomi </w:t>
        </w:r>
      </w:ins>
      <m:oMath>
        <m:r>
          <w:ins w:id="6234" w:author="nadira firinda" w:date="2022-10-29T23:13:00Z">
            <w:rPr>
              <w:rFonts w:ascii="Cambria Math" w:hAnsi="Cambria Math"/>
              <w:sz w:val="24"/>
              <w:szCs w:val="24"/>
            </w:rPr>
            <m:t>GNDI</m:t>
          </w:ins>
        </m:r>
        <m:r>
          <w:ins w:id="6235" w:author="nadira firinda" w:date="2022-10-29T23:13:00Z">
            <m:rPr>
              <m:sty m:val="p"/>
            </m:rPr>
            <w:rPr>
              <w:rFonts w:ascii="Cambria Math" w:hAnsi="Cambria Math"/>
              <w:sz w:val="24"/>
              <w:szCs w:val="24"/>
            </w:rPr>
            <m:t xml:space="preserve">- </m:t>
          </w:ins>
        </m:r>
        <m:r>
          <w:ins w:id="6236" w:author="nadira firinda" w:date="2022-10-29T23:13:00Z">
            <w:rPr>
              <w:rFonts w:ascii="Cambria Math" w:hAnsi="Cambria Math"/>
              <w:sz w:val="24"/>
              <w:szCs w:val="24"/>
            </w:rPr>
            <m:t>A</m:t>
          </w:ins>
        </m:r>
        <m:r>
          <w:ins w:id="6237" w:author="nadira firinda" w:date="2022-10-29T23:13:00Z">
            <m:rPr>
              <m:sty m:val="p"/>
            </m:rPr>
            <w:rPr>
              <w:rFonts w:ascii="Cambria Math" w:hAnsi="Cambria Math"/>
              <w:sz w:val="24"/>
              <w:szCs w:val="24"/>
            </w:rPr>
            <m:t>=</m:t>
          </w:ins>
        </m:r>
        <m:r>
          <w:ins w:id="6238" w:author="nadira firinda" w:date="2022-10-29T23:13:00Z">
            <w:rPr>
              <w:rFonts w:ascii="Cambria Math" w:hAnsi="Cambria Math"/>
              <w:sz w:val="24"/>
              <w:szCs w:val="24"/>
            </w:rPr>
            <m:t>CAB</m:t>
          </w:ins>
        </m:r>
      </m:oMath>
      <w:ins w:id="6239" w:author="nadira firinda" w:date="2022-10-29T23:13:00Z">
        <w:r w:rsidRPr="0069174C">
          <w:rPr>
            <w:rFonts w:ascii="Frutiger 45 Light" w:hAnsi="Frutiger 45 Light"/>
            <w:sz w:val="24"/>
            <w:szCs w:val="24"/>
          </w:rPr>
          <w:t xml:space="preserve">, dimana  </w:t>
        </w:r>
      </w:ins>
      <m:oMath>
        <m:r>
          <w:ins w:id="6240" w:author="nadira firinda" w:date="2022-10-29T23:13:00Z">
            <w:rPr>
              <w:rFonts w:ascii="Cambria Math" w:hAnsi="Cambria Math"/>
              <w:sz w:val="24"/>
              <w:szCs w:val="24"/>
            </w:rPr>
            <m:t>GNDI</m:t>
          </w:ins>
        </m:r>
      </m:oMath>
      <w:ins w:id="6241" w:author="nadira firinda" w:date="2022-10-29T23:13:00Z">
        <w:r w:rsidRPr="0069174C">
          <w:rPr>
            <w:rFonts w:ascii="Frutiger 45 Light" w:hAnsi="Frutiger 45 Light"/>
            <w:sz w:val="24"/>
            <w:szCs w:val="24"/>
          </w:rPr>
          <w:t xml:space="preserve"> adalah </w:t>
        </w:r>
        <w:r w:rsidRPr="0069174C">
          <w:rPr>
            <w:rFonts w:ascii="Frutiger 45 Light" w:hAnsi="Frutiger 45 Light"/>
            <w:i/>
            <w:iCs/>
            <w:sz w:val="24"/>
            <w:szCs w:val="24"/>
          </w:rPr>
          <w:t>gross national disposable income</w:t>
        </w:r>
        <w:r w:rsidRPr="0069174C">
          <w:rPr>
            <w:rFonts w:ascii="Frutiger 45 Light" w:hAnsi="Frutiger 45 Light"/>
            <w:sz w:val="24"/>
            <w:szCs w:val="24"/>
          </w:rPr>
          <w:t xml:space="preserve"> dan </w:t>
        </w:r>
      </w:ins>
      <m:oMath>
        <m:r>
          <w:ins w:id="6242" w:author="nadira firinda" w:date="2022-10-29T23:13:00Z">
            <w:rPr>
              <w:rFonts w:ascii="Cambria Math" w:hAnsi="Cambria Math"/>
              <w:sz w:val="24"/>
              <w:szCs w:val="24"/>
            </w:rPr>
            <m:t>A</m:t>
          </w:ins>
        </m:r>
      </m:oMath>
      <w:ins w:id="6243" w:author="nadira firinda" w:date="2022-10-29T23:13:00Z">
        <w:r w:rsidRPr="0069174C">
          <w:rPr>
            <w:rFonts w:ascii="Frutiger 45 Light" w:hAnsi="Frutiger 45 Light"/>
            <w:sz w:val="24"/>
            <w:szCs w:val="24"/>
          </w:rPr>
          <w:t xml:space="preserve"> adalah absorpsi/penyerapan domestik yang merupakan belanja rumah tangga, bisnis dan pemerintah secara keseluruhan. Negara yang absorpsi domestiknya melebihi pendapatannya harus mengimpor sisanya dari dunia luar. </w:t>
        </w:r>
      </w:ins>
    </w:p>
    <w:p w14:paraId="2036CC23" w14:textId="77777777" w:rsidR="009711D7" w:rsidRPr="0069174C" w:rsidRDefault="009711D7" w:rsidP="00CC4C47">
      <w:pPr>
        <w:spacing w:line="360" w:lineRule="auto"/>
        <w:ind w:firstLine="567"/>
        <w:jc w:val="both"/>
        <w:rPr>
          <w:ins w:id="6244" w:author="nadira firinda" w:date="2022-10-29T23:13:00Z"/>
          <w:rFonts w:ascii="Frutiger 45 Light" w:hAnsi="Frutiger 45 Light"/>
          <w:sz w:val="24"/>
          <w:szCs w:val="24"/>
        </w:rPr>
        <w:pPrChange w:id="6245" w:author="nadira firinda" w:date="2022-10-29T23:37:00Z">
          <w:pPr>
            <w:spacing w:line="276" w:lineRule="auto"/>
            <w:ind w:firstLine="567"/>
            <w:jc w:val="both"/>
          </w:pPr>
        </w:pPrChange>
      </w:pPr>
      <w:ins w:id="6246" w:author="nadira firinda" w:date="2022-10-29T23:13:00Z">
        <w:r w:rsidRPr="0069174C">
          <w:rPr>
            <w:rFonts w:ascii="Frutiger 45 Light" w:hAnsi="Frutiger 45 Light"/>
            <w:sz w:val="24"/>
            <w:szCs w:val="24"/>
          </w:rPr>
          <w:t xml:space="preserve">Identitas </w:t>
        </w:r>
      </w:ins>
      <m:oMath>
        <m:r>
          <w:ins w:id="6247" w:author="nadira firinda" w:date="2022-10-29T23:13:00Z">
            <w:rPr>
              <w:rFonts w:ascii="Cambria Math" w:hAnsi="Cambria Math"/>
              <w:sz w:val="24"/>
              <w:szCs w:val="24"/>
            </w:rPr>
            <m:t>GNDI</m:t>
          </w:ins>
        </m:r>
        <m:r>
          <w:ins w:id="6248" w:author="nadira firinda" w:date="2022-10-29T23:13:00Z">
            <m:rPr>
              <m:sty m:val="p"/>
            </m:rPr>
            <w:rPr>
              <w:rFonts w:ascii="Cambria Math" w:hAnsi="Cambria Math"/>
              <w:sz w:val="24"/>
              <w:szCs w:val="24"/>
            </w:rPr>
            <m:t xml:space="preserve">- </m:t>
          </w:ins>
        </m:r>
        <m:r>
          <w:ins w:id="6249" w:author="nadira firinda" w:date="2022-10-29T23:13:00Z">
            <w:rPr>
              <w:rFonts w:ascii="Cambria Math" w:hAnsi="Cambria Math"/>
              <w:sz w:val="24"/>
              <w:szCs w:val="24"/>
            </w:rPr>
            <m:t>A</m:t>
          </w:ins>
        </m:r>
        <m:r>
          <w:ins w:id="6250" w:author="nadira firinda" w:date="2022-10-29T23:13:00Z">
            <m:rPr>
              <m:sty m:val="p"/>
            </m:rPr>
            <w:rPr>
              <w:rFonts w:ascii="Cambria Math" w:hAnsi="Cambria Math"/>
              <w:sz w:val="24"/>
              <w:szCs w:val="24"/>
            </w:rPr>
            <m:t>=</m:t>
          </w:ins>
        </m:r>
        <m:r>
          <w:ins w:id="6251" w:author="nadira firinda" w:date="2022-10-29T23:13:00Z">
            <w:rPr>
              <w:rFonts w:ascii="Cambria Math" w:hAnsi="Cambria Math"/>
              <w:sz w:val="24"/>
              <w:szCs w:val="24"/>
            </w:rPr>
            <m:t>CAB</m:t>
          </w:ins>
        </m:r>
      </m:oMath>
      <w:ins w:id="6252" w:author="nadira firinda" w:date="2022-10-29T23:13:00Z">
        <w:r w:rsidRPr="0069174C">
          <w:rPr>
            <w:rFonts w:ascii="Frutiger 45 Light" w:hAnsi="Frutiger 45 Light"/>
            <w:sz w:val="24"/>
            <w:szCs w:val="24"/>
          </w:rPr>
          <w:t xml:space="preserve"> membentuk basis dari pendekatan absorpsi dalam neraca pembayaran. Interpretasi intuitif dari hubungan ini adalah defisit transaksi terjadi setiap kali suatu negara memiliki pengeluaran di luar kemampuannya atau menyerap lebih dari apa yang dia bisa hasilkan. Dengan kata lain, defisit transaksi berjalan mencerminkan kelebihan penyerapan terhadap pendapatan. Oleh karena itu, untuk mengurangi defisit transaksi berjalan, pendapatan negara harus ditingkatkan dan/atau penyerapannya yang harus dikurangi. Meningkatkan output dan tentunya pendapatan, dalam jangka pendek memerlukan kapasitas produksi yang belum terpakai, dan dalam jangka menengah, peningkatan kapasitas produksi yang meningkat melalui investasi, partisipasi tenaga kerja, dan kebijakan struktural yang memadai untuk mempromosikan peningkatan produktivitas. Penyerapan domestik dapat dikurangi dengan mengkontraksi, konsumsi final maupun investasi.</w:t>
        </w:r>
      </w:ins>
    </w:p>
    <w:p w14:paraId="71421229" w14:textId="77777777" w:rsidR="009711D7" w:rsidRPr="0069174C" w:rsidRDefault="009711D7" w:rsidP="00CC4C47">
      <w:pPr>
        <w:spacing w:line="360" w:lineRule="auto"/>
        <w:ind w:firstLine="567"/>
        <w:jc w:val="both"/>
        <w:rPr>
          <w:ins w:id="6253" w:author="nadira firinda" w:date="2022-10-29T23:13:00Z"/>
          <w:rFonts w:ascii="Frutiger 45 Light" w:hAnsi="Frutiger 45 Light"/>
          <w:sz w:val="24"/>
          <w:szCs w:val="24"/>
        </w:rPr>
        <w:pPrChange w:id="6254" w:author="nadira firinda" w:date="2022-10-29T23:37:00Z">
          <w:pPr>
            <w:spacing w:line="276" w:lineRule="auto"/>
            <w:ind w:firstLine="567"/>
            <w:jc w:val="both"/>
          </w:pPr>
        </w:pPrChange>
      </w:pPr>
      <w:ins w:id="6255" w:author="nadira firinda" w:date="2022-10-29T23:13:00Z">
        <w:r w:rsidRPr="0069174C">
          <w:rPr>
            <w:rFonts w:ascii="Frutiger 45 Light" w:hAnsi="Frutiger 45 Light"/>
            <w:sz w:val="24"/>
            <w:szCs w:val="24"/>
          </w:rPr>
          <w:t xml:space="preserve">Cara lainnya untuk membangun hubungan antara agregat neraca nasional dan keseimbangan eksternal neraca berjalan adalah dengan melalui keseimbangan </w:t>
        </w:r>
        <w:r w:rsidRPr="0069174C">
          <w:rPr>
            <w:rFonts w:ascii="Frutiger 45 Light" w:hAnsi="Frutiger 45 Light"/>
            <w:sz w:val="24"/>
            <w:szCs w:val="24"/>
          </w:rPr>
          <w:lastRenderedPageBreak/>
          <w:t xml:space="preserve">tabungan-investasi dalam ekonomi. Keseimbangan sektoral </w:t>
        </w:r>
      </w:ins>
      <m:oMath>
        <m:r>
          <w:ins w:id="6256" w:author="nadira firinda" w:date="2022-10-29T23:13:00Z">
            <w:rPr>
              <w:rFonts w:ascii="Cambria Math" w:hAnsi="Cambria Math"/>
              <w:sz w:val="24"/>
              <w:szCs w:val="24"/>
            </w:rPr>
            <m:t>CAB</m:t>
          </w:ins>
        </m:r>
        <m:r>
          <w:ins w:id="6257" w:author="nadira firinda" w:date="2022-10-29T23:13:00Z">
            <m:rPr>
              <m:sty m:val="p"/>
            </m:rPr>
            <w:rPr>
              <w:rFonts w:ascii="Cambria Math" w:hAnsi="Cambria Math"/>
              <w:sz w:val="24"/>
              <w:szCs w:val="24"/>
            </w:rPr>
            <m:t>=</m:t>
          </w:ins>
        </m:r>
        <m:r>
          <w:ins w:id="6258" w:author="nadira firinda" w:date="2022-10-29T23:13:00Z">
            <w:rPr>
              <w:rFonts w:ascii="Cambria Math" w:hAnsi="Cambria Math"/>
              <w:sz w:val="24"/>
              <w:szCs w:val="24"/>
            </w:rPr>
            <m:t>S</m:t>
          </w:ins>
        </m:r>
        <m:r>
          <w:ins w:id="6259" w:author="nadira firinda" w:date="2022-10-29T23:13:00Z">
            <m:rPr>
              <m:sty m:val="p"/>
            </m:rPr>
            <w:rPr>
              <w:rFonts w:ascii="Cambria Math" w:hAnsi="Cambria Math"/>
              <w:sz w:val="24"/>
              <w:szCs w:val="24"/>
            </w:rPr>
            <m:t>-</m:t>
          </w:ins>
        </m:r>
        <m:r>
          <w:ins w:id="6260" w:author="nadira firinda" w:date="2022-10-29T23:13:00Z">
            <w:rPr>
              <w:rFonts w:ascii="Cambria Math" w:hAnsi="Cambria Math"/>
              <w:sz w:val="24"/>
              <w:szCs w:val="24"/>
            </w:rPr>
            <m:t>I</m:t>
          </w:ins>
        </m:r>
      </m:oMath>
      <w:ins w:id="6261" w:author="nadira firinda" w:date="2022-10-29T23:13:00Z">
        <w:r w:rsidRPr="0069174C">
          <w:rPr>
            <w:rFonts w:ascii="Frutiger 45 Light" w:hAnsi="Frutiger 45 Light"/>
            <w:sz w:val="24"/>
            <w:szCs w:val="24"/>
          </w:rPr>
          <w:t>, dimana defisit transaksi berjalan equivalen dengan selisih antara tabungan dan investasi di dalam ekonomi. Dalam ekonomi tertutup, tabungan agregat harus sama dengan investasi agregat, sedangkan dalam ekonomi terbuka kelebihan investasi terhadap tabungan harus ditutupi melalui simpanan asing (</w:t>
        </w:r>
        <w:r w:rsidRPr="0069174C">
          <w:rPr>
            <w:rFonts w:ascii="Frutiger 45 Light" w:hAnsi="Frutiger 45 Light"/>
            <w:i/>
            <w:iCs/>
            <w:sz w:val="24"/>
            <w:szCs w:val="24"/>
          </w:rPr>
          <w:t>foreign saving</w:t>
        </w:r>
        <w:r w:rsidRPr="0069174C">
          <w:rPr>
            <w:rFonts w:ascii="Frutiger 45 Light" w:hAnsi="Frutiger 45 Light"/>
            <w:sz w:val="24"/>
            <w:szCs w:val="24"/>
          </w:rPr>
          <w:t xml:space="preserve">). Pada prinsipnya defisit transaksi berjalan dapat dikurangi dengan meningkatkan tabungan dan/atau mengurangi investasi. </w:t>
        </w:r>
      </w:ins>
    </w:p>
    <w:p w14:paraId="0EBF989F" w14:textId="77777777" w:rsidR="009711D7" w:rsidRPr="0069174C" w:rsidRDefault="009711D7" w:rsidP="00CC4C47">
      <w:pPr>
        <w:spacing w:line="360" w:lineRule="auto"/>
        <w:ind w:firstLine="567"/>
        <w:jc w:val="both"/>
        <w:rPr>
          <w:ins w:id="6262" w:author="nadira firinda" w:date="2022-10-29T23:13:00Z"/>
          <w:rFonts w:ascii="Frutiger 45 Light" w:hAnsi="Frutiger 45 Light"/>
          <w:sz w:val="24"/>
          <w:szCs w:val="24"/>
        </w:rPr>
        <w:pPrChange w:id="6263" w:author="nadira firinda" w:date="2022-10-29T23:37:00Z">
          <w:pPr>
            <w:spacing w:line="276" w:lineRule="auto"/>
            <w:ind w:firstLine="567"/>
            <w:jc w:val="both"/>
          </w:pPr>
        </w:pPrChange>
      </w:pPr>
      <w:ins w:id="6264" w:author="nadira firinda" w:date="2022-10-29T23:13:00Z">
        <w:r w:rsidRPr="0069174C">
          <w:rPr>
            <w:rFonts w:ascii="Frutiger 45 Light" w:hAnsi="Frutiger 45 Light"/>
            <w:sz w:val="24"/>
            <w:szCs w:val="24"/>
          </w:rPr>
          <w:t>Identitas antara keseimbangan tabungan-investasi dan keseimbangan transaksi berjalan sebangun dengan identitas pendapatan-penyerapan. Identitas ini selalu berlaku, tetapi tidak menjelaskan arah keseimbangan, dan perilaku yang mendasari perubahan keseimbangan itu.</w:t>
        </w:r>
      </w:ins>
    </w:p>
    <w:p w14:paraId="674ECAA0" w14:textId="77777777" w:rsidR="009711D7" w:rsidRPr="0069174C" w:rsidRDefault="009711D7" w:rsidP="00CC4C47">
      <w:pPr>
        <w:spacing w:line="360" w:lineRule="auto"/>
        <w:ind w:firstLine="567"/>
        <w:jc w:val="both"/>
        <w:rPr>
          <w:ins w:id="6265" w:author="nadira firinda" w:date="2022-10-29T23:13:00Z"/>
          <w:rFonts w:ascii="Frutiger 45 Light" w:hAnsi="Frutiger 45 Light"/>
          <w:sz w:val="24"/>
          <w:szCs w:val="24"/>
        </w:rPr>
        <w:pPrChange w:id="6266" w:author="nadira firinda" w:date="2022-10-29T23:37:00Z">
          <w:pPr>
            <w:spacing w:line="276" w:lineRule="auto"/>
            <w:ind w:firstLine="567"/>
            <w:jc w:val="both"/>
          </w:pPr>
        </w:pPrChange>
      </w:pPr>
      <w:ins w:id="6267" w:author="nadira firinda" w:date="2022-10-29T23:13:00Z">
        <w:r w:rsidRPr="0069174C">
          <w:rPr>
            <w:rFonts w:ascii="Frutiger 45 Light" w:hAnsi="Frutiger 45 Light"/>
            <w:sz w:val="24"/>
            <w:szCs w:val="24"/>
          </w:rPr>
          <w:t>Seperti halnya konsumsi, tabungan nasional dan investasi dapat dibagi berdasarkan sektor menjadi pemerintah (publi</w:t>
        </w:r>
        <w:r w:rsidRPr="0069174C">
          <w:rPr>
            <w:rFonts w:ascii="Frutiger 45 Light" w:hAnsi="Frutiger 45 Light"/>
            <w:sz w:val="24"/>
            <w:szCs w:val="24"/>
            <w:lang w:val="id-ID"/>
          </w:rPr>
          <w:t>k</w:t>
        </w:r>
        <w:r w:rsidRPr="0069174C">
          <w:rPr>
            <w:rFonts w:ascii="Frutiger 45 Light" w:hAnsi="Frutiger 45 Light"/>
            <w:sz w:val="24"/>
            <w:szCs w:val="24"/>
          </w:rPr>
          <w:t xml:space="preserve">) dan non pemerintah (swasta). Negara yang memiliki surplus transkasi berjalan </w:t>
        </w:r>
      </w:ins>
      <m:oMath>
        <m:r>
          <w:ins w:id="6268" w:author="nadira firinda" w:date="2022-10-29T23:13:00Z">
            <w:rPr>
              <w:rFonts w:ascii="Cambria Math" w:hAnsi="Cambria Math"/>
              <w:sz w:val="24"/>
              <w:szCs w:val="24"/>
            </w:rPr>
            <m:t>CAB</m:t>
          </w:ins>
        </m:r>
        <m:r>
          <w:ins w:id="6269" w:author="nadira firinda" w:date="2022-10-29T23:13:00Z">
            <m:rPr>
              <m:sty m:val="p"/>
            </m:rPr>
            <w:rPr>
              <w:rFonts w:ascii="Cambria Math" w:hAnsi="Cambria Math"/>
              <w:sz w:val="24"/>
              <w:szCs w:val="24"/>
            </w:rPr>
            <m:t>&gt;0</m:t>
          </w:ins>
        </m:r>
      </m:oMath>
      <w:ins w:id="6270" w:author="nadira firinda" w:date="2022-10-29T23:13:00Z">
        <w:r w:rsidRPr="0069174C">
          <w:rPr>
            <w:rFonts w:ascii="Frutiger 45 Light" w:hAnsi="Frutiger 45 Light"/>
            <w:sz w:val="24"/>
            <w:szCs w:val="24"/>
          </w:rPr>
          <w:t xml:space="preserve">  maka negara ini adalah net penyimpan, karena ia menggunakan konsumsi dan investasi kurang dari pendapatan nasionalnya serta surplusnya tersedia untuk negara lain. Kelebihan pembiayaan net terhadap dunia lain akan mengurangi liabilitas asing dan menambah asset, terutama cadangan devisa. Sehingga surplus transaksi berjalan biasanya diikuti oleh defisit pada transaksi modal dan finansial dan membaiknya net posisi investasi internasional. Sebaliknya pada negara yang memiliki defisit transaksi berjalan </w:t>
        </w:r>
      </w:ins>
      <m:oMath>
        <m:r>
          <w:ins w:id="6271" w:author="nadira firinda" w:date="2022-10-29T23:13:00Z">
            <w:rPr>
              <w:rFonts w:ascii="Cambria Math" w:hAnsi="Cambria Math"/>
              <w:sz w:val="24"/>
              <w:szCs w:val="24"/>
            </w:rPr>
            <m:t>CAB</m:t>
          </w:ins>
        </m:r>
        <m:r>
          <w:ins w:id="6272" w:author="nadira firinda" w:date="2022-10-29T23:13:00Z">
            <m:rPr>
              <m:sty m:val="p"/>
            </m:rPr>
            <w:rPr>
              <w:rFonts w:ascii="Cambria Math" w:hAnsi="Cambria Math"/>
              <w:sz w:val="24"/>
              <w:szCs w:val="24"/>
            </w:rPr>
            <m:t>&lt;0</m:t>
          </w:ins>
        </m:r>
      </m:oMath>
      <w:ins w:id="6273" w:author="nadira firinda" w:date="2022-10-29T23:13:00Z">
        <w:r w:rsidRPr="0069174C">
          <w:rPr>
            <w:rFonts w:ascii="Frutiger 45 Light" w:hAnsi="Frutiger 45 Light"/>
            <w:sz w:val="24"/>
            <w:szCs w:val="24"/>
          </w:rPr>
          <w:t xml:space="preserve"> konsumsi dan investasi keseluruhan ekonomi melebihi pendapatan nasionalnya. Negara ini membiayai akuisisi sumber dayanya dari dunia luar dengan melikuidasi asetnya termasuk di dalamnya cadangan devisa, atau meningkatkan liabilitas asing. Negara ini menjalankan surplus dalam transaksi modal dan finansial pada neraca pembayaran dan mengalami pemburukan pada posisi investasi internasionalnya. </w:t>
        </w:r>
      </w:ins>
    </w:p>
    <w:p w14:paraId="54C0452C" w14:textId="77777777" w:rsidR="009711D7" w:rsidRPr="0069174C" w:rsidRDefault="009711D7" w:rsidP="00CC4C47">
      <w:pPr>
        <w:spacing w:line="360" w:lineRule="auto"/>
        <w:ind w:firstLine="567"/>
        <w:jc w:val="both"/>
        <w:rPr>
          <w:ins w:id="6274" w:author="nadira firinda" w:date="2022-10-29T23:13:00Z"/>
          <w:rFonts w:ascii="Frutiger 45 Light" w:hAnsi="Frutiger 45 Light"/>
          <w:sz w:val="24"/>
          <w:szCs w:val="24"/>
        </w:rPr>
        <w:pPrChange w:id="6275" w:author="nadira firinda" w:date="2022-10-29T23:37:00Z">
          <w:pPr>
            <w:spacing w:line="276" w:lineRule="auto"/>
            <w:ind w:firstLine="567"/>
            <w:jc w:val="both"/>
          </w:pPr>
        </w:pPrChange>
      </w:pPr>
      <w:ins w:id="6276" w:author="nadira firinda" w:date="2022-10-29T23:13:00Z">
        <w:r w:rsidRPr="0069174C">
          <w:rPr>
            <w:rFonts w:ascii="Frutiger 45 Light" w:hAnsi="Frutiger 45 Light"/>
            <w:sz w:val="24"/>
            <w:szCs w:val="24"/>
          </w:rPr>
          <w:t xml:space="preserve">Secara formal, definisikan </w:t>
        </w:r>
      </w:ins>
      <m:oMath>
        <m:r>
          <w:ins w:id="6277" w:author="nadira firinda" w:date="2022-10-29T23:13:00Z">
            <w:rPr>
              <w:rFonts w:ascii="Cambria Math" w:hAnsi="Cambria Math"/>
              <w:sz w:val="24"/>
              <w:szCs w:val="24"/>
            </w:rPr>
            <m:t>FI</m:t>
          </w:ins>
        </m:r>
      </m:oMath>
      <w:ins w:id="6278" w:author="nadira firinda" w:date="2022-10-29T23:13:00Z">
        <w:r w:rsidRPr="0069174C">
          <w:rPr>
            <w:rFonts w:ascii="Frutiger 45 Light" w:hAnsi="Frutiger 45 Light"/>
            <w:sz w:val="24"/>
            <w:szCs w:val="24"/>
          </w:rPr>
          <w:t xml:space="preserve"> sebagai arus modal masuk kedalam ekonomi (tak termasuk otoritas moneter) dan </w:t>
        </w:r>
      </w:ins>
      <m:oMath>
        <m:r>
          <w:ins w:id="6279" w:author="nadira firinda" w:date="2022-10-29T23:13:00Z">
            <m:rPr>
              <m:sty m:val="p"/>
            </m:rPr>
            <w:rPr>
              <w:rFonts w:ascii="Cambria Math" w:hAnsi="Cambria Math"/>
              <w:sz w:val="24"/>
              <w:szCs w:val="24"/>
            </w:rPr>
            <m:t>Δ</m:t>
          </w:ins>
        </m:r>
        <m:r>
          <w:ins w:id="6280" w:author="nadira firinda" w:date="2022-10-29T23:13:00Z">
            <w:rPr>
              <w:rFonts w:ascii="Cambria Math" w:hAnsi="Cambria Math"/>
              <w:sz w:val="24"/>
              <w:szCs w:val="24"/>
            </w:rPr>
            <m:t>RES</m:t>
          </w:ins>
        </m:r>
      </m:oMath>
      <w:ins w:id="6281" w:author="nadira firinda" w:date="2022-10-29T23:13:00Z">
        <w:r w:rsidRPr="0069174C">
          <w:rPr>
            <w:rFonts w:ascii="Frutiger 45 Light" w:hAnsi="Frutiger 45 Light"/>
            <w:sz w:val="24"/>
            <w:szCs w:val="24"/>
          </w:rPr>
          <w:t xml:space="preserve"> adalah akumulasi cadangan devisa pada otoritas moneter, maka identitas neraca pembayaran  </w:t>
        </w:r>
      </w:ins>
      <m:oMath>
        <m:r>
          <w:ins w:id="6282" w:author="nadira firinda" w:date="2022-10-29T23:13:00Z">
            <w:rPr>
              <w:rFonts w:ascii="Cambria Math" w:hAnsi="Cambria Math"/>
              <w:sz w:val="24"/>
              <w:szCs w:val="24"/>
            </w:rPr>
            <m:t>CAB</m:t>
          </w:ins>
        </m:r>
        <m:r>
          <w:ins w:id="6283" w:author="nadira firinda" w:date="2022-10-29T23:13:00Z">
            <m:rPr>
              <m:sty m:val="p"/>
            </m:rPr>
            <w:rPr>
              <w:rFonts w:ascii="Cambria Math" w:hAnsi="Cambria Math"/>
              <w:sz w:val="24"/>
              <w:szCs w:val="24"/>
            </w:rPr>
            <m:t>+</m:t>
          </w:ins>
        </m:r>
        <m:r>
          <w:ins w:id="6284" w:author="nadira firinda" w:date="2022-10-29T23:13:00Z">
            <w:rPr>
              <w:rFonts w:ascii="Cambria Math" w:hAnsi="Cambria Math"/>
              <w:sz w:val="24"/>
              <w:szCs w:val="24"/>
            </w:rPr>
            <m:t>FI</m:t>
          </w:ins>
        </m:r>
        <m:r>
          <w:ins w:id="6285" w:author="nadira firinda" w:date="2022-10-29T23:13:00Z">
            <m:rPr>
              <m:sty m:val="p"/>
            </m:rPr>
            <w:rPr>
              <w:rFonts w:ascii="Cambria Math" w:hAnsi="Cambria Math"/>
              <w:sz w:val="24"/>
              <w:szCs w:val="24"/>
            </w:rPr>
            <m:t>- Δ</m:t>
          </w:ins>
        </m:r>
        <m:r>
          <w:ins w:id="6286" w:author="nadira firinda" w:date="2022-10-29T23:13:00Z">
            <w:rPr>
              <w:rFonts w:ascii="Cambria Math" w:hAnsi="Cambria Math"/>
              <w:sz w:val="24"/>
              <w:szCs w:val="24"/>
            </w:rPr>
            <m:t>RES</m:t>
          </w:ins>
        </m:r>
        <m:r>
          <w:ins w:id="6287" w:author="nadira firinda" w:date="2022-10-29T23:13:00Z">
            <m:rPr>
              <m:sty m:val="p"/>
            </m:rPr>
            <w:rPr>
              <w:rFonts w:ascii="Cambria Math" w:hAnsi="Cambria Math"/>
              <w:sz w:val="24"/>
              <w:szCs w:val="24"/>
            </w:rPr>
            <m:t>=0</m:t>
          </w:ins>
        </m:r>
      </m:oMath>
      <w:ins w:id="6288" w:author="nadira firinda" w:date="2022-10-29T23:13:00Z">
        <w:r w:rsidRPr="0069174C">
          <w:rPr>
            <w:rFonts w:ascii="Frutiger 45 Light" w:hAnsi="Frutiger 45 Light"/>
            <w:sz w:val="24"/>
            <w:szCs w:val="24"/>
          </w:rPr>
          <w:t xml:space="preserve"> , di mana peningkatan cadangan devisa merepresentasikan “impor” oleh otoritas moneter untuk penambahan cadev. Persamaan di atas dapat dianggap sebagai konstrain anggaran untuk keseluruhan ekonomi. Khususnya, defisit transaksi berjalan dapat dijaga selama aliran modal masuk masih bertahan dan/atau cadangan devisa berkurang. </w:t>
        </w:r>
      </w:ins>
    </w:p>
    <w:p w14:paraId="6F2A9C26" w14:textId="77777777" w:rsidR="009711D7" w:rsidRPr="0069174C" w:rsidRDefault="009711D7" w:rsidP="00CC4C47">
      <w:pPr>
        <w:spacing w:line="360" w:lineRule="auto"/>
        <w:ind w:firstLine="567"/>
        <w:jc w:val="both"/>
        <w:rPr>
          <w:ins w:id="6289" w:author="nadira firinda" w:date="2022-10-29T23:13:00Z"/>
          <w:rFonts w:ascii="Frutiger 45 Light" w:hAnsi="Frutiger 45 Light"/>
          <w:sz w:val="24"/>
          <w:szCs w:val="24"/>
        </w:rPr>
        <w:pPrChange w:id="6290" w:author="nadira firinda" w:date="2022-10-29T23:37:00Z">
          <w:pPr>
            <w:spacing w:line="276" w:lineRule="auto"/>
            <w:ind w:firstLine="567"/>
            <w:jc w:val="both"/>
          </w:pPr>
        </w:pPrChange>
      </w:pPr>
      <w:ins w:id="6291" w:author="nadira firinda" w:date="2022-10-29T23:13:00Z">
        <w:r w:rsidRPr="0069174C">
          <w:rPr>
            <w:rFonts w:ascii="Frutiger 45 Light" w:hAnsi="Frutiger 45 Light"/>
            <w:sz w:val="24"/>
            <w:szCs w:val="24"/>
          </w:rPr>
          <w:lastRenderedPageBreak/>
          <w:t xml:space="preserve">Identitas neraca pembayaran dan kaitan antara impor, ketersediaan pembiayaan eksternal dan pertumbuhan ekonomi harus dilihat konsistensinya. Diawali dengan identitas neraca pembayaran, persamaan  </w:t>
        </w:r>
      </w:ins>
      <m:oMath>
        <m:r>
          <w:ins w:id="6292" w:author="nadira firinda" w:date="2022-10-29T23:13:00Z">
            <w:rPr>
              <w:rFonts w:ascii="Cambria Math" w:hAnsi="Cambria Math"/>
              <w:sz w:val="24"/>
              <w:szCs w:val="24"/>
            </w:rPr>
            <m:t>CAB</m:t>
          </w:ins>
        </m:r>
        <m:r>
          <w:ins w:id="6293" w:author="nadira firinda" w:date="2022-10-29T23:13:00Z">
            <m:rPr>
              <m:sty m:val="p"/>
            </m:rPr>
            <w:rPr>
              <w:rFonts w:ascii="Cambria Math" w:hAnsi="Cambria Math"/>
              <w:sz w:val="24"/>
              <w:szCs w:val="24"/>
            </w:rPr>
            <m:t>=-</m:t>
          </w:ins>
        </m:r>
        <m:r>
          <w:ins w:id="6294" w:author="nadira firinda" w:date="2022-10-29T23:13:00Z">
            <w:rPr>
              <w:rFonts w:ascii="Cambria Math" w:hAnsi="Cambria Math"/>
              <w:sz w:val="24"/>
              <w:szCs w:val="24"/>
            </w:rPr>
            <m:t>FI</m:t>
          </w:ins>
        </m:r>
        <m:r>
          <w:ins w:id="6295" w:author="nadira firinda" w:date="2022-10-29T23:13:00Z">
            <m:rPr>
              <m:sty m:val="p"/>
            </m:rPr>
            <w:rPr>
              <w:rFonts w:ascii="Cambria Math" w:hAnsi="Cambria Math"/>
              <w:sz w:val="24"/>
              <w:szCs w:val="24"/>
            </w:rPr>
            <m:t>+Δ</m:t>
          </w:ins>
        </m:r>
        <m:r>
          <w:ins w:id="6296" w:author="nadira firinda" w:date="2022-10-29T23:13:00Z">
            <w:rPr>
              <w:rFonts w:ascii="Cambria Math" w:hAnsi="Cambria Math"/>
              <w:sz w:val="24"/>
              <w:szCs w:val="24"/>
            </w:rPr>
            <m:t>R</m:t>
          </w:ins>
        </m:r>
      </m:oMath>
      <w:ins w:id="6297" w:author="nadira firinda" w:date="2022-10-29T23:13:00Z">
        <w:r w:rsidRPr="0069174C">
          <w:rPr>
            <w:rFonts w:ascii="Frutiger 45 Light" w:hAnsi="Frutiger 45 Light"/>
            <w:sz w:val="24"/>
            <w:szCs w:val="24"/>
          </w:rPr>
          <w:t xml:space="preserve"> . Misal  </w:t>
        </w:r>
      </w:ins>
      <m:oMath>
        <m:r>
          <w:ins w:id="6298" w:author="nadira firinda" w:date="2022-10-29T23:13:00Z">
            <w:rPr>
              <w:rFonts w:ascii="Cambria Math" w:hAnsi="Cambria Math"/>
              <w:sz w:val="24"/>
              <w:szCs w:val="24"/>
            </w:rPr>
            <m:t>X</m:t>
          </w:ins>
        </m:r>
      </m:oMath>
      <w:ins w:id="6299" w:author="nadira firinda" w:date="2022-10-29T23:13:00Z">
        <w:r w:rsidRPr="0069174C">
          <w:rPr>
            <w:rFonts w:ascii="Frutiger 45 Light" w:hAnsi="Frutiger 45 Light"/>
            <w:sz w:val="24"/>
            <w:szCs w:val="24"/>
          </w:rPr>
          <w:t xml:space="preserve"> adalah Ekspor barang dan jasa, </w:t>
        </w:r>
      </w:ins>
      <m:oMath>
        <m:r>
          <w:ins w:id="6300" w:author="nadira firinda" w:date="2022-10-29T23:13:00Z">
            <w:rPr>
              <w:rFonts w:ascii="Cambria Math" w:hAnsi="Cambria Math"/>
              <w:sz w:val="24"/>
              <w:szCs w:val="24"/>
            </w:rPr>
            <m:t>M</m:t>
          </w:ins>
        </m:r>
      </m:oMath>
      <w:ins w:id="6301" w:author="nadira firinda" w:date="2022-10-29T23:13:00Z">
        <w:r w:rsidRPr="0069174C">
          <w:rPr>
            <w:rFonts w:ascii="Frutiger 45 Light" w:hAnsi="Frutiger 45 Light"/>
            <w:sz w:val="24"/>
            <w:szCs w:val="24"/>
          </w:rPr>
          <w:t xml:space="preserve"> adalah impor barang dan jasa, </w:t>
        </w:r>
      </w:ins>
      <m:oMath>
        <m:r>
          <w:ins w:id="6302" w:author="nadira firinda" w:date="2022-10-29T23:13:00Z">
            <w:rPr>
              <w:rFonts w:ascii="Cambria Math" w:hAnsi="Cambria Math"/>
              <w:sz w:val="24"/>
              <w:szCs w:val="24"/>
            </w:rPr>
            <m:t>Bf</m:t>
          </w:ins>
        </m:r>
      </m:oMath>
      <w:ins w:id="6303" w:author="nadira firinda" w:date="2022-10-29T23:13:00Z">
        <w:r w:rsidRPr="0069174C">
          <w:rPr>
            <w:rFonts w:ascii="Frutiger 45 Light" w:hAnsi="Frutiger 45 Light"/>
            <w:sz w:val="24"/>
            <w:szCs w:val="24"/>
          </w:rPr>
          <w:t xml:space="preserve"> adalah utang luar negeri bersih, </w:t>
        </w:r>
      </w:ins>
      <m:oMath>
        <m:r>
          <w:ins w:id="6304" w:author="nadira firinda" w:date="2022-10-29T23:13:00Z">
            <w:rPr>
              <w:rFonts w:ascii="Cambria Math" w:hAnsi="Cambria Math"/>
              <w:sz w:val="24"/>
              <w:szCs w:val="24"/>
            </w:rPr>
            <m:t>r</m:t>
          </w:ins>
        </m:r>
      </m:oMath>
      <w:ins w:id="6305" w:author="nadira firinda" w:date="2022-10-29T23:13:00Z">
        <w:r w:rsidRPr="0069174C">
          <w:rPr>
            <w:rFonts w:ascii="Frutiger 45 Light" w:hAnsi="Frutiger 45 Light"/>
            <w:sz w:val="24"/>
            <w:szCs w:val="24"/>
          </w:rPr>
          <w:t xml:space="preserve"> adalah tingkat suku bunga utang luar negeri dan </w:t>
        </w:r>
      </w:ins>
      <m:oMath>
        <m:r>
          <w:ins w:id="6306" w:author="nadira firinda" w:date="2022-10-29T23:13:00Z">
            <w:rPr>
              <w:rFonts w:ascii="Cambria Math" w:hAnsi="Cambria Math"/>
              <w:sz w:val="24"/>
              <w:szCs w:val="24"/>
            </w:rPr>
            <m:t>TRf</m:t>
          </w:ins>
        </m:r>
      </m:oMath>
      <w:ins w:id="6307" w:author="nadira firinda" w:date="2022-10-29T23:13:00Z">
        <w:r w:rsidRPr="0069174C">
          <w:rPr>
            <w:rFonts w:ascii="Frutiger 45 Light" w:hAnsi="Frutiger 45 Light"/>
            <w:sz w:val="24"/>
            <w:szCs w:val="24"/>
          </w:rPr>
          <w:t xml:space="preserve"> adalah transfer berjalan. Kita dapat menuliskan </w:t>
        </w:r>
      </w:ins>
      <m:oMath>
        <m:r>
          <w:ins w:id="6308" w:author="nadira firinda" w:date="2022-10-29T23:13:00Z">
            <m:rPr>
              <m:sty m:val="p"/>
            </m:rPr>
            <w:rPr>
              <w:rFonts w:ascii="Cambria Math" w:hAnsi="Cambria Math"/>
              <w:sz w:val="24"/>
              <w:szCs w:val="24"/>
            </w:rPr>
            <m:t xml:space="preserve"> </m:t>
          </w:ins>
        </m:r>
        <m:r>
          <w:ins w:id="6309" w:author="nadira firinda" w:date="2022-10-29T23:13:00Z">
            <w:rPr>
              <w:rFonts w:ascii="Cambria Math" w:hAnsi="Cambria Math"/>
              <w:sz w:val="24"/>
              <w:szCs w:val="24"/>
            </w:rPr>
            <m:t>CAB</m:t>
          </w:ins>
        </m:r>
        <m:r>
          <w:ins w:id="6310" w:author="nadira firinda" w:date="2022-10-29T23:13:00Z">
            <m:rPr>
              <m:sty m:val="p"/>
            </m:rPr>
            <w:rPr>
              <w:rFonts w:ascii="Cambria Math" w:hAnsi="Cambria Math"/>
              <w:sz w:val="24"/>
              <w:szCs w:val="24"/>
            </w:rPr>
            <m:t>=</m:t>
          </w:ins>
        </m:r>
        <m:r>
          <w:ins w:id="6311" w:author="nadira firinda" w:date="2022-10-29T23:13:00Z">
            <w:rPr>
              <w:rFonts w:ascii="Cambria Math" w:hAnsi="Cambria Math"/>
              <w:sz w:val="24"/>
              <w:szCs w:val="24"/>
            </w:rPr>
            <m:t>X</m:t>
          </w:ins>
        </m:r>
        <m:r>
          <w:ins w:id="6312" w:author="nadira firinda" w:date="2022-10-29T23:13:00Z">
            <m:rPr>
              <m:sty m:val="p"/>
            </m:rPr>
            <w:rPr>
              <w:rFonts w:ascii="Cambria Math" w:hAnsi="Cambria Math"/>
              <w:sz w:val="24"/>
              <w:szCs w:val="24"/>
            </w:rPr>
            <m:t>-</m:t>
          </w:ins>
        </m:r>
        <m:r>
          <w:ins w:id="6313" w:author="nadira firinda" w:date="2022-10-29T23:13:00Z">
            <w:rPr>
              <w:rFonts w:ascii="Cambria Math" w:hAnsi="Cambria Math"/>
              <w:sz w:val="24"/>
              <w:szCs w:val="24"/>
            </w:rPr>
            <m:t>M</m:t>
          </w:ins>
        </m:r>
        <m:r>
          <w:ins w:id="6314" w:author="nadira firinda" w:date="2022-10-29T23:13:00Z">
            <m:rPr>
              <m:sty m:val="p"/>
            </m:rPr>
            <w:rPr>
              <w:rFonts w:ascii="Cambria Math" w:hAnsi="Cambria Math"/>
              <w:sz w:val="24"/>
              <w:szCs w:val="24"/>
            </w:rPr>
            <m:t>-</m:t>
          </w:ins>
        </m:r>
        <m:r>
          <w:ins w:id="6315" w:author="nadira firinda" w:date="2022-10-29T23:13:00Z">
            <w:rPr>
              <w:rFonts w:ascii="Cambria Math" w:hAnsi="Cambria Math"/>
              <w:sz w:val="24"/>
              <w:szCs w:val="24"/>
            </w:rPr>
            <m:t>rBf</m:t>
          </w:ins>
        </m:r>
        <m:r>
          <w:ins w:id="6316" w:author="nadira firinda" w:date="2022-10-29T23:13:00Z">
            <m:rPr>
              <m:sty m:val="p"/>
            </m:rPr>
            <w:rPr>
              <w:rFonts w:ascii="Cambria Math" w:hAnsi="Cambria Math"/>
              <w:sz w:val="24"/>
              <w:szCs w:val="24"/>
            </w:rPr>
            <m:t>-</m:t>
          </w:ins>
        </m:r>
        <m:r>
          <w:ins w:id="6317" w:author="nadira firinda" w:date="2022-10-29T23:13:00Z">
            <w:rPr>
              <w:rFonts w:ascii="Cambria Math" w:hAnsi="Cambria Math"/>
              <w:sz w:val="24"/>
              <w:szCs w:val="24"/>
            </w:rPr>
            <m:t>TRf</m:t>
          </w:ins>
        </m:r>
        <m:r>
          <w:ins w:id="6318" w:author="nadira firinda" w:date="2022-10-29T23:13:00Z">
            <m:rPr>
              <m:sty m:val="p"/>
            </m:rPr>
            <w:rPr>
              <w:rFonts w:ascii="Cambria Math" w:hAnsi="Cambria Math"/>
              <w:sz w:val="24"/>
              <w:szCs w:val="24"/>
            </w:rPr>
            <m:t xml:space="preserve"> </m:t>
          </w:ins>
        </m:r>
      </m:oMath>
      <w:ins w:id="6319" w:author="nadira firinda" w:date="2022-10-29T23:13:00Z">
        <w:r w:rsidRPr="0069174C">
          <w:rPr>
            <w:rFonts w:ascii="Frutiger 45 Light" w:hAnsi="Frutiger 45 Light"/>
            <w:sz w:val="24"/>
            <w:szCs w:val="24"/>
          </w:rPr>
          <w:t xml:space="preserve"> , sehingga identitasnya</w:t>
        </w:r>
      </w:ins>
    </w:p>
    <w:p w14:paraId="50B53E9D" w14:textId="77777777" w:rsidR="009711D7" w:rsidRPr="0069174C" w:rsidRDefault="009711D7" w:rsidP="00CC4C47">
      <w:pPr>
        <w:spacing w:line="360" w:lineRule="auto"/>
        <w:ind w:firstLine="567"/>
        <w:jc w:val="both"/>
        <w:rPr>
          <w:ins w:id="6320" w:author="nadira firinda" w:date="2022-10-29T23:13:00Z"/>
          <w:rFonts w:ascii="Frutiger 45 Light" w:hAnsi="Frutiger 45 Light"/>
          <w:sz w:val="24"/>
          <w:szCs w:val="24"/>
        </w:rPr>
        <w:pPrChange w:id="6321" w:author="nadira firinda" w:date="2022-10-29T23:37:00Z">
          <w:pPr>
            <w:spacing w:line="276" w:lineRule="auto"/>
            <w:ind w:firstLine="567"/>
            <w:jc w:val="both"/>
          </w:pPr>
        </w:pPrChange>
      </w:pPr>
      <m:oMathPara>
        <m:oMath>
          <m:r>
            <w:ins w:id="6322" w:author="nadira firinda" w:date="2022-10-29T23:13:00Z">
              <w:rPr>
                <w:rFonts w:ascii="Cambria Math" w:hAnsi="Cambria Math"/>
                <w:sz w:val="24"/>
                <w:szCs w:val="24"/>
              </w:rPr>
              <m:t>CAB</m:t>
            </w:ins>
          </m:r>
          <m:r>
            <w:ins w:id="6323" w:author="nadira firinda" w:date="2022-10-29T23:13:00Z">
              <m:rPr>
                <m:sty m:val="p"/>
              </m:rPr>
              <w:rPr>
                <w:rFonts w:ascii="Cambria Math" w:hAnsi="Cambria Math"/>
                <w:sz w:val="24"/>
                <w:szCs w:val="24"/>
              </w:rPr>
              <m:t>=</m:t>
            </w:ins>
          </m:r>
          <m:r>
            <w:ins w:id="6324" w:author="nadira firinda" w:date="2022-10-29T23:13:00Z">
              <w:rPr>
                <w:rFonts w:ascii="Cambria Math" w:hAnsi="Cambria Math"/>
                <w:sz w:val="24"/>
                <w:szCs w:val="24"/>
              </w:rPr>
              <m:t>X</m:t>
            </w:ins>
          </m:r>
          <m:r>
            <w:ins w:id="6325" w:author="nadira firinda" w:date="2022-10-29T23:13:00Z">
              <m:rPr>
                <m:sty m:val="p"/>
              </m:rPr>
              <w:rPr>
                <w:rFonts w:ascii="Cambria Math" w:hAnsi="Cambria Math"/>
                <w:sz w:val="24"/>
                <w:szCs w:val="24"/>
              </w:rPr>
              <m:t>-</m:t>
            </w:ins>
          </m:r>
          <m:r>
            <w:ins w:id="6326" w:author="nadira firinda" w:date="2022-10-29T23:13:00Z">
              <w:rPr>
                <w:rFonts w:ascii="Cambria Math" w:hAnsi="Cambria Math"/>
                <w:sz w:val="24"/>
                <w:szCs w:val="24"/>
              </w:rPr>
              <m:t>M</m:t>
            </w:ins>
          </m:r>
          <m:r>
            <w:ins w:id="6327" w:author="nadira firinda" w:date="2022-10-29T23:13:00Z">
              <m:rPr>
                <m:sty m:val="p"/>
              </m:rPr>
              <w:rPr>
                <w:rFonts w:ascii="Cambria Math" w:hAnsi="Cambria Math"/>
                <w:sz w:val="24"/>
                <w:szCs w:val="24"/>
              </w:rPr>
              <m:t>-</m:t>
            </w:ins>
          </m:r>
          <m:r>
            <w:ins w:id="6328" w:author="nadira firinda" w:date="2022-10-29T23:13:00Z">
              <w:rPr>
                <w:rFonts w:ascii="Cambria Math" w:hAnsi="Cambria Math"/>
                <w:sz w:val="24"/>
                <w:szCs w:val="24"/>
              </w:rPr>
              <m:t>rBf</m:t>
            </w:ins>
          </m:r>
          <m:r>
            <w:ins w:id="6329" w:author="nadira firinda" w:date="2022-10-29T23:13:00Z">
              <m:rPr>
                <m:sty m:val="p"/>
              </m:rPr>
              <w:rPr>
                <w:rFonts w:ascii="Cambria Math" w:hAnsi="Cambria Math"/>
                <w:sz w:val="24"/>
                <w:szCs w:val="24"/>
              </w:rPr>
              <m:t>-</m:t>
            </w:ins>
          </m:r>
          <m:r>
            <w:ins w:id="6330" w:author="nadira firinda" w:date="2022-10-29T23:13:00Z">
              <w:rPr>
                <w:rFonts w:ascii="Cambria Math" w:hAnsi="Cambria Math"/>
                <w:sz w:val="24"/>
                <w:szCs w:val="24"/>
              </w:rPr>
              <m:t>TRf</m:t>
            </w:ins>
          </m:r>
          <m:r>
            <w:ins w:id="6331" w:author="nadira firinda" w:date="2022-10-29T23:13:00Z">
              <m:rPr>
                <m:sty m:val="p"/>
              </m:rPr>
              <w:rPr>
                <w:rFonts w:ascii="Cambria Math" w:hAnsi="Cambria Math"/>
                <w:sz w:val="24"/>
                <w:szCs w:val="24"/>
              </w:rPr>
              <m:t>=-</m:t>
            </w:ins>
          </m:r>
          <m:r>
            <w:ins w:id="6332" w:author="nadira firinda" w:date="2022-10-29T23:13:00Z">
              <w:rPr>
                <w:rFonts w:ascii="Cambria Math" w:hAnsi="Cambria Math"/>
                <w:sz w:val="24"/>
                <w:szCs w:val="24"/>
              </w:rPr>
              <m:t>FI</m:t>
            </w:ins>
          </m:r>
          <m:r>
            <w:ins w:id="6333" w:author="nadira firinda" w:date="2022-10-29T23:13:00Z">
              <m:rPr>
                <m:sty m:val="p"/>
              </m:rPr>
              <w:rPr>
                <w:rFonts w:ascii="Cambria Math" w:hAnsi="Cambria Math"/>
                <w:sz w:val="24"/>
                <w:szCs w:val="24"/>
              </w:rPr>
              <m:t>+Δ</m:t>
            </w:ins>
          </m:r>
          <m:r>
            <w:ins w:id="6334" w:author="nadira firinda" w:date="2022-10-29T23:13:00Z">
              <w:rPr>
                <w:rFonts w:ascii="Cambria Math" w:hAnsi="Cambria Math"/>
                <w:sz w:val="24"/>
                <w:szCs w:val="24"/>
              </w:rPr>
              <m:t>R</m:t>
            </w:ins>
          </m:r>
        </m:oMath>
      </m:oMathPara>
    </w:p>
    <w:p w14:paraId="542FDA96" w14:textId="77777777" w:rsidR="009711D7" w:rsidRPr="0069174C" w:rsidRDefault="009711D7" w:rsidP="00CC4C47">
      <w:pPr>
        <w:spacing w:line="360" w:lineRule="auto"/>
        <w:ind w:firstLine="567"/>
        <w:jc w:val="both"/>
        <w:rPr>
          <w:ins w:id="6335" w:author="nadira firinda" w:date="2022-10-29T23:13:00Z"/>
          <w:rFonts w:ascii="Frutiger 45 Light" w:hAnsi="Frutiger 45 Light"/>
          <w:sz w:val="24"/>
          <w:szCs w:val="24"/>
        </w:rPr>
        <w:pPrChange w:id="6336" w:author="nadira firinda" w:date="2022-10-29T23:37:00Z">
          <w:pPr>
            <w:spacing w:line="276" w:lineRule="auto"/>
            <w:ind w:firstLine="567"/>
            <w:jc w:val="both"/>
          </w:pPr>
        </w:pPrChange>
      </w:pPr>
      <w:ins w:id="6337" w:author="nadira firinda" w:date="2022-10-29T23:13:00Z">
        <w:r w:rsidRPr="0069174C">
          <w:rPr>
            <w:rFonts w:ascii="Frutiger 45 Light" w:hAnsi="Frutiger 45 Light"/>
            <w:sz w:val="24"/>
            <w:szCs w:val="24"/>
          </w:rPr>
          <w:t>Persamaan di atas menunjukkan apakah target dari cadangan devisa telah konsisten dengan proyeksi dari pembiayaan asing yang tersedia dan dengan neraca perdagangan. Dimulai dengan memproyeksikan perubahan dari cadangan devisa. Kemudian dilanjutkan dengan memproyeksikan besaran ekspor dan arus modal, dimana ekspor bergantung utamanya pada kondisi permintaan dunia dan daya saing, sedangkan arus modal bergantung pada perbedaan tingkat suku bunga, risiko dan faktor lainnya. Akhirnya hitung impor sebagai residu dari persamaan dan bandingkan dengan proyeksi yang diperoleh dari hubungan perilaku antara impor dan pendapatan pada tingkat harga, output dan nilai tukar yang diproyeksikan sebelumnya. Perbandingan dapat memperlihatkan perbedaan, untuk mencapai konsistensi dapat dilakukan satu atau beberapa penyesuaian sebagai berikut. Pertama, kita dapat meningkatkan penyediaan cadangan devisa, baik dengan cara mendepresiasi nilai rupiah, atau menjalankan kebijakan yang akan meningkatkan penerimaan ekspor, atau dengan memperoleh tambahan pembiayaan. Kedua, kita dapat menurunkan target cadangan devisa untuk mengizinkan tingkat impor yang lebih tinggi. Ketiga, kita dapat menurunkan permintaan impor dengan menurunkan proyeksi output.</w:t>
        </w:r>
      </w:ins>
    </w:p>
    <w:p w14:paraId="3174FF01" w14:textId="4AE18642" w:rsidR="00880FE2" w:rsidRPr="00006ABF" w:rsidDel="009711D7" w:rsidRDefault="009711D7" w:rsidP="00CC4C47">
      <w:pPr>
        <w:spacing w:line="360" w:lineRule="auto"/>
        <w:ind w:firstLine="709"/>
        <w:jc w:val="both"/>
        <w:rPr>
          <w:del w:id="6338" w:author="nadira firinda" w:date="2022-10-29T23:15:00Z"/>
          <w:rFonts w:ascii="Times New Roman" w:hAnsi="Times New Roman" w:cs="Times New Roman"/>
          <w:rPrChange w:id="6339" w:author="Prasasti Karunia Farista Ananto" w:date="2021-10-14T16:56:00Z">
            <w:rPr>
              <w:del w:id="6340" w:author="nadira firinda" w:date="2022-10-29T23:15:00Z"/>
            </w:rPr>
          </w:rPrChange>
        </w:rPr>
        <w:pPrChange w:id="6341" w:author="nadira firinda" w:date="2022-10-29T23:37:00Z">
          <w:pPr>
            <w:spacing w:line="360" w:lineRule="auto"/>
            <w:ind w:left="360" w:firstLine="180"/>
            <w:jc w:val="both"/>
          </w:pPr>
        </w:pPrChange>
      </w:pPr>
      <w:ins w:id="6342" w:author="nadira firinda" w:date="2022-10-29T23:13:00Z">
        <w:r w:rsidRPr="0069174C">
          <w:rPr>
            <w:rFonts w:ascii="Frutiger 45 Light" w:hAnsi="Frutiger 45 Light"/>
            <w:sz w:val="24"/>
            <w:szCs w:val="24"/>
          </w:rPr>
          <w:t xml:space="preserve">Konsistensi cek lainya datang dari menggunakan proyeksi pembiayaan asing </w:t>
        </w:r>
      </w:ins>
      <m:oMath>
        <m:r>
          <w:ins w:id="6343" w:author="nadira firinda" w:date="2022-10-29T23:13:00Z">
            <w:rPr>
              <w:rFonts w:ascii="Cambria Math" w:hAnsi="Cambria Math"/>
              <w:sz w:val="24"/>
              <w:szCs w:val="24"/>
            </w:rPr>
            <m:t>FI</m:t>
          </w:ins>
        </m:r>
      </m:oMath>
      <w:ins w:id="6344" w:author="nadira firinda" w:date="2022-10-29T23:13:00Z">
        <w:r w:rsidRPr="0069174C">
          <w:rPr>
            <w:rFonts w:ascii="Frutiger 45 Light" w:hAnsi="Frutiger 45 Light"/>
            <w:sz w:val="24"/>
            <w:szCs w:val="24"/>
          </w:rPr>
          <w:t xml:space="preserve"> dan target program untuk akumulasi cadev </w:t>
        </w:r>
      </w:ins>
      <m:oMath>
        <m:r>
          <w:ins w:id="6345" w:author="nadira firinda" w:date="2022-10-29T23:13:00Z">
            <m:rPr>
              <m:sty m:val="p"/>
            </m:rPr>
            <w:rPr>
              <w:rFonts w:ascii="Cambria Math" w:hAnsi="Cambria Math"/>
              <w:sz w:val="24"/>
              <w:szCs w:val="24"/>
            </w:rPr>
            <m:t>Δ</m:t>
          </w:ins>
        </m:r>
        <m:r>
          <w:ins w:id="6346" w:author="nadira firinda" w:date="2022-10-29T23:13:00Z">
            <w:rPr>
              <w:rFonts w:ascii="Cambria Math" w:hAnsi="Cambria Math"/>
              <w:sz w:val="24"/>
              <w:szCs w:val="24"/>
            </w:rPr>
            <m:t>R</m:t>
          </w:ins>
        </m:r>
      </m:oMath>
      <w:ins w:id="6347" w:author="nadira firinda" w:date="2022-10-29T23:13:00Z">
        <w:r w:rsidRPr="0069174C">
          <w:rPr>
            <w:rFonts w:ascii="Frutiger 45 Light" w:hAnsi="Frutiger 45 Light"/>
            <w:sz w:val="24"/>
            <w:szCs w:val="24"/>
          </w:rPr>
          <w:t xml:space="preserve"> untuk memperoleh perkiraan dari defisit transaksi berjalan </w:t>
        </w:r>
      </w:ins>
      <m:oMath>
        <m:r>
          <w:ins w:id="6348" w:author="nadira firinda" w:date="2022-10-29T23:13:00Z">
            <w:rPr>
              <w:rFonts w:ascii="Cambria Math" w:hAnsi="Cambria Math"/>
              <w:sz w:val="24"/>
              <w:szCs w:val="24"/>
            </w:rPr>
            <m:t>CAB</m:t>
          </w:ins>
        </m:r>
      </m:oMath>
      <w:ins w:id="6349" w:author="nadira firinda" w:date="2022-10-29T23:13:00Z">
        <w:r w:rsidRPr="0069174C">
          <w:rPr>
            <w:rFonts w:ascii="Frutiger 45 Light" w:hAnsi="Frutiger 45 Light"/>
            <w:sz w:val="24"/>
            <w:szCs w:val="24"/>
          </w:rPr>
          <w:t xml:space="preserve"> yang diizinkan. Dengan menggunakan proyeksi </w:t>
        </w:r>
      </w:ins>
      <m:oMath>
        <m:r>
          <w:ins w:id="6350" w:author="nadira firinda" w:date="2022-10-29T23:13:00Z">
            <w:rPr>
              <w:rFonts w:ascii="Cambria Math" w:hAnsi="Cambria Math"/>
              <w:sz w:val="24"/>
              <w:szCs w:val="24"/>
            </w:rPr>
            <m:t>CAB</m:t>
          </w:ins>
        </m:r>
      </m:oMath>
      <w:ins w:id="6351" w:author="nadira firinda" w:date="2022-10-29T23:13:00Z">
        <w:r w:rsidRPr="0069174C">
          <w:rPr>
            <w:rFonts w:ascii="Frutiger 45 Light" w:hAnsi="Frutiger 45 Light"/>
            <w:sz w:val="24"/>
            <w:szCs w:val="24"/>
          </w:rPr>
          <w:t xml:space="preserve"> dan </w:t>
        </w:r>
      </w:ins>
      <m:oMath>
        <m:r>
          <w:ins w:id="6352" w:author="nadira firinda" w:date="2022-10-29T23:13:00Z">
            <w:rPr>
              <w:rFonts w:ascii="Cambria Math" w:hAnsi="Cambria Math"/>
              <w:sz w:val="24"/>
              <w:szCs w:val="24"/>
            </w:rPr>
            <m:t>GNDI</m:t>
          </w:ins>
        </m:r>
      </m:oMath>
      <w:ins w:id="6353" w:author="nadira firinda" w:date="2022-10-29T23:13:00Z">
        <w:r w:rsidRPr="0069174C">
          <w:rPr>
            <w:rFonts w:ascii="Frutiger 45 Light" w:hAnsi="Frutiger 45 Light"/>
            <w:sz w:val="24"/>
            <w:szCs w:val="24"/>
          </w:rPr>
          <w:t xml:space="preserve"> sebelumnya, maka dapat dihitung tingkat absorpsi </w:t>
        </w:r>
      </w:ins>
      <m:oMath>
        <m:r>
          <w:ins w:id="6354" w:author="nadira firinda" w:date="2022-10-29T23:13:00Z">
            <w:rPr>
              <w:rFonts w:ascii="Cambria Math" w:hAnsi="Cambria Math"/>
              <w:sz w:val="24"/>
              <w:szCs w:val="24"/>
            </w:rPr>
            <m:t>A</m:t>
          </w:ins>
        </m:r>
      </m:oMath>
      <w:ins w:id="6355" w:author="nadira firinda" w:date="2022-10-29T23:13:00Z">
        <w:r w:rsidRPr="0069174C">
          <w:rPr>
            <w:rFonts w:ascii="Frutiger 45 Light" w:hAnsi="Frutiger 45 Light"/>
            <w:sz w:val="24"/>
            <w:szCs w:val="24"/>
          </w:rPr>
          <w:t xml:space="preserve"> yang konsisten dengan target akumulasi cadev dan pembiayaan eksternal yang tersedia.</w:t>
        </w:r>
      </w:ins>
      <w:ins w:id="6356" w:author="Prasasti Karunia Farista Ananto" w:date="2021-10-12T14:28:00Z">
        <w:del w:id="6357" w:author="nadira firinda" w:date="2022-10-29T23:12:00Z">
          <w:r w:rsidR="00046663" w:rsidRPr="00006ABF" w:rsidDel="009711D7">
            <w:rPr>
              <w:rFonts w:ascii="Times New Roman" w:hAnsi="Times New Roman" w:cs="Times New Roman"/>
              <w:rPrChange w:id="6358" w:author="Prasasti Karunia Farista Ananto" w:date="2021-10-14T16:56:00Z">
                <w:rPr/>
              </w:rPrChange>
            </w:rPr>
            <w:tab/>
          </w:r>
        </w:del>
      </w:ins>
      <w:del w:id="6359" w:author="nadira firinda" w:date="2022-10-29T23:12:00Z">
        <w:r w:rsidR="00880FE2" w:rsidRPr="00006ABF" w:rsidDel="009711D7">
          <w:rPr>
            <w:rFonts w:ascii="Times New Roman" w:hAnsi="Times New Roman" w:cs="Times New Roman"/>
            <w:rPrChange w:id="6360" w:author="Prasasti Karunia Farista Ananto" w:date="2021-10-14T16:56:00Z">
              <w:rPr/>
            </w:rPrChange>
          </w:rPr>
          <w:tab/>
        </w:r>
        <w:r w:rsidR="00880FE2" w:rsidRPr="00006ABF" w:rsidDel="009711D7">
          <w:rPr>
            <w:rFonts w:ascii="Times New Roman" w:hAnsi="Times New Roman" w:cs="Times New Roman"/>
          </w:rPr>
          <w:delText>Setelah mendapatkan variabel – variabel yang sesuai dengan 17 sektor LU, dilakukan percobaan kembali untuk melihat kesesuaian antar sektor menggunakan pandangan dari tabel IO 2016. Seperti yang telah dijelaskan, hasil dari tabel IO 2016 memiliki sedikit perbedaan dengan tabel IO periode sebelumnya. Pada percobaan kali ini, data juga telah diperbaharui sampai dengan realisasi 2021 Q1.</w:delText>
        </w:r>
      </w:del>
    </w:p>
    <w:p w14:paraId="3FAF1CD9" w14:textId="3BF29815" w:rsidR="007712C8" w:rsidRPr="00006ABF" w:rsidRDefault="007712C8" w:rsidP="00CC4C47">
      <w:pPr>
        <w:spacing w:line="360" w:lineRule="auto"/>
        <w:ind w:firstLine="709"/>
        <w:jc w:val="both"/>
        <w:rPr>
          <w:rFonts w:ascii="Times New Roman" w:hAnsi="Times New Roman" w:cs="Times New Roman"/>
          <w:sz w:val="20"/>
          <w:szCs w:val="20"/>
          <w:rPrChange w:id="6361" w:author="Prasasti Karunia Farista Ananto" w:date="2021-10-14T16:56:00Z">
            <w:rPr>
              <w:sz w:val="20"/>
              <w:szCs w:val="20"/>
            </w:rPr>
          </w:rPrChange>
        </w:rPr>
        <w:pPrChange w:id="6362" w:author="nadira firinda" w:date="2022-10-29T23:37:00Z">
          <w:pPr/>
        </w:pPrChange>
      </w:pPr>
      <w:del w:id="6363" w:author="nadira firinda" w:date="2022-10-29T23:15:00Z">
        <w:r w:rsidRPr="00006ABF" w:rsidDel="009711D7">
          <w:rPr>
            <w:rFonts w:ascii="Times New Roman" w:hAnsi="Times New Roman" w:cs="Times New Roman"/>
            <w:sz w:val="20"/>
            <w:szCs w:val="20"/>
            <w:rPrChange w:id="6364" w:author="Prasasti Karunia Farista Ananto" w:date="2021-10-14T16:56:00Z">
              <w:rPr>
                <w:sz w:val="20"/>
                <w:szCs w:val="20"/>
              </w:rPr>
            </w:rPrChange>
          </w:rPr>
          <w:br w:type="page"/>
        </w:r>
      </w:del>
    </w:p>
    <w:p w14:paraId="7CAD4A44" w14:textId="0721C524" w:rsidR="002A37FF" w:rsidRPr="00006ABF" w:rsidRDefault="002A37FF" w:rsidP="00CC4C47">
      <w:pPr>
        <w:pStyle w:val="Heading1"/>
      </w:pPr>
      <w:bookmarkStart w:id="6365" w:name="_Toc117980617"/>
      <w:r w:rsidRPr="00006ABF">
        <w:t xml:space="preserve">HASIL </w:t>
      </w:r>
      <w:del w:id="6366" w:author="nadira firinda" w:date="2022-10-29T23:15:00Z">
        <w:r w:rsidRPr="00006ABF" w:rsidDel="009711D7">
          <w:delText>ESTIMASI, SIMULASI, DAN EVALUASI</w:delText>
        </w:r>
      </w:del>
      <w:ins w:id="6367" w:author="nadira firinda" w:date="2022-10-29T23:15:00Z">
        <w:r w:rsidR="009711D7">
          <w:t>EKSPLORASI</w:t>
        </w:r>
      </w:ins>
      <w:bookmarkEnd w:id="6365"/>
    </w:p>
    <w:p w14:paraId="70C70765" w14:textId="63D579F1" w:rsidR="00BE78CD" w:rsidRPr="00006ABF" w:rsidDel="00046663" w:rsidRDefault="00BE78CD" w:rsidP="00CC4C47">
      <w:pPr>
        <w:spacing w:line="360" w:lineRule="auto"/>
        <w:ind w:left="360" w:firstLine="180"/>
        <w:rPr>
          <w:del w:id="6368" w:author="Prasasti Karunia Farista Ananto" w:date="2021-10-12T14:29:00Z"/>
          <w:rFonts w:ascii="Times New Roman" w:hAnsi="Times New Roman" w:cs="Times New Roman"/>
          <w:sz w:val="20"/>
          <w:szCs w:val="20"/>
          <w:rPrChange w:id="6369" w:author="Prasasti Karunia Farista Ananto" w:date="2021-10-14T16:56:00Z">
            <w:rPr>
              <w:del w:id="6370" w:author="Prasasti Karunia Farista Ananto" w:date="2021-10-12T14:29:00Z"/>
              <w:sz w:val="20"/>
              <w:szCs w:val="20"/>
            </w:rPr>
          </w:rPrChange>
        </w:rPr>
        <w:pPrChange w:id="6371" w:author="nadira firinda" w:date="2022-10-29T23:37:00Z">
          <w:pPr>
            <w:ind w:left="360" w:firstLine="180"/>
          </w:pPr>
        </w:pPrChange>
      </w:pPr>
    </w:p>
    <w:p w14:paraId="69C2F642" w14:textId="73D4A363" w:rsidR="00327BE0" w:rsidRPr="00006ABF" w:rsidRDefault="00BE78CD" w:rsidP="00CC4C47">
      <w:pPr>
        <w:spacing w:line="360" w:lineRule="auto"/>
        <w:ind w:left="-90" w:firstLine="799"/>
        <w:jc w:val="both"/>
        <w:rPr>
          <w:rFonts w:ascii="Times New Roman" w:hAnsi="Times New Roman" w:cs="Times New Roman"/>
        </w:rPr>
        <w:pPrChange w:id="6372" w:author="nadira firinda" w:date="2022-10-29T23:37:00Z">
          <w:pPr>
            <w:spacing w:line="360" w:lineRule="auto"/>
            <w:ind w:left="-90" w:firstLine="450"/>
            <w:jc w:val="both"/>
          </w:pPr>
        </w:pPrChange>
      </w:pPr>
      <w:r w:rsidRPr="00006ABF">
        <w:rPr>
          <w:rFonts w:ascii="Times New Roman" w:hAnsi="Times New Roman" w:cs="Times New Roman"/>
        </w:rPr>
        <w:t xml:space="preserve">Berikut ini adalah hasil </w:t>
      </w:r>
      <w:del w:id="6373" w:author="nadira firinda" w:date="2022-10-29T23:15:00Z">
        <w:r w:rsidRPr="00006ABF" w:rsidDel="009711D7">
          <w:rPr>
            <w:rFonts w:ascii="Times New Roman" w:hAnsi="Times New Roman" w:cs="Times New Roman"/>
          </w:rPr>
          <w:delText xml:space="preserve">estimasi ECM untuk masing-masing persamaan yang mampu menggambarkan 17 Sektor/Lapangan Usaha seperti yang telah dijelaskan pada </w:delText>
        </w:r>
      </w:del>
      <w:ins w:id="6374" w:author="Prasasti Karunia Farista Ananto" w:date="2021-10-12T14:29:00Z">
        <w:del w:id="6375" w:author="nadira firinda" w:date="2022-10-29T23:15:00Z">
          <w:r w:rsidR="00046663" w:rsidRPr="00006ABF" w:rsidDel="009711D7">
            <w:rPr>
              <w:rFonts w:ascii="Times New Roman" w:hAnsi="Times New Roman" w:cs="Times New Roman"/>
            </w:rPr>
            <w:delText xml:space="preserve"> </w:delText>
          </w:r>
        </w:del>
      </w:ins>
      <w:ins w:id="6376" w:author="Prasasti Karunia Farista Ananto" w:date="2021-10-12T14:31:00Z">
        <w:del w:id="6377" w:author="nadira firinda" w:date="2022-10-29T23:15:00Z">
          <w:r w:rsidR="00046663" w:rsidRPr="00006ABF" w:rsidDel="009711D7">
            <w:rPr>
              <w:rFonts w:ascii="Times New Roman" w:hAnsi="Times New Roman" w:cs="Times New Roman"/>
              <w:b/>
              <w:bCs/>
              <w:rPrChange w:id="6378" w:author="Prasasti Karunia Farista Ananto" w:date="2021-10-14T16:56:00Z">
                <w:rPr>
                  <w:rFonts w:ascii="Times New Roman" w:hAnsi="Times New Roman" w:cs="Times New Roman"/>
                </w:rPr>
              </w:rPrChange>
            </w:rPr>
            <w:delText xml:space="preserve">Bab </w:delText>
          </w:r>
          <w:r w:rsidR="00046663" w:rsidRPr="00006ABF" w:rsidDel="009711D7">
            <w:rPr>
              <w:rFonts w:ascii="Times New Roman" w:hAnsi="Times New Roman" w:cs="Times New Roman"/>
              <w:b/>
              <w:bCs/>
              <w:rPrChange w:id="6379" w:author="Prasasti Karunia Farista Ananto" w:date="2021-10-14T16:56:00Z">
                <w:rPr>
                  <w:rFonts w:ascii="Times New Roman" w:hAnsi="Times New Roman" w:cs="Times New Roman"/>
                </w:rPr>
              </w:rPrChange>
            </w:rPr>
            <w:fldChar w:fldCharType="begin"/>
          </w:r>
          <w:r w:rsidR="00046663" w:rsidRPr="00006ABF" w:rsidDel="009711D7">
            <w:rPr>
              <w:rFonts w:ascii="Times New Roman" w:hAnsi="Times New Roman" w:cs="Times New Roman"/>
              <w:b/>
              <w:bCs/>
              <w:rPrChange w:id="6380" w:author="Prasasti Karunia Farista Ananto" w:date="2021-10-14T16:56:00Z">
                <w:rPr>
                  <w:rFonts w:ascii="Times New Roman" w:hAnsi="Times New Roman" w:cs="Times New Roman"/>
                </w:rPr>
              </w:rPrChange>
            </w:rPr>
            <w:delInstrText xml:space="preserve"> REF _Ref84941480 \r \h </w:delInstrText>
          </w:r>
        </w:del>
      </w:ins>
      <w:del w:id="6381" w:author="nadira firinda" w:date="2022-10-29T23:15:00Z">
        <w:r w:rsidR="00046663" w:rsidRPr="00006ABF" w:rsidDel="009711D7">
          <w:rPr>
            <w:rFonts w:ascii="Times New Roman" w:hAnsi="Times New Roman" w:cs="Times New Roman"/>
            <w:b/>
            <w:bCs/>
          </w:rPr>
          <w:delInstrText xml:space="preserve"> \* MERGEFORMAT </w:delInstrText>
        </w:r>
        <w:r w:rsidR="00046663" w:rsidRPr="008B62E9" w:rsidDel="009711D7">
          <w:rPr>
            <w:rFonts w:ascii="Times New Roman" w:hAnsi="Times New Roman" w:cs="Times New Roman"/>
            <w:b/>
            <w:bCs/>
          </w:rPr>
        </w:r>
        <w:r w:rsidR="00046663" w:rsidRPr="00006ABF" w:rsidDel="009711D7">
          <w:rPr>
            <w:rFonts w:ascii="Times New Roman" w:hAnsi="Times New Roman" w:cs="Times New Roman"/>
            <w:b/>
            <w:bCs/>
            <w:rPrChange w:id="6382" w:author="Prasasti Karunia Farista Ananto" w:date="2021-10-14T16:56:00Z">
              <w:rPr>
                <w:rFonts w:ascii="Times New Roman" w:hAnsi="Times New Roman" w:cs="Times New Roman"/>
              </w:rPr>
            </w:rPrChange>
          </w:rPr>
          <w:fldChar w:fldCharType="separate"/>
        </w:r>
      </w:del>
      <w:ins w:id="6383" w:author="Prasasti Karunia Farista Ananto" w:date="2021-10-12T15:25:00Z">
        <w:del w:id="6384" w:author="nadira firinda" w:date="2022-10-29T23:15:00Z">
          <w:r w:rsidR="00015ADF" w:rsidRPr="00006ABF" w:rsidDel="009711D7">
            <w:rPr>
              <w:rFonts w:ascii="Times New Roman" w:hAnsi="Times New Roman" w:cs="Times New Roman"/>
              <w:b/>
              <w:bCs/>
            </w:rPr>
            <w:delText>II</w:delText>
          </w:r>
        </w:del>
      </w:ins>
      <w:ins w:id="6385" w:author="Prasasti Karunia Farista Ananto" w:date="2021-10-12T14:31:00Z">
        <w:del w:id="6386" w:author="nadira firinda" w:date="2022-10-29T23:15:00Z">
          <w:r w:rsidR="00046663" w:rsidRPr="00006ABF" w:rsidDel="009711D7">
            <w:rPr>
              <w:rFonts w:ascii="Times New Roman" w:hAnsi="Times New Roman" w:cs="Times New Roman"/>
              <w:b/>
              <w:bCs/>
              <w:rPrChange w:id="6387" w:author="Prasasti Karunia Farista Ananto" w:date="2021-10-14T16:56:00Z">
                <w:rPr>
                  <w:rFonts w:ascii="Times New Roman" w:hAnsi="Times New Roman" w:cs="Times New Roman"/>
                </w:rPr>
              </w:rPrChange>
            </w:rPr>
            <w:fldChar w:fldCharType="end"/>
          </w:r>
        </w:del>
      </w:ins>
      <w:del w:id="6388" w:author="nadira firinda" w:date="2022-10-29T23:15:00Z">
        <w:r w:rsidRPr="00006ABF" w:rsidDel="009711D7">
          <w:rPr>
            <w:rFonts w:ascii="Times New Roman" w:hAnsi="Times New Roman" w:cs="Times New Roman"/>
            <w:b/>
            <w:bCs/>
          </w:rPr>
          <w:delText>Bab II</w:delText>
        </w:r>
        <w:r w:rsidRPr="00006ABF" w:rsidDel="009711D7">
          <w:rPr>
            <w:rFonts w:ascii="Times New Roman" w:hAnsi="Times New Roman" w:cs="Times New Roman"/>
          </w:rPr>
          <w:delText>.</w:delText>
        </w:r>
        <w:r w:rsidR="002721F5" w:rsidRPr="00006ABF" w:rsidDel="009711D7">
          <w:rPr>
            <w:rFonts w:ascii="Times New Roman" w:hAnsi="Times New Roman" w:cs="Times New Roman"/>
          </w:rPr>
          <w:delText xml:space="preserve"> Selain itu, akan dijelaskan pula mengenai simulasi serta evaluasi akhir dalam rangka melihat kinerja model.</w:delText>
        </w:r>
      </w:del>
      <w:ins w:id="6389" w:author="nadira firinda" w:date="2022-10-29T23:15:00Z">
        <w:r w:rsidR="009711D7">
          <w:rPr>
            <w:rFonts w:ascii="Times New Roman" w:hAnsi="Times New Roman" w:cs="Times New Roman"/>
          </w:rPr>
          <w:t xml:space="preserve">eksplorasi yang terbagi menjadi pengecekan konsistensi atas </w:t>
        </w:r>
      </w:ins>
      <w:ins w:id="6390" w:author="nadira firinda" w:date="2022-10-29T23:16:00Z">
        <w:r w:rsidR="009711D7">
          <w:rPr>
            <w:rFonts w:ascii="Times New Roman" w:hAnsi="Times New Roman" w:cs="Times New Roman"/>
          </w:rPr>
          <w:t>ARIMBI, SOFIE dengan NPI, serta SOFIE dengan ISMA.</w:t>
        </w:r>
      </w:ins>
    </w:p>
    <w:p w14:paraId="4336EB7C" w14:textId="77777777" w:rsidR="00622509" w:rsidRPr="00006ABF" w:rsidRDefault="00622509" w:rsidP="00CC4C47">
      <w:pPr>
        <w:pStyle w:val="ListParagraph"/>
        <w:keepNext/>
        <w:keepLines/>
        <w:numPr>
          <w:ilvl w:val="0"/>
          <w:numId w:val="6"/>
        </w:numPr>
        <w:spacing w:before="40" w:after="0" w:line="360" w:lineRule="auto"/>
        <w:contextualSpacing w:val="0"/>
        <w:outlineLvl w:val="1"/>
        <w:rPr>
          <w:ins w:id="6391" w:author="Prasasti Karunia Farista Ananto" w:date="2021-10-12T14:38:00Z"/>
          <w:rFonts w:ascii="Times New Roman" w:eastAsiaTheme="majorEastAsia" w:hAnsi="Times New Roman" w:cs="Times New Roman"/>
          <w:b/>
          <w:bCs/>
          <w:vanish/>
        </w:rPr>
      </w:pPr>
      <w:bookmarkStart w:id="6392" w:name="_Toc84944509"/>
      <w:bookmarkStart w:id="6393" w:name="_Toc84944601"/>
      <w:bookmarkStart w:id="6394" w:name="_Toc84944692"/>
      <w:bookmarkStart w:id="6395" w:name="_Toc117978970"/>
      <w:bookmarkStart w:id="6396" w:name="_Toc117980618"/>
      <w:bookmarkEnd w:id="6392"/>
      <w:bookmarkEnd w:id="6393"/>
      <w:bookmarkEnd w:id="6394"/>
      <w:bookmarkEnd w:id="6395"/>
      <w:bookmarkEnd w:id="6396"/>
    </w:p>
    <w:p w14:paraId="3B5639BA" w14:textId="07862703" w:rsidR="00521DD2" w:rsidRPr="00006ABF" w:rsidRDefault="00521DD2" w:rsidP="00CC4C47">
      <w:pPr>
        <w:pStyle w:val="Heading2"/>
      </w:pPr>
      <w:del w:id="6397" w:author="nadira firinda" w:date="2022-10-29T23:16:00Z">
        <w:r w:rsidRPr="00006ABF" w:rsidDel="009711D7">
          <w:delText>Pertanian, Kehutanan, dan Perikanan</w:delText>
        </w:r>
      </w:del>
      <w:bookmarkStart w:id="6398" w:name="_Toc117980619"/>
      <w:ins w:id="6399" w:author="nadira firinda" w:date="2022-10-29T23:16:00Z">
        <w:r w:rsidR="009711D7">
          <w:t>Konsistensi ARIMBI</w:t>
        </w:r>
      </w:ins>
      <w:bookmarkEnd w:id="6398"/>
    </w:p>
    <w:p w14:paraId="238B0ECB" w14:textId="5743B760" w:rsidR="00950224" w:rsidRPr="008B62E9" w:rsidDel="00E35D67" w:rsidRDefault="00950224" w:rsidP="00CC4C47">
      <w:pPr>
        <w:pStyle w:val="BodyTulisan"/>
        <w:ind w:firstLine="709"/>
        <w:rPr>
          <w:del w:id="6400" w:author="nadira firinda" w:date="2022-10-29T23:27:00Z"/>
          <w:rFonts w:cs="Times New Roman"/>
        </w:rPr>
        <w:pPrChange w:id="6401" w:author="nadira firinda" w:date="2022-10-29T23:37:00Z">
          <w:pPr>
            <w:pStyle w:val="BodyTulisan"/>
            <w:ind w:firstLine="709"/>
          </w:pPr>
        </w:pPrChange>
      </w:pPr>
      <w:del w:id="6402" w:author="nadira firinda" w:date="2022-10-29T23:27:00Z">
        <w:r w:rsidRPr="00006ABF" w:rsidDel="00E35D67">
          <w:rPr>
            <w:rFonts w:cs="Times New Roman"/>
            <w:lang w:val="en-US"/>
          </w:rPr>
          <w:delText xml:space="preserve">Hasil estimasi persamaan </w:delText>
        </w:r>
        <w:r w:rsidR="002B70A5" w:rsidRPr="00006ABF" w:rsidDel="00E35D67">
          <w:rPr>
            <w:rFonts w:cs="Times New Roman"/>
            <w:lang w:val="en-US"/>
          </w:rPr>
          <w:delText>sektor Pertanian, Kehutanan, dan Perikanan</w:delText>
        </w:r>
        <w:r w:rsidRPr="00006ABF" w:rsidDel="00E35D67">
          <w:rPr>
            <w:rFonts w:cs="Times New Roman"/>
            <w:lang w:val="en-US"/>
          </w:rPr>
          <w:delText xml:space="preserve"> jangka panjang menunjukkan bahwa arah koefisien hasil regresi pada variabel penjelas sejalan dengan teori dan secara statistik signifikan (</w:delText>
        </w:r>
      </w:del>
      <w:ins w:id="6403" w:author="Prasasti Karunia Farista Ananto" w:date="2021-10-12T14:31:00Z">
        <w:del w:id="6404" w:author="nadira firinda" w:date="2022-10-29T23:27:00Z">
          <w:r w:rsidR="00046663" w:rsidRPr="00006ABF" w:rsidDel="00E35D67">
            <w:rPr>
              <w:rFonts w:cs="Times New Roman"/>
              <w:b/>
              <w:bCs/>
              <w:lang w:val="en-US"/>
              <w:rPrChange w:id="6405" w:author="Prasasti Karunia Farista Ananto" w:date="2021-10-14T16:56:00Z">
                <w:rPr>
                  <w:rFonts w:cs="Times New Roman"/>
                  <w:lang w:val="en-US"/>
                </w:rPr>
              </w:rPrChange>
            </w:rPr>
            <w:fldChar w:fldCharType="begin"/>
          </w:r>
          <w:r w:rsidR="00046663" w:rsidRPr="00006ABF" w:rsidDel="00E35D67">
            <w:rPr>
              <w:rFonts w:cs="Times New Roman"/>
              <w:b/>
              <w:bCs/>
              <w:lang w:val="en-US"/>
              <w:rPrChange w:id="6406" w:author="Prasasti Karunia Farista Ananto" w:date="2021-10-14T16:56:00Z">
                <w:rPr>
                  <w:rFonts w:cs="Times New Roman"/>
                  <w:lang w:val="en-US"/>
                </w:rPr>
              </w:rPrChange>
            </w:rPr>
            <w:delInstrText xml:space="preserve"> REF _Ref84941532 \h </w:delInstrText>
          </w:r>
        </w:del>
      </w:ins>
      <w:del w:id="6407" w:author="nadira firinda" w:date="2022-10-29T23:27:00Z">
        <w:r w:rsidR="00046663" w:rsidRPr="00006ABF" w:rsidDel="00E35D67">
          <w:rPr>
            <w:rFonts w:cs="Times New Roman"/>
            <w:b/>
            <w:bCs/>
            <w:lang w:val="en-US"/>
          </w:rPr>
          <w:delInstrText xml:space="preserve"> \* MERGEFORMAT </w:delInstrText>
        </w:r>
        <w:r w:rsidR="00046663" w:rsidRPr="008B62E9" w:rsidDel="00E35D67">
          <w:rPr>
            <w:rFonts w:cs="Times New Roman"/>
            <w:b/>
            <w:bCs/>
            <w:lang w:val="en-US"/>
          </w:rPr>
        </w:r>
        <w:r w:rsidR="00046663" w:rsidRPr="00006ABF" w:rsidDel="00E35D67">
          <w:rPr>
            <w:rFonts w:cs="Times New Roman"/>
            <w:b/>
            <w:bCs/>
            <w:lang w:val="en-US"/>
            <w:rPrChange w:id="6408" w:author="Prasasti Karunia Farista Ananto" w:date="2021-10-14T16:56:00Z">
              <w:rPr>
                <w:rFonts w:cs="Times New Roman"/>
                <w:lang w:val="en-US"/>
              </w:rPr>
            </w:rPrChange>
          </w:rPr>
          <w:fldChar w:fldCharType="separate"/>
        </w:r>
      </w:del>
      <w:ins w:id="6409" w:author="Prasasti Karunia Farista Ananto" w:date="2021-10-12T15:25:00Z">
        <w:del w:id="6410" w:author="nadira firinda" w:date="2022-10-29T23:27:00Z">
          <w:r w:rsidR="00015ADF" w:rsidRPr="00006ABF" w:rsidDel="00E35D67">
            <w:rPr>
              <w:rFonts w:cs="Times New Roman"/>
              <w:b/>
              <w:bCs/>
              <w:rPrChange w:id="6411" w:author="Prasasti Karunia Farista Ananto" w:date="2021-10-14T16:56:00Z">
                <w:rPr/>
              </w:rPrChange>
            </w:rPr>
            <w:delText xml:space="preserve">Tabel </w:delText>
          </w:r>
          <w:r w:rsidR="00015ADF" w:rsidRPr="00006ABF" w:rsidDel="00E35D67">
            <w:rPr>
              <w:rFonts w:cs="Times New Roman"/>
              <w:b/>
              <w:bCs/>
              <w:noProof/>
              <w:rPrChange w:id="6412" w:author="Prasasti Karunia Farista Ananto" w:date="2021-10-14T16:56:00Z">
                <w:rPr>
                  <w:noProof/>
                </w:rPr>
              </w:rPrChange>
            </w:rPr>
            <w:delText>IV</w:delText>
          </w:r>
          <w:r w:rsidR="00015ADF" w:rsidRPr="00006ABF" w:rsidDel="00E35D67">
            <w:rPr>
              <w:rFonts w:cs="Times New Roman"/>
              <w:b/>
              <w:bCs/>
              <w:noProof/>
              <w:rPrChange w:id="6413" w:author="Prasasti Karunia Farista Ananto" w:date="2021-10-14T16:56:00Z">
                <w:rPr/>
              </w:rPrChange>
            </w:rPr>
            <w:noBreakHyphen/>
          </w:r>
          <w:r w:rsidR="00015ADF" w:rsidRPr="00006ABF" w:rsidDel="00E35D67">
            <w:rPr>
              <w:rFonts w:cs="Times New Roman"/>
              <w:b/>
              <w:bCs/>
              <w:noProof/>
              <w:rPrChange w:id="6414" w:author="Prasasti Karunia Farista Ananto" w:date="2021-10-14T16:56:00Z">
                <w:rPr>
                  <w:noProof/>
                </w:rPr>
              </w:rPrChange>
            </w:rPr>
            <w:delText>1</w:delText>
          </w:r>
        </w:del>
      </w:ins>
      <w:ins w:id="6415" w:author="Prasasti Karunia Farista Ananto" w:date="2021-10-12T14:31:00Z">
        <w:del w:id="6416" w:author="nadira firinda" w:date="2022-10-29T23:27:00Z">
          <w:r w:rsidR="00046663" w:rsidRPr="00006ABF" w:rsidDel="00E35D67">
            <w:rPr>
              <w:rFonts w:cs="Times New Roman"/>
              <w:b/>
              <w:bCs/>
              <w:lang w:val="en-US"/>
              <w:rPrChange w:id="6417" w:author="Prasasti Karunia Farista Ananto" w:date="2021-10-14T16:56:00Z">
                <w:rPr>
                  <w:rFonts w:cs="Times New Roman"/>
                  <w:lang w:val="en-US"/>
                </w:rPr>
              </w:rPrChange>
            </w:rPr>
            <w:fldChar w:fldCharType="end"/>
          </w:r>
        </w:del>
      </w:ins>
      <w:del w:id="6418" w:author="nadira firinda" w:date="2022-10-29T23:27:00Z">
        <w:r w:rsidRPr="008B62E9" w:rsidDel="00E35D67">
          <w:rPr>
            <w:rFonts w:cs="Times New Roman"/>
            <w:b/>
            <w:lang w:val="en-US"/>
          </w:rPr>
          <w:fldChar w:fldCharType="begin"/>
        </w:r>
        <w:r w:rsidRPr="00006ABF" w:rsidDel="00E35D67">
          <w:rPr>
            <w:rFonts w:cs="Times New Roman"/>
            <w:b/>
            <w:lang w:val="en-US"/>
          </w:rPr>
          <w:delInstrText xml:space="preserve"> REF _Ref58003010 \h  \* MERGEFORMAT </w:delInstrText>
        </w:r>
        <w:r w:rsidRPr="008B62E9" w:rsidDel="00E35D67">
          <w:rPr>
            <w:rFonts w:cs="Times New Roman"/>
            <w:b/>
            <w:lang w:val="en-US"/>
          </w:rPr>
        </w:r>
        <w:r w:rsidRPr="008B62E9" w:rsidDel="00E35D67">
          <w:rPr>
            <w:rFonts w:cs="Times New Roman"/>
            <w:b/>
            <w:lang w:val="en-US"/>
          </w:rPr>
          <w:fldChar w:fldCharType="separate"/>
        </w:r>
        <w:r w:rsidRPr="008B62E9" w:rsidDel="00E35D67">
          <w:rPr>
            <w:rFonts w:cs="Times New Roman"/>
            <w:b/>
          </w:rPr>
          <w:delText xml:space="preserve">Tabel </w:delText>
        </w:r>
        <w:r w:rsidR="002B70A5" w:rsidRPr="008B62E9" w:rsidDel="00E35D67">
          <w:rPr>
            <w:rFonts w:cs="Times New Roman"/>
            <w:b/>
            <w:lang w:val="en-US"/>
          </w:rPr>
          <w:delText>x</w:delText>
        </w:r>
        <w:r w:rsidRPr="008B62E9" w:rsidDel="00E35D67">
          <w:rPr>
            <w:rFonts w:cs="Times New Roman"/>
            <w:b/>
            <w:lang w:val="en-US"/>
          </w:rPr>
          <w:fldChar w:fldCharType="end"/>
        </w:r>
        <w:r w:rsidRPr="00006ABF" w:rsidDel="00E35D67">
          <w:rPr>
            <w:rFonts w:cs="Times New Roman"/>
            <w:lang w:val="en-US"/>
          </w:rPr>
          <w:delText xml:space="preserve">). </w:delText>
        </w:r>
        <w:r w:rsidR="002B70A5" w:rsidRPr="00006ABF" w:rsidDel="00E35D67">
          <w:rPr>
            <w:rFonts w:cs="Times New Roman"/>
            <w:lang w:val="en-US"/>
          </w:rPr>
          <w:delText xml:space="preserve">Sektor </w:delText>
        </w:r>
        <w:r w:rsidR="001329E8" w:rsidRPr="00006ABF" w:rsidDel="00E35D67">
          <w:rPr>
            <w:rFonts w:cs="Times New Roman"/>
            <w:lang w:val="en-US"/>
          </w:rPr>
          <w:delText>Perdagangan Besar dan Eceran</w:delText>
        </w:r>
        <w:r w:rsidRPr="00006ABF" w:rsidDel="00E35D67">
          <w:rPr>
            <w:rFonts w:cs="Times New Roman"/>
            <w:lang w:val="en-US"/>
          </w:rPr>
          <w:delText xml:space="preserve"> berpengaruh positif</w:delText>
        </w:r>
        <w:r w:rsidR="002B70A5" w:rsidRPr="00006ABF" w:rsidDel="00E35D67">
          <w:rPr>
            <w:rFonts w:cs="Times New Roman"/>
            <w:lang w:val="en-US"/>
          </w:rPr>
          <w:delText>, berbalik dengan Indeks Cuaca yang memiliki pengaruh negatif</w:delText>
        </w:r>
        <w:r w:rsidRPr="00006ABF" w:rsidDel="00E35D67">
          <w:rPr>
            <w:rFonts w:cs="Times New Roman"/>
            <w:lang w:val="en-US"/>
          </w:rPr>
          <w:delText xml:space="preserve"> terhadap </w:delText>
        </w:r>
        <w:r w:rsidR="002B70A5" w:rsidRPr="00006ABF" w:rsidDel="00E35D67">
          <w:rPr>
            <w:rFonts w:cs="Times New Roman"/>
            <w:lang w:val="en-US"/>
          </w:rPr>
          <w:delText>sektor ini secara</w:delText>
        </w:r>
        <w:r w:rsidRPr="00006ABF" w:rsidDel="00E35D67">
          <w:rPr>
            <w:rFonts w:cs="Times New Roman"/>
            <w:lang w:val="en-US"/>
          </w:rPr>
          <w:delText xml:space="preserve"> jangka panjang.</w:delText>
        </w:r>
        <w:r w:rsidR="002053F1" w:rsidRPr="00006ABF" w:rsidDel="00E35D67">
          <w:rPr>
            <w:rFonts w:cs="Times New Roman"/>
            <w:lang w:val="en-US"/>
          </w:rPr>
          <w:delText xml:space="preserve"> Meskipun begitu, kedua variabel tersebut berpengaruh signifikan dengan signifikansi sebesar 1%.</w:delText>
        </w:r>
      </w:del>
    </w:p>
    <w:p w14:paraId="449E0528" w14:textId="5BDEBD7B" w:rsidR="00622509" w:rsidRPr="00006ABF" w:rsidDel="00E35D67" w:rsidRDefault="00622509" w:rsidP="00CC4C47">
      <w:pPr>
        <w:pStyle w:val="BodyTulisan"/>
        <w:ind w:firstLine="709"/>
        <w:rPr>
          <w:ins w:id="6419" w:author="Prasasti Karunia Farista Ananto" w:date="2021-10-12T14:45:00Z"/>
          <w:del w:id="6420" w:author="nadira firinda" w:date="2022-10-29T23:27:00Z"/>
          <w:rFonts w:cs="Times New Roman"/>
          <w:lang w:val="en-US"/>
        </w:rPr>
        <w:pPrChange w:id="6421" w:author="nadira firinda" w:date="2022-10-29T23:37:00Z">
          <w:pPr>
            <w:pStyle w:val="BodyTulisan"/>
            <w:ind w:firstLine="360"/>
          </w:pPr>
        </w:pPrChange>
      </w:pPr>
    </w:p>
    <w:p w14:paraId="768D6E8D" w14:textId="426DAFBB" w:rsidR="00950224" w:rsidRPr="008B62E9" w:rsidDel="00E35D67" w:rsidRDefault="00950224" w:rsidP="00CC4C47">
      <w:pPr>
        <w:pStyle w:val="BodyTulisan"/>
        <w:ind w:firstLine="709"/>
        <w:rPr>
          <w:del w:id="6422" w:author="nadira firinda" w:date="2022-10-29T23:27:00Z"/>
          <w:rFonts w:cs="Times New Roman"/>
          <w:lang w:val="en-US"/>
        </w:rPr>
        <w:pPrChange w:id="6423" w:author="nadira firinda" w:date="2022-10-29T23:37:00Z">
          <w:pPr>
            <w:pStyle w:val="BodyTulisan"/>
            <w:ind w:firstLine="709"/>
          </w:pPr>
        </w:pPrChange>
      </w:pPr>
      <w:del w:id="6424" w:author="nadira firinda" w:date="2022-10-29T23:27:00Z">
        <w:r w:rsidRPr="00B30630" w:rsidDel="00E35D67">
          <w:rPr>
            <w:rFonts w:cs="Times New Roman"/>
          </w:rPr>
          <w:delText xml:space="preserve">Hasil estimasi persamaan jangka pendek menunjukkan bahwa arah koefisien hasil regresi sesuai dengan yang diharapkan. </w:delText>
        </w:r>
        <w:r w:rsidR="002B70A5" w:rsidRPr="00006ABF" w:rsidDel="00E35D67">
          <w:rPr>
            <w:rFonts w:cs="Times New Roman"/>
            <w:szCs w:val="20"/>
          </w:rPr>
          <w:delText>Pemanfaatan Kapasitas Agrikultur</w:delText>
        </w:r>
        <w:r w:rsidR="00034546" w:rsidRPr="00006ABF" w:rsidDel="00E35D67">
          <w:rPr>
            <w:rFonts w:cs="Times New Roman"/>
            <w:szCs w:val="20"/>
            <w:lang w:val="en-US"/>
          </w:rPr>
          <w:delText xml:space="preserve">, </w:delText>
        </w:r>
        <w:r w:rsidR="001329E8" w:rsidRPr="00006ABF" w:rsidDel="00E35D67">
          <w:rPr>
            <w:rFonts w:cs="Times New Roman"/>
            <w:szCs w:val="20"/>
            <w:lang w:val="en-US"/>
          </w:rPr>
          <w:delText xml:space="preserve">dan </w:delText>
        </w:r>
        <w:r w:rsidR="00034546" w:rsidRPr="00006ABF" w:rsidDel="00E35D67">
          <w:rPr>
            <w:rFonts w:cs="Times New Roman"/>
            <w:szCs w:val="20"/>
            <w:lang w:val="en-US"/>
          </w:rPr>
          <w:delText>Bantuan Sosial per GDP</w:delText>
        </w:r>
        <w:r w:rsidRPr="00B30630" w:rsidDel="00E35D67">
          <w:rPr>
            <w:rFonts w:cs="Times New Roman"/>
          </w:rPr>
          <w:delText xml:space="preserve"> berpengaruh signifikan terhadap </w:delText>
        </w:r>
        <w:r w:rsidR="00034546" w:rsidRPr="00D206AB" w:rsidDel="00E35D67">
          <w:rPr>
            <w:rFonts w:cs="Times New Roman"/>
            <w:lang w:val="en-US"/>
          </w:rPr>
          <w:delText>Pertanian, Kehutanan, dan Perikanan</w:delText>
        </w:r>
        <w:r w:rsidRPr="0023457C" w:rsidDel="00E35D67">
          <w:rPr>
            <w:rFonts w:cs="Times New Roman"/>
          </w:rPr>
          <w:delText xml:space="preserve"> pada dengan arah yang positif.  Sementara </w:delText>
        </w:r>
        <w:r w:rsidR="00034546" w:rsidRPr="00774843" w:rsidDel="00E35D67">
          <w:rPr>
            <w:rFonts w:cs="Times New Roman"/>
            <w:lang w:val="en-US"/>
          </w:rPr>
          <w:delText>Indeks Cuaca</w:delText>
        </w:r>
        <w:r w:rsidRPr="00F07BB7" w:rsidDel="00E35D67">
          <w:rPr>
            <w:rFonts w:cs="Times New Roman"/>
          </w:rPr>
          <w:delText xml:space="preserve"> secara statistik </w:delText>
        </w:r>
        <w:r w:rsidR="00034546" w:rsidRPr="00924382" w:rsidDel="00E35D67">
          <w:rPr>
            <w:rFonts w:cs="Times New Roman"/>
            <w:lang w:val="en-US"/>
          </w:rPr>
          <w:delText xml:space="preserve">menunjukkan </w:delText>
        </w:r>
        <w:r w:rsidRPr="008B62E9" w:rsidDel="00E35D67">
          <w:rPr>
            <w:rFonts w:cs="Times New Roman"/>
          </w:rPr>
          <w:delText>signifikan</w:delText>
        </w:r>
        <w:r w:rsidR="00034546" w:rsidRPr="008B62E9" w:rsidDel="00E35D67">
          <w:rPr>
            <w:rFonts w:cs="Times New Roman"/>
            <w:lang w:val="en-US"/>
          </w:rPr>
          <w:delText>si</w:delText>
        </w:r>
        <w:r w:rsidRPr="008B62E9" w:rsidDel="00E35D67">
          <w:rPr>
            <w:rFonts w:cs="Times New Roman"/>
          </w:rPr>
          <w:delText xml:space="preserve"> dengan arah yang </w:delText>
        </w:r>
        <w:r w:rsidR="00034546" w:rsidRPr="008B62E9" w:rsidDel="00E35D67">
          <w:rPr>
            <w:rFonts w:cs="Times New Roman"/>
            <w:lang w:val="en-US"/>
          </w:rPr>
          <w:delText>negatif</w:delText>
        </w:r>
        <w:r w:rsidRPr="008B62E9" w:rsidDel="00E35D67">
          <w:rPr>
            <w:rFonts w:cs="Times New Roman"/>
          </w:rPr>
          <w:delText xml:space="preserve">. Penggunaan </w:delText>
        </w:r>
        <w:r w:rsidRPr="008B62E9" w:rsidDel="00E35D67">
          <w:rPr>
            <w:rFonts w:cs="Times New Roman"/>
            <w:i/>
          </w:rPr>
          <w:delText>dummy</w:delText>
        </w:r>
        <w:r w:rsidRPr="008B62E9" w:rsidDel="00E35D67">
          <w:rPr>
            <w:rFonts w:cs="Times New Roman"/>
          </w:rPr>
          <w:delText xml:space="preserve"> variabel pada tahun </w:delText>
        </w:r>
        <w:r w:rsidR="001329E8" w:rsidRPr="00006ABF" w:rsidDel="00E35D67">
          <w:rPr>
            <w:rFonts w:cs="Times New Roman"/>
            <w:szCs w:val="20"/>
            <w:lang w:val="en-US"/>
          </w:rPr>
          <w:delText>2017</w:delText>
        </w:r>
        <w:r w:rsidRPr="00B30630" w:rsidDel="00E35D67">
          <w:rPr>
            <w:rFonts w:cs="Times New Roman"/>
          </w:rPr>
          <w:delText>. Variabel koreksi kesalahan ECM mempunyai nilai koefisien negatif kurang dari 1. Persamaan</w:delText>
        </w:r>
        <w:r w:rsidRPr="00D206AB" w:rsidDel="00E35D67">
          <w:rPr>
            <w:rFonts w:cs="Times New Roman"/>
          </w:rPr>
          <w:delText xml:space="preserve"> tersebut cukup baik dalam menjelaskan perilaku </w:delText>
        </w:r>
        <w:r w:rsidR="00034546" w:rsidRPr="0023457C" w:rsidDel="00E35D67">
          <w:rPr>
            <w:rFonts w:cs="Times New Roman"/>
            <w:lang w:val="en-US"/>
          </w:rPr>
          <w:delText>sektor Pertanian, Kehutanan, dan Perikanan</w:delText>
        </w:r>
        <w:r w:rsidRPr="00774843" w:rsidDel="00E35D67">
          <w:rPr>
            <w:rFonts w:cs="Times New Roman"/>
          </w:rPr>
          <w:delText xml:space="preserve"> yang diindikasikan dengan nilai adjusted </w:delText>
        </w:r>
        <w:r w:rsidRPr="00F07BB7" w:rsidDel="00E35D67">
          <w:rPr>
            <w:rFonts w:cs="Times New Roman"/>
            <w:i/>
          </w:rPr>
          <w:delText>R-squared</w:delText>
        </w:r>
        <w:r w:rsidRPr="00924382" w:rsidDel="00E35D67">
          <w:rPr>
            <w:rFonts w:cs="Times New Roman"/>
          </w:rPr>
          <w:delText xml:space="preserve"> yang mencapai 0,</w:delText>
        </w:r>
        <w:r w:rsidR="00034546" w:rsidRPr="008B62E9" w:rsidDel="00E35D67">
          <w:rPr>
            <w:rFonts w:cs="Times New Roman"/>
            <w:lang w:val="en-US"/>
          </w:rPr>
          <w:delText>5</w:delText>
        </w:r>
        <w:r w:rsidR="00CD185E" w:rsidRPr="008B62E9" w:rsidDel="00E35D67">
          <w:rPr>
            <w:rFonts w:cs="Times New Roman"/>
            <w:lang w:val="en-US"/>
          </w:rPr>
          <w:delText>1</w:delText>
        </w:r>
        <w:r w:rsidRPr="008B62E9" w:rsidDel="00E35D67">
          <w:rPr>
            <w:rFonts w:cs="Times New Roman"/>
          </w:rPr>
          <w:delText xml:space="preserve">. Selain itu, nilai </w:delText>
        </w:r>
        <w:r w:rsidRPr="008B62E9" w:rsidDel="00E35D67">
          <w:rPr>
            <w:rFonts w:cs="Times New Roman"/>
            <w:i/>
          </w:rPr>
          <w:delText>probability LM test</w:delText>
        </w:r>
        <w:r w:rsidRPr="008B62E9" w:rsidDel="00E35D67">
          <w:rPr>
            <w:rFonts w:cs="Times New Roman"/>
          </w:rPr>
          <w:delText xml:space="preserve"> sebesar 0,</w:delText>
        </w:r>
        <w:r w:rsidR="00CD185E" w:rsidRPr="008B62E9" w:rsidDel="00E35D67">
          <w:rPr>
            <w:rFonts w:cs="Times New Roman"/>
            <w:lang w:val="en-US"/>
          </w:rPr>
          <w:delText>54</w:delText>
        </w:r>
        <w:r w:rsidRPr="008B62E9" w:rsidDel="00E35D67">
          <w:rPr>
            <w:rFonts w:cs="Times New Roman"/>
          </w:rPr>
          <w:delText xml:space="preserve"> menunjukkan tidak terjadi autokorelasi dalam persamaan. Nilai </w:delText>
        </w:r>
        <w:r w:rsidRPr="008B62E9" w:rsidDel="00E35D67">
          <w:rPr>
            <w:rFonts w:cs="Times New Roman"/>
            <w:i/>
          </w:rPr>
          <w:delText>probability heteroskedastisitas test</w:delText>
        </w:r>
        <w:r w:rsidRPr="008B62E9" w:rsidDel="00E35D67">
          <w:rPr>
            <w:rFonts w:cs="Times New Roman"/>
          </w:rPr>
          <w:delText xml:space="preserve"> sebesar 0,</w:delText>
        </w:r>
        <w:r w:rsidR="00CD185E" w:rsidRPr="008B62E9" w:rsidDel="00E35D67">
          <w:rPr>
            <w:rFonts w:cs="Times New Roman"/>
            <w:lang w:val="en-US"/>
          </w:rPr>
          <w:delText>97</w:delText>
        </w:r>
        <w:r w:rsidRPr="008B62E9" w:rsidDel="00E35D67">
          <w:rPr>
            <w:rFonts w:cs="Times New Roman"/>
          </w:rPr>
          <w:delText xml:space="preserve"> menunjukkan bahwa persamaan tidak melanggar asumsi homoskedastisitas.</w:delText>
        </w:r>
      </w:del>
    </w:p>
    <w:p w14:paraId="02396E04" w14:textId="04FB6C2F" w:rsidR="00622509" w:rsidRPr="008B62E9" w:rsidDel="00E35D67" w:rsidRDefault="00622509" w:rsidP="00CC4C47">
      <w:pPr>
        <w:pStyle w:val="BodyTulisan"/>
        <w:ind w:firstLine="709"/>
        <w:rPr>
          <w:ins w:id="6425" w:author="Prasasti Karunia Farista Ananto" w:date="2021-10-12T14:45:00Z"/>
          <w:del w:id="6426" w:author="nadira firinda" w:date="2022-10-29T23:27:00Z"/>
          <w:rFonts w:cs="Times New Roman"/>
        </w:rPr>
        <w:pPrChange w:id="6427" w:author="nadira firinda" w:date="2022-10-29T23:37:00Z">
          <w:pPr>
            <w:pStyle w:val="BodyTulisan"/>
            <w:ind w:firstLine="360"/>
          </w:pPr>
        </w:pPrChange>
      </w:pPr>
    </w:p>
    <w:p w14:paraId="67381492" w14:textId="474B3591" w:rsidR="00537FE1" w:rsidRPr="00006ABF" w:rsidDel="00E35D67" w:rsidRDefault="00537FE1" w:rsidP="00CC4C47">
      <w:pPr>
        <w:pStyle w:val="BodyTulisan"/>
        <w:ind w:firstLine="709"/>
        <w:rPr>
          <w:del w:id="6428" w:author="nadira firinda" w:date="2022-10-29T23:27:00Z"/>
          <w:rFonts w:cs="Times New Roman"/>
          <w:lang w:val="en-US"/>
        </w:rPr>
        <w:pPrChange w:id="6429" w:author="nadira firinda" w:date="2022-10-29T23:37:00Z">
          <w:pPr>
            <w:pStyle w:val="BodyTulisan"/>
            <w:ind w:firstLine="360"/>
          </w:pPr>
        </w:pPrChange>
      </w:pPr>
      <w:del w:id="6430" w:author="nadira firinda" w:date="2022-10-29T23:27:00Z">
        <w:r w:rsidRPr="008B62E9" w:rsidDel="00E35D67">
          <w:rPr>
            <w:rFonts w:cs="Times New Roman"/>
            <w:lang w:val="en-US"/>
          </w:rPr>
          <w:delText xml:space="preserve">Perilaku sektor juga dapat digambarkan dari gambar </w:delText>
        </w:r>
        <w:r w:rsidRPr="008B62E9" w:rsidDel="00E35D67">
          <w:rPr>
            <w:rFonts w:cs="Times New Roman"/>
            <w:i/>
            <w:iCs/>
            <w:lang w:val="en-US"/>
          </w:rPr>
          <w:delText>in-sample</w:delText>
        </w:r>
        <w:r w:rsidRPr="008B62E9" w:rsidDel="00E35D67">
          <w:rPr>
            <w:rFonts w:cs="Times New Roman"/>
            <w:lang w:val="en-US"/>
          </w:rPr>
          <w:delText xml:space="preserve"> dan </w:delText>
        </w:r>
        <w:r w:rsidRPr="008B62E9" w:rsidDel="00E35D67">
          <w:rPr>
            <w:rFonts w:cs="Times New Roman"/>
            <w:i/>
            <w:iCs/>
            <w:lang w:val="en-US"/>
          </w:rPr>
          <w:delText>out-sample</w:delText>
        </w:r>
        <w:r w:rsidRPr="008B62E9" w:rsidDel="00E35D67">
          <w:rPr>
            <w:rFonts w:cs="Times New Roman"/>
            <w:lang w:val="en-US"/>
          </w:rPr>
          <w:delText xml:space="preserve"> baik secara level maupun perubahan tahunan antara sektor dengan variabel – variabel yang mempengaruhinya</w:delText>
        </w:r>
        <w:r w:rsidR="007B0F35" w:rsidRPr="008B62E9" w:rsidDel="00E35D67">
          <w:rPr>
            <w:rFonts w:cs="Times New Roman"/>
            <w:lang w:val="en-US"/>
          </w:rPr>
          <w:delText xml:space="preserve"> (</w:delText>
        </w:r>
      </w:del>
      <w:ins w:id="6431" w:author="Prasasti Karunia Farista Ananto" w:date="2021-10-12T14:32:00Z">
        <w:del w:id="6432" w:author="nadira firinda" w:date="2022-10-29T23:27:00Z">
          <w:r w:rsidR="00046663" w:rsidRPr="00006ABF" w:rsidDel="00E35D67">
            <w:rPr>
              <w:rFonts w:cs="Times New Roman"/>
              <w:b/>
              <w:bCs/>
              <w:lang w:val="en-US"/>
              <w:rPrChange w:id="6433" w:author="Prasasti Karunia Farista Ananto" w:date="2021-10-14T16:56:00Z">
                <w:rPr>
                  <w:lang w:val="en-US"/>
                </w:rPr>
              </w:rPrChange>
            </w:rPr>
            <w:fldChar w:fldCharType="begin"/>
          </w:r>
          <w:r w:rsidR="00046663" w:rsidRPr="00006ABF" w:rsidDel="00E35D67">
            <w:rPr>
              <w:rFonts w:cs="Times New Roman"/>
              <w:b/>
              <w:bCs/>
              <w:lang w:val="en-US"/>
              <w:rPrChange w:id="6434" w:author="Prasasti Karunia Farista Ananto" w:date="2021-10-14T16:56:00Z">
                <w:rPr>
                  <w:lang w:val="en-US"/>
                </w:rPr>
              </w:rPrChange>
            </w:rPr>
            <w:delInstrText xml:space="preserve"> REF _Ref84941554 \h </w:delInstrText>
          </w:r>
        </w:del>
      </w:ins>
      <w:del w:id="6435" w:author="nadira firinda" w:date="2022-10-29T23:27:00Z">
        <w:r w:rsidR="00046663" w:rsidRPr="008B62E9" w:rsidDel="00E35D67">
          <w:rPr>
            <w:rFonts w:cs="Times New Roman"/>
            <w:b/>
            <w:bCs/>
            <w:lang w:val="en-US"/>
          </w:rPr>
          <w:delInstrText xml:space="preserve"> \* MERGEFORMAT </w:delInstrText>
        </w:r>
        <w:r w:rsidR="00046663" w:rsidRPr="008B62E9" w:rsidDel="00E35D67">
          <w:rPr>
            <w:rFonts w:cs="Times New Roman"/>
            <w:b/>
            <w:bCs/>
            <w:lang w:val="en-US"/>
          </w:rPr>
        </w:r>
        <w:r w:rsidR="00046663" w:rsidRPr="00006ABF" w:rsidDel="00E35D67">
          <w:rPr>
            <w:rFonts w:cs="Times New Roman"/>
            <w:b/>
            <w:bCs/>
            <w:lang w:val="en-US"/>
            <w:rPrChange w:id="6436" w:author="Prasasti Karunia Farista Ananto" w:date="2021-10-14T16:56:00Z">
              <w:rPr>
                <w:lang w:val="en-US"/>
              </w:rPr>
            </w:rPrChange>
          </w:rPr>
          <w:fldChar w:fldCharType="separate"/>
        </w:r>
      </w:del>
      <w:ins w:id="6437" w:author="Prasasti Karunia Farista Ananto" w:date="2021-10-12T15:25:00Z">
        <w:del w:id="6438" w:author="nadira firinda" w:date="2022-10-29T23:27:00Z">
          <w:r w:rsidR="00015ADF" w:rsidRPr="00006ABF" w:rsidDel="00E35D67">
            <w:rPr>
              <w:rFonts w:cs="Times New Roman"/>
              <w:b/>
              <w:bCs/>
              <w:rPrChange w:id="6439" w:author="Prasasti Karunia Farista Ananto" w:date="2021-10-14T16:56:00Z">
                <w:rPr/>
              </w:rPrChange>
            </w:rPr>
            <w:delText xml:space="preserve">Gambar </w:delText>
          </w:r>
          <w:r w:rsidR="00015ADF" w:rsidRPr="00006ABF" w:rsidDel="00E35D67">
            <w:rPr>
              <w:rFonts w:cs="Times New Roman"/>
              <w:b/>
              <w:bCs/>
              <w:noProof/>
              <w:rPrChange w:id="6440" w:author="Prasasti Karunia Farista Ananto" w:date="2021-10-14T16:56:00Z">
                <w:rPr>
                  <w:noProof/>
                </w:rPr>
              </w:rPrChange>
            </w:rPr>
            <w:delText>IV</w:delText>
          </w:r>
          <w:r w:rsidR="00015ADF" w:rsidRPr="00006ABF" w:rsidDel="00E35D67">
            <w:rPr>
              <w:rFonts w:cs="Times New Roman"/>
              <w:b/>
              <w:bCs/>
              <w:noProof/>
              <w:rPrChange w:id="6441" w:author="Prasasti Karunia Farista Ananto" w:date="2021-10-14T16:56:00Z">
                <w:rPr/>
              </w:rPrChange>
            </w:rPr>
            <w:noBreakHyphen/>
          </w:r>
          <w:r w:rsidR="00015ADF" w:rsidRPr="00006ABF" w:rsidDel="00E35D67">
            <w:rPr>
              <w:rFonts w:cs="Times New Roman"/>
              <w:b/>
              <w:bCs/>
              <w:noProof/>
              <w:rPrChange w:id="6442" w:author="Prasasti Karunia Farista Ananto" w:date="2021-10-14T16:56:00Z">
                <w:rPr>
                  <w:noProof/>
                </w:rPr>
              </w:rPrChange>
            </w:rPr>
            <w:delText>1</w:delText>
          </w:r>
        </w:del>
      </w:ins>
      <w:ins w:id="6443" w:author="Prasasti Karunia Farista Ananto" w:date="2021-10-12T14:32:00Z">
        <w:del w:id="6444" w:author="nadira firinda" w:date="2022-10-29T23:27:00Z">
          <w:r w:rsidR="00046663" w:rsidRPr="00006ABF" w:rsidDel="00E35D67">
            <w:rPr>
              <w:rFonts w:cs="Times New Roman"/>
              <w:b/>
              <w:bCs/>
              <w:lang w:val="en-US"/>
              <w:rPrChange w:id="6445" w:author="Prasasti Karunia Farista Ananto" w:date="2021-10-14T16:56:00Z">
                <w:rPr>
                  <w:lang w:val="en-US"/>
                </w:rPr>
              </w:rPrChange>
            </w:rPr>
            <w:fldChar w:fldCharType="end"/>
          </w:r>
        </w:del>
      </w:ins>
      <w:del w:id="6446" w:author="nadira firinda" w:date="2022-10-29T23:27:00Z">
        <w:r w:rsidR="007B0F35" w:rsidRPr="008B62E9" w:rsidDel="00E35D67">
          <w:rPr>
            <w:rFonts w:cs="Times New Roman"/>
            <w:b/>
            <w:bCs/>
            <w:lang w:val="en-US"/>
          </w:rPr>
          <w:delText>gambar x</w:delText>
        </w:r>
        <w:r w:rsidR="007B0F35" w:rsidRPr="008B62E9" w:rsidDel="00E35D67">
          <w:rPr>
            <w:rFonts w:cs="Times New Roman"/>
            <w:lang w:val="en-US"/>
          </w:rPr>
          <w:delText>)</w:delText>
        </w:r>
        <w:r w:rsidRPr="008B62E9" w:rsidDel="00E35D67">
          <w:rPr>
            <w:rFonts w:cs="Times New Roman"/>
            <w:lang w:val="en-US"/>
          </w:rPr>
          <w:delText>. Berdasarkan gambar,</w:delText>
        </w:r>
        <w:r w:rsidR="007B0F35" w:rsidRPr="008B62E9" w:rsidDel="00E35D67">
          <w:rPr>
            <w:rFonts w:cs="Times New Roman"/>
            <w:lang w:val="en-US"/>
          </w:rPr>
          <w:delText xml:space="preserve"> terlihat garis </w:delText>
        </w:r>
        <w:r w:rsidR="007B0F35" w:rsidRPr="008B62E9" w:rsidDel="00E35D67">
          <w:rPr>
            <w:rFonts w:cs="Times New Roman"/>
            <w:i/>
            <w:iCs/>
            <w:lang w:val="en-US"/>
          </w:rPr>
          <w:delText>actual</w:delText>
        </w:r>
        <w:r w:rsidR="007B0F35" w:rsidRPr="008B62E9" w:rsidDel="00E35D67">
          <w:rPr>
            <w:rFonts w:cs="Times New Roman"/>
            <w:lang w:val="en-US"/>
          </w:rPr>
          <w:delText xml:space="preserve"> yang merupakan data sesungguhnya dari pertumbuhan PDB sektor dengan garis </w:delText>
        </w:r>
        <w:r w:rsidR="007B0F35" w:rsidRPr="008B62E9" w:rsidDel="00E35D67">
          <w:rPr>
            <w:rFonts w:cs="Times New Roman"/>
            <w:i/>
            <w:iCs/>
            <w:lang w:val="en-US"/>
          </w:rPr>
          <w:delText>baseline</w:delText>
        </w:r>
        <w:r w:rsidR="007B0F35" w:rsidRPr="008B62E9" w:rsidDel="00E35D67">
          <w:rPr>
            <w:rFonts w:cs="Times New Roman"/>
            <w:lang w:val="en-US"/>
          </w:rPr>
          <w:delText xml:space="preserve"> yang adalah hasil proyeksi</w:delText>
        </w:r>
        <w:r w:rsidR="00241619" w:rsidRPr="008B62E9" w:rsidDel="00E35D67">
          <w:rPr>
            <w:rFonts w:cs="Times New Roman"/>
            <w:lang w:val="en-US"/>
          </w:rPr>
          <w:delText xml:space="preserve"> </w:delText>
        </w:r>
        <w:r w:rsidR="004D1F1E" w:rsidRPr="008B62E9" w:rsidDel="00E35D67">
          <w:rPr>
            <w:rFonts w:cs="Times New Roman"/>
            <w:lang w:val="en-US"/>
          </w:rPr>
          <w:delText xml:space="preserve">oleh </w:delText>
        </w:r>
        <w:r w:rsidR="007B0F35" w:rsidRPr="008B62E9" w:rsidDel="00E35D67">
          <w:rPr>
            <w:rFonts w:cs="Times New Roman"/>
            <w:lang w:val="en-US"/>
          </w:rPr>
          <w:delText>model berjalan dengan arah yang sama dan sesuai, menunjukkan jika</w:delText>
        </w:r>
        <w:r w:rsidR="003E1D28" w:rsidRPr="008B62E9" w:rsidDel="00E35D67">
          <w:rPr>
            <w:rFonts w:cs="Times New Roman"/>
            <w:lang w:val="en-US"/>
          </w:rPr>
          <w:delText xml:space="preserve"> perilaku</w:delText>
        </w:r>
        <w:r w:rsidR="007B0F35" w:rsidRPr="008B62E9" w:rsidDel="00E35D67">
          <w:rPr>
            <w:rFonts w:cs="Times New Roman"/>
            <w:lang w:val="en-US"/>
          </w:rPr>
          <w:delText xml:space="preserve"> sektor Pertanian, Kehutanan, dan Perikanan dapat dideskripsikan melalui variabel – variabel yang ada.</w:delText>
        </w:r>
      </w:del>
    </w:p>
    <w:p w14:paraId="7F055E19" w14:textId="250EC175" w:rsidR="00C162F8" w:rsidRPr="00006ABF" w:rsidDel="00E35D67" w:rsidRDefault="00C162F8" w:rsidP="00CC4C47">
      <w:pPr>
        <w:pStyle w:val="Caption"/>
        <w:keepNext/>
        <w:spacing w:line="360" w:lineRule="auto"/>
        <w:rPr>
          <w:del w:id="6447" w:author="nadira firinda" w:date="2022-10-29T23:27:00Z"/>
        </w:rPr>
        <w:pPrChange w:id="6448" w:author="nadira firinda" w:date="2022-10-29T23:37:00Z">
          <w:pPr>
            <w:pStyle w:val="Caption"/>
            <w:keepNext/>
          </w:pPr>
        </w:pPrChange>
      </w:pPr>
      <w:bookmarkStart w:id="6449" w:name="_Ref84941532"/>
      <w:bookmarkStart w:id="6450" w:name="_Toc84944893"/>
      <w:del w:id="6451" w:author="nadira firinda" w:date="2022-10-29T23:27:00Z">
        <w:r w:rsidRPr="00006ABF" w:rsidDel="00E35D67">
          <w:delText xml:space="preserve">Tabel </w:delText>
        </w:r>
      </w:del>
      <w:ins w:id="6452" w:author="Prasasti Karunia Farista Ananto" w:date="2021-10-18T13:53:00Z">
        <w:del w:id="6453" w:author="nadira firinda" w:date="2022-10-29T23:27:00Z">
          <w:r w:rsidR="00895415" w:rsidDel="00E35D67">
            <w:fldChar w:fldCharType="begin"/>
          </w:r>
          <w:r w:rsidR="00895415" w:rsidDel="00E35D67">
            <w:delInstrText xml:space="preserve"> STYLEREF 1 \s </w:delInstrText>
          </w:r>
        </w:del>
      </w:ins>
      <w:del w:id="6454" w:author="nadira firinda" w:date="2022-10-29T23:27:00Z">
        <w:r w:rsidR="00895415" w:rsidDel="00E35D67">
          <w:fldChar w:fldCharType="separate"/>
        </w:r>
        <w:r w:rsidR="00895415" w:rsidDel="00E35D67">
          <w:rPr>
            <w:noProof/>
          </w:rPr>
          <w:delText>IV</w:delText>
        </w:r>
      </w:del>
      <w:ins w:id="6455" w:author="Prasasti Karunia Farista Ananto" w:date="2021-10-18T13:53:00Z">
        <w:del w:id="6456" w:author="nadira firinda" w:date="2022-10-29T23:27:00Z">
          <w:r w:rsidR="00895415" w:rsidDel="00E35D67">
            <w:fldChar w:fldCharType="end"/>
          </w:r>
          <w:r w:rsidR="00895415" w:rsidDel="00E35D67">
            <w:noBreakHyphen/>
          </w:r>
          <w:r w:rsidR="00895415" w:rsidDel="00E35D67">
            <w:fldChar w:fldCharType="begin"/>
          </w:r>
          <w:r w:rsidR="00895415" w:rsidDel="00E35D67">
            <w:delInstrText xml:space="preserve"> SEQ Tabel \* ARABIC \s 1 </w:delInstrText>
          </w:r>
        </w:del>
      </w:ins>
      <w:del w:id="6457" w:author="nadira firinda" w:date="2022-10-29T23:27:00Z">
        <w:r w:rsidR="00895415" w:rsidDel="00E35D67">
          <w:fldChar w:fldCharType="separate"/>
        </w:r>
      </w:del>
      <w:ins w:id="6458" w:author="Prasasti Karunia Farista Ananto" w:date="2021-10-18T13:53:00Z">
        <w:del w:id="6459" w:author="nadira firinda" w:date="2022-10-29T23:27:00Z">
          <w:r w:rsidR="00895415" w:rsidDel="00E35D67">
            <w:rPr>
              <w:noProof/>
            </w:rPr>
            <w:delText>1</w:delText>
          </w:r>
          <w:r w:rsidR="00895415" w:rsidDel="00E35D67">
            <w:fldChar w:fldCharType="end"/>
          </w:r>
        </w:del>
      </w:ins>
      <w:del w:id="6460" w:author="nadira firinda" w:date="2022-10-29T23:27:00Z">
        <w:r w:rsidR="00FB741C" w:rsidRPr="00B30630" w:rsidDel="00E35D67">
          <w:fldChar w:fldCharType="begin"/>
        </w:r>
        <w:r w:rsidR="00FB741C" w:rsidRPr="00006ABF" w:rsidDel="00E35D67">
          <w:delInstrText xml:space="preserve"> STYLEREF 1 \s </w:delInstrText>
        </w:r>
        <w:r w:rsidR="00FB741C" w:rsidRPr="008B62E9" w:rsidDel="00E35D67">
          <w:fldChar w:fldCharType="separate"/>
        </w:r>
        <w:r w:rsidR="00015ADF" w:rsidRPr="00006ABF" w:rsidDel="00E35D67">
          <w:rPr>
            <w:noProof/>
          </w:rPr>
          <w:delText>IV</w:delText>
        </w:r>
        <w:r w:rsidR="00FB741C" w:rsidRPr="00B30630" w:rsidDel="00E35D67">
          <w:fldChar w:fldCharType="end"/>
        </w:r>
        <w:r w:rsidR="00FB741C" w:rsidRPr="00006ABF" w:rsidDel="00E35D67">
          <w:noBreakHyphen/>
        </w:r>
        <w:r w:rsidR="00FB741C" w:rsidRPr="00B30630" w:rsidDel="00E35D67">
          <w:fldChar w:fldCharType="begin"/>
        </w:r>
        <w:r w:rsidR="00FB741C" w:rsidRPr="00006ABF" w:rsidDel="00E35D67">
          <w:delInstrText xml:space="preserve"> SEQ Tabel \* ARABIC \s 1 </w:delInstrText>
        </w:r>
        <w:r w:rsidR="00FB741C" w:rsidRPr="008B62E9" w:rsidDel="00E35D67">
          <w:fldChar w:fldCharType="separate"/>
        </w:r>
        <w:r w:rsidR="00015ADF" w:rsidRPr="00006ABF" w:rsidDel="00E35D67">
          <w:rPr>
            <w:noProof/>
          </w:rPr>
          <w:delText>1</w:delText>
        </w:r>
        <w:r w:rsidR="00FB741C" w:rsidRPr="00B30630" w:rsidDel="00E35D67">
          <w:fldChar w:fldCharType="end"/>
        </w:r>
        <w:bookmarkEnd w:id="6449"/>
        <w:r w:rsidRPr="00006ABF" w:rsidDel="00E35D67">
          <w:delText>. Persamaan Sektor Pertanian, Kehutanan, dan Perikanan</w:delText>
        </w:r>
        <w:bookmarkEnd w:id="6450"/>
      </w:del>
    </w:p>
    <w:tbl>
      <w:tblPr>
        <w:tblW w:w="9142" w:type="dxa"/>
        <w:tblLayout w:type="fixed"/>
        <w:tblCellMar>
          <w:left w:w="0" w:type="dxa"/>
          <w:right w:w="0" w:type="dxa"/>
        </w:tblCellMar>
        <w:tblLook w:val="0600" w:firstRow="0" w:lastRow="0" w:firstColumn="0" w:lastColumn="0" w:noHBand="1" w:noVBand="1"/>
      </w:tblPr>
      <w:tblGrid>
        <w:gridCol w:w="4111"/>
        <w:gridCol w:w="236"/>
        <w:gridCol w:w="2316"/>
        <w:gridCol w:w="142"/>
        <w:gridCol w:w="992"/>
        <w:gridCol w:w="1203"/>
        <w:gridCol w:w="142"/>
      </w:tblGrid>
      <w:tr w:rsidR="000017C7" w:rsidRPr="00006ABF" w:rsidDel="00E35D67" w14:paraId="20F1C6F1" w14:textId="39302C0B" w:rsidTr="00226C69">
        <w:trPr>
          <w:gridAfter w:val="1"/>
          <w:wAfter w:w="142" w:type="dxa"/>
          <w:trHeight w:val="433"/>
          <w:del w:id="6461" w:author="nadira firinda" w:date="2022-10-29T23:27:00Z"/>
        </w:trPr>
        <w:tc>
          <w:tcPr>
            <w:tcW w:w="9000" w:type="dxa"/>
            <w:gridSpan w:val="6"/>
            <w:tcBorders>
              <w:top w:val="nil"/>
              <w:left w:val="nil"/>
              <w:bottom w:val="nil"/>
              <w:right w:val="nil"/>
            </w:tcBorders>
            <w:shd w:val="clear" w:color="auto" w:fill="44546A"/>
            <w:tcMar>
              <w:top w:w="15" w:type="dxa"/>
              <w:left w:w="108" w:type="dxa"/>
              <w:bottom w:w="0" w:type="dxa"/>
              <w:right w:w="108" w:type="dxa"/>
            </w:tcMar>
            <w:vAlign w:val="center"/>
            <w:hideMark/>
          </w:tcPr>
          <w:p w14:paraId="0CC5F26C" w14:textId="72D38F5F" w:rsidR="000017C7" w:rsidRPr="00006ABF" w:rsidDel="00E35D67" w:rsidRDefault="000017C7" w:rsidP="00CC4C47">
            <w:pPr>
              <w:spacing w:after="0" w:line="360" w:lineRule="auto"/>
              <w:jc w:val="center"/>
              <w:rPr>
                <w:del w:id="6462" w:author="nadira firinda" w:date="2022-10-29T23:27:00Z"/>
                <w:rFonts w:ascii="Times New Roman" w:hAnsi="Times New Roman" w:cs="Times New Roman"/>
                <w:szCs w:val="20"/>
              </w:rPr>
              <w:pPrChange w:id="6463" w:author="nadira firinda" w:date="2022-10-29T23:37:00Z">
                <w:pPr>
                  <w:spacing w:after="0"/>
                  <w:jc w:val="center"/>
                </w:pPr>
              </w:pPrChange>
            </w:pPr>
            <w:del w:id="6464" w:author="nadira firinda" w:date="2022-10-29T23:27:00Z">
              <w:r w:rsidRPr="00006ABF" w:rsidDel="00E35D67">
                <w:rPr>
                  <w:rFonts w:ascii="Times New Roman" w:hAnsi="Times New Roman" w:cs="Times New Roman"/>
                  <w:b/>
                  <w:bCs/>
                  <w:color w:val="FFFFFF" w:themeColor="background1"/>
                  <w:szCs w:val="20"/>
                </w:rPr>
                <w:delText>Persamaan Jangka Panjang</w:delText>
              </w:r>
            </w:del>
          </w:p>
        </w:tc>
      </w:tr>
      <w:tr w:rsidR="000017C7" w:rsidRPr="00006ABF" w:rsidDel="00E35D67" w14:paraId="566CCC31" w14:textId="491365BF" w:rsidTr="00226C69">
        <w:trPr>
          <w:gridAfter w:val="1"/>
          <w:wAfter w:w="142" w:type="dxa"/>
          <w:trHeight w:val="433"/>
          <w:del w:id="6465" w:author="nadira firinda" w:date="2022-10-29T23:27:00Z"/>
        </w:trPr>
        <w:tc>
          <w:tcPr>
            <w:tcW w:w="9000" w:type="dxa"/>
            <w:gridSpan w:val="6"/>
            <w:tcBorders>
              <w:top w:val="nil"/>
              <w:left w:val="nil"/>
              <w:bottom w:val="nil"/>
              <w:right w:val="nil"/>
            </w:tcBorders>
            <w:shd w:val="clear" w:color="auto" w:fill="4472C4"/>
            <w:tcMar>
              <w:top w:w="15" w:type="dxa"/>
              <w:left w:w="108" w:type="dxa"/>
              <w:bottom w:w="0" w:type="dxa"/>
              <w:right w:w="108" w:type="dxa"/>
            </w:tcMar>
            <w:vAlign w:val="center"/>
            <w:hideMark/>
          </w:tcPr>
          <w:p w14:paraId="3EF550A5" w14:textId="60F899A8" w:rsidR="00A8644E" w:rsidRPr="00006ABF" w:rsidDel="00E35D67" w:rsidRDefault="000017C7" w:rsidP="00CC4C47">
            <w:pPr>
              <w:spacing w:after="0" w:line="360" w:lineRule="auto"/>
              <w:rPr>
                <w:del w:id="6466" w:author="nadira firinda" w:date="2022-10-29T23:27:00Z"/>
                <w:rFonts w:ascii="Times New Roman" w:hAnsi="Times New Roman" w:cs="Times New Roman"/>
                <w:b/>
                <w:bCs/>
                <w:color w:val="FFFFFF" w:themeColor="background1"/>
                <w:szCs w:val="20"/>
              </w:rPr>
              <w:pPrChange w:id="6467" w:author="nadira firinda" w:date="2022-10-29T23:37:00Z">
                <w:pPr>
                  <w:spacing w:after="0"/>
                </w:pPr>
              </w:pPrChange>
            </w:pPr>
            <w:del w:id="6468" w:author="nadira firinda" w:date="2022-10-29T23:27:00Z">
              <w:r w:rsidRPr="00006ABF" w:rsidDel="00E35D67">
                <w:rPr>
                  <w:rFonts w:ascii="Times New Roman" w:hAnsi="Times New Roman" w:cs="Times New Roman"/>
                  <w:b/>
                  <w:bCs/>
                  <w:color w:val="FFFFFF" w:themeColor="background1"/>
                  <w:szCs w:val="20"/>
                </w:rPr>
                <w:delText>Dependent variable: Pertanian, Kehutanan, dan Perikanan</w:delText>
              </w:r>
            </w:del>
          </w:p>
          <w:p w14:paraId="7669DDBE" w14:textId="700D4B6C" w:rsidR="000017C7" w:rsidRPr="00006ABF" w:rsidDel="00E35D67" w:rsidRDefault="000017C7" w:rsidP="00CC4C47">
            <w:pPr>
              <w:spacing w:after="0" w:line="360" w:lineRule="auto"/>
              <w:rPr>
                <w:del w:id="6469" w:author="nadira firinda" w:date="2022-10-29T23:27:00Z"/>
                <w:rFonts w:ascii="Times New Roman" w:hAnsi="Times New Roman" w:cs="Times New Roman"/>
                <w:szCs w:val="20"/>
              </w:rPr>
              <w:pPrChange w:id="6470" w:author="nadira firinda" w:date="2022-10-29T23:37:00Z">
                <w:pPr>
                  <w:spacing w:after="0"/>
                </w:pPr>
              </w:pPrChange>
            </w:pPr>
            <w:del w:id="6471" w:author="nadira firinda" w:date="2022-10-29T23:27:00Z">
              <w:r w:rsidRPr="00006ABF" w:rsidDel="00E35D67">
                <w:rPr>
                  <w:rFonts w:ascii="Times New Roman" w:hAnsi="Times New Roman" w:cs="Times New Roman"/>
                  <w:b/>
                  <w:bCs/>
                  <w:color w:val="FFFFFF" w:themeColor="background1"/>
                  <w:szCs w:val="20"/>
                </w:rPr>
                <w:delText>LOG(G01AGRRL/ G01AGRRL_SF)</w:delText>
              </w:r>
            </w:del>
          </w:p>
        </w:tc>
      </w:tr>
      <w:tr w:rsidR="000017C7" w:rsidRPr="00006ABF" w:rsidDel="00E35D67" w14:paraId="193B1F43" w14:textId="779731AB" w:rsidTr="00226C69">
        <w:trPr>
          <w:gridAfter w:val="1"/>
          <w:wAfter w:w="142" w:type="dxa"/>
          <w:trHeight w:val="433"/>
          <w:del w:id="6472" w:author="nadira firinda" w:date="2022-10-29T23:27:00Z"/>
        </w:trPr>
        <w:tc>
          <w:tcPr>
            <w:tcW w:w="4111" w:type="dxa"/>
            <w:tcBorders>
              <w:top w:val="nil"/>
              <w:left w:val="nil"/>
              <w:bottom w:val="nil"/>
              <w:right w:val="nil"/>
            </w:tcBorders>
            <w:shd w:val="clear" w:color="auto" w:fill="FFC000"/>
            <w:tcMar>
              <w:top w:w="15" w:type="dxa"/>
              <w:left w:w="108" w:type="dxa"/>
              <w:bottom w:w="0" w:type="dxa"/>
              <w:right w:w="108" w:type="dxa"/>
            </w:tcMar>
            <w:vAlign w:val="center"/>
            <w:hideMark/>
          </w:tcPr>
          <w:p w14:paraId="26E24B8B" w14:textId="2C49D75E" w:rsidR="000017C7" w:rsidRPr="00006ABF" w:rsidDel="00E35D67" w:rsidRDefault="000017C7" w:rsidP="00CC4C47">
            <w:pPr>
              <w:spacing w:after="0" w:line="360" w:lineRule="auto"/>
              <w:rPr>
                <w:del w:id="6473" w:author="nadira firinda" w:date="2022-10-29T23:27:00Z"/>
                <w:rFonts w:ascii="Times New Roman" w:hAnsi="Times New Roman" w:cs="Times New Roman"/>
                <w:szCs w:val="20"/>
              </w:rPr>
              <w:pPrChange w:id="6474" w:author="nadira firinda" w:date="2022-10-29T23:37:00Z">
                <w:pPr>
                  <w:spacing w:after="0"/>
                </w:pPr>
              </w:pPrChange>
            </w:pPr>
            <w:del w:id="6475" w:author="nadira firinda" w:date="2022-10-29T23:27:00Z">
              <w:r w:rsidRPr="00006ABF" w:rsidDel="00E35D67">
                <w:rPr>
                  <w:rFonts w:ascii="Times New Roman" w:hAnsi="Times New Roman" w:cs="Times New Roman"/>
                  <w:b/>
                  <w:bCs/>
                  <w:szCs w:val="20"/>
                </w:rPr>
                <w:delText>Explanatory Variables</w:delText>
              </w:r>
            </w:del>
          </w:p>
        </w:tc>
        <w:tc>
          <w:tcPr>
            <w:tcW w:w="2552" w:type="dxa"/>
            <w:gridSpan w:val="2"/>
            <w:tcBorders>
              <w:top w:val="nil"/>
              <w:left w:val="nil"/>
              <w:bottom w:val="nil"/>
              <w:right w:val="nil"/>
            </w:tcBorders>
            <w:shd w:val="clear" w:color="auto" w:fill="FFC000"/>
            <w:vAlign w:val="center"/>
          </w:tcPr>
          <w:p w14:paraId="5278E1DF" w14:textId="27D7F629" w:rsidR="000017C7" w:rsidRPr="00006ABF" w:rsidDel="00E35D67" w:rsidRDefault="000017C7" w:rsidP="00CC4C47">
            <w:pPr>
              <w:spacing w:after="0" w:line="360" w:lineRule="auto"/>
              <w:rPr>
                <w:del w:id="6476" w:author="nadira firinda" w:date="2022-10-29T23:27:00Z"/>
                <w:rFonts w:ascii="Times New Roman" w:hAnsi="Times New Roman" w:cs="Times New Roman"/>
                <w:szCs w:val="20"/>
              </w:rPr>
              <w:pPrChange w:id="6477" w:author="nadira firinda" w:date="2022-10-29T23:37:00Z">
                <w:pPr>
                  <w:spacing w:after="0"/>
                </w:pPr>
              </w:pPrChange>
            </w:pPr>
          </w:p>
        </w:tc>
        <w:tc>
          <w:tcPr>
            <w:tcW w:w="1134" w:type="dxa"/>
            <w:gridSpan w:val="2"/>
            <w:tcBorders>
              <w:top w:val="nil"/>
              <w:left w:val="nil"/>
              <w:bottom w:val="nil"/>
              <w:right w:val="nil"/>
            </w:tcBorders>
            <w:shd w:val="clear" w:color="auto" w:fill="FFC000"/>
            <w:tcMar>
              <w:top w:w="15" w:type="dxa"/>
              <w:left w:w="108" w:type="dxa"/>
              <w:bottom w:w="0" w:type="dxa"/>
              <w:right w:w="108" w:type="dxa"/>
            </w:tcMar>
            <w:vAlign w:val="center"/>
            <w:hideMark/>
          </w:tcPr>
          <w:p w14:paraId="027E01B4" w14:textId="01DDF8EB" w:rsidR="000017C7" w:rsidRPr="00006ABF" w:rsidDel="00E35D67" w:rsidRDefault="000017C7" w:rsidP="00CC4C47">
            <w:pPr>
              <w:spacing w:after="0" w:line="360" w:lineRule="auto"/>
              <w:rPr>
                <w:del w:id="6478" w:author="nadira firinda" w:date="2022-10-29T23:27:00Z"/>
                <w:rFonts w:ascii="Times New Roman" w:hAnsi="Times New Roman" w:cs="Times New Roman"/>
                <w:noProof/>
                <w:szCs w:val="20"/>
              </w:rPr>
              <w:pPrChange w:id="6479" w:author="nadira firinda" w:date="2022-10-29T23:37:00Z">
                <w:pPr>
                  <w:spacing w:after="0"/>
                </w:pPr>
              </w:pPrChange>
            </w:pPr>
            <w:del w:id="6480" w:author="nadira firinda" w:date="2022-10-29T23:27:00Z">
              <w:r w:rsidRPr="00006ABF" w:rsidDel="00E35D67">
                <w:rPr>
                  <w:rFonts w:ascii="Times New Roman" w:hAnsi="Times New Roman" w:cs="Times New Roman"/>
                  <w:b/>
                  <w:bCs/>
                  <w:noProof/>
                  <w:szCs w:val="20"/>
                  <w:lang w:val="en-GB"/>
                </w:rPr>
                <w:delText>Koefisien</w:delText>
              </w:r>
            </w:del>
          </w:p>
        </w:tc>
        <w:tc>
          <w:tcPr>
            <w:tcW w:w="1203" w:type="dxa"/>
            <w:tcBorders>
              <w:top w:val="nil"/>
              <w:left w:val="nil"/>
              <w:bottom w:val="nil"/>
              <w:right w:val="nil"/>
            </w:tcBorders>
            <w:shd w:val="clear" w:color="auto" w:fill="FFC000"/>
            <w:vAlign w:val="center"/>
          </w:tcPr>
          <w:p w14:paraId="37141A20" w14:textId="3BA3022C" w:rsidR="000017C7" w:rsidRPr="00006ABF" w:rsidDel="00E35D67" w:rsidRDefault="000017C7" w:rsidP="00CC4C47">
            <w:pPr>
              <w:spacing w:after="0" w:line="360" w:lineRule="auto"/>
              <w:rPr>
                <w:del w:id="6481" w:author="nadira firinda" w:date="2022-10-29T23:27:00Z"/>
                <w:rFonts w:ascii="Times New Roman" w:hAnsi="Times New Roman" w:cs="Times New Roman"/>
                <w:szCs w:val="20"/>
              </w:rPr>
              <w:pPrChange w:id="6482" w:author="nadira firinda" w:date="2022-10-29T23:37:00Z">
                <w:pPr>
                  <w:spacing w:after="0"/>
                </w:pPr>
              </w:pPrChange>
            </w:pPr>
          </w:p>
        </w:tc>
      </w:tr>
      <w:tr w:rsidR="000017C7" w:rsidRPr="00006ABF" w:rsidDel="00E35D67" w14:paraId="249B86E0" w14:textId="2628A808" w:rsidTr="00226C69">
        <w:trPr>
          <w:gridAfter w:val="1"/>
          <w:wAfter w:w="142" w:type="dxa"/>
          <w:trHeight w:val="433"/>
          <w:del w:id="6483" w:author="nadira firinda" w:date="2022-10-29T23:27:00Z"/>
        </w:trPr>
        <w:tc>
          <w:tcPr>
            <w:tcW w:w="4111" w:type="dxa"/>
            <w:tcBorders>
              <w:top w:val="dotted" w:sz="8" w:space="0" w:color="7F7F7F"/>
              <w:left w:val="nil"/>
              <w:bottom w:val="dotted" w:sz="8" w:space="0" w:color="7F7F7F"/>
              <w:right w:val="dotted" w:sz="8" w:space="0" w:color="7F7F7F"/>
            </w:tcBorders>
            <w:shd w:val="clear" w:color="auto" w:fill="auto"/>
            <w:tcMar>
              <w:top w:w="15" w:type="dxa"/>
              <w:left w:w="108" w:type="dxa"/>
              <w:bottom w:w="0" w:type="dxa"/>
              <w:right w:w="108" w:type="dxa"/>
            </w:tcMar>
          </w:tcPr>
          <w:p w14:paraId="0C2B0B75" w14:textId="45347863" w:rsidR="000017C7" w:rsidRPr="00006ABF" w:rsidDel="00E35D67" w:rsidRDefault="00FD6D16" w:rsidP="00CC4C47">
            <w:pPr>
              <w:spacing w:line="360" w:lineRule="auto"/>
              <w:rPr>
                <w:del w:id="6484" w:author="nadira firinda" w:date="2022-10-29T23:27:00Z"/>
                <w:rFonts w:ascii="Times New Roman" w:hAnsi="Times New Roman" w:cs="Times New Roman"/>
                <w:szCs w:val="20"/>
              </w:rPr>
              <w:pPrChange w:id="6485" w:author="nadira firinda" w:date="2022-10-29T23:37:00Z">
                <w:pPr/>
              </w:pPrChange>
            </w:pPr>
            <w:del w:id="6486" w:author="nadira firinda" w:date="2022-10-29T23:27:00Z">
              <w:r w:rsidRPr="00006ABF" w:rsidDel="00E35D67">
                <w:rPr>
                  <w:rFonts w:ascii="Times New Roman" w:hAnsi="Times New Roman" w:cs="Times New Roman"/>
                  <w:szCs w:val="20"/>
                </w:rPr>
                <w:delText>LOG(G07WRMRL/G07WRMRL_SF)</w:delText>
              </w:r>
            </w:del>
          </w:p>
        </w:tc>
        <w:tc>
          <w:tcPr>
            <w:tcW w:w="2552" w:type="dxa"/>
            <w:gridSpan w:val="2"/>
            <w:tcBorders>
              <w:top w:val="dotted" w:sz="8" w:space="0" w:color="7F7F7F"/>
              <w:left w:val="dotted" w:sz="8" w:space="0" w:color="7F7F7F"/>
              <w:bottom w:val="dotted" w:sz="8" w:space="0" w:color="7F7F7F"/>
              <w:right w:val="dotted" w:sz="8" w:space="0" w:color="7F7F7F"/>
            </w:tcBorders>
            <w:shd w:val="clear" w:color="auto" w:fill="auto"/>
            <w:tcMar>
              <w:top w:w="15" w:type="dxa"/>
              <w:left w:w="108" w:type="dxa"/>
              <w:bottom w:w="0" w:type="dxa"/>
              <w:right w:w="108" w:type="dxa"/>
            </w:tcMar>
            <w:vAlign w:val="center"/>
          </w:tcPr>
          <w:p w14:paraId="6A63513B" w14:textId="6885DE6B" w:rsidR="000017C7" w:rsidRPr="00006ABF" w:rsidDel="00E35D67" w:rsidRDefault="00C51376" w:rsidP="00CC4C47">
            <w:pPr>
              <w:spacing w:after="0" w:line="360" w:lineRule="auto"/>
              <w:rPr>
                <w:del w:id="6487" w:author="nadira firinda" w:date="2022-10-29T23:27:00Z"/>
                <w:rFonts w:ascii="Times New Roman" w:hAnsi="Times New Roman" w:cs="Times New Roman"/>
                <w:szCs w:val="20"/>
              </w:rPr>
              <w:pPrChange w:id="6488" w:author="nadira firinda" w:date="2022-10-29T23:37:00Z">
                <w:pPr>
                  <w:spacing w:after="0"/>
                </w:pPr>
              </w:pPrChange>
            </w:pPr>
            <w:del w:id="6489" w:author="nadira firinda" w:date="2022-10-29T23:27:00Z">
              <w:r w:rsidRPr="00006ABF" w:rsidDel="00E35D67">
                <w:rPr>
                  <w:rFonts w:ascii="Times New Roman" w:hAnsi="Times New Roman" w:cs="Times New Roman"/>
                  <w:szCs w:val="20"/>
                </w:rPr>
                <w:delText xml:space="preserve">Sektor </w:delText>
              </w:r>
              <w:r w:rsidR="00FD6D16" w:rsidRPr="00006ABF" w:rsidDel="00E35D67">
                <w:rPr>
                  <w:rFonts w:ascii="Times New Roman" w:hAnsi="Times New Roman" w:cs="Times New Roman"/>
                  <w:szCs w:val="20"/>
                </w:rPr>
                <w:delText>Perdagangan Besar dan Eceran</w:delText>
              </w:r>
            </w:del>
          </w:p>
        </w:tc>
        <w:tc>
          <w:tcPr>
            <w:tcW w:w="1134" w:type="dxa"/>
            <w:gridSpan w:val="2"/>
            <w:tcBorders>
              <w:top w:val="dotted" w:sz="8" w:space="0" w:color="7F7F7F"/>
              <w:left w:val="dotted" w:sz="8" w:space="0" w:color="7F7F7F"/>
              <w:bottom w:val="dotted" w:sz="8" w:space="0" w:color="7F7F7F"/>
              <w:right w:val="dotted" w:sz="8" w:space="0" w:color="7F7F7F"/>
            </w:tcBorders>
            <w:shd w:val="clear" w:color="auto" w:fill="auto"/>
            <w:tcMar>
              <w:top w:w="15" w:type="dxa"/>
              <w:left w:w="108" w:type="dxa"/>
              <w:bottom w:w="0" w:type="dxa"/>
              <w:right w:w="108" w:type="dxa"/>
            </w:tcMar>
            <w:vAlign w:val="center"/>
            <w:hideMark/>
          </w:tcPr>
          <w:p w14:paraId="7F303A71" w14:textId="2E07C2E2" w:rsidR="000017C7" w:rsidRPr="00006ABF" w:rsidDel="00E35D67" w:rsidRDefault="00C51376" w:rsidP="00CC4C47">
            <w:pPr>
              <w:spacing w:line="360" w:lineRule="auto"/>
              <w:jc w:val="center"/>
              <w:rPr>
                <w:del w:id="6490" w:author="nadira firinda" w:date="2022-10-29T23:27:00Z"/>
                <w:rFonts w:ascii="Times New Roman" w:hAnsi="Times New Roman" w:cs="Times New Roman"/>
              </w:rPr>
              <w:pPrChange w:id="6491" w:author="nadira firinda" w:date="2022-10-29T23:37:00Z">
                <w:pPr>
                  <w:jc w:val="center"/>
                </w:pPr>
              </w:pPrChange>
            </w:pPr>
            <w:del w:id="6492" w:author="nadira firinda" w:date="2022-10-29T23:27:00Z">
              <w:r w:rsidRPr="00006ABF" w:rsidDel="00E35D67">
                <w:rPr>
                  <w:rFonts w:ascii="Times New Roman" w:hAnsi="Times New Roman" w:cs="Times New Roman"/>
                </w:rPr>
                <w:delText>0.</w:delText>
              </w:r>
              <w:r w:rsidR="00FD6D16" w:rsidRPr="00006ABF" w:rsidDel="00E35D67">
                <w:rPr>
                  <w:rFonts w:ascii="Times New Roman" w:hAnsi="Times New Roman" w:cs="Times New Roman"/>
                </w:rPr>
                <w:delText>4526</w:delText>
              </w:r>
            </w:del>
          </w:p>
        </w:tc>
        <w:tc>
          <w:tcPr>
            <w:tcW w:w="1203" w:type="dxa"/>
            <w:tcBorders>
              <w:top w:val="dotted" w:sz="8" w:space="0" w:color="7F7F7F"/>
              <w:left w:val="dotted" w:sz="8" w:space="0" w:color="7F7F7F"/>
              <w:bottom w:val="dotted" w:sz="8" w:space="0" w:color="7F7F7F"/>
              <w:right w:val="nil"/>
            </w:tcBorders>
            <w:shd w:val="clear" w:color="auto" w:fill="auto"/>
            <w:tcMar>
              <w:top w:w="15" w:type="dxa"/>
              <w:left w:w="108" w:type="dxa"/>
              <w:bottom w:w="0" w:type="dxa"/>
              <w:right w:w="108" w:type="dxa"/>
            </w:tcMar>
            <w:vAlign w:val="center"/>
            <w:hideMark/>
          </w:tcPr>
          <w:p w14:paraId="783F0479" w14:textId="0673DE6D" w:rsidR="000017C7" w:rsidRPr="00006ABF" w:rsidDel="00E35D67" w:rsidRDefault="000017C7" w:rsidP="00CC4C47">
            <w:pPr>
              <w:spacing w:after="0" w:line="360" w:lineRule="auto"/>
              <w:jc w:val="center"/>
              <w:rPr>
                <w:del w:id="6493" w:author="nadira firinda" w:date="2022-10-29T23:27:00Z"/>
                <w:rFonts w:ascii="Times New Roman" w:hAnsi="Times New Roman" w:cs="Times New Roman"/>
                <w:szCs w:val="20"/>
              </w:rPr>
              <w:pPrChange w:id="6494" w:author="nadira firinda" w:date="2022-10-29T23:37:00Z">
                <w:pPr>
                  <w:spacing w:after="0"/>
                  <w:jc w:val="center"/>
                </w:pPr>
              </w:pPrChange>
            </w:pPr>
            <w:del w:id="6495" w:author="nadira firinda" w:date="2022-10-29T23:27:00Z">
              <w:r w:rsidRPr="00006ABF" w:rsidDel="00E35D67">
                <w:rPr>
                  <w:rFonts w:ascii="Times New Roman" w:hAnsi="Times New Roman" w:cs="Times New Roman"/>
                  <w:szCs w:val="20"/>
                </w:rPr>
                <w:delText>***</w:delText>
              </w:r>
            </w:del>
          </w:p>
        </w:tc>
      </w:tr>
      <w:tr w:rsidR="000017C7" w:rsidRPr="00006ABF" w:rsidDel="00E35D67" w14:paraId="2E3A6F33" w14:textId="5AF7230D" w:rsidTr="00226C69">
        <w:trPr>
          <w:gridAfter w:val="1"/>
          <w:wAfter w:w="142" w:type="dxa"/>
          <w:trHeight w:val="433"/>
          <w:del w:id="6496" w:author="nadira firinda" w:date="2022-10-29T23:27:00Z"/>
        </w:trPr>
        <w:tc>
          <w:tcPr>
            <w:tcW w:w="4111" w:type="dxa"/>
            <w:tcBorders>
              <w:top w:val="dotted" w:sz="8" w:space="0" w:color="7F7F7F"/>
              <w:left w:val="nil"/>
              <w:bottom w:val="dotted" w:sz="8" w:space="0" w:color="7F7F7F"/>
              <w:right w:val="dotted" w:sz="8" w:space="0" w:color="7F7F7F"/>
            </w:tcBorders>
            <w:shd w:val="clear" w:color="auto" w:fill="auto"/>
            <w:tcMar>
              <w:top w:w="15" w:type="dxa"/>
              <w:left w:w="108" w:type="dxa"/>
              <w:bottom w:w="0" w:type="dxa"/>
              <w:right w:w="108" w:type="dxa"/>
            </w:tcMar>
          </w:tcPr>
          <w:p w14:paraId="7D920F05" w14:textId="55592812" w:rsidR="000017C7" w:rsidRPr="00006ABF" w:rsidDel="00E35D67" w:rsidRDefault="00C51376" w:rsidP="00CC4C47">
            <w:pPr>
              <w:spacing w:line="360" w:lineRule="auto"/>
              <w:rPr>
                <w:del w:id="6497" w:author="nadira firinda" w:date="2022-10-29T23:27:00Z"/>
                <w:rFonts w:ascii="Times New Roman" w:hAnsi="Times New Roman" w:cs="Times New Roman"/>
                <w:szCs w:val="20"/>
              </w:rPr>
              <w:pPrChange w:id="6498" w:author="nadira firinda" w:date="2022-10-29T23:37:00Z">
                <w:pPr/>
              </w:pPrChange>
            </w:pPr>
            <w:del w:id="6499" w:author="nadira firinda" w:date="2022-10-29T23:27:00Z">
              <w:r w:rsidRPr="00006ABF" w:rsidDel="00E35D67">
                <w:rPr>
                  <w:rFonts w:ascii="Times New Roman" w:hAnsi="Times New Roman" w:cs="Times New Roman"/>
                  <w:szCs w:val="20"/>
                </w:rPr>
                <w:delText>ENSOIDX</w:delText>
              </w:r>
            </w:del>
          </w:p>
        </w:tc>
        <w:tc>
          <w:tcPr>
            <w:tcW w:w="2552" w:type="dxa"/>
            <w:gridSpan w:val="2"/>
            <w:tcBorders>
              <w:top w:val="dotted" w:sz="8" w:space="0" w:color="7F7F7F"/>
              <w:left w:val="dotted" w:sz="8" w:space="0" w:color="7F7F7F"/>
              <w:bottom w:val="dotted" w:sz="8" w:space="0" w:color="7F7F7F"/>
              <w:right w:val="dotted" w:sz="8" w:space="0" w:color="7F7F7F"/>
            </w:tcBorders>
            <w:shd w:val="clear" w:color="auto" w:fill="auto"/>
            <w:tcMar>
              <w:top w:w="15" w:type="dxa"/>
              <w:left w:w="108" w:type="dxa"/>
              <w:bottom w:w="0" w:type="dxa"/>
              <w:right w:w="108" w:type="dxa"/>
            </w:tcMar>
            <w:vAlign w:val="center"/>
          </w:tcPr>
          <w:p w14:paraId="6757363D" w14:textId="6ACCD8FC" w:rsidR="000017C7" w:rsidRPr="00006ABF" w:rsidDel="00E35D67" w:rsidRDefault="00C51376" w:rsidP="00CC4C47">
            <w:pPr>
              <w:spacing w:after="0" w:line="360" w:lineRule="auto"/>
              <w:rPr>
                <w:del w:id="6500" w:author="nadira firinda" w:date="2022-10-29T23:27:00Z"/>
                <w:rFonts w:ascii="Times New Roman" w:hAnsi="Times New Roman" w:cs="Times New Roman"/>
                <w:i/>
                <w:szCs w:val="20"/>
              </w:rPr>
              <w:pPrChange w:id="6501" w:author="nadira firinda" w:date="2022-10-29T23:37:00Z">
                <w:pPr>
                  <w:spacing w:after="0"/>
                </w:pPr>
              </w:pPrChange>
            </w:pPr>
            <w:del w:id="6502" w:author="nadira firinda" w:date="2022-10-29T23:27:00Z">
              <w:r w:rsidRPr="00006ABF" w:rsidDel="00E35D67">
                <w:rPr>
                  <w:rFonts w:ascii="Times New Roman" w:hAnsi="Times New Roman" w:cs="Times New Roman"/>
                  <w:szCs w:val="20"/>
                </w:rPr>
                <w:delText>Indeks Cuaca</w:delText>
              </w:r>
            </w:del>
          </w:p>
        </w:tc>
        <w:tc>
          <w:tcPr>
            <w:tcW w:w="1134" w:type="dxa"/>
            <w:gridSpan w:val="2"/>
            <w:tcBorders>
              <w:top w:val="dotted" w:sz="8" w:space="0" w:color="7F7F7F"/>
              <w:left w:val="dotted" w:sz="8" w:space="0" w:color="7F7F7F"/>
              <w:bottom w:val="dotted" w:sz="8" w:space="0" w:color="7F7F7F"/>
              <w:right w:val="dotted" w:sz="8" w:space="0" w:color="7F7F7F"/>
            </w:tcBorders>
            <w:shd w:val="clear" w:color="auto" w:fill="auto"/>
            <w:tcMar>
              <w:top w:w="15" w:type="dxa"/>
              <w:left w:w="108" w:type="dxa"/>
              <w:bottom w:w="0" w:type="dxa"/>
              <w:right w:w="108" w:type="dxa"/>
            </w:tcMar>
            <w:vAlign w:val="center"/>
          </w:tcPr>
          <w:p w14:paraId="17C8B314" w14:textId="06AAB717" w:rsidR="000017C7" w:rsidRPr="00006ABF" w:rsidDel="00E35D67" w:rsidRDefault="00C51376" w:rsidP="00CC4C47">
            <w:pPr>
              <w:spacing w:line="360" w:lineRule="auto"/>
              <w:jc w:val="center"/>
              <w:rPr>
                <w:del w:id="6503" w:author="nadira firinda" w:date="2022-10-29T23:27:00Z"/>
                <w:rFonts w:ascii="Times New Roman" w:hAnsi="Times New Roman" w:cs="Times New Roman"/>
              </w:rPr>
              <w:pPrChange w:id="6504" w:author="nadira firinda" w:date="2022-10-29T23:37:00Z">
                <w:pPr>
                  <w:jc w:val="center"/>
                </w:pPr>
              </w:pPrChange>
            </w:pPr>
            <w:del w:id="6505" w:author="nadira firinda" w:date="2022-10-29T23:27:00Z">
              <w:r w:rsidRPr="00006ABF" w:rsidDel="00E35D67">
                <w:rPr>
                  <w:rFonts w:ascii="Times New Roman" w:hAnsi="Times New Roman" w:cs="Times New Roman"/>
                </w:rPr>
                <w:delText>-0.00</w:delText>
              </w:r>
              <w:r w:rsidR="00FD6D16" w:rsidRPr="00006ABF" w:rsidDel="00E35D67">
                <w:rPr>
                  <w:rFonts w:ascii="Times New Roman" w:hAnsi="Times New Roman" w:cs="Times New Roman"/>
                </w:rPr>
                <w:delText>50</w:delText>
              </w:r>
            </w:del>
          </w:p>
        </w:tc>
        <w:tc>
          <w:tcPr>
            <w:tcW w:w="1203" w:type="dxa"/>
            <w:tcBorders>
              <w:top w:val="dotted" w:sz="8" w:space="0" w:color="7F7F7F"/>
              <w:left w:val="dotted" w:sz="8" w:space="0" w:color="7F7F7F"/>
              <w:bottom w:val="dotted" w:sz="8" w:space="0" w:color="7F7F7F"/>
              <w:right w:val="nil"/>
            </w:tcBorders>
            <w:shd w:val="clear" w:color="auto" w:fill="auto"/>
            <w:tcMar>
              <w:top w:w="15" w:type="dxa"/>
              <w:left w:w="108" w:type="dxa"/>
              <w:bottom w:w="0" w:type="dxa"/>
              <w:right w:w="108" w:type="dxa"/>
            </w:tcMar>
            <w:vAlign w:val="center"/>
          </w:tcPr>
          <w:p w14:paraId="098AD5D8" w14:textId="24B55128" w:rsidR="000017C7" w:rsidRPr="00006ABF" w:rsidDel="00E35D67" w:rsidRDefault="000017C7" w:rsidP="00CC4C47">
            <w:pPr>
              <w:spacing w:after="0" w:line="360" w:lineRule="auto"/>
              <w:jc w:val="center"/>
              <w:rPr>
                <w:del w:id="6506" w:author="nadira firinda" w:date="2022-10-29T23:27:00Z"/>
                <w:rFonts w:ascii="Times New Roman" w:hAnsi="Times New Roman" w:cs="Times New Roman"/>
                <w:szCs w:val="20"/>
              </w:rPr>
              <w:pPrChange w:id="6507" w:author="nadira firinda" w:date="2022-10-29T23:37:00Z">
                <w:pPr>
                  <w:spacing w:after="0"/>
                  <w:jc w:val="center"/>
                </w:pPr>
              </w:pPrChange>
            </w:pPr>
            <w:del w:id="6508" w:author="nadira firinda" w:date="2022-10-29T23:27:00Z">
              <w:r w:rsidRPr="00006ABF" w:rsidDel="00E35D67">
                <w:rPr>
                  <w:rFonts w:ascii="Times New Roman" w:hAnsi="Times New Roman" w:cs="Times New Roman"/>
                  <w:szCs w:val="20"/>
                </w:rPr>
                <w:delText>*</w:delText>
              </w:r>
            </w:del>
          </w:p>
        </w:tc>
      </w:tr>
      <w:tr w:rsidR="00FD6D16" w:rsidRPr="00006ABF" w:rsidDel="00E35D67" w14:paraId="61120FD3" w14:textId="6C24D5C9" w:rsidTr="00226C69">
        <w:trPr>
          <w:gridAfter w:val="1"/>
          <w:wAfter w:w="142" w:type="dxa"/>
          <w:trHeight w:val="433"/>
          <w:del w:id="6509" w:author="nadira firinda" w:date="2022-10-29T23:27:00Z"/>
        </w:trPr>
        <w:tc>
          <w:tcPr>
            <w:tcW w:w="4111" w:type="dxa"/>
            <w:tcBorders>
              <w:top w:val="dotted" w:sz="8" w:space="0" w:color="7F7F7F"/>
              <w:left w:val="nil"/>
              <w:bottom w:val="dotted" w:sz="8" w:space="0" w:color="7F7F7F"/>
              <w:right w:val="dotted" w:sz="8" w:space="0" w:color="7F7F7F"/>
            </w:tcBorders>
            <w:shd w:val="clear" w:color="auto" w:fill="auto"/>
            <w:tcMar>
              <w:top w:w="15" w:type="dxa"/>
              <w:left w:w="108" w:type="dxa"/>
              <w:bottom w:w="0" w:type="dxa"/>
              <w:right w:w="108" w:type="dxa"/>
            </w:tcMar>
          </w:tcPr>
          <w:p w14:paraId="42C0333E" w14:textId="2318B58B" w:rsidR="00FD6D16" w:rsidRPr="00006ABF" w:rsidDel="00E35D67" w:rsidRDefault="00FD6D16" w:rsidP="00CC4C47">
            <w:pPr>
              <w:spacing w:line="360" w:lineRule="auto"/>
              <w:rPr>
                <w:del w:id="6510" w:author="nadira firinda" w:date="2022-10-29T23:27:00Z"/>
                <w:rFonts w:ascii="Times New Roman" w:hAnsi="Times New Roman" w:cs="Times New Roman"/>
                <w:szCs w:val="20"/>
              </w:rPr>
              <w:pPrChange w:id="6511" w:author="nadira firinda" w:date="2022-10-29T23:37:00Z">
                <w:pPr/>
              </w:pPrChange>
            </w:pPr>
            <w:del w:id="6512" w:author="nadira firinda" w:date="2022-10-29T23:27:00Z">
              <w:r w:rsidRPr="00006ABF" w:rsidDel="00E35D67">
                <w:rPr>
                  <w:rFonts w:ascii="Times New Roman" w:hAnsi="Times New Roman" w:cs="Times New Roman"/>
                  <w:szCs w:val="20"/>
                </w:rPr>
                <w:delText>LOG(PADI)</w:delText>
              </w:r>
            </w:del>
          </w:p>
        </w:tc>
        <w:tc>
          <w:tcPr>
            <w:tcW w:w="2552" w:type="dxa"/>
            <w:gridSpan w:val="2"/>
            <w:tcBorders>
              <w:top w:val="dotted" w:sz="8" w:space="0" w:color="7F7F7F"/>
              <w:left w:val="dotted" w:sz="8" w:space="0" w:color="7F7F7F"/>
              <w:bottom w:val="dotted" w:sz="8" w:space="0" w:color="7F7F7F"/>
              <w:right w:val="dotted" w:sz="8" w:space="0" w:color="7F7F7F"/>
            </w:tcBorders>
            <w:shd w:val="clear" w:color="auto" w:fill="auto"/>
            <w:tcMar>
              <w:top w:w="15" w:type="dxa"/>
              <w:left w:w="108" w:type="dxa"/>
              <w:bottom w:w="0" w:type="dxa"/>
              <w:right w:w="108" w:type="dxa"/>
            </w:tcMar>
            <w:vAlign w:val="center"/>
          </w:tcPr>
          <w:p w14:paraId="627AA0CC" w14:textId="48BBDB42" w:rsidR="00FD6D16" w:rsidRPr="00006ABF" w:rsidDel="00E35D67" w:rsidRDefault="00FD6D16" w:rsidP="00CC4C47">
            <w:pPr>
              <w:spacing w:after="0" w:line="360" w:lineRule="auto"/>
              <w:rPr>
                <w:del w:id="6513" w:author="nadira firinda" w:date="2022-10-29T23:27:00Z"/>
                <w:rFonts w:ascii="Times New Roman" w:hAnsi="Times New Roman" w:cs="Times New Roman"/>
                <w:szCs w:val="20"/>
              </w:rPr>
              <w:pPrChange w:id="6514" w:author="nadira firinda" w:date="2022-10-29T23:37:00Z">
                <w:pPr>
                  <w:spacing w:after="0"/>
                </w:pPr>
              </w:pPrChange>
            </w:pPr>
            <w:del w:id="6515" w:author="nadira firinda" w:date="2022-10-29T23:27:00Z">
              <w:r w:rsidRPr="00006ABF" w:rsidDel="00E35D67">
                <w:rPr>
                  <w:rFonts w:ascii="Times New Roman" w:hAnsi="Times New Roman" w:cs="Times New Roman"/>
                  <w:szCs w:val="20"/>
                </w:rPr>
                <w:delText>Produksi Padi</w:delText>
              </w:r>
            </w:del>
          </w:p>
        </w:tc>
        <w:tc>
          <w:tcPr>
            <w:tcW w:w="1134" w:type="dxa"/>
            <w:gridSpan w:val="2"/>
            <w:tcBorders>
              <w:top w:val="dotted" w:sz="8" w:space="0" w:color="7F7F7F"/>
              <w:left w:val="dotted" w:sz="8" w:space="0" w:color="7F7F7F"/>
              <w:bottom w:val="dotted" w:sz="8" w:space="0" w:color="7F7F7F"/>
              <w:right w:val="dotted" w:sz="8" w:space="0" w:color="7F7F7F"/>
            </w:tcBorders>
            <w:shd w:val="clear" w:color="auto" w:fill="auto"/>
            <w:tcMar>
              <w:top w:w="15" w:type="dxa"/>
              <w:left w:w="108" w:type="dxa"/>
              <w:bottom w:w="0" w:type="dxa"/>
              <w:right w:w="108" w:type="dxa"/>
            </w:tcMar>
            <w:vAlign w:val="center"/>
          </w:tcPr>
          <w:p w14:paraId="157792B2" w14:textId="019137C9" w:rsidR="00FD6D16" w:rsidRPr="00006ABF" w:rsidDel="00E35D67" w:rsidRDefault="00FD6D16" w:rsidP="00CC4C47">
            <w:pPr>
              <w:spacing w:line="360" w:lineRule="auto"/>
              <w:jc w:val="center"/>
              <w:rPr>
                <w:del w:id="6516" w:author="nadira firinda" w:date="2022-10-29T23:27:00Z"/>
                <w:rFonts w:ascii="Times New Roman" w:hAnsi="Times New Roman" w:cs="Times New Roman"/>
              </w:rPr>
              <w:pPrChange w:id="6517" w:author="nadira firinda" w:date="2022-10-29T23:37:00Z">
                <w:pPr>
                  <w:jc w:val="center"/>
                </w:pPr>
              </w:pPrChange>
            </w:pPr>
            <w:del w:id="6518" w:author="nadira firinda" w:date="2022-10-29T23:27:00Z">
              <w:r w:rsidRPr="00006ABF" w:rsidDel="00E35D67">
                <w:rPr>
                  <w:rFonts w:ascii="Times New Roman" w:hAnsi="Times New Roman" w:cs="Times New Roman"/>
                </w:rPr>
                <w:delText>0.0260</w:delText>
              </w:r>
            </w:del>
          </w:p>
        </w:tc>
        <w:tc>
          <w:tcPr>
            <w:tcW w:w="1203" w:type="dxa"/>
            <w:tcBorders>
              <w:top w:val="dotted" w:sz="8" w:space="0" w:color="7F7F7F"/>
              <w:left w:val="dotted" w:sz="8" w:space="0" w:color="7F7F7F"/>
              <w:bottom w:val="dotted" w:sz="8" w:space="0" w:color="7F7F7F"/>
              <w:right w:val="nil"/>
            </w:tcBorders>
            <w:shd w:val="clear" w:color="auto" w:fill="auto"/>
            <w:tcMar>
              <w:top w:w="15" w:type="dxa"/>
              <w:left w:w="108" w:type="dxa"/>
              <w:bottom w:w="0" w:type="dxa"/>
              <w:right w:w="108" w:type="dxa"/>
            </w:tcMar>
            <w:vAlign w:val="center"/>
          </w:tcPr>
          <w:p w14:paraId="27436F50" w14:textId="4EE96DC4" w:rsidR="00FD6D16" w:rsidRPr="00006ABF" w:rsidDel="00E35D67" w:rsidRDefault="00226C69" w:rsidP="00CC4C47">
            <w:pPr>
              <w:spacing w:after="0" w:line="360" w:lineRule="auto"/>
              <w:jc w:val="center"/>
              <w:rPr>
                <w:del w:id="6519" w:author="nadira firinda" w:date="2022-10-29T23:27:00Z"/>
                <w:rFonts w:ascii="Times New Roman" w:hAnsi="Times New Roman" w:cs="Times New Roman"/>
                <w:szCs w:val="20"/>
              </w:rPr>
              <w:pPrChange w:id="6520" w:author="nadira firinda" w:date="2022-10-29T23:37:00Z">
                <w:pPr>
                  <w:spacing w:after="0"/>
                  <w:jc w:val="center"/>
                </w:pPr>
              </w:pPrChange>
            </w:pPr>
            <w:del w:id="6521" w:author="nadira firinda" w:date="2022-10-29T23:27:00Z">
              <w:r w:rsidRPr="00006ABF" w:rsidDel="00E35D67">
                <w:rPr>
                  <w:rFonts w:ascii="Times New Roman" w:hAnsi="Times New Roman" w:cs="Times New Roman"/>
                  <w:szCs w:val="20"/>
                </w:rPr>
                <w:delText>***</w:delText>
              </w:r>
            </w:del>
          </w:p>
        </w:tc>
      </w:tr>
      <w:tr w:rsidR="00FD6D16" w:rsidRPr="00006ABF" w:rsidDel="00E35D67" w14:paraId="4740FD07" w14:textId="62173356" w:rsidTr="00226C69">
        <w:trPr>
          <w:gridAfter w:val="1"/>
          <w:wAfter w:w="142" w:type="dxa"/>
          <w:trHeight w:val="433"/>
          <w:del w:id="6522" w:author="nadira firinda" w:date="2022-10-29T23:27:00Z"/>
        </w:trPr>
        <w:tc>
          <w:tcPr>
            <w:tcW w:w="4111" w:type="dxa"/>
            <w:tcBorders>
              <w:top w:val="dotted" w:sz="8" w:space="0" w:color="7F7F7F"/>
              <w:left w:val="nil"/>
              <w:bottom w:val="dotted" w:sz="8" w:space="0" w:color="7F7F7F"/>
              <w:right w:val="dotted" w:sz="8" w:space="0" w:color="7F7F7F"/>
            </w:tcBorders>
            <w:shd w:val="clear" w:color="auto" w:fill="auto"/>
            <w:tcMar>
              <w:top w:w="15" w:type="dxa"/>
              <w:left w:w="108" w:type="dxa"/>
              <w:bottom w:w="0" w:type="dxa"/>
              <w:right w:w="108" w:type="dxa"/>
            </w:tcMar>
          </w:tcPr>
          <w:p w14:paraId="48F1706B" w14:textId="64C5450B" w:rsidR="00FD6D16" w:rsidRPr="00006ABF" w:rsidDel="00E35D67" w:rsidRDefault="00FD6D16" w:rsidP="00CC4C47">
            <w:pPr>
              <w:spacing w:line="360" w:lineRule="auto"/>
              <w:rPr>
                <w:del w:id="6523" w:author="nadira firinda" w:date="2022-10-29T23:27:00Z"/>
                <w:rFonts w:ascii="Times New Roman" w:hAnsi="Times New Roman" w:cs="Times New Roman"/>
                <w:szCs w:val="20"/>
              </w:rPr>
              <w:pPrChange w:id="6524" w:author="nadira firinda" w:date="2022-10-29T23:37:00Z">
                <w:pPr/>
              </w:pPrChange>
            </w:pPr>
            <w:del w:id="6525" w:author="nadira firinda" w:date="2022-10-29T23:27:00Z">
              <w:r w:rsidRPr="00006ABF" w:rsidDel="00E35D67">
                <w:rPr>
                  <w:rFonts w:ascii="Times New Roman" w:hAnsi="Times New Roman" w:cs="Times New Roman"/>
                  <w:szCs w:val="20"/>
                </w:rPr>
                <w:delText>LOG(PERIKANAN)</w:delText>
              </w:r>
            </w:del>
          </w:p>
        </w:tc>
        <w:tc>
          <w:tcPr>
            <w:tcW w:w="2552" w:type="dxa"/>
            <w:gridSpan w:val="2"/>
            <w:tcBorders>
              <w:top w:val="dotted" w:sz="8" w:space="0" w:color="7F7F7F"/>
              <w:left w:val="dotted" w:sz="8" w:space="0" w:color="7F7F7F"/>
              <w:bottom w:val="dotted" w:sz="8" w:space="0" w:color="7F7F7F"/>
              <w:right w:val="dotted" w:sz="8" w:space="0" w:color="7F7F7F"/>
            </w:tcBorders>
            <w:shd w:val="clear" w:color="auto" w:fill="auto"/>
            <w:tcMar>
              <w:top w:w="15" w:type="dxa"/>
              <w:left w:w="108" w:type="dxa"/>
              <w:bottom w:w="0" w:type="dxa"/>
              <w:right w:w="108" w:type="dxa"/>
            </w:tcMar>
            <w:vAlign w:val="center"/>
          </w:tcPr>
          <w:p w14:paraId="71729A0D" w14:textId="55304721" w:rsidR="00FD6D16" w:rsidRPr="00006ABF" w:rsidDel="00E35D67" w:rsidRDefault="00FD6D16" w:rsidP="00CC4C47">
            <w:pPr>
              <w:spacing w:after="0" w:line="360" w:lineRule="auto"/>
              <w:rPr>
                <w:del w:id="6526" w:author="nadira firinda" w:date="2022-10-29T23:27:00Z"/>
                <w:rFonts w:ascii="Times New Roman" w:hAnsi="Times New Roman" w:cs="Times New Roman"/>
                <w:szCs w:val="20"/>
              </w:rPr>
              <w:pPrChange w:id="6527" w:author="nadira firinda" w:date="2022-10-29T23:37:00Z">
                <w:pPr>
                  <w:spacing w:after="0"/>
                </w:pPr>
              </w:pPrChange>
            </w:pPr>
            <w:del w:id="6528" w:author="nadira firinda" w:date="2022-10-29T23:27:00Z">
              <w:r w:rsidRPr="00006ABF" w:rsidDel="00E35D67">
                <w:rPr>
                  <w:rFonts w:ascii="Times New Roman" w:hAnsi="Times New Roman" w:cs="Times New Roman"/>
                  <w:szCs w:val="20"/>
                </w:rPr>
                <w:delText>Produksi Perikanan</w:delText>
              </w:r>
            </w:del>
          </w:p>
        </w:tc>
        <w:tc>
          <w:tcPr>
            <w:tcW w:w="1134" w:type="dxa"/>
            <w:gridSpan w:val="2"/>
            <w:tcBorders>
              <w:top w:val="dotted" w:sz="8" w:space="0" w:color="7F7F7F"/>
              <w:left w:val="dotted" w:sz="8" w:space="0" w:color="7F7F7F"/>
              <w:bottom w:val="dotted" w:sz="8" w:space="0" w:color="7F7F7F"/>
              <w:right w:val="dotted" w:sz="8" w:space="0" w:color="7F7F7F"/>
            </w:tcBorders>
            <w:shd w:val="clear" w:color="auto" w:fill="auto"/>
            <w:tcMar>
              <w:top w:w="15" w:type="dxa"/>
              <w:left w:w="108" w:type="dxa"/>
              <w:bottom w:w="0" w:type="dxa"/>
              <w:right w:w="108" w:type="dxa"/>
            </w:tcMar>
            <w:vAlign w:val="center"/>
          </w:tcPr>
          <w:p w14:paraId="548CD51D" w14:textId="13DBE2EB" w:rsidR="00FD6D16" w:rsidRPr="00006ABF" w:rsidDel="00E35D67" w:rsidRDefault="00FD6D16" w:rsidP="00CC4C47">
            <w:pPr>
              <w:spacing w:line="360" w:lineRule="auto"/>
              <w:jc w:val="center"/>
              <w:rPr>
                <w:del w:id="6529" w:author="nadira firinda" w:date="2022-10-29T23:27:00Z"/>
                <w:rFonts w:ascii="Times New Roman" w:hAnsi="Times New Roman" w:cs="Times New Roman"/>
              </w:rPr>
              <w:pPrChange w:id="6530" w:author="nadira firinda" w:date="2022-10-29T23:37:00Z">
                <w:pPr>
                  <w:jc w:val="center"/>
                </w:pPr>
              </w:pPrChange>
            </w:pPr>
            <w:del w:id="6531" w:author="nadira firinda" w:date="2022-10-29T23:27:00Z">
              <w:r w:rsidRPr="00006ABF" w:rsidDel="00E35D67">
                <w:rPr>
                  <w:rFonts w:ascii="Times New Roman" w:hAnsi="Times New Roman" w:cs="Times New Roman"/>
                </w:rPr>
                <w:delText>0.4511</w:delText>
              </w:r>
            </w:del>
          </w:p>
        </w:tc>
        <w:tc>
          <w:tcPr>
            <w:tcW w:w="1203" w:type="dxa"/>
            <w:tcBorders>
              <w:top w:val="dotted" w:sz="8" w:space="0" w:color="7F7F7F"/>
              <w:left w:val="dotted" w:sz="8" w:space="0" w:color="7F7F7F"/>
              <w:bottom w:val="dotted" w:sz="8" w:space="0" w:color="7F7F7F"/>
              <w:right w:val="nil"/>
            </w:tcBorders>
            <w:shd w:val="clear" w:color="auto" w:fill="auto"/>
            <w:tcMar>
              <w:top w:w="15" w:type="dxa"/>
              <w:left w:w="108" w:type="dxa"/>
              <w:bottom w:w="0" w:type="dxa"/>
              <w:right w:w="108" w:type="dxa"/>
            </w:tcMar>
            <w:vAlign w:val="center"/>
          </w:tcPr>
          <w:p w14:paraId="39D8A50F" w14:textId="22B05770" w:rsidR="00FD6D16" w:rsidRPr="00006ABF" w:rsidDel="00E35D67" w:rsidRDefault="00226C69" w:rsidP="00CC4C47">
            <w:pPr>
              <w:spacing w:after="0" w:line="360" w:lineRule="auto"/>
              <w:jc w:val="center"/>
              <w:rPr>
                <w:del w:id="6532" w:author="nadira firinda" w:date="2022-10-29T23:27:00Z"/>
                <w:rFonts w:ascii="Times New Roman" w:hAnsi="Times New Roman" w:cs="Times New Roman"/>
                <w:szCs w:val="20"/>
              </w:rPr>
              <w:pPrChange w:id="6533" w:author="nadira firinda" w:date="2022-10-29T23:37:00Z">
                <w:pPr>
                  <w:spacing w:after="0"/>
                  <w:jc w:val="center"/>
                </w:pPr>
              </w:pPrChange>
            </w:pPr>
            <w:del w:id="6534" w:author="nadira firinda" w:date="2022-10-29T23:27:00Z">
              <w:r w:rsidRPr="00006ABF" w:rsidDel="00E35D67">
                <w:rPr>
                  <w:rFonts w:ascii="Times New Roman" w:hAnsi="Times New Roman" w:cs="Times New Roman"/>
                  <w:szCs w:val="20"/>
                </w:rPr>
                <w:delText>***</w:delText>
              </w:r>
            </w:del>
          </w:p>
        </w:tc>
      </w:tr>
      <w:tr w:rsidR="00FD6D16" w:rsidRPr="00006ABF" w:rsidDel="00E35D67" w14:paraId="046505BA" w14:textId="062749D3" w:rsidTr="00226C69">
        <w:trPr>
          <w:gridAfter w:val="1"/>
          <w:wAfter w:w="142" w:type="dxa"/>
          <w:trHeight w:val="433"/>
          <w:del w:id="6535" w:author="nadira firinda" w:date="2022-10-29T23:27:00Z"/>
        </w:trPr>
        <w:tc>
          <w:tcPr>
            <w:tcW w:w="6663" w:type="dxa"/>
            <w:gridSpan w:val="3"/>
            <w:tcBorders>
              <w:top w:val="dotted" w:sz="8" w:space="0" w:color="7F7F7F"/>
              <w:left w:val="nil"/>
              <w:bottom w:val="dotted" w:sz="8" w:space="0" w:color="7F7F7F"/>
            </w:tcBorders>
            <w:shd w:val="clear" w:color="auto" w:fill="auto"/>
            <w:tcMar>
              <w:top w:w="15" w:type="dxa"/>
              <w:left w:w="108" w:type="dxa"/>
              <w:bottom w:w="0" w:type="dxa"/>
              <w:right w:w="108" w:type="dxa"/>
            </w:tcMar>
            <w:vAlign w:val="center"/>
          </w:tcPr>
          <w:p w14:paraId="3B62C859" w14:textId="607D83B5" w:rsidR="00FD6D16" w:rsidRPr="00006ABF" w:rsidDel="00E35D67" w:rsidRDefault="00FD6D16" w:rsidP="00CC4C47">
            <w:pPr>
              <w:spacing w:after="0" w:line="360" w:lineRule="auto"/>
              <w:rPr>
                <w:del w:id="6536" w:author="nadira firinda" w:date="2022-10-29T23:27:00Z"/>
                <w:rFonts w:ascii="Times New Roman" w:hAnsi="Times New Roman" w:cs="Times New Roman"/>
                <w:szCs w:val="20"/>
              </w:rPr>
              <w:pPrChange w:id="6537" w:author="nadira firinda" w:date="2022-10-29T23:37:00Z">
                <w:pPr>
                  <w:spacing w:after="0"/>
                </w:pPr>
              </w:pPrChange>
            </w:pPr>
            <w:del w:id="6538" w:author="nadira firinda" w:date="2022-10-29T23:27:00Z">
              <w:r w:rsidRPr="00006ABF" w:rsidDel="00E35D67">
                <w:rPr>
                  <w:rFonts w:ascii="Times New Roman" w:hAnsi="Times New Roman" w:cs="Times New Roman"/>
                  <w:szCs w:val="20"/>
                  <w:lang w:val="en-GB"/>
                </w:rPr>
                <w:delText xml:space="preserve">Dummy </w:delText>
              </w:r>
              <w:r w:rsidRPr="00006ABF" w:rsidDel="00E35D67">
                <w:rPr>
                  <w:rFonts w:ascii="Times New Roman" w:hAnsi="Times New Roman" w:cs="Times New Roman"/>
                  <w:szCs w:val="20"/>
                </w:rPr>
                <w:delText>w</w:delText>
              </w:r>
              <w:r w:rsidRPr="00006ABF" w:rsidDel="00E35D67">
                <w:rPr>
                  <w:rFonts w:ascii="Times New Roman" w:hAnsi="Times New Roman" w:cs="Times New Roman"/>
                  <w:noProof/>
                  <w:szCs w:val="20"/>
                  <w:lang w:val="en-GB"/>
                </w:rPr>
                <w:delText>aktu</w:delText>
              </w:r>
              <w:r w:rsidRPr="00006ABF" w:rsidDel="00E35D67">
                <w:rPr>
                  <w:rFonts w:ascii="Times New Roman" w:hAnsi="Times New Roman" w:cs="Times New Roman"/>
                  <w:szCs w:val="20"/>
                  <w:lang w:val="en-GB"/>
                </w:rPr>
                <w:delText>: T&lt;2016</w:delText>
              </w:r>
            </w:del>
          </w:p>
        </w:tc>
        <w:tc>
          <w:tcPr>
            <w:tcW w:w="1134" w:type="dxa"/>
            <w:gridSpan w:val="2"/>
            <w:tcBorders>
              <w:top w:val="dotted" w:sz="8" w:space="0" w:color="7F7F7F"/>
              <w:left w:val="dotted" w:sz="8" w:space="0" w:color="7F7F7F"/>
              <w:bottom w:val="dotted" w:sz="8" w:space="0" w:color="7F7F7F"/>
              <w:right w:val="dotted" w:sz="8" w:space="0" w:color="7F7F7F"/>
            </w:tcBorders>
            <w:shd w:val="clear" w:color="auto" w:fill="auto"/>
            <w:tcMar>
              <w:top w:w="15" w:type="dxa"/>
              <w:left w:w="108" w:type="dxa"/>
              <w:bottom w:w="0" w:type="dxa"/>
              <w:right w:w="108" w:type="dxa"/>
            </w:tcMar>
            <w:vAlign w:val="center"/>
          </w:tcPr>
          <w:p w14:paraId="57ACE030" w14:textId="4A32A56C" w:rsidR="00FD6D16" w:rsidRPr="00006ABF" w:rsidDel="00E35D67" w:rsidRDefault="00FD6D16" w:rsidP="00CC4C47">
            <w:pPr>
              <w:spacing w:line="360" w:lineRule="auto"/>
              <w:jc w:val="center"/>
              <w:rPr>
                <w:del w:id="6539" w:author="nadira firinda" w:date="2022-10-29T23:27:00Z"/>
                <w:rFonts w:ascii="Times New Roman" w:hAnsi="Times New Roman" w:cs="Times New Roman"/>
              </w:rPr>
              <w:pPrChange w:id="6540" w:author="nadira firinda" w:date="2022-10-29T23:37:00Z">
                <w:pPr>
                  <w:jc w:val="center"/>
                </w:pPr>
              </w:pPrChange>
            </w:pPr>
          </w:p>
        </w:tc>
        <w:tc>
          <w:tcPr>
            <w:tcW w:w="1203" w:type="dxa"/>
            <w:tcBorders>
              <w:top w:val="dotted" w:sz="8" w:space="0" w:color="7F7F7F"/>
              <w:left w:val="dotted" w:sz="8" w:space="0" w:color="7F7F7F"/>
              <w:bottom w:val="dotted" w:sz="8" w:space="0" w:color="7F7F7F"/>
              <w:right w:val="nil"/>
            </w:tcBorders>
            <w:shd w:val="clear" w:color="auto" w:fill="auto"/>
            <w:tcMar>
              <w:top w:w="15" w:type="dxa"/>
              <w:left w:w="108" w:type="dxa"/>
              <w:bottom w:w="0" w:type="dxa"/>
              <w:right w:w="108" w:type="dxa"/>
            </w:tcMar>
            <w:vAlign w:val="center"/>
          </w:tcPr>
          <w:p w14:paraId="1E2173D2" w14:textId="140104F1" w:rsidR="00FD6D16" w:rsidRPr="00006ABF" w:rsidDel="00E35D67" w:rsidRDefault="00FD6D16" w:rsidP="00CC4C47">
            <w:pPr>
              <w:spacing w:after="0" w:line="360" w:lineRule="auto"/>
              <w:jc w:val="center"/>
              <w:rPr>
                <w:del w:id="6541" w:author="nadira firinda" w:date="2022-10-29T23:27:00Z"/>
                <w:rFonts w:ascii="Times New Roman" w:hAnsi="Times New Roman" w:cs="Times New Roman"/>
                <w:szCs w:val="20"/>
                <w:lang w:val="en-GB"/>
              </w:rPr>
              <w:pPrChange w:id="6542" w:author="nadira firinda" w:date="2022-10-29T23:37:00Z">
                <w:pPr>
                  <w:spacing w:after="0"/>
                  <w:jc w:val="center"/>
                </w:pPr>
              </w:pPrChange>
            </w:pPr>
          </w:p>
        </w:tc>
      </w:tr>
      <w:tr w:rsidR="000017C7" w:rsidRPr="00006ABF" w:rsidDel="00E35D67" w14:paraId="4024831A" w14:textId="2EB819B7" w:rsidTr="00226C69">
        <w:trPr>
          <w:gridAfter w:val="1"/>
          <w:wAfter w:w="142" w:type="dxa"/>
          <w:trHeight w:val="363"/>
          <w:del w:id="6543" w:author="nadira firinda" w:date="2022-10-29T23:27:00Z"/>
        </w:trPr>
        <w:tc>
          <w:tcPr>
            <w:tcW w:w="9000" w:type="dxa"/>
            <w:gridSpan w:val="6"/>
            <w:tcBorders>
              <w:top w:val="dotted" w:sz="8" w:space="0" w:color="7F7F7F"/>
              <w:left w:val="nil"/>
              <w:bottom w:val="dotted" w:sz="8" w:space="0" w:color="7F7F7F"/>
              <w:right w:val="nil"/>
            </w:tcBorders>
            <w:shd w:val="clear" w:color="auto" w:fill="92D050"/>
            <w:tcMar>
              <w:top w:w="15" w:type="dxa"/>
              <w:left w:w="108" w:type="dxa"/>
              <w:bottom w:w="0" w:type="dxa"/>
              <w:right w:w="108" w:type="dxa"/>
            </w:tcMar>
            <w:vAlign w:val="center"/>
            <w:hideMark/>
          </w:tcPr>
          <w:p w14:paraId="32995A28" w14:textId="5D73635F" w:rsidR="000017C7" w:rsidRPr="00006ABF" w:rsidDel="00E35D67" w:rsidRDefault="000017C7" w:rsidP="00CC4C47">
            <w:pPr>
              <w:spacing w:after="0" w:line="360" w:lineRule="auto"/>
              <w:rPr>
                <w:del w:id="6544" w:author="nadira firinda" w:date="2022-10-29T23:27:00Z"/>
                <w:rFonts w:ascii="Times New Roman" w:hAnsi="Times New Roman" w:cs="Times New Roman"/>
                <w:szCs w:val="20"/>
              </w:rPr>
              <w:pPrChange w:id="6545" w:author="nadira firinda" w:date="2022-10-29T23:37:00Z">
                <w:pPr>
                  <w:spacing w:after="0"/>
                </w:pPr>
              </w:pPrChange>
            </w:pPr>
            <w:del w:id="6546" w:author="nadira firinda" w:date="2022-10-29T23:27:00Z">
              <w:r w:rsidRPr="00006ABF" w:rsidDel="00E35D67">
                <w:rPr>
                  <w:rFonts w:ascii="Times New Roman" w:hAnsi="Times New Roman" w:cs="Times New Roman"/>
                  <w:b/>
                  <w:bCs/>
                  <w:szCs w:val="20"/>
                </w:rPr>
                <w:delText>Diagnostic Test</w:delText>
              </w:r>
            </w:del>
          </w:p>
        </w:tc>
      </w:tr>
      <w:tr w:rsidR="000017C7" w:rsidRPr="00006ABF" w:rsidDel="00E35D67" w14:paraId="51A358E6" w14:textId="73428019" w:rsidTr="00226C69">
        <w:trPr>
          <w:trHeight w:val="433"/>
          <w:del w:id="6547" w:author="nadira firinda" w:date="2022-10-29T23:27:00Z"/>
        </w:trPr>
        <w:tc>
          <w:tcPr>
            <w:tcW w:w="4111" w:type="dxa"/>
            <w:tcBorders>
              <w:top w:val="dotted" w:sz="8" w:space="0" w:color="7F7F7F"/>
              <w:left w:val="nil"/>
              <w:bottom w:val="dotted" w:sz="8" w:space="0" w:color="7F7F7F"/>
              <w:right w:val="nil"/>
            </w:tcBorders>
            <w:shd w:val="clear" w:color="auto" w:fill="auto"/>
            <w:tcMar>
              <w:top w:w="15" w:type="dxa"/>
              <w:left w:w="108" w:type="dxa"/>
              <w:bottom w:w="0" w:type="dxa"/>
              <w:right w:w="108" w:type="dxa"/>
            </w:tcMar>
            <w:vAlign w:val="center"/>
          </w:tcPr>
          <w:p w14:paraId="53C65CBA" w14:textId="31BABA80" w:rsidR="000017C7" w:rsidRPr="00006ABF" w:rsidDel="00E35D67" w:rsidRDefault="000017C7" w:rsidP="00CC4C47">
            <w:pPr>
              <w:spacing w:after="0" w:line="360" w:lineRule="auto"/>
              <w:rPr>
                <w:del w:id="6548" w:author="nadira firinda" w:date="2022-10-29T23:27:00Z"/>
                <w:rFonts w:ascii="Times New Roman" w:hAnsi="Times New Roman" w:cs="Times New Roman"/>
                <w:szCs w:val="20"/>
              </w:rPr>
              <w:pPrChange w:id="6549" w:author="nadira firinda" w:date="2022-10-29T23:37:00Z">
                <w:pPr>
                  <w:spacing w:after="0"/>
                </w:pPr>
              </w:pPrChange>
            </w:pPr>
            <w:del w:id="6550" w:author="nadira firinda" w:date="2022-10-29T23:27:00Z">
              <w:r w:rsidRPr="00006ABF" w:rsidDel="00E35D67">
                <w:rPr>
                  <w:rFonts w:ascii="Times New Roman" w:hAnsi="Times New Roman" w:cs="Times New Roman"/>
                  <w:szCs w:val="20"/>
                  <w:lang w:val="en-GB"/>
                </w:rPr>
                <w:delText>Adjusted R-Squared</w:delText>
              </w:r>
            </w:del>
          </w:p>
        </w:tc>
        <w:tc>
          <w:tcPr>
            <w:tcW w:w="236" w:type="dxa"/>
            <w:tcBorders>
              <w:top w:val="dotted" w:sz="8" w:space="0" w:color="7F7F7F"/>
              <w:left w:val="nil"/>
              <w:bottom w:val="dotted" w:sz="8" w:space="0" w:color="7F7F7F"/>
              <w:right w:val="nil"/>
            </w:tcBorders>
            <w:shd w:val="clear" w:color="auto" w:fill="auto"/>
            <w:tcMar>
              <w:top w:w="15" w:type="dxa"/>
              <w:left w:w="108" w:type="dxa"/>
              <w:bottom w:w="0" w:type="dxa"/>
              <w:right w:w="108" w:type="dxa"/>
            </w:tcMar>
            <w:vAlign w:val="center"/>
          </w:tcPr>
          <w:p w14:paraId="7BE03511" w14:textId="63917FD0" w:rsidR="000017C7" w:rsidRPr="00006ABF" w:rsidDel="00E35D67" w:rsidRDefault="000017C7" w:rsidP="00CC4C47">
            <w:pPr>
              <w:spacing w:after="0" w:line="360" w:lineRule="auto"/>
              <w:rPr>
                <w:del w:id="6551" w:author="nadira firinda" w:date="2022-10-29T23:27:00Z"/>
                <w:rFonts w:ascii="Times New Roman" w:hAnsi="Times New Roman" w:cs="Times New Roman"/>
                <w:szCs w:val="20"/>
              </w:rPr>
              <w:pPrChange w:id="6552" w:author="nadira firinda" w:date="2022-10-29T23:37:00Z">
                <w:pPr>
                  <w:spacing w:after="0"/>
                </w:pPr>
              </w:pPrChange>
            </w:pPr>
          </w:p>
        </w:tc>
        <w:tc>
          <w:tcPr>
            <w:tcW w:w="2458" w:type="dxa"/>
            <w:gridSpan w:val="2"/>
            <w:tcBorders>
              <w:top w:val="dotted" w:sz="8" w:space="0" w:color="7F7F7F"/>
              <w:left w:val="nil"/>
              <w:bottom w:val="dotted" w:sz="8" w:space="0" w:color="7F7F7F"/>
              <w:right w:val="dotted" w:sz="8" w:space="0" w:color="7F7F7F"/>
            </w:tcBorders>
            <w:shd w:val="clear" w:color="auto" w:fill="auto"/>
            <w:tcMar>
              <w:top w:w="15" w:type="dxa"/>
              <w:left w:w="108" w:type="dxa"/>
              <w:bottom w:w="0" w:type="dxa"/>
              <w:right w:w="108" w:type="dxa"/>
            </w:tcMar>
            <w:vAlign w:val="center"/>
          </w:tcPr>
          <w:p w14:paraId="6360C3C9" w14:textId="5FE13B0F" w:rsidR="000017C7" w:rsidRPr="00006ABF" w:rsidDel="00E35D67" w:rsidRDefault="000017C7" w:rsidP="00CC4C47">
            <w:pPr>
              <w:spacing w:after="0" w:line="360" w:lineRule="auto"/>
              <w:rPr>
                <w:del w:id="6553" w:author="nadira firinda" w:date="2022-10-29T23:27:00Z"/>
                <w:rFonts w:ascii="Times New Roman" w:hAnsi="Times New Roman" w:cs="Times New Roman"/>
                <w:szCs w:val="20"/>
              </w:rPr>
              <w:pPrChange w:id="6554" w:author="nadira firinda" w:date="2022-10-29T23:37:00Z">
                <w:pPr>
                  <w:spacing w:after="0"/>
                </w:pPr>
              </w:pPrChange>
            </w:pPr>
          </w:p>
        </w:tc>
        <w:tc>
          <w:tcPr>
            <w:tcW w:w="2337" w:type="dxa"/>
            <w:gridSpan w:val="3"/>
            <w:tcBorders>
              <w:top w:val="dotted" w:sz="8" w:space="0" w:color="7F7F7F"/>
              <w:left w:val="dotted" w:sz="8" w:space="0" w:color="7F7F7F"/>
              <w:bottom w:val="dotted" w:sz="8" w:space="0" w:color="7F7F7F"/>
              <w:right w:val="nil"/>
            </w:tcBorders>
            <w:shd w:val="clear" w:color="auto" w:fill="auto"/>
            <w:tcMar>
              <w:top w:w="15" w:type="dxa"/>
              <w:left w:w="108" w:type="dxa"/>
              <w:bottom w:w="0" w:type="dxa"/>
              <w:right w:w="108" w:type="dxa"/>
            </w:tcMar>
            <w:vAlign w:val="center"/>
          </w:tcPr>
          <w:p w14:paraId="1243E48B" w14:textId="42C74F85" w:rsidR="000017C7" w:rsidRPr="00006ABF" w:rsidDel="00E35D67" w:rsidRDefault="00740809" w:rsidP="00CC4C47">
            <w:pPr>
              <w:spacing w:after="0" w:line="360" w:lineRule="auto"/>
              <w:jc w:val="center"/>
              <w:rPr>
                <w:del w:id="6555" w:author="nadira firinda" w:date="2022-10-29T23:27:00Z"/>
                <w:rFonts w:ascii="Times New Roman" w:hAnsi="Times New Roman" w:cs="Times New Roman"/>
                <w:szCs w:val="20"/>
              </w:rPr>
              <w:pPrChange w:id="6556" w:author="nadira firinda" w:date="2022-10-29T23:37:00Z">
                <w:pPr>
                  <w:spacing w:after="0"/>
                  <w:jc w:val="center"/>
                </w:pPr>
              </w:pPrChange>
            </w:pPr>
            <w:del w:id="6557" w:author="nadira firinda" w:date="2022-10-29T23:27:00Z">
              <w:r w:rsidRPr="00006ABF" w:rsidDel="00E35D67">
                <w:rPr>
                  <w:rFonts w:ascii="Times New Roman" w:hAnsi="Times New Roman" w:cs="Times New Roman"/>
                  <w:szCs w:val="20"/>
                </w:rPr>
                <w:delText>0.9831</w:delText>
              </w:r>
            </w:del>
          </w:p>
        </w:tc>
      </w:tr>
      <w:tr w:rsidR="000017C7" w:rsidRPr="00006ABF" w:rsidDel="00E35D67" w14:paraId="5C7EA2DC" w14:textId="425590C4" w:rsidTr="00226C69">
        <w:trPr>
          <w:gridAfter w:val="1"/>
          <w:wAfter w:w="142" w:type="dxa"/>
          <w:trHeight w:val="433"/>
          <w:del w:id="6558" w:author="nadira firinda" w:date="2022-10-29T23:27:00Z"/>
        </w:trPr>
        <w:tc>
          <w:tcPr>
            <w:tcW w:w="9000" w:type="dxa"/>
            <w:gridSpan w:val="6"/>
            <w:tcBorders>
              <w:top w:val="nil"/>
              <w:left w:val="nil"/>
              <w:bottom w:val="nil"/>
              <w:right w:val="nil"/>
            </w:tcBorders>
            <w:shd w:val="clear" w:color="auto" w:fill="44546A"/>
            <w:tcMar>
              <w:top w:w="15" w:type="dxa"/>
              <w:left w:w="108" w:type="dxa"/>
              <w:bottom w:w="0" w:type="dxa"/>
              <w:right w:w="108" w:type="dxa"/>
            </w:tcMar>
            <w:vAlign w:val="center"/>
            <w:hideMark/>
          </w:tcPr>
          <w:p w14:paraId="0296566F" w14:textId="02F31411" w:rsidR="000017C7" w:rsidRPr="00006ABF" w:rsidDel="00E35D67" w:rsidRDefault="000017C7" w:rsidP="00CC4C47">
            <w:pPr>
              <w:spacing w:after="0" w:line="360" w:lineRule="auto"/>
              <w:jc w:val="center"/>
              <w:rPr>
                <w:del w:id="6559" w:author="nadira firinda" w:date="2022-10-29T23:27:00Z"/>
                <w:rFonts w:ascii="Times New Roman" w:hAnsi="Times New Roman" w:cs="Times New Roman"/>
                <w:szCs w:val="20"/>
              </w:rPr>
              <w:pPrChange w:id="6560" w:author="nadira firinda" w:date="2022-10-29T23:37:00Z">
                <w:pPr>
                  <w:spacing w:after="0"/>
                  <w:jc w:val="center"/>
                </w:pPr>
              </w:pPrChange>
            </w:pPr>
            <w:del w:id="6561" w:author="nadira firinda" w:date="2022-10-29T23:27:00Z">
              <w:r w:rsidRPr="00006ABF" w:rsidDel="00E35D67">
                <w:rPr>
                  <w:rFonts w:ascii="Times New Roman" w:hAnsi="Times New Roman" w:cs="Times New Roman"/>
                  <w:b/>
                  <w:bCs/>
                  <w:color w:val="FFFFFF" w:themeColor="background1"/>
                  <w:szCs w:val="20"/>
                </w:rPr>
                <w:delText>Persamaan Jangka Pendek</w:delText>
              </w:r>
            </w:del>
          </w:p>
        </w:tc>
      </w:tr>
      <w:tr w:rsidR="000017C7" w:rsidRPr="00006ABF" w:rsidDel="00E35D67" w14:paraId="44912CDB" w14:textId="6829253A" w:rsidTr="00226C69">
        <w:trPr>
          <w:gridAfter w:val="1"/>
          <w:wAfter w:w="142" w:type="dxa"/>
          <w:trHeight w:val="433"/>
          <w:del w:id="6562" w:author="nadira firinda" w:date="2022-10-29T23:27:00Z"/>
        </w:trPr>
        <w:tc>
          <w:tcPr>
            <w:tcW w:w="9000" w:type="dxa"/>
            <w:gridSpan w:val="6"/>
            <w:tcBorders>
              <w:top w:val="nil"/>
              <w:left w:val="nil"/>
              <w:bottom w:val="nil"/>
              <w:right w:val="nil"/>
            </w:tcBorders>
            <w:shd w:val="clear" w:color="auto" w:fill="4472C4"/>
            <w:tcMar>
              <w:top w:w="15" w:type="dxa"/>
              <w:left w:w="108" w:type="dxa"/>
              <w:bottom w:w="0" w:type="dxa"/>
              <w:right w:w="108" w:type="dxa"/>
            </w:tcMar>
            <w:vAlign w:val="center"/>
            <w:hideMark/>
          </w:tcPr>
          <w:p w14:paraId="18C953DB" w14:textId="6BE6AFDD" w:rsidR="00A8644E" w:rsidRPr="00006ABF" w:rsidDel="00E35D67" w:rsidRDefault="00A8644E" w:rsidP="00CC4C47">
            <w:pPr>
              <w:spacing w:after="0" w:line="360" w:lineRule="auto"/>
              <w:rPr>
                <w:del w:id="6563" w:author="nadira firinda" w:date="2022-10-29T23:27:00Z"/>
                <w:rFonts w:ascii="Times New Roman" w:hAnsi="Times New Roman" w:cs="Times New Roman"/>
                <w:b/>
                <w:bCs/>
                <w:color w:val="FFFFFF" w:themeColor="background1"/>
                <w:szCs w:val="20"/>
              </w:rPr>
              <w:pPrChange w:id="6564" w:author="nadira firinda" w:date="2022-10-29T23:37:00Z">
                <w:pPr>
                  <w:spacing w:after="0"/>
                </w:pPr>
              </w:pPrChange>
            </w:pPr>
            <w:del w:id="6565" w:author="nadira firinda" w:date="2022-10-29T23:27:00Z">
              <w:r w:rsidRPr="00006ABF" w:rsidDel="00E35D67">
                <w:rPr>
                  <w:rFonts w:ascii="Times New Roman" w:hAnsi="Times New Roman" w:cs="Times New Roman"/>
                  <w:b/>
                  <w:bCs/>
                  <w:color w:val="FFFFFF" w:themeColor="background1"/>
                  <w:szCs w:val="20"/>
                </w:rPr>
                <w:delText>Dependent variable: Pertanian, Kehutanan, dan Perikanan</w:delText>
              </w:r>
            </w:del>
          </w:p>
          <w:p w14:paraId="013AB728" w14:textId="66E13131" w:rsidR="000017C7" w:rsidRPr="00006ABF" w:rsidDel="00E35D67" w:rsidRDefault="00A8644E" w:rsidP="00CC4C47">
            <w:pPr>
              <w:spacing w:after="0" w:line="360" w:lineRule="auto"/>
              <w:rPr>
                <w:del w:id="6566" w:author="nadira firinda" w:date="2022-10-29T23:27:00Z"/>
                <w:rFonts w:ascii="Times New Roman" w:hAnsi="Times New Roman" w:cs="Times New Roman"/>
                <w:szCs w:val="20"/>
              </w:rPr>
              <w:pPrChange w:id="6567" w:author="nadira firinda" w:date="2022-10-29T23:37:00Z">
                <w:pPr>
                  <w:spacing w:after="0"/>
                </w:pPr>
              </w:pPrChange>
            </w:pPr>
            <w:del w:id="6568" w:author="nadira firinda" w:date="2022-10-29T23:27:00Z">
              <w:r w:rsidRPr="00006ABF" w:rsidDel="00E35D67">
                <w:rPr>
                  <w:rFonts w:ascii="Times New Roman" w:hAnsi="Times New Roman" w:cs="Times New Roman"/>
                  <w:b/>
                  <w:bCs/>
                  <w:color w:val="FFFFFF" w:themeColor="background1"/>
                  <w:szCs w:val="20"/>
                </w:rPr>
                <w:delText>LOG(G01AGRRL/ G01AGRRL_SF)</w:delText>
              </w:r>
            </w:del>
          </w:p>
        </w:tc>
      </w:tr>
      <w:tr w:rsidR="000017C7" w:rsidRPr="00006ABF" w:rsidDel="00E35D67" w14:paraId="75FB8110" w14:textId="226A8C42" w:rsidTr="00226C69">
        <w:trPr>
          <w:gridAfter w:val="1"/>
          <w:wAfter w:w="142" w:type="dxa"/>
          <w:trHeight w:val="433"/>
          <w:del w:id="6569" w:author="nadira firinda" w:date="2022-10-29T23:27:00Z"/>
        </w:trPr>
        <w:tc>
          <w:tcPr>
            <w:tcW w:w="4111" w:type="dxa"/>
            <w:tcBorders>
              <w:top w:val="nil"/>
              <w:left w:val="nil"/>
              <w:bottom w:val="nil"/>
              <w:right w:val="nil"/>
            </w:tcBorders>
            <w:shd w:val="clear" w:color="auto" w:fill="FFC000"/>
            <w:tcMar>
              <w:top w:w="15" w:type="dxa"/>
              <w:left w:w="108" w:type="dxa"/>
              <w:bottom w:w="0" w:type="dxa"/>
              <w:right w:w="108" w:type="dxa"/>
            </w:tcMar>
            <w:vAlign w:val="center"/>
            <w:hideMark/>
          </w:tcPr>
          <w:p w14:paraId="1072B7A9" w14:textId="6A069554" w:rsidR="000017C7" w:rsidRPr="00006ABF" w:rsidDel="00E35D67" w:rsidRDefault="000017C7" w:rsidP="00CC4C47">
            <w:pPr>
              <w:spacing w:after="0" w:line="360" w:lineRule="auto"/>
              <w:rPr>
                <w:del w:id="6570" w:author="nadira firinda" w:date="2022-10-29T23:27:00Z"/>
                <w:rFonts w:ascii="Times New Roman" w:hAnsi="Times New Roman" w:cs="Times New Roman"/>
                <w:szCs w:val="20"/>
              </w:rPr>
              <w:pPrChange w:id="6571" w:author="nadira firinda" w:date="2022-10-29T23:37:00Z">
                <w:pPr>
                  <w:spacing w:after="0"/>
                </w:pPr>
              </w:pPrChange>
            </w:pPr>
            <w:del w:id="6572" w:author="nadira firinda" w:date="2022-10-29T23:27:00Z">
              <w:r w:rsidRPr="00006ABF" w:rsidDel="00E35D67">
                <w:rPr>
                  <w:rFonts w:ascii="Times New Roman" w:hAnsi="Times New Roman" w:cs="Times New Roman"/>
                  <w:b/>
                  <w:bCs/>
                  <w:szCs w:val="20"/>
                </w:rPr>
                <w:delText>Explanatory Variables</w:delText>
              </w:r>
            </w:del>
          </w:p>
        </w:tc>
        <w:tc>
          <w:tcPr>
            <w:tcW w:w="2552" w:type="dxa"/>
            <w:gridSpan w:val="2"/>
            <w:tcBorders>
              <w:top w:val="nil"/>
              <w:left w:val="nil"/>
              <w:bottom w:val="nil"/>
              <w:right w:val="nil"/>
            </w:tcBorders>
            <w:shd w:val="clear" w:color="auto" w:fill="FFC000"/>
            <w:vAlign w:val="center"/>
          </w:tcPr>
          <w:p w14:paraId="1BFC9521" w14:textId="199BAD3B" w:rsidR="000017C7" w:rsidRPr="00006ABF" w:rsidDel="00E35D67" w:rsidRDefault="000017C7" w:rsidP="00CC4C47">
            <w:pPr>
              <w:spacing w:after="0" w:line="360" w:lineRule="auto"/>
              <w:rPr>
                <w:del w:id="6573" w:author="nadira firinda" w:date="2022-10-29T23:27:00Z"/>
                <w:rFonts w:ascii="Times New Roman" w:hAnsi="Times New Roman" w:cs="Times New Roman"/>
                <w:szCs w:val="20"/>
              </w:rPr>
              <w:pPrChange w:id="6574" w:author="nadira firinda" w:date="2022-10-29T23:37:00Z">
                <w:pPr>
                  <w:spacing w:after="0"/>
                </w:pPr>
              </w:pPrChange>
            </w:pPr>
          </w:p>
        </w:tc>
        <w:tc>
          <w:tcPr>
            <w:tcW w:w="1134" w:type="dxa"/>
            <w:gridSpan w:val="2"/>
            <w:tcBorders>
              <w:top w:val="nil"/>
              <w:left w:val="nil"/>
              <w:bottom w:val="nil"/>
              <w:right w:val="nil"/>
            </w:tcBorders>
            <w:shd w:val="clear" w:color="auto" w:fill="FFC000"/>
            <w:tcMar>
              <w:top w:w="15" w:type="dxa"/>
              <w:left w:w="108" w:type="dxa"/>
              <w:bottom w:w="0" w:type="dxa"/>
              <w:right w:w="108" w:type="dxa"/>
            </w:tcMar>
            <w:vAlign w:val="center"/>
            <w:hideMark/>
          </w:tcPr>
          <w:p w14:paraId="43F1D872" w14:textId="4380BBA6" w:rsidR="000017C7" w:rsidRPr="00006ABF" w:rsidDel="00E35D67" w:rsidRDefault="000017C7" w:rsidP="00CC4C47">
            <w:pPr>
              <w:spacing w:after="0" w:line="360" w:lineRule="auto"/>
              <w:rPr>
                <w:del w:id="6575" w:author="nadira firinda" w:date="2022-10-29T23:27:00Z"/>
                <w:rFonts w:ascii="Times New Roman" w:hAnsi="Times New Roman" w:cs="Times New Roman"/>
                <w:noProof/>
                <w:szCs w:val="20"/>
              </w:rPr>
              <w:pPrChange w:id="6576" w:author="nadira firinda" w:date="2022-10-29T23:37:00Z">
                <w:pPr>
                  <w:spacing w:after="0"/>
                </w:pPr>
              </w:pPrChange>
            </w:pPr>
            <w:del w:id="6577" w:author="nadira firinda" w:date="2022-10-29T23:27:00Z">
              <w:r w:rsidRPr="00006ABF" w:rsidDel="00E35D67">
                <w:rPr>
                  <w:rFonts w:ascii="Times New Roman" w:hAnsi="Times New Roman" w:cs="Times New Roman"/>
                  <w:b/>
                  <w:bCs/>
                  <w:noProof/>
                  <w:szCs w:val="20"/>
                  <w:lang w:val="en-GB"/>
                </w:rPr>
                <w:delText>Koefisien</w:delText>
              </w:r>
            </w:del>
          </w:p>
        </w:tc>
        <w:tc>
          <w:tcPr>
            <w:tcW w:w="1203" w:type="dxa"/>
            <w:tcBorders>
              <w:top w:val="nil"/>
              <w:left w:val="nil"/>
              <w:bottom w:val="nil"/>
              <w:right w:val="nil"/>
            </w:tcBorders>
            <w:shd w:val="clear" w:color="auto" w:fill="FFC000"/>
            <w:vAlign w:val="center"/>
          </w:tcPr>
          <w:p w14:paraId="300975DE" w14:textId="3CABB5CF" w:rsidR="000017C7" w:rsidRPr="00006ABF" w:rsidDel="00E35D67" w:rsidRDefault="000017C7" w:rsidP="00CC4C47">
            <w:pPr>
              <w:spacing w:after="0" w:line="360" w:lineRule="auto"/>
              <w:rPr>
                <w:del w:id="6578" w:author="nadira firinda" w:date="2022-10-29T23:27:00Z"/>
                <w:rFonts w:ascii="Times New Roman" w:hAnsi="Times New Roman" w:cs="Times New Roman"/>
                <w:szCs w:val="20"/>
              </w:rPr>
              <w:pPrChange w:id="6579" w:author="nadira firinda" w:date="2022-10-29T23:37:00Z">
                <w:pPr>
                  <w:spacing w:after="0"/>
                </w:pPr>
              </w:pPrChange>
            </w:pPr>
          </w:p>
        </w:tc>
      </w:tr>
      <w:tr w:rsidR="009704D6" w:rsidRPr="00006ABF" w:rsidDel="00E35D67" w14:paraId="6E31CE76" w14:textId="35691065" w:rsidTr="00226C69">
        <w:trPr>
          <w:gridAfter w:val="1"/>
          <w:wAfter w:w="142" w:type="dxa"/>
          <w:trHeight w:val="433"/>
          <w:del w:id="6580" w:author="nadira firinda" w:date="2022-10-29T23:27:00Z"/>
        </w:trPr>
        <w:tc>
          <w:tcPr>
            <w:tcW w:w="4111" w:type="dxa"/>
            <w:tcBorders>
              <w:top w:val="dotted" w:sz="8" w:space="0" w:color="7F7F7F"/>
              <w:left w:val="nil"/>
              <w:bottom w:val="dotted" w:sz="8" w:space="0" w:color="7F7F7F"/>
              <w:right w:val="dotted" w:sz="8" w:space="0" w:color="7F7F7F"/>
            </w:tcBorders>
            <w:shd w:val="clear" w:color="auto" w:fill="auto"/>
            <w:tcMar>
              <w:top w:w="15" w:type="dxa"/>
              <w:left w:w="108" w:type="dxa"/>
              <w:bottom w:w="0" w:type="dxa"/>
              <w:right w:w="108" w:type="dxa"/>
            </w:tcMar>
          </w:tcPr>
          <w:p w14:paraId="4B550805" w14:textId="748C6396" w:rsidR="009704D6" w:rsidRPr="00006ABF" w:rsidDel="00E35D67" w:rsidRDefault="009704D6" w:rsidP="00CC4C47">
            <w:pPr>
              <w:spacing w:line="360" w:lineRule="auto"/>
              <w:rPr>
                <w:del w:id="6581" w:author="nadira firinda" w:date="2022-10-29T23:27:00Z"/>
                <w:rFonts w:ascii="Times New Roman" w:hAnsi="Times New Roman" w:cs="Times New Roman"/>
              </w:rPr>
              <w:pPrChange w:id="6582" w:author="nadira firinda" w:date="2022-10-29T23:37:00Z">
                <w:pPr/>
              </w:pPrChange>
            </w:pPr>
            <w:del w:id="6583" w:author="nadira firinda" w:date="2022-10-29T23:27:00Z">
              <w:r w:rsidRPr="00006ABF" w:rsidDel="00E35D67">
                <w:rPr>
                  <w:rFonts w:ascii="Times New Roman" w:hAnsi="Times New Roman" w:cs="Times New Roman"/>
                </w:rPr>
                <w:delText>C</w:delText>
              </w:r>
            </w:del>
          </w:p>
        </w:tc>
        <w:tc>
          <w:tcPr>
            <w:tcW w:w="2552" w:type="dxa"/>
            <w:gridSpan w:val="2"/>
            <w:tcBorders>
              <w:top w:val="dotted" w:sz="8" w:space="0" w:color="7F7F7F"/>
              <w:left w:val="dotted" w:sz="8" w:space="0" w:color="7F7F7F"/>
              <w:bottom w:val="dotted" w:sz="8" w:space="0" w:color="7F7F7F"/>
              <w:right w:val="dotted" w:sz="8" w:space="0" w:color="7F7F7F"/>
            </w:tcBorders>
            <w:shd w:val="clear" w:color="auto" w:fill="auto"/>
            <w:tcMar>
              <w:top w:w="15" w:type="dxa"/>
              <w:left w:w="108" w:type="dxa"/>
              <w:bottom w:w="0" w:type="dxa"/>
              <w:right w:w="108" w:type="dxa"/>
            </w:tcMar>
            <w:vAlign w:val="center"/>
          </w:tcPr>
          <w:p w14:paraId="18219165" w14:textId="4029C365" w:rsidR="009704D6" w:rsidRPr="00006ABF" w:rsidDel="00E35D67" w:rsidRDefault="009704D6" w:rsidP="00CC4C47">
            <w:pPr>
              <w:spacing w:after="0" w:line="360" w:lineRule="auto"/>
              <w:rPr>
                <w:del w:id="6584" w:author="nadira firinda" w:date="2022-10-29T23:27:00Z"/>
                <w:rFonts w:ascii="Times New Roman" w:hAnsi="Times New Roman" w:cs="Times New Roman"/>
                <w:szCs w:val="20"/>
              </w:rPr>
              <w:pPrChange w:id="6585" w:author="nadira firinda" w:date="2022-10-29T23:37:00Z">
                <w:pPr>
                  <w:spacing w:after="0"/>
                </w:pPr>
              </w:pPrChange>
            </w:pPr>
            <w:del w:id="6586" w:author="nadira firinda" w:date="2022-10-29T23:27:00Z">
              <w:r w:rsidRPr="00006ABF" w:rsidDel="00E35D67">
                <w:rPr>
                  <w:rFonts w:ascii="Times New Roman" w:hAnsi="Times New Roman" w:cs="Times New Roman"/>
                  <w:szCs w:val="20"/>
                </w:rPr>
                <w:delText>Konstanta</w:delText>
              </w:r>
            </w:del>
          </w:p>
        </w:tc>
        <w:tc>
          <w:tcPr>
            <w:tcW w:w="1134" w:type="dxa"/>
            <w:gridSpan w:val="2"/>
            <w:tcBorders>
              <w:top w:val="dotted" w:sz="8" w:space="0" w:color="7F7F7F"/>
              <w:left w:val="dotted" w:sz="8" w:space="0" w:color="7F7F7F"/>
              <w:bottom w:val="dotted" w:sz="8" w:space="0" w:color="7F7F7F"/>
              <w:right w:val="dotted" w:sz="8" w:space="0" w:color="7F7F7F"/>
            </w:tcBorders>
            <w:shd w:val="clear" w:color="auto" w:fill="auto"/>
            <w:tcMar>
              <w:top w:w="15" w:type="dxa"/>
              <w:left w:w="108" w:type="dxa"/>
              <w:bottom w:w="0" w:type="dxa"/>
              <w:right w:w="108" w:type="dxa"/>
            </w:tcMar>
            <w:vAlign w:val="center"/>
          </w:tcPr>
          <w:p w14:paraId="5AD3808B" w14:textId="54D53819" w:rsidR="009704D6" w:rsidRPr="00006ABF" w:rsidDel="00E35D67" w:rsidRDefault="009704D6" w:rsidP="00CC4C47">
            <w:pPr>
              <w:spacing w:line="360" w:lineRule="auto"/>
              <w:jc w:val="center"/>
              <w:rPr>
                <w:del w:id="6587" w:author="nadira firinda" w:date="2022-10-29T23:27:00Z"/>
                <w:rFonts w:ascii="Times New Roman" w:hAnsi="Times New Roman" w:cs="Times New Roman"/>
              </w:rPr>
              <w:pPrChange w:id="6588" w:author="nadira firinda" w:date="2022-10-29T23:37:00Z">
                <w:pPr>
                  <w:jc w:val="center"/>
                </w:pPr>
              </w:pPrChange>
            </w:pPr>
            <w:del w:id="6589" w:author="nadira firinda" w:date="2022-10-29T23:27:00Z">
              <w:r w:rsidRPr="00006ABF" w:rsidDel="00E35D67">
                <w:rPr>
                  <w:rFonts w:ascii="Times New Roman" w:hAnsi="Times New Roman" w:cs="Times New Roman"/>
                </w:rPr>
                <w:delText>0.0</w:delText>
              </w:r>
              <w:r w:rsidR="000134B8" w:rsidRPr="00006ABF" w:rsidDel="00E35D67">
                <w:rPr>
                  <w:rFonts w:ascii="Times New Roman" w:hAnsi="Times New Roman" w:cs="Times New Roman"/>
                </w:rPr>
                <w:delText>111</w:delText>
              </w:r>
            </w:del>
          </w:p>
        </w:tc>
        <w:tc>
          <w:tcPr>
            <w:tcW w:w="1203" w:type="dxa"/>
            <w:tcBorders>
              <w:top w:val="dotted" w:sz="8" w:space="0" w:color="7F7F7F"/>
              <w:left w:val="dotted" w:sz="8" w:space="0" w:color="7F7F7F"/>
              <w:bottom w:val="dotted" w:sz="8" w:space="0" w:color="7F7F7F"/>
              <w:right w:val="nil"/>
            </w:tcBorders>
            <w:shd w:val="clear" w:color="auto" w:fill="auto"/>
            <w:tcMar>
              <w:top w:w="15" w:type="dxa"/>
              <w:left w:w="108" w:type="dxa"/>
              <w:bottom w:w="0" w:type="dxa"/>
              <w:right w:w="108" w:type="dxa"/>
            </w:tcMar>
            <w:vAlign w:val="center"/>
          </w:tcPr>
          <w:p w14:paraId="7EF73ED1" w14:textId="35F28F1D" w:rsidR="009704D6" w:rsidRPr="00006ABF" w:rsidDel="00E35D67" w:rsidRDefault="009704D6" w:rsidP="00CC4C47">
            <w:pPr>
              <w:spacing w:after="0" w:line="360" w:lineRule="auto"/>
              <w:jc w:val="center"/>
              <w:rPr>
                <w:del w:id="6590" w:author="nadira firinda" w:date="2022-10-29T23:27:00Z"/>
                <w:rFonts w:ascii="Times New Roman" w:hAnsi="Times New Roman" w:cs="Times New Roman"/>
                <w:szCs w:val="20"/>
              </w:rPr>
              <w:pPrChange w:id="6591" w:author="nadira firinda" w:date="2022-10-29T23:37:00Z">
                <w:pPr>
                  <w:spacing w:after="0"/>
                  <w:jc w:val="center"/>
                </w:pPr>
              </w:pPrChange>
            </w:pPr>
            <w:del w:id="6592" w:author="nadira firinda" w:date="2022-10-29T23:27:00Z">
              <w:r w:rsidRPr="00006ABF" w:rsidDel="00E35D67">
                <w:rPr>
                  <w:rFonts w:ascii="Times New Roman" w:hAnsi="Times New Roman" w:cs="Times New Roman"/>
                  <w:szCs w:val="20"/>
                </w:rPr>
                <w:delText>***</w:delText>
              </w:r>
            </w:del>
          </w:p>
        </w:tc>
      </w:tr>
      <w:tr w:rsidR="000017C7" w:rsidRPr="00006ABF" w:rsidDel="00E35D67" w14:paraId="32364BB7" w14:textId="0414657F" w:rsidTr="00226C69">
        <w:trPr>
          <w:gridAfter w:val="1"/>
          <w:wAfter w:w="142" w:type="dxa"/>
          <w:trHeight w:val="433"/>
          <w:del w:id="6593" w:author="nadira firinda" w:date="2022-10-29T23:27:00Z"/>
        </w:trPr>
        <w:tc>
          <w:tcPr>
            <w:tcW w:w="4111" w:type="dxa"/>
            <w:tcBorders>
              <w:top w:val="dotted" w:sz="8" w:space="0" w:color="7F7F7F"/>
              <w:left w:val="nil"/>
              <w:bottom w:val="dotted" w:sz="8" w:space="0" w:color="7F7F7F"/>
              <w:right w:val="dotted" w:sz="8" w:space="0" w:color="7F7F7F"/>
            </w:tcBorders>
            <w:shd w:val="clear" w:color="auto" w:fill="auto"/>
            <w:tcMar>
              <w:top w:w="15" w:type="dxa"/>
              <w:left w:w="108" w:type="dxa"/>
              <w:bottom w:w="0" w:type="dxa"/>
              <w:right w:w="108" w:type="dxa"/>
            </w:tcMar>
          </w:tcPr>
          <w:p w14:paraId="4C934496" w14:textId="0B96F3DE" w:rsidR="000017C7" w:rsidRPr="00006ABF" w:rsidDel="00E35D67" w:rsidRDefault="005441AE" w:rsidP="00CC4C47">
            <w:pPr>
              <w:spacing w:line="360" w:lineRule="auto"/>
              <w:rPr>
                <w:del w:id="6594" w:author="nadira firinda" w:date="2022-10-29T23:27:00Z"/>
                <w:rFonts w:ascii="Times New Roman" w:hAnsi="Times New Roman" w:cs="Times New Roman"/>
              </w:rPr>
              <w:pPrChange w:id="6595" w:author="nadira firinda" w:date="2022-10-29T23:37:00Z">
                <w:pPr/>
              </w:pPrChange>
            </w:pPr>
            <w:del w:id="6596" w:author="nadira firinda" w:date="2022-10-29T23:27:00Z">
              <w:r w:rsidRPr="00006ABF" w:rsidDel="00E35D67">
                <w:rPr>
                  <w:rFonts w:ascii="Times New Roman" w:hAnsi="Times New Roman" w:cs="Times New Roman"/>
                </w:rPr>
                <w:delText>DLOG(CAPUTILAGR)</w:delText>
              </w:r>
            </w:del>
          </w:p>
        </w:tc>
        <w:tc>
          <w:tcPr>
            <w:tcW w:w="2552" w:type="dxa"/>
            <w:gridSpan w:val="2"/>
            <w:tcBorders>
              <w:top w:val="dotted" w:sz="8" w:space="0" w:color="7F7F7F"/>
              <w:left w:val="dotted" w:sz="8" w:space="0" w:color="7F7F7F"/>
              <w:bottom w:val="dotted" w:sz="8" w:space="0" w:color="7F7F7F"/>
              <w:right w:val="dotted" w:sz="8" w:space="0" w:color="7F7F7F"/>
            </w:tcBorders>
            <w:shd w:val="clear" w:color="auto" w:fill="auto"/>
            <w:tcMar>
              <w:top w:w="15" w:type="dxa"/>
              <w:left w:w="108" w:type="dxa"/>
              <w:bottom w:w="0" w:type="dxa"/>
              <w:right w:w="108" w:type="dxa"/>
            </w:tcMar>
            <w:vAlign w:val="center"/>
          </w:tcPr>
          <w:p w14:paraId="48BB1F69" w14:textId="2549E2C2" w:rsidR="000017C7" w:rsidRPr="00006ABF" w:rsidDel="00E35D67" w:rsidRDefault="00B25F2B" w:rsidP="00CC4C47">
            <w:pPr>
              <w:spacing w:after="0" w:line="360" w:lineRule="auto"/>
              <w:rPr>
                <w:del w:id="6597" w:author="nadira firinda" w:date="2022-10-29T23:27:00Z"/>
                <w:rFonts w:ascii="Times New Roman" w:hAnsi="Times New Roman" w:cs="Times New Roman"/>
                <w:szCs w:val="20"/>
              </w:rPr>
              <w:pPrChange w:id="6598" w:author="nadira firinda" w:date="2022-10-29T23:37:00Z">
                <w:pPr>
                  <w:spacing w:after="0"/>
                </w:pPr>
              </w:pPrChange>
            </w:pPr>
            <w:del w:id="6599" w:author="nadira firinda" w:date="2022-10-29T23:27:00Z">
              <w:r w:rsidRPr="00006ABF" w:rsidDel="00E35D67">
                <w:rPr>
                  <w:rFonts w:ascii="Times New Roman" w:hAnsi="Times New Roman" w:cs="Times New Roman"/>
                  <w:szCs w:val="20"/>
                </w:rPr>
                <w:delText xml:space="preserve">Pemanfaatan Kapasitas Agrikultur </w:delText>
              </w:r>
            </w:del>
          </w:p>
        </w:tc>
        <w:tc>
          <w:tcPr>
            <w:tcW w:w="1134" w:type="dxa"/>
            <w:gridSpan w:val="2"/>
            <w:tcBorders>
              <w:top w:val="dotted" w:sz="8" w:space="0" w:color="7F7F7F"/>
              <w:left w:val="dotted" w:sz="8" w:space="0" w:color="7F7F7F"/>
              <w:bottom w:val="dotted" w:sz="8" w:space="0" w:color="7F7F7F"/>
              <w:right w:val="dotted" w:sz="8" w:space="0" w:color="7F7F7F"/>
            </w:tcBorders>
            <w:shd w:val="clear" w:color="auto" w:fill="auto"/>
            <w:tcMar>
              <w:top w:w="15" w:type="dxa"/>
              <w:left w:w="108" w:type="dxa"/>
              <w:bottom w:w="0" w:type="dxa"/>
              <w:right w:w="108" w:type="dxa"/>
            </w:tcMar>
            <w:vAlign w:val="center"/>
          </w:tcPr>
          <w:p w14:paraId="4DB0CEB8" w14:textId="24F3BBD0" w:rsidR="000017C7" w:rsidRPr="00006ABF" w:rsidDel="00E35D67" w:rsidRDefault="00B25F2B" w:rsidP="00CC4C47">
            <w:pPr>
              <w:spacing w:line="360" w:lineRule="auto"/>
              <w:jc w:val="center"/>
              <w:rPr>
                <w:del w:id="6600" w:author="nadira firinda" w:date="2022-10-29T23:27:00Z"/>
                <w:rFonts w:ascii="Times New Roman" w:hAnsi="Times New Roman" w:cs="Times New Roman"/>
              </w:rPr>
              <w:pPrChange w:id="6601" w:author="nadira firinda" w:date="2022-10-29T23:37:00Z">
                <w:pPr>
                  <w:jc w:val="center"/>
                </w:pPr>
              </w:pPrChange>
            </w:pPr>
            <w:del w:id="6602" w:author="nadira firinda" w:date="2022-10-29T23:27:00Z">
              <w:r w:rsidRPr="00006ABF" w:rsidDel="00E35D67">
                <w:rPr>
                  <w:rFonts w:ascii="Times New Roman" w:hAnsi="Times New Roman" w:cs="Times New Roman"/>
                </w:rPr>
                <w:delText>0.</w:delText>
              </w:r>
              <w:r w:rsidR="000134B8" w:rsidRPr="00006ABF" w:rsidDel="00E35D67">
                <w:rPr>
                  <w:rFonts w:ascii="Times New Roman" w:hAnsi="Times New Roman" w:cs="Times New Roman"/>
                </w:rPr>
                <w:delText>0728</w:delText>
              </w:r>
            </w:del>
          </w:p>
        </w:tc>
        <w:tc>
          <w:tcPr>
            <w:tcW w:w="1203" w:type="dxa"/>
            <w:tcBorders>
              <w:top w:val="dotted" w:sz="8" w:space="0" w:color="7F7F7F"/>
              <w:left w:val="dotted" w:sz="8" w:space="0" w:color="7F7F7F"/>
              <w:bottom w:val="dotted" w:sz="8" w:space="0" w:color="7F7F7F"/>
              <w:right w:val="nil"/>
            </w:tcBorders>
            <w:shd w:val="clear" w:color="auto" w:fill="auto"/>
            <w:tcMar>
              <w:top w:w="15" w:type="dxa"/>
              <w:left w:w="108" w:type="dxa"/>
              <w:bottom w:w="0" w:type="dxa"/>
              <w:right w:w="108" w:type="dxa"/>
            </w:tcMar>
            <w:vAlign w:val="center"/>
          </w:tcPr>
          <w:p w14:paraId="12F73EF0" w14:textId="7B5EEF6F" w:rsidR="000017C7" w:rsidRPr="00006ABF" w:rsidDel="00E35D67" w:rsidRDefault="000017C7" w:rsidP="00CC4C47">
            <w:pPr>
              <w:spacing w:after="0" w:line="360" w:lineRule="auto"/>
              <w:jc w:val="center"/>
              <w:rPr>
                <w:del w:id="6603" w:author="nadira firinda" w:date="2022-10-29T23:27:00Z"/>
                <w:rFonts w:ascii="Times New Roman" w:hAnsi="Times New Roman" w:cs="Times New Roman"/>
                <w:szCs w:val="20"/>
              </w:rPr>
              <w:pPrChange w:id="6604" w:author="nadira firinda" w:date="2022-10-29T23:37:00Z">
                <w:pPr>
                  <w:spacing w:after="0"/>
                  <w:jc w:val="center"/>
                </w:pPr>
              </w:pPrChange>
            </w:pPr>
            <w:del w:id="6605" w:author="nadira firinda" w:date="2022-10-29T23:27:00Z">
              <w:r w:rsidRPr="00006ABF" w:rsidDel="00E35D67">
                <w:rPr>
                  <w:rFonts w:ascii="Times New Roman" w:hAnsi="Times New Roman" w:cs="Times New Roman"/>
                  <w:szCs w:val="20"/>
                </w:rPr>
                <w:delText>**</w:delText>
              </w:r>
            </w:del>
          </w:p>
        </w:tc>
      </w:tr>
      <w:tr w:rsidR="000017C7" w:rsidRPr="00006ABF" w:rsidDel="00E35D67" w14:paraId="7B04339C" w14:textId="1CAE095F" w:rsidTr="00226C69">
        <w:trPr>
          <w:gridAfter w:val="1"/>
          <w:wAfter w:w="142" w:type="dxa"/>
          <w:trHeight w:val="433"/>
          <w:del w:id="6606" w:author="nadira firinda" w:date="2022-10-29T23:27:00Z"/>
        </w:trPr>
        <w:tc>
          <w:tcPr>
            <w:tcW w:w="4111" w:type="dxa"/>
            <w:tcBorders>
              <w:top w:val="dotted" w:sz="8" w:space="0" w:color="7F7F7F"/>
              <w:left w:val="nil"/>
              <w:bottom w:val="dotted" w:sz="8" w:space="0" w:color="7F7F7F"/>
              <w:right w:val="dotted" w:sz="8" w:space="0" w:color="7F7F7F"/>
            </w:tcBorders>
            <w:shd w:val="clear" w:color="auto" w:fill="auto"/>
            <w:tcMar>
              <w:top w:w="15" w:type="dxa"/>
              <w:left w:w="108" w:type="dxa"/>
              <w:bottom w:w="0" w:type="dxa"/>
              <w:right w:w="108" w:type="dxa"/>
            </w:tcMar>
          </w:tcPr>
          <w:p w14:paraId="68036CBE" w14:textId="4888DA23" w:rsidR="000017C7" w:rsidRPr="00006ABF" w:rsidDel="00E35D67" w:rsidRDefault="005441AE" w:rsidP="00CC4C47">
            <w:pPr>
              <w:spacing w:line="360" w:lineRule="auto"/>
              <w:rPr>
                <w:del w:id="6607" w:author="nadira firinda" w:date="2022-10-29T23:27:00Z"/>
                <w:rFonts w:ascii="Times New Roman" w:hAnsi="Times New Roman" w:cs="Times New Roman"/>
              </w:rPr>
              <w:pPrChange w:id="6608" w:author="nadira firinda" w:date="2022-10-29T23:37:00Z">
                <w:pPr/>
              </w:pPrChange>
            </w:pPr>
            <w:del w:id="6609" w:author="nadira firinda" w:date="2022-10-29T23:27:00Z">
              <w:r w:rsidRPr="00006ABF" w:rsidDel="00E35D67">
                <w:rPr>
                  <w:rFonts w:ascii="Times New Roman" w:hAnsi="Times New Roman" w:cs="Times New Roman"/>
                </w:rPr>
                <w:delText>D(ENSOIDX)</w:delText>
              </w:r>
            </w:del>
          </w:p>
        </w:tc>
        <w:tc>
          <w:tcPr>
            <w:tcW w:w="2552" w:type="dxa"/>
            <w:gridSpan w:val="2"/>
            <w:tcBorders>
              <w:top w:val="dotted" w:sz="8" w:space="0" w:color="7F7F7F"/>
              <w:left w:val="dotted" w:sz="8" w:space="0" w:color="7F7F7F"/>
              <w:bottom w:val="dotted" w:sz="8" w:space="0" w:color="7F7F7F"/>
              <w:right w:val="dotted" w:sz="8" w:space="0" w:color="7F7F7F"/>
            </w:tcBorders>
            <w:shd w:val="clear" w:color="auto" w:fill="auto"/>
            <w:tcMar>
              <w:top w:w="15" w:type="dxa"/>
              <w:left w:w="108" w:type="dxa"/>
              <w:bottom w:w="0" w:type="dxa"/>
              <w:right w:w="108" w:type="dxa"/>
            </w:tcMar>
            <w:vAlign w:val="center"/>
          </w:tcPr>
          <w:p w14:paraId="666F96E1" w14:textId="4589DA26" w:rsidR="000017C7" w:rsidRPr="00006ABF" w:rsidDel="00E35D67" w:rsidRDefault="00B25F2B" w:rsidP="00CC4C47">
            <w:pPr>
              <w:spacing w:after="0" w:line="360" w:lineRule="auto"/>
              <w:rPr>
                <w:del w:id="6610" w:author="nadira firinda" w:date="2022-10-29T23:27:00Z"/>
                <w:rFonts w:ascii="Times New Roman" w:hAnsi="Times New Roman" w:cs="Times New Roman"/>
                <w:szCs w:val="20"/>
              </w:rPr>
              <w:pPrChange w:id="6611" w:author="nadira firinda" w:date="2022-10-29T23:37:00Z">
                <w:pPr>
                  <w:spacing w:after="0"/>
                </w:pPr>
              </w:pPrChange>
            </w:pPr>
            <w:del w:id="6612" w:author="nadira firinda" w:date="2022-10-29T23:27:00Z">
              <w:r w:rsidRPr="00006ABF" w:rsidDel="00E35D67">
                <w:rPr>
                  <w:rFonts w:ascii="Times New Roman" w:hAnsi="Times New Roman" w:cs="Times New Roman"/>
                  <w:szCs w:val="20"/>
                </w:rPr>
                <w:delText>Indeks Cuaca</w:delText>
              </w:r>
            </w:del>
          </w:p>
        </w:tc>
        <w:tc>
          <w:tcPr>
            <w:tcW w:w="1134" w:type="dxa"/>
            <w:gridSpan w:val="2"/>
            <w:tcBorders>
              <w:top w:val="dotted" w:sz="8" w:space="0" w:color="7F7F7F"/>
              <w:left w:val="dotted" w:sz="8" w:space="0" w:color="7F7F7F"/>
              <w:bottom w:val="dotted" w:sz="8" w:space="0" w:color="7F7F7F"/>
              <w:right w:val="dotted" w:sz="8" w:space="0" w:color="7F7F7F"/>
            </w:tcBorders>
            <w:shd w:val="clear" w:color="auto" w:fill="auto"/>
            <w:tcMar>
              <w:top w:w="15" w:type="dxa"/>
              <w:left w:w="108" w:type="dxa"/>
              <w:bottom w:w="0" w:type="dxa"/>
              <w:right w:w="108" w:type="dxa"/>
            </w:tcMar>
            <w:vAlign w:val="center"/>
          </w:tcPr>
          <w:p w14:paraId="61FC181E" w14:textId="1E5CAD18" w:rsidR="000017C7" w:rsidRPr="00006ABF" w:rsidDel="00E35D67" w:rsidRDefault="00B25F2B" w:rsidP="00CC4C47">
            <w:pPr>
              <w:spacing w:line="360" w:lineRule="auto"/>
              <w:jc w:val="center"/>
              <w:rPr>
                <w:del w:id="6613" w:author="nadira firinda" w:date="2022-10-29T23:27:00Z"/>
                <w:rFonts w:ascii="Times New Roman" w:hAnsi="Times New Roman" w:cs="Times New Roman"/>
              </w:rPr>
              <w:pPrChange w:id="6614" w:author="nadira firinda" w:date="2022-10-29T23:37:00Z">
                <w:pPr>
                  <w:jc w:val="center"/>
                </w:pPr>
              </w:pPrChange>
            </w:pPr>
            <w:del w:id="6615" w:author="nadira firinda" w:date="2022-10-29T23:27:00Z">
              <w:r w:rsidRPr="00006ABF" w:rsidDel="00E35D67">
                <w:rPr>
                  <w:rFonts w:ascii="Times New Roman" w:hAnsi="Times New Roman" w:cs="Times New Roman"/>
                </w:rPr>
                <w:delText>-0.00</w:delText>
              </w:r>
              <w:r w:rsidR="000134B8" w:rsidRPr="00006ABF" w:rsidDel="00E35D67">
                <w:rPr>
                  <w:rFonts w:ascii="Times New Roman" w:hAnsi="Times New Roman" w:cs="Times New Roman"/>
                </w:rPr>
                <w:delText>96</w:delText>
              </w:r>
            </w:del>
          </w:p>
        </w:tc>
        <w:tc>
          <w:tcPr>
            <w:tcW w:w="1203" w:type="dxa"/>
            <w:tcBorders>
              <w:top w:val="dotted" w:sz="8" w:space="0" w:color="7F7F7F"/>
              <w:left w:val="dotted" w:sz="8" w:space="0" w:color="7F7F7F"/>
              <w:bottom w:val="dotted" w:sz="8" w:space="0" w:color="7F7F7F"/>
              <w:right w:val="nil"/>
            </w:tcBorders>
            <w:shd w:val="clear" w:color="auto" w:fill="auto"/>
            <w:tcMar>
              <w:top w:w="15" w:type="dxa"/>
              <w:left w:w="108" w:type="dxa"/>
              <w:bottom w:w="0" w:type="dxa"/>
              <w:right w:w="108" w:type="dxa"/>
            </w:tcMar>
            <w:vAlign w:val="center"/>
          </w:tcPr>
          <w:p w14:paraId="1F3623B2" w14:textId="3190D7A8" w:rsidR="000017C7" w:rsidRPr="00006ABF" w:rsidDel="00E35D67" w:rsidRDefault="00F57416" w:rsidP="00CC4C47">
            <w:pPr>
              <w:spacing w:after="0" w:line="360" w:lineRule="auto"/>
              <w:jc w:val="center"/>
              <w:rPr>
                <w:del w:id="6616" w:author="nadira firinda" w:date="2022-10-29T23:27:00Z"/>
                <w:rFonts w:ascii="Times New Roman" w:hAnsi="Times New Roman" w:cs="Times New Roman"/>
                <w:szCs w:val="20"/>
              </w:rPr>
              <w:pPrChange w:id="6617" w:author="nadira firinda" w:date="2022-10-29T23:37:00Z">
                <w:pPr>
                  <w:spacing w:after="0"/>
                  <w:jc w:val="center"/>
                </w:pPr>
              </w:pPrChange>
            </w:pPr>
            <w:del w:id="6618" w:author="nadira firinda" w:date="2022-10-29T23:27:00Z">
              <w:r w:rsidRPr="00006ABF" w:rsidDel="00E35D67">
                <w:rPr>
                  <w:rFonts w:ascii="Times New Roman" w:hAnsi="Times New Roman" w:cs="Times New Roman"/>
                  <w:szCs w:val="20"/>
                </w:rPr>
                <w:delText>***</w:delText>
              </w:r>
            </w:del>
          </w:p>
        </w:tc>
      </w:tr>
      <w:tr w:rsidR="00F57416" w:rsidRPr="00006ABF" w:rsidDel="00E35D67" w14:paraId="28A77F88" w14:textId="639FCBB2" w:rsidTr="00226C69">
        <w:trPr>
          <w:gridAfter w:val="1"/>
          <w:wAfter w:w="142" w:type="dxa"/>
          <w:trHeight w:val="433"/>
          <w:del w:id="6619" w:author="nadira firinda" w:date="2022-10-29T23:27:00Z"/>
        </w:trPr>
        <w:tc>
          <w:tcPr>
            <w:tcW w:w="4111" w:type="dxa"/>
            <w:tcBorders>
              <w:top w:val="dotted" w:sz="8" w:space="0" w:color="7F7F7F"/>
              <w:left w:val="nil"/>
              <w:bottom w:val="dotted" w:sz="8" w:space="0" w:color="7F7F7F"/>
              <w:right w:val="dotted" w:sz="8" w:space="0" w:color="7F7F7F"/>
            </w:tcBorders>
            <w:shd w:val="clear" w:color="auto" w:fill="auto"/>
            <w:tcMar>
              <w:top w:w="15" w:type="dxa"/>
              <w:left w:w="108" w:type="dxa"/>
              <w:bottom w:w="0" w:type="dxa"/>
              <w:right w:w="108" w:type="dxa"/>
            </w:tcMar>
          </w:tcPr>
          <w:p w14:paraId="3780ACE5" w14:textId="2DFE85B8" w:rsidR="00F57416" w:rsidRPr="00006ABF" w:rsidDel="00E35D67" w:rsidRDefault="00F57416" w:rsidP="00CC4C47">
            <w:pPr>
              <w:spacing w:line="360" w:lineRule="auto"/>
              <w:rPr>
                <w:del w:id="6620" w:author="nadira firinda" w:date="2022-10-29T23:27:00Z"/>
                <w:rFonts w:ascii="Times New Roman" w:hAnsi="Times New Roman" w:cs="Times New Roman"/>
              </w:rPr>
              <w:pPrChange w:id="6621" w:author="nadira firinda" w:date="2022-10-29T23:37:00Z">
                <w:pPr/>
              </w:pPrChange>
            </w:pPr>
            <w:del w:id="6622" w:author="nadira firinda" w:date="2022-10-29T23:27:00Z">
              <w:r w:rsidRPr="00006ABF" w:rsidDel="00E35D67">
                <w:rPr>
                  <w:rFonts w:ascii="Times New Roman" w:hAnsi="Times New Roman" w:cs="Times New Roman"/>
                </w:rPr>
                <w:delText>D(GEBANSOSR)</w:delText>
              </w:r>
            </w:del>
          </w:p>
        </w:tc>
        <w:tc>
          <w:tcPr>
            <w:tcW w:w="2552" w:type="dxa"/>
            <w:gridSpan w:val="2"/>
            <w:tcBorders>
              <w:top w:val="dotted" w:sz="8" w:space="0" w:color="7F7F7F"/>
              <w:left w:val="dotted" w:sz="8" w:space="0" w:color="7F7F7F"/>
              <w:bottom w:val="dotted" w:sz="8" w:space="0" w:color="7F7F7F"/>
              <w:right w:val="dotted" w:sz="8" w:space="0" w:color="7F7F7F"/>
            </w:tcBorders>
            <w:shd w:val="clear" w:color="auto" w:fill="auto"/>
            <w:tcMar>
              <w:top w:w="15" w:type="dxa"/>
              <w:left w:w="108" w:type="dxa"/>
              <w:bottom w:w="0" w:type="dxa"/>
              <w:right w:w="108" w:type="dxa"/>
            </w:tcMar>
            <w:vAlign w:val="center"/>
          </w:tcPr>
          <w:p w14:paraId="5E759B7D" w14:textId="360B9519" w:rsidR="00F57416" w:rsidRPr="00006ABF" w:rsidDel="00E35D67" w:rsidRDefault="00F57416" w:rsidP="00CC4C47">
            <w:pPr>
              <w:spacing w:after="0" w:line="360" w:lineRule="auto"/>
              <w:rPr>
                <w:del w:id="6623" w:author="nadira firinda" w:date="2022-10-29T23:27:00Z"/>
                <w:rFonts w:ascii="Times New Roman" w:hAnsi="Times New Roman" w:cs="Times New Roman"/>
                <w:szCs w:val="20"/>
              </w:rPr>
              <w:pPrChange w:id="6624" w:author="nadira firinda" w:date="2022-10-29T23:37:00Z">
                <w:pPr>
                  <w:spacing w:after="0"/>
                </w:pPr>
              </w:pPrChange>
            </w:pPr>
            <w:del w:id="6625" w:author="nadira firinda" w:date="2022-10-29T23:27:00Z">
              <w:r w:rsidRPr="00006ABF" w:rsidDel="00E35D67">
                <w:rPr>
                  <w:rFonts w:ascii="Times New Roman" w:hAnsi="Times New Roman" w:cs="Times New Roman"/>
                  <w:szCs w:val="20"/>
                </w:rPr>
                <w:delText>Bantuan Sosial per GDP</w:delText>
              </w:r>
            </w:del>
          </w:p>
        </w:tc>
        <w:tc>
          <w:tcPr>
            <w:tcW w:w="1134" w:type="dxa"/>
            <w:gridSpan w:val="2"/>
            <w:tcBorders>
              <w:top w:val="dotted" w:sz="8" w:space="0" w:color="7F7F7F"/>
              <w:left w:val="dotted" w:sz="8" w:space="0" w:color="7F7F7F"/>
              <w:bottom w:val="dotted" w:sz="8" w:space="0" w:color="7F7F7F"/>
              <w:right w:val="dotted" w:sz="8" w:space="0" w:color="7F7F7F"/>
            </w:tcBorders>
            <w:shd w:val="clear" w:color="auto" w:fill="auto"/>
            <w:tcMar>
              <w:top w:w="15" w:type="dxa"/>
              <w:left w:w="108" w:type="dxa"/>
              <w:bottom w:w="0" w:type="dxa"/>
              <w:right w:w="108" w:type="dxa"/>
            </w:tcMar>
            <w:vAlign w:val="center"/>
          </w:tcPr>
          <w:p w14:paraId="60DB037E" w14:textId="3626E3FF" w:rsidR="00F57416" w:rsidRPr="00006ABF" w:rsidDel="00E35D67" w:rsidRDefault="00F57416" w:rsidP="00CC4C47">
            <w:pPr>
              <w:spacing w:line="360" w:lineRule="auto"/>
              <w:jc w:val="center"/>
              <w:rPr>
                <w:del w:id="6626" w:author="nadira firinda" w:date="2022-10-29T23:27:00Z"/>
                <w:rFonts w:ascii="Times New Roman" w:hAnsi="Times New Roman" w:cs="Times New Roman"/>
              </w:rPr>
              <w:pPrChange w:id="6627" w:author="nadira firinda" w:date="2022-10-29T23:37:00Z">
                <w:pPr>
                  <w:jc w:val="center"/>
                </w:pPr>
              </w:pPrChange>
            </w:pPr>
            <w:del w:id="6628" w:author="nadira firinda" w:date="2022-10-29T23:27:00Z">
              <w:r w:rsidRPr="00006ABF" w:rsidDel="00E35D67">
                <w:rPr>
                  <w:rFonts w:ascii="Times New Roman" w:hAnsi="Times New Roman" w:cs="Times New Roman"/>
                </w:rPr>
                <w:delText>0.0</w:delText>
              </w:r>
              <w:r w:rsidR="000134B8" w:rsidRPr="00006ABF" w:rsidDel="00E35D67">
                <w:rPr>
                  <w:rFonts w:ascii="Times New Roman" w:hAnsi="Times New Roman" w:cs="Times New Roman"/>
                </w:rPr>
                <w:delText>026</w:delText>
              </w:r>
            </w:del>
          </w:p>
        </w:tc>
        <w:tc>
          <w:tcPr>
            <w:tcW w:w="1203" w:type="dxa"/>
            <w:tcBorders>
              <w:top w:val="dotted" w:sz="8" w:space="0" w:color="7F7F7F"/>
              <w:left w:val="dotted" w:sz="8" w:space="0" w:color="7F7F7F"/>
              <w:bottom w:val="dotted" w:sz="8" w:space="0" w:color="7F7F7F"/>
              <w:right w:val="nil"/>
            </w:tcBorders>
            <w:shd w:val="clear" w:color="auto" w:fill="auto"/>
            <w:tcMar>
              <w:top w:w="15" w:type="dxa"/>
              <w:left w:w="108" w:type="dxa"/>
              <w:bottom w:w="0" w:type="dxa"/>
              <w:right w:w="108" w:type="dxa"/>
            </w:tcMar>
          </w:tcPr>
          <w:p w14:paraId="4D21E6FE" w14:textId="24E0EAE3" w:rsidR="00F57416" w:rsidRPr="00006ABF" w:rsidDel="00E35D67" w:rsidRDefault="00F57416" w:rsidP="00CC4C47">
            <w:pPr>
              <w:spacing w:after="0" w:line="360" w:lineRule="auto"/>
              <w:jc w:val="center"/>
              <w:rPr>
                <w:del w:id="6629" w:author="nadira firinda" w:date="2022-10-29T23:27:00Z"/>
                <w:rFonts w:ascii="Times New Roman" w:hAnsi="Times New Roman" w:cs="Times New Roman"/>
                <w:szCs w:val="20"/>
              </w:rPr>
              <w:pPrChange w:id="6630" w:author="nadira firinda" w:date="2022-10-29T23:37:00Z">
                <w:pPr>
                  <w:spacing w:after="0"/>
                  <w:jc w:val="center"/>
                </w:pPr>
              </w:pPrChange>
            </w:pPr>
            <w:del w:id="6631" w:author="nadira firinda" w:date="2022-10-29T23:27:00Z">
              <w:r w:rsidRPr="00006ABF" w:rsidDel="00E35D67">
                <w:rPr>
                  <w:rFonts w:ascii="Times New Roman" w:hAnsi="Times New Roman" w:cs="Times New Roman"/>
                  <w:szCs w:val="20"/>
                </w:rPr>
                <w:delText>**</w:delText>
              </w:r>
            </w:del>
          </w:p>
        </w:tc>
      </w:tr>
      <w:tr w:rsidR="00226C69" w:rsidRPr="00006ABF" w:rsidDel="00E35D67" w14:paraId="6D886A2A" w14:textId="27AEDC43" w:rsidTr="00226C69">
        <w:trPr>
          <w:gridAfter w:val="1"/>
          <w:wAfter w:w="142" w:type="dxa"/>
          <w:trHeight w:val="433"/>
          <w:del w:id="6632" w:author="nadira firinda" w:date="2022-10-29T23:27:00Z"/>
        </w:trPr>
        <w:tc>
          <w:tcPr>
            <w:tcW w:w="4111" w:type="dxa"/>
            <w:tcBorders>
              <w:top w:val="dotted" w:sz="8" w:space="0" w:color="7F7F7F"/>
              <w:left w:val="nil"/>
              <w:bottom w:val="dotted" w:sz="8" w:space="0" w:color="7F7F7F"/>
              <w:right w:val="dotted" w:sz="8" w:space="0" w:color="7F7F7F"/>
            </w:tcBorders>
            <w:shd w:val="clear" w:color="auto" w:fill="auto"/>
            <w:tcMar>
              <w:top w:w="15" w:type="dxa"/>
              <w:left w:w="108" w:type="dxa"/>
              <w:bottom w:w="0" w:type="dxa"/>
              <w:right w:w="108" w:type="dxa"/>
            </w:tcMar>
          </w:tcPr>
          <w:p w14:paraId="6287BAC2" w14:textId="01838030" w:rsidR="00226C69" w:rsidRPr="00006ABF" w:rsidDel="00E35D67" w:rsidRDefault="00226C69" w:rsidP="00CC4C47">
            <w:pPr>
              <w:spacing w:line="360" w:lineRule="auto"/>
              <w:rPr>
                <w:del w:id="6633" w:author="nadira firinda" w:date="2022-10-29T23:27:00Z"/>
                <w:rFonts w:ascii="Times New Roman" w:hAnsi="Times New Roman" w:cs="Times New Roman"/>
              </w:rPr>
              <w:pPrChange w:id="6634" w:author="nadira firinda" w:date="2022-10-29T23:37:00Z">
                <w:pPr/>
              </w:pPrChange>
            </w:pPr>
            <w:del w:id="6635" w:author="nadira firinda" w:date="2022-10-29T23:27:00Z">
              <w:r w:rsidRPr="00006ABF" w:rsidDel="00E35D67">
                <w:rPr>
                  <w:rFonts w:ascii="Times New Roman" w:hAnsi="Times New Roman" w:cs="Times New Roman"/>
                </w:rPr>
                <w:delText>DLOG(G01AGRRL(-1)/G01AGRRL_SF(-1))</w:delText>
              </w:r>
            </w:del>
          </w:p>
        </w:tc>
        <w:tc>
          <w:tcPr>
            <w:tcW w:w="2552" w:type="dxa"/>
            <w:gridSpan w:val="2"/>
            <w:tcBorders>
              <w:top w:val="dotted" w:sz="8" w:space="0" w:color="7F7F7F"/>
              <w:left w:val="dotted" w:sz="8" w:space="0" w:color="7F7F7F"/>
              <w:bottom w:val="dotted" w:sz="8" w:space="0" w:color="7F7F7F"/>
              <w:right w:val="dotted" w:sz="8" w:space="0" w:color="7F7F7F"/>
            </w:tcBorders>
            <w:shd w:val="clear" w:color="auto" w:fill="auto"/>
            <w:tcMar>
              <w:top w:w="15" w:type="dxa"/>
              <w:left w:w="108" w:type="dxa"/>
              <w:bottom w:w="0" w:type="dxa"/>
              <w:right w:w="108" w:type="dxa"/>
            </w:tcMar>
            <w:vAlign w:val="center"/>
          </w:tcPr>
          <w:p w14:paraId="0C147DF2" w14:textId="7E421171" w:rsidR="00226C69" w:rsidRPr="00006ABF" w:rsidDel="00E35D67" w:rsidRDefault="000134B8" w:rsidP="00CC4C47">
            <w:pPr>
              <w:spacing w:after="0" w:line="360" w:lineRule="auto"/>
              <w:rPr>
                <w:del w:id="6636" w:author="nadira firinda" w:date="2022-10-29T23:27:00Z"/>
                <w:rFonts w:ascii="Times New Roman" w:hAnsi="Times New Roman" w:cs="Times New Roman"/>
                <w:szCs w:val="20"/>
              </w:rPr>
              <w:pPrChange w:id="6637" w:author="nadira firinda" w:date="2022-10-29T23:37:00Z">
                <w:pPr>
                  <w:spacing w:after="0"/>
                </w:pPr>
              </w:pPrChange>
            </w:pPr>
            <w:del w:id="6638" w:author="nadira firinda" w:date="2022-10-29T23:27:00Z">
              <w:r w:rsidRPr="00006ABF" w:rsidDel="00E35D67">
                <w:rPr>
                  <w:rFonts w:ascii="Times New Roman" w:hAnsi="Times New Roman" w:cs="Times New Roman"/>
                  <w:i/>
                  <w:iCs/>
                  <w:szCs w:val="20"/>
                </w:rPr>
                <w:delText>Lag</w:delText>
              </w:r>
              <w:r w:rsidRPr="00006ABF" w:rsidDel="00E35D67">
                <w:rPr>
                  <w:rFonts w:ascii="Times New Roman" w:hAnsi="Times New Roman" w:cs="Times New Roman"/>
                  <w:szCs w:val="20"/>
                </w:rPr>
                <w:delText xml:space="preserve"> Terhadap Sektor Pertanian</w:delText>
              </w:r>
            </w:del>
          </w:p>
        </w:tc>
        <w:tc>
          <w:tcPr>
            <w:tcW w:w="1134" w:type="dxa"/>
            <w:gridSpan w:val="2"/>
            <w:tcBorders>
              <w:top w:val="dotted" w:sz="8" w:space="0" w:color="7F7F7F"/>
              <w:left w:val="dotted" w:sz="8" w:space="0" w:color="7F7F7F"/>
              <w:bottom w:val="dotted" w:sz="8" w:space="0" w:color="7F7F7F"/>
              <w:right w:val="dotted" w:sz="8" w:space="0" w:color="7F7F7F"/>
            </w:tcBorders>
            <w:shd w:val="clear" w:color="auto" w:fill="auto"/>
            <w:tcMar>
              <w:top w:w="15" w:type="dxa"/>
              <w:left w:w="108" w:type="dxa"/>
              <w:bottom w:w="0" w:type="dxa"/>
              <w:right w:w="108" w:type="dxa"/>
            </w:tcMar>
            <w:vAlign w:val="center"/>
          </w:tcPr>
          <w:p w14:paraId="09305BBF" w14:textId="7EA76234" w:rsidR="00226C69" w:rsidRPr="00006ABF" w:rsidDel="00E35D67" w:rsidRDefault="000134B8" w:rsidP="00CC4C47">
            <w:pPr>
              <w:spacing w:line="360" w:lineRule="auto"/>
              <w:jc w:val="center"/>
              <w:rPr>
                <w:del w:id="6639" w:author="nadira firinda" w:date="2022-10-29T23:27:00Z"/>
                <w:rFonts w:ascii="Times New Roman" w:hAnsi="Times New Roman" w:cs="Times New Roman"/>
              </w:rPr>
              <w:pPrChange w:id="6640" w:author="nadira firinda" w:date="2022-10-29T23:37:00Z">
                <w:pPr>
                  <w:jc w:val="center"/>
                </w:pPr>
              </w:pPrChange>
            </w:pPr>
            <w:del w:id="6641" w:author="nadira firinda" w:date="2022-10-29T23:27:00Z">
              <w:r w:rsidRPr="00006ABF" w:rsidDel="00E35D67">
                <w:rPr>
                  <w:rFonts w:ascii="Times New Roman" w:hAnsi="Times New Roman" w:cs="Times New Roman"/>
                </w:rPr>
                <w:delText>-0.1955</w:delText>
              </w:r>
            </w:del>
          </w:p>
        </w:tc>
        <w:tc>
          <w:tcPr>
            <w:tcW w:w="1203" w:type="dxa"/>
            <w:tcBorders>
              <w:top w:val="dotted" w:sz="8" w:space="0" w:color="7F7F7F"/>
              <w:left w:val="dotted" w:sz="8" w:space="0" w:color="7F7F7F"/>
              <w:bottom w:val="dotted" w:sz="8" w:space="0" w:color="7F7F7F"/>
              <w:right w:val="nil"/>
            </w:tcBorders>
            <w:shd w:val="clear" w:color="auto" w:fill="auto"/>
            <w:tcMar>
              <w:top w:w="15" w:type="dxa"/>
              <w:left w:w="108" w:type="dxa"/>
              <w:bottom w:w="0" w:type="dxa"/>
              <w:right w:w="108" w:type="dxa"/>
            </w:tcMar>
          </w:tcPr>
          <w:p w14:paraId="1F3C7605" w14:textId="766F5222" w:rsidR="00226C69" w:rsidRPr="00006ABF" w:rsidDel="00E35D67" w:rsidRDefault="00226C69" w:rsidP="00CC4C47">
            <w:pPr>
              <w:spacing w:after="0" w:line="360" w:lineRule="auto"/>
              <w:jc w:val="center"/>
              <w:rPr>
                <w:del w:id="6642" w:author="nadira firinda" w:date="2022-10-29T23:27:00Z"/>
                <w:rFonts w:ascii="Times New Roman" w:hAnsi="Times New Roman" w:cs="Times New Roman"/>
                <w:szCs w:val="20"/>
              </w:rPr>
              <w:pPrChange w:id="6643" w:author="nadira firinda" w:date="2022-10-29T23:37:00Z">
                <w:pPr>
                  <w:spacing w:after="0"/>
                  <w:jc w:val="center"/>
                </w:pPr>
              </w:pPrChange>
            </w:pPr>
          </w:p>
        </w:tc>
      </w:tr>
      <w:tr w:rsidR="000017C7" w:rsidRPr="00006ABF" w:rsidDel="00E35D67" w14:paraId="0C462C14" w14:textId="3BD48257" w:rsidTr="00226C69">
        <w:trPr>
          <w:gridAfter w:val="1"/>
          <w:wAfter w:w="142" w:type="dxa"/>
          <w:trHeight w:val="433"/>
          <w:del w:id="6644" w:author="nadira firinda" w:date="2022-10-29T23:27:00Z"/>
        </w:trPr>
        <w:tc>
          <w:tcPr>
            <w:tcW w:w="4111" w:type="dxa"/>
            <w:tcBorders>
              <w:top w:val="dotted" w:sz="8" w:space="0" w:color="7F7F7F"/>
              <w:left w:val="nil"/>
              <w:bottom w:val="dotted" w:sz="8" w:space="0" w:color="7F7F7F"/>
              <w:right w:val="dotted" w:sz="8" w:space="0" w:color="7F7F7F"/>
            </w:tcBorders>
            <w:shd w:val="clear" w:color="auto" w:fill="auto"/>
            <w:tcMar>
              <w:top w:w="15" w:type="dxa"/>
              <w:left w:w="108" w:type="dxa"/>
              <w:bottom w:w="0" w:type="dxa"/>
              <w:right w:w="108" w:type="dxa"/>
            </w:tcMar>
          </w:tcPr>
          <w:p w14:paraId="6B3CE09B" w14:textId="3A41656C" w:rsidR="000017C7" w:rsidRPr="00006ABF" w:rsidDel="00E35D67" w:rsidRDefault="005441AE" w:rsidP="00CC4C47">
            <w:pPr>
              <w:spacing w:line="360" w:lineRule="auto"/>
              <w:rPr>
                <w:del w:id="6645" w:author="nadira firinda" w:date="2022-10-29T23:27:00Z"/>
                <w:rFonts w:ascii="Times New Roman" w:hAnsi="Times New Roman" w:cs="Times New Roman"/>
              </w:rPr>
              <w:pPrChange w:id="6646" w:author="nadira firinda" w:date="2022-10-29T23:37:00Z">
                <w:pPr/>
              </w:pPrChange>
            </w:pPr>
            <w:del w:id="6647" w:author="nadira firinda" w:date="2022-10-29T23:27:00Z">
              <w:r w:rsidRPr="00006ABF" w:rsidDel="00E35D67">
                <w:rPr>
                  <w:rFonts w:ascii="Times New Roman" w:hAnsi="Times New Roman" w:cs="Times New Roman"/>
                </w:rPr>
                <w:delText>ECM_G01AGRRL(-1)</w:delText>
              </w:r>
            </w:del>
          </w:p>
        </w:tc>
        <w:tc>
          <w:tcPr>
            <w:tcW w:w="2552" w:type="dxa"/>
            <w:gridSpan w:val="2"/>
            <w:tcBorders>
              <w:top w:val="dotted" w:sz="8" w:space="0" w:color="7F7F7F"/>
              <w:left w:val="dotted" w:sz="8" w:space="0" w:color="7F7F7F"/>
              <w:bottom w:val="dotted" w:sz="8" w:space="0" w:color="7F7F7F"/>
              <w:right w:val="dotted" w:sz="8" w:space="0" w:color="7F7F7F"/>
            </w:tcBorders>
            <w:shd w:val="clear" w:color="auto" w:fill="auto"/>
            <w:tcMar>
              <w:top w:w="15" w:type="dxa"/>
              <w:left w:w="108" w:type="dxa"/>
              <w:bottom w:w="0" w:type="dxa"/>
              <w:right w:w="108" w:type="dxa"/>
            </w:tcMar>
            <w:vAlign w:val="center"/>
          </w:tcPr>
          <w:p w14:paraId="19817ABE" w14:textId="34C7B1A0" w:rsidR="000017C7" w:rsidRPr="00006ABF" w:rsidDel="00E35D67" w:rsidRDefault="000017C7" w:rsidP="00CC4C47">
            <w:pPr>
              <w:spacing w:after="0" w:line="360" w:lineRule="auto"/>
              <w:rPr>
                <w:del w:id="6648" w:author="nadira firinda" w:date="2022-10-29T23:27:00Z"/>
                <w:rFonts w:ascii="Times New Roman" w:hAnsi="Times New Roman" w:cs="Times New Roman"/>
                <w:szCs w:val="20"/>
              </w:rPr>
              <w:pPrChange w:id="6649" w:author="nadira firinda" w:date="2022-10-29T23:37:00Z">
                <w:pPr>
                  <w:spacing w:after="0"/>
                </w:pPr>
              </w:pPrChange>
            </w:pPr>
            <w:del w:id="6650" w:author="nadira firinda" w:date="2022-10-29T23:27:00Z">
              <w:r w:rsidRPr="00006ABF" w:rsidDel="00E35D67">
                <w:rPr>
                  <w:rFonts w:ascii="Times New Roman" w:hAnsi="Times New Roman" w:cs="Times New Roman"/>
                  <w:szCs w:val="20"/>
                </w:rPr>
                <w:delText xml:space="preserve">ECM </w:delText>
              </w:r>
              <w:r w:rsidR="00B25F2B" w:rsidRPr="00006ABF" w:rsidDel="00E35D67">
                <w:rPr>
                  <w:rFonts w:ascii="Times New Roman" w:hAnsi="Times New Roman" w:cs="Times New Roman"/>
                  <w:szCs w:val="20"/>
                </w:rPr>
                <w:delText>Sektor Pertanian, Kehutanan, dan Perikanan</w:delText>
              </w:r>
            </w:del>
          </w:p>
        </w:tc>
        <w:tc>
          <w:tcPr>
            <w:tcW w:w="1134" w:type="dxa"/>
            <w:gridSpan w:val="2"/>
            <w:tcBorders>
              <w:top w:val="dotted" w:sz="8" w:space="0" w:color="7F7F7F"/>
              <w:left w:val="dotted" w:sz="8" w:space="0" w:color="7F7F7F"/>
              <w:bottom w:val="dotted" w:sz="8" w:space="0" w:color="7F7F7F"/>
              <w:right w:val="dotted" w:sz="8" w:space="0" w:color="7F7F7F"/>
            </w:tcBorders>
            <w:shd w:val="clear" w:color="auto" w:fill="auto"/>
            <w:tcMar>
              <w:top w:w="15" w:type="dxa"/>
              <w:left w:w="108" w:type="dxa"/>
              <w:bottom w:w="0" w:type="dxa"/>
              <w:right w:w="108" w:type="dxa"/>
            </w:tcMar>
            <w:vAlign w:val="center"/>
          </w:tcPr>
          <w:p w14:paraId="174E9C2C" w14:textId="4B867BED" w:rsidR="000017C7" w:rsidRPr="00006ABF" w:rsidDel="00E35D67" w:rsidRDefault="00B25F2B" w:rsidP="00CC4C47">
            <w:pPr>
              <w:spacing w:line="360" w:lineRule="auto"/>
              <w:jc w:val="center"/>
              <w:rPr>
                <w:del w:id="6651" w:author="nadira firinda" w:date="2022-10-29T23:27:00Z"/>
                <w:rFonts w:ascii="Times New Roman" w:hAnsi="Times New Roman" w:cs="Times New Roman"/>
              </w:rPr>
              <w:pPrChange w:id="6652" w:author="nadira firinda" w:date="2022-10-29T23:37:00Z">
                <w:pPr>
                  <w:jc w:val="center"/>
                </w:pPr>
              </w:pPrChange>
            </w:pPr>
            <w:del w:id="6653" w:author="nadira firinda" w:date="2022-10-29T23:27:00Z">
              <w:r w:rsidRPr="00006ABF" w:rsidDel="00E35D67">
                <w:rPr>
                  <w:rFonts w:ascii="Times New Roman" w:hAnsi="Times New Roman" w:cs="Times New Roman"/>
                </w:rPr>
                <w:delText>-0.2</w:delText>
              </w:r>
              <w:r w:rsidR="000134B8" w:rsidRPr="00006ABF" w:rsidDel="00E35D67">
                <w:rPr>
                  <w:rFonts w:ascii="Times New Roman" w:hAnsi="Times New Roman" w:cs="Times New Roman"/>
                </w:rPr>
                <w:delText>747</w:delText>
              </w:r>
            </w:del>
          </w:p>
        </w:tc>
        <w:tc>
          <w:tcPr>
            <w:tcW w:w="1203" w:type="dxa"/>
            <w:tcBorders>
              <w:top w:val="dotted" w:sz="8" w:space="0" w:color="7F7F7F"/>
              <w:left w:val="dotted" w:sz="8" w:space="0" w:color="7F7F7F"/>
              <w:bottom w:val="dotted" w:sz="8" w:space="0" w:color="7F7F7F"/>
              <w:right w:val="nil"/>
            </w:tcBorders>
            <w:shd w:val="clear" w:color="auto" w:fill="auto"/>
            <w:tcMar>
              <w:top w:w="15" w:type="dxa"/>
              <w:left w:w="108" w:type="dxa"/>
              <w:bottom w:w="0" w:type="dxa"/>
              <w:right w:w="108" w:type="dxa"/>
            </w:tcMar>
            <w:vAlign w:val="center"/>
          </w:tcPr>
          <w:p w14:paraId="3DCA12F6" w14:textId="06EFE297" w:rsidR="000017C7" w:rsidRPr="00006ABF" w:rsidDel="00E35D67" w:rsidRDefault="000017C7" w:rsidP="00CC4C47">
            <w:pPr>
              <w:spacing w:after="0" w:line="360" w:lineRule="auto"/>
              <w:jc w:val="center"/>
              <w:rPr>
                <w:del w:id="6654" w:author="nadira firinda" w:date="2022-10-29T23:27:00Z"/>
                <w:rFonts w:ascii="Times New Roman" w:hAnsi="Times New Roman" w:cs="Times New Roman"/>
                <w:szCs w:val="20"/>
              </w:rPr>
              <w:pPrChange w:id="6655" w:author="nadira firinda" w:date="2022-10-29T23:37:00Z">
                <w:pPr>
                  <w:spacing w:after="0"/>
                  <w:jc w:val="center"/>
                </w:pPr>
              </w:pPrChange>
            </w:pPr>
            <w:del w:id="6656" w:author="nadira firinda" w:date="2022-10-29T23:27:00Z">
              <w:r w:rsidRPr="00006ABF" w:rsidDel="00E35D67">
                <w:rPr>
                  <w:rFonts w:ascii="Times New Roman" w:hAnsi="Times New Roman" w:cs="Times New Roman"/>
                  <w:szCs w:val="20"/>
                </w:rPr>
                <w:delText>**</w:delText>
              </w:r>
            </w:del>
          </w:p>
        </w:tc>
      </w:tr>
      <w:tr w:rsidR="000017C7" w:rsidRPr="00006ABF" w:rsidDel="00E35D67" w14:paraId="0D1C3B53" w14:textId="65801E26" w:rsidTr="00226C69">
        <w:trPr>
          <w:gridAfter w:val="1"/>
          <w:wAfter w:w="142" w:type="dxa"/>
          <w:trHeight w:val="363"/>
          <w:del w:id="6657" w:author="nadira firinda" w:date="2022-10-29T23:27:00Z"/>
        </w:trPr>
        <w:tc>
          <w:tcPr>
            <w:tcW w:w="9000" w:type="dxa"/>
            <w:gridSpan w:val="6"/>
            <w:tcBorders>
              <w:top w:val="dotted" w:sz="8" w:space="0" w:color="7F7F7F"/>
              <w:left w:val="nil"/>
              <w:bottom w:val="dotted" w:sz="8" w:space="0" w:color="7F7F7F"/>
              <w:right w:val="nil"/>
            </w:tcBorders>
            <w:shd w:val="clear" w:color="auto" w:fill="auto"/>
            <w:tcMar>
              <w:top w:w="15" w:type="dxa"/>
              <w:left w:w="108" w:type="dxa"/>
              <w:bottom w:w="0" w:type="dxa"/>
              <w:right w:w="108" w:type="dxa"/>
            </w:tcMar>
            <w:vAlign w:val="center"/>
            <w:hideMark/>
          </w:tcPr>
          <w:p w14:paraId="7B15C464" w14:textId="6135BC27" w:rsidR="000017C7" w:rsidRPr="00006ABF" w:rsidDel="00E35D67" w:rsidRDefault="000017C7" w:rsidP="00CC4C47">
            <w:pPr>
              <w:spacing w:after="0" w:line="360" w:lineRule="auto"/>
              <w:rPr>
                <w:del w:id="6658" w:author="nadira firinda" w:date="2022-10-29T23:27:00Z"/>
                <w:rFonts w:ascii="Times New Roman" w:hAnsi="Times New Roman" w:cs="Times New Roman"/>
                <w:szCs w:val="20"/>
              </w:rPr>
              <w:pPrChange w:id="6659" w:author="nadira firinda" w:date="2022-10-29T23:37:00Z">
                <w:pPr>
                  <w:spacing w:after="0"/>
                </w:pPr>
              </w:pPrChange>
            </w:pPr>
            <w:del w:id="6660" w:author="nadira firinda" w:date="2022-10-29T23:27:00Z">
              <w:r w:rsidRPr="00006ABF" w:rsidDel="00E35D67">
                <w:rPr>
                  <w:rFonts w:ascii="Times New Roman" w:hAnsi="Times New Roman" w:cs="Times New Roman"/>
                  <w:szCs w:val="20"/>
                  <w:lang w:val="en-GB"/>
                </w:rPr>
                <w:delText xml:space="preserve">Dummy </w:delText>
              </w:r>
              <w:r w:rsidRPr="00006ABF" w:rsidDel="00E35D67">
                <w:rPr>
                  <w:rFonts w:ascii="Times New Roman" w:hAnsi="Times New Roman" w:cs="Times New Roman"/>
                  <w:szCs w:val="20"/>
                </w:rPr>
                <w:delText>w</w:delText>
              </w:r>
              <w:r w:rsidRPr="00006ABF" w:rsidDel="00E35D67">
                <w:rPr>
                  <w:rFonts w:ascii="Times New Roman" w:hAnsi="Times New Roman" w:cs="Times New Roman"/>
                  <w:noProof/>
                  <w:szCs w:val="20"/>
                  <w:lang w:val="en-GB"/>
                </w:rPr>
                <w:delText>aktu</w:delText>
              </w:r>
              <w:r w:rsidRPr="00006ABF" w:rsidDel="00E35D67">
                <w:rPr>
                  <w:rFonts w:ascii="Times New Roman" w:hAnsi="Times New Roman" w:cs="Times New Roman"/>
                  <w:szCs w:val="20"/>
                  <w:lang w:val="en-GB"/>
                </w:rPr>
                <w:delText xml:space="preserve">: </w:delText>
              </w:r>
              <w:r w:rsidRPr="00006ABF" w:rsidDel="00E35D67">
                <w:rPr>
                  <w:rFonts w:ascii="Times New Roman" w:hAnsi="Times New Roman" w:cs="Times New Roman"/>
                  <w:szCs w:val="20"/>
                </w:rPr>
                <w:delText>T=</w:delText>
              </w:r>
              <w:r w:rsidR="00F57416" w:rsidRPr="00006ABF" w:rsidDel="00E35D67">
                <w:rPr>
                  <w:rFonts w:ascii="Times New Roman" w:hAnsi="Times New Roman" w:cs="Times New Roman"/>
                  <w:szCs w:val="20"/>
                </w:rPr>
                <w:delText>201</w:delText>
              </w:r>
              <w:r w:rsidR="000134B8" w:rsidRPr="00006ABF" w:rsidDel="00E35D67">
                <w:rPr>
                  <w:rFonts w:ascii="Times New Roman" w:hAnsi="Times New Roman" w:cs="Times New Roman"/>
                  <w:szCs w:val="20"/>
                </w:rPr>
                <w:delText>7</w:delText>
              </w:r>
            </w:del>
          </w:p>
        </w:tc>
      </w:tr>
      <w:tr w:rsidR="000017C7" w:rsidRPr="00006ABF" w:rsidDel="00E35D67" w14:paraId="55E17FC8" w14:textId="4AA728C7" w:rsidTr="00226C69">
        <w:trPr>
          <w:gridAfter w:val="1"/>
          <w:wAfter w:w="142" w:type="dxa"/>
          <w:trHeight w:val="433"/>
          <w:del w:id="6661" w:author="nadira firinda" w:date="2022-10-29T23:27:00Z"/>
        </w:trPr>
        <w:tc>
          <w:tcPr>
            <w:tcW w:w="9000" w:type="dxa"/>
            <w:gridSpan w:val="6"/>
            <w:tcBorders>
              <w:top w:val="dotted" w:sz="8" w:space="0" w:color="7F7F7F"/>
              <w:left w:val="nil"/>
              <w:bottom w:val="dotted" w:sz="8" w:space="0" w:color="7F7F7F"/>
              <w:right w:val="nil"/>
            </w:tcBorders>
            <w:shd w:val="clear" w:color="auto" w:fill="92D050"/>
            <w:tcMar>
              <w:top w:w="15" w:type="dxa"/>
              <w:left w:w="108" w:type="dxa"/>
              <w:bottom w:w="0" w:type="dxa"/>
              <w:right w:w="108" w:type="dxa"/>
            </w:tcMar>
            <w:vAlign w:val="center"/>
            <w:hideMark/>
          </w:tcPr>
          <w:p w14:paraId="0F1C9089" w14:textId="5F57E989" w:rsidR="000017C7" w:rsidRPr="00006ABF" w:rsidDel="00E35D67" w:rsidRDefault="000017C7" w:rsidP="00CC4C47">
            <w:pPr>
              <w:spacing w:after="0" w:line="360" w:lineRule="auto"/>
              <w:rPr>
                <w:del w:id="6662" w:author="nadira firinda" w:date="2022-10-29T23:27:00Z"/>
                <w:rFonts w:ascii="Times New Roman" w:hAnsi="Times New Roman" w:cs="Times New Roman"/>
                <w:szCs w:val="20"/>
              </w:rPr>
              <w:pPrChange w:id="6663" w:author="nadira firinda" w:date="2022-10-29T23:37:00Z">
                <w:pPr>
                  <w:spacing w:after="0"/>
                </w:pPr>
              </w:pPrChange>
            </w:pPr>
            <w:del w:id="6664" w:author="nadira firinda" w:date="2022-10-29T23:27:00Z">
              <w:r w:rsidRPr="00006ABF" w:rsidDel="00E35D67">
                <w:rPr>
                  <w:rFonts w:ascii="Times New Roman" w:hAnsi="Times New Roman" w:cs="Times New Roman"/>
                  <w:b/>
                  <w:bCs/>
                  <w:szCs w:val="20"/>
                </w:rPr>
                <w:delText>Diagnostic Test</w:delText>
              </w:r>
            </w:del>
          </w:p>
        </w:tc>
      </w:tr>
      <w:tr w:rsidR="000017C7" w:rsidRPr="00006ABF" w:rsidDel="00E35D67" w14:paraId="60230596" w14:textId="67AB308B" w:rsidTr="00226C69">
        <w:trPr>
          <w:trHeight w:val="433"/>
          <w:del w:id="6665" w:author="nadira firinda" w:date="2022-10-29T23:27:00Z"/>
        </w:trPr>
        <w:tc>
          <w:tcPr>
            <w:tcW w:w="4111" w:type="dxa"/>
            <w:tcBorders>
              <w:top w:val="dotted" w:sz="8" w:space="0" w:color="7F7F7F"/>
              <w:left w:val="nil"/>
              <w:bottom w:val="dotted" w:sz="8" w:space="0" w:color="7F7F7F"/>
              <w:right w:val="nil"/>
            </w:tcBorders>
            <w:shd w:val="clear" w:color="auto" w:fill="auto"/>
            <w:tcMar>
              <w:top w:w="15" w:type="dxa"/>
              <w:left w:w="108" w:type="dxa"/>
              <w:bottom w:w="0" w:type="dxa"/>
              <w:right w:w="108" w:type="dxa"/>
            </w:tcMar>
            <w:vAlign w:val="center"/>
            <w:hideMark/>
          </w:tcPr>
          <w:p w14:paraId="46EFF558" w14:textId="2AAA8781" w:rsidR="000017C7" w:rsidRPr="00006ABF" w:rsidDel="00E35D67" w:rsidRDefault="000017C7" w:rsidP="00CC4C47">
            <w:pPr>
              <w:spacing w:after="0" w:line="360" w:lineRule="auto"/>
              <w:rPr>
                <w:del w:id="6666" w:author="nadira firinda" w:date="2022-10-29T23:27:00Z"/>
                <w:rFonts w:ascii="Times New Roman" w:hAnsi="Times New Roman" w:cs="Times New Roman"/>
                <w:szCs w:val="20"/>
              </w:rPr>
              <w:pPrChange w:id="6667" w:author="nadira firinda" w:date="2022-10-29T23:37:00Z">
                <w:pPr>
                  <w:spacing w:after="0"/>
                </w:pPr>
              </w:pPrChange>
            </w:pPr>
            <w:del w:id="6668" w:author="nadira firinda" w:date="2022-10-29T23:27:00Z">
              <w:r w:rsidRPr="00006ABF" w:rsidDel="00E35D67">
                <w:rPr>
                  <w:rFonts w:ascii="Times New Roman" w:hAnsi="Times New Roman" w:cs="Times New Roman"/>
                  <w:szCs w:val="20"/>
                  <w:lang w:val="en-GB"/>
                </w:rPr>
                <w:delText>Adjusted R-Squared</w:delText>
              </w:r>
            </w:del>
          </w:p>
        </w:tc>
        <w:tc>
          <w:tcPr>
            <w:tcW w:w="236" w:type="dxa"/>
            <w:tcBorders>
              <w:top w:val="dotted" w:sz="8" w:space="0" w:color="7F7F7F"/>
              <w:left w:val="nil"/>
              <w:bottom w:val="dotted" w:sz="8" w:space="0" w:color="7F7F7F"/>
              <w:right w:val="nil"/>
            </w:tcBorders>
            <w:shd w:val="clear" w:color="auto" w:fill="auto"/>
            <w:tcMar>
              <w:top w:w="15" w:type="dxa"/>
              <w:left w:w="108" w:type="dxa"/>
              <w:bottom w:w="0" w:type="dxa"/>
              <w:right w:w="108" w:type="dxa"/>
            </w:tcMar>
            <w:vAlign w:val="center"/>
            <w:hideMark/>
          </w:tcPr>
          <w:p w14:paraId="7EA41B10" w14:textId="6B1D191B" w:rsidR="000017C7" w:rsidRPr="00006ABF" w:rsidDel="00E35D67" w:rsidRDefault="000017C7" w:rsidP="00CC4C47">
            <w:pPr>
              <w:spacing w:after="0" w:line="360" w:lineRule="auto"/>
              <w:rPr>
                <w:del w:id="6669" w:author="nadira firinda" w:date="2022-10-29T23:27:00Z"/>
                <w:rFonts w:ascii="Times New Roman" w:hAnsi="Times New Roman" w:cs="Times New Roman"/>
                <w:szCs w:val="20"/>
              </w:rPr>
              <w:pPrChange w:id="6670" w:author="nadira firinda" w:date="2022-10-29T23:37:00Z">
                <w:pPr>
                  <w:spacing w:after="0"/>
                </w:pPr>
              </w:pPrChange>
            </w:pPr>
          </w:p>
        </w:tc>
        <w:tc>
          <w:tcPr>
            <w:tcW w:w="2458" w:type="dxa"/>
            <w:gridSpan w:val="2"/>
            <w:tcBorders>
              <w:top w:val="dotted" w:sz="8" w:space="0" w:color="7F7F7F"/>
              <w:left w:val="nil"/>
              <w:bottom w:val="dotted" w:sz="8" w:space="0" w:color="7F7F7F"/>
              <w:right w:val="dotted" w:sz="8" w:space="0" w:color="7F7F7F"/>
            </w:tcBorders>
            <w:shd w:val="clear" w:color="auto" w:fill="auto"/>
            <w:tcMar>
              <w:top w:w="15" w:type="dxa"/>
              <w:left w:w="108" w:type="dxa"/>
              <w:bottom w:w="0" w:type="dxa"/>
              <w:right w:w="108" w:type="dxa"/>
            </w:tcMar>
            <w:vAlign w:val="center"/>
            <w:hideMark/>
          </w:tcPr>
          <w:p w14:paraId="78AF3CCE" w14:textId="56591851" w:rsidR="000017C7" w:rsidRPr="00006ABF" w:rsidDel="00E35D67" w:rsidRDefault="000017C7" w:rsidP="00CC4C47">
            <w:pPr>
              <w:spacing w:after="0" w:line="360" w:lineRule="auto"/>
              <w:rPr>
                <w:del w:id="6671" w:author="nadira firinda" w:date="2022-10-29T23:27:00Z"/>
                <w:rFonts w:ascii="Times New Roman" w:hAnsi="Times New Roman" w:cs="Times New Roman"/>
                <w:szCs w:val="20"/>
              </w:rPr>
              <w:pPrChange w:id="6672" w:author="nadira firinda" w:date="2022-10-29T23:37:00Z">
                <w:pPr>
                  <w:spacing w:after="0"/>
                </w:pPr>
              </w:pPrChange>
            </w:pPr>
          </w:p>
        </w:tc>
        <w:tc>
          <w:tcPr>
            <w:tcW w:w="2337" w:type="dxa"/>
            <w:gridSpan w:val="3"/>
            <w:tcBorders>
              <w:top w:val="dotted" w:sz="8" w:space="0" w:color="7F7F7F"/>
              <w:left w:val="dotted" w:sz="8" w:space="0" w:color="7F7F7F"/>
              <w:bottom w:val="dotted" w:sz="8" w:space="0" w:color="7F7F7F"/>
              <w:right w:val="nil"/>
            </w:tcBorders>
            <w:shd w:val="clear" w:color="auto" w:fill="auto"/>
            <w:tcMar>
              <w:top w:w="15" w:type="dxa"/>
              <w:left w:w="108" w:type="dxa"/>
              <w:bottom w:w="0" w:type="dxa"/>
              <w:right w:w="108" w:type="dxa"/>
            </w:tcMar>
            <w:vAlign w:val="center"/>
            <w:hideMark/>
          </w:tcPr>
          <w:p w14:paraId="75BC9EBF" w14:textId="70E04B07" w:rsidR="000017C7" w:rsidRPr="00006ABF" w:rsidDel="00E35D67" w:rsidRDefault="00D025C5" w:rsidP="00CC4C47">
            <w:pPr>
              <w:spacing w:after="0" w:line="360" w:lineRule="auto"/>
              <w:jc w:val="center"/>
              <w:rPr>
                <w:del w:id="6673" w:author="nadira firinda" w:date="2022-10-29T23:27:00Z"/>
                <w:rFonts w:ascii="Times New Roman" w:hAnsi="Times New Roman" w:cs="Times New Roman"/>
                <w:szCs w:val="20"/>
              </w:rPr>
              <w:pPrChange w:id="6674" w:author="nadira firinda" w:date="2022-10-29T23:37:00Z">
                <w:pPr>
                  <w:spacing w:after="0"/>
                  <w:jc w:val="center"/>
                </w:pPr>
              </w:pPrChange>
            </w:pPr>
            <w:del w:id="6675" w:author="nadira firinda" w:date="2022-10-29T23:27:00Z">
              <w:r w:rsidRPr="00006ABF" w:rsidDel="00E35D67">
                <w:rPr>
                  <w:rFonts w:ascii="Times New Roman" w:hAnsi="Times New Roman" w:cs="Times New Roman"/>
                  <w:szCs w:val="20"/>
                </w:rPr>
                <w:delText>0.5</w:delText>
              </w:r>
              <w:r w:rsidR="003014B8" w:rsidRPr="00006ABF" w:rsidDel="00E35D67">
                <w:rPr>
                  <w:rFonts w:ascii="Times New Roman" w:hAnsi="Times New Roman" w:cs="Times New Roman"/>
                  <w:szCs w:val="20"/>
                </w:rPr>
                <w:delText>151</w:delText>
              </w:r>
            </w:del>
          </w:p>
        </w:tc>
      </w:tr>
      <w:tr w:rsidR="000017C7" w:rsidRPr="00006ABF" w:rsidDel="00E35D67" w14:paraId="4025DD2B" w14:textId="136176AE" w:rsidTr="00226C69">
        <w:trPr>
          <w:trHeight w:val="433"/>
          <w:del w:id="6676" w:author="nadira firinda" w:date="2022-10-29T23:27:00Z"/>
        </w:trPr>
        <w:tc>
          <w:tcPr>
            <w:tcW w:w="4111" w:type="dxa"/>
            <w:tcBorders>
              <w:top w:val="dotted" w:sz="8" w:space="0" w:color="7F7F7F"/>
              <w:left w:val="nil"/>
              <w:bottom w:val="dotted" w:sz="8" w:space="0" w:color="7F7F7F"/>
              <w:right w:val="nil"/>
            </w:tcBorders>
            <w:shd w:val="clear" w:color="auto" w:fill="auto"/>
            <w:tcMar>
              <w:top w:w="15" w:type="dxa"/>
              <w:left w:w="108" w:type="dxa"/>
              <w:bottom w:w="0" w:type="dxa"/>
              <w:right w:w="108" w:type="dxa"/>
            </w:tcMar>
            <w:vAlign w:val="center"/>
          </w:tcPr>
          <w:p w14:paraId="3A9A439A" w14:textId="12E7E288" w:rsidR="000017C7" w:rsidRPr="00006ABF" w:rsidDel="00E35D67" w:rsidRDefault="000017C7" w:rsidP="00CC4C47">
            <w:pPr>
              <w:spacing w:after="0" w:line="360" w:lineRule="auto"/>
              <w:rPr>
                <w:del w:id="6677" w:author="nadira firinda" w:date="2022-10-29T23:27:00Z"/>
                <w:rFonts w:ascii="Times New Roman" w:hAnsi="Times New Roman" w:cs="Times New Roman"/>
                <w:szCs w:val="20"/>
                <w:lang w:val="en-GB"/>
              </w:rPr>
              <w:pPrChange w:id="6678" w:author="nadira firinda" w:date="2022-10-29T23:37:00Z">
                <w:pPr>
                  <w:spacing w:after="0"/>
                </w:pPr>
              </w:pPrChange>
            </w:pPr>
            <w:del w:id="6679" w:author="nadira firinda" w:date="2022-10-29T23:27:00Z">
              <w:r w:rsidRPr="00006ABF" w:rsidDel="00E35D67">
                <w:rPr>
                  <w:rFonts w:ascii="Times New Roman" w:hAnsi="Times New Roman" w:cs="Times New Roman"/>
                  <w:szCs w:val="20"/>
                  <w:lang w:val="en-GB"/>
                </w:rPr>
                <w:delText>LM Test Stat</w:delText>
              </w:r>
            </w:del>
          </w:p>
        </w:tc>
        <w:tc>
          <w:tcPr>
            <w:tcW w:w="236" w:type="dxa"/>
            <w:tcBorders>
              <w:top w:val="dotted" w:sz="8" w:space="0" w:color="7F7F7F"/>
              <w:left w:val="nil"/>
              <w:bottom w:val="dotted" w:sz="8" w:space="0" w:color="7F7F7F"/>
              <w:right w:val="nil"/>
            </w:tcBorders>
            <w:shd w:val="clear" w:color="auto" w:fill="auto"/>
            <w:tcMar>
              <w:top w:w="15" w:type="dxa"/>
              <w:left w:w="108" w:type="dxa"/>
              <w:bottom w:w="0" w:type="dxa"/>
              <w:right w:w="108" w:type="dxa"/>
            </w:tcMar>
            <w:vAlign w:val="center"/>
          </w:tcPr>
          <w:p w14:paraId="4B204B4E" w14:textId="64EA34B9" w:rsidR="000017C7" w:rsidRPr="00006ABF" w:rsidDel="00E35D67" w:rsidRDefault="000017C7" w:rsidP="00CC4C47">
            <w:pPr>
              <w:spacing w:after="0" w:line="360" w:lineRule="auto"/>
              <w:rPr>
                <w:del w:id="6680" w:author="nadira firinda" w:date="2022-10-29T23:27:00Z"/>
                <w:rFonts w:ascii="Times New Roman" w:hAnsi="Times New Roman" w:cs="Times New Roman"/>
                <w:szCs w:val="20"/>
              </w:rPr>
              <w:pPrChange w:id="6681" w:author="nadira firinda" w:date="2022-10-29T23:37:00Z">
                <w:pPr>
                  <w:spacing w:after="0"/>
                </w:pPr>
              </w:pPrChange>
            </w:pPr>
          </w:p>
        </w:tc>
        <w:tc>
          <w:tcPr>
            <w:tcW w:w="2458" w:type="dxa"/>
            <w:gridSpan w:val="2"/>
            <w:tcBorders>
              <w:top w:val="dotted" w:sz="8" w:space="0" w:color="7F7F7F"/>
              <w:left w:val="nil"/>
              <w:bottom w:val="dotted" w:sz="8" w:space="0" w:color="7F7F7F"/>
              <w:right w:val="dotted" w:sz="8" w:space="0" w:color="7F7F7F"/>
            </w:tcBorders>
            <w:shd w:val="clear" w:color="auto" w:fill="auto"/>
            <w:tcMar>
              <w:top w:w="15" w:type="dxa"/>
              <w:left w:w="108" w:type="dxa"/>
              <w:bottom w:w="0" w:type="dxa"/>
              <w:right w:w="108" w:type="dxa"/>
            </w:tcMar>
            <w:vAlign w:val="center"/>
          </w:tcPr>
          <w:p w14:paraId="30F5B971" w14:textId="07F59BB1" w:rsidR="000017C7" w:rsidRPr="00006ABF" w:rsidDel="00E35D67" w:rsidRDefault="000017C7" w:rsidP="00CC4C47">
            <w:pPr>
              <w:spacing w:after="0" w:line="360" w:lineRule="auto"/>
              <w:rPr>
                <w:del w:id="6682" w:author="nadira firinda" w:date="2022-10-29T23:27:00Z"/>
                <w:rFonts w:ascii="Times New Roman" w:hAnsi="Times New Roman" w:cs="Times New Roman"/>
                <w:szCs w:val="20"/>
              </w:rPr>
              <w:pPrChange w:id="6683" w:author="nadira firinda" w:date="2022-10-29T23:37:00Z">
                <w:pPr>
                  <w:spacing w:after="0"/>
                </w:pPr>
              </w:pPrChange>
            </w:pPr>
          </w:p>
        </w:tc>
        <w:tc>
          <w:tcPr>
            <w:tcW w:w="2337" w:type="dxa"/>
            <w:gridSpan w:val="3"/>
            <w:tcBorders>
              <w:top w:val="dotted" w:sz="8" w:space="0" w:color="7F7F7F"/>
              <w:left w:val="dotted" w:sz="8" w:space="0" w:color="7F7F7F"/>
              <w:bottom w:val="dotted" w:sz="8" w:space="0" w:color="7F7F7F"/>
              <w:right w:val="nil"/>
            </w:tcBorders>
            <w:shd w:val="clear" w:color="auto" w:fill="auto"/>
            <w:tcMar>
              <w:top w:w="15" w:type="dxa"/>
              <w:left w:w="108" w:type="dxa"/>
              <w:bottom w:w="0" w:type="dxa"/>
              <w:right w:w="108" w:type="dxa"/>
            </w:tcMar>
            <w:vAlign w:val="center"/>
          </w:tcPr>
          <w:p w14:paraId="5DD7F02D" w14:textId="3EA32223" w:rsidR="000017C7" w:rsidRPr="00006ABF" w:rsidDel="00E35D67" w:rsidRDefault="00D025C5" w:rsidP="00CC4C47">
            <w:pPr>
              <w:spacing w:after="0" w:line="360" w:lineRule="auto"/>
              <w:jc w:val="center"/>
              <w:rPr>
                <w:del w:id="6684" w:author="nadira firinda" w:date="2022-10-29T23:27:00Z"/>
                <w:rFonts w:ascii="Times New Roman" w:hAnsi="Times New Roman" w:cs="Times New Roman"/>
                <w:szCs w:val="20"/>
              </w:rPr>
              <w:pPrChange w:id="6685" w:author="nadira firinda" w:date="2022-10-29T23:37:00Z">
                <w:pPr>
                  <w:spacing w:after="0"/>
                  <w:jc w:val="center"/>
                </w:pPr>
              </w:pPrChange>
            </w:pPr>
            <w:del w:id="6686" w:author="nadira firinda" w:date="2022-10-29T23:27:00Z">
              <w:r w:rsidRPr="00006ABF" w:rsidDel="00E35D67">
                <w:rPr>
                  <w:rFonts w:ascii="Times New Roman" w:hAnsi="Times New Roman" w:cs="Times New Roman"/>
                  <w:szCs w:val="20"/>
                </w:rPr>
                <w:delText>0.</w:delText>
              </w:r>
              <w:r w:rsidR="0090160B" w:rsidRPr="00006ABF" w:rsidDel="00E35D67">
                <w:rPr>
                  <w:rFonts w:ascii="Times New Roman" w:hAnsi="Times New Roman" w:cs="Times New Roman"/>
                  <w:szCs w:val="20"/>
                </w:rPr>
                <w:delText>5427</w:delText>
              </w:r>
            </w:del>
          </w:p>
        </w:tc>
      </w:tr>
      <w:tr w:rsidR="000017C7" w:rsidRPr="00006ABF" w:rsidDel="00E35D67" w14:paraId="6FD2C2DB" w14:textId="3FA879A2" w:rsidTr="00226C69">
        <w:trPr>
          <w:trHeight w:val="433"/>
          <w:del w:id="6687" w:author="nadira firinda" w:date="2022-10-29T23:27:00Z"/>
        </w:trPr>
        <w:tc>
          <w:tcPr>
            <w:tcW w:w="4111" w:type="dxa"/>
            <w:tcBorders>
              <w:top w:val="dotted" w:sz="8" w:space="0" w:color="7F7F7F"/>
              <w:left w:val="nil"/>
              <w:bottom w:val="dotted" w:sz="8" w:space="0" w:color="7F7F7F"/>
              <w:right w:val="nil"/>
            </w:tcBorders>
            <w:shd w:val="clear" w:color="auto" w:fill="auto"/>
            <w:tcMar>
              <w:top w:w="15" w:type="dxa"/>
              <w:left w:w="108" w:type="dxa"/>
              <w:bottom w:w="0" w:type="dxa"/>
              <w:right w:w="108" w:type="dxa"/>
            </w:tcMar>
            <w:vAlign w:val="center"/>
          </w:tcPr>
          <w:p w14:paraId="07A286E7" w14:textId="0917ECCD" w:rsidR="000017C7" w:rsidRPr="00006ABF" w:rsidDel="00E35D67" w:rsidRDefault="000017C7" w:rsidP="00CC4C47">
            <w:pPr>
              <w:spacing w:after="0" w:line="360" w:lineRule="auto"/>
              <w:rPr>
                <w:del w:id="6688" w:author="nadira firinda" w:date="2022-10-29T23:27:00Z"/>
                <w:rFonts w:ascii="Times New Roman" w:hAnsi="Times New Roman" w:cs="Times New Roman"/>
                <w:szCs w:val="20"/>
                <w:lang w:val="en-GB"/>
              </w:rPr>
              <w:pPrChange w:id="6689" w:author="nadira firinda" w:date="2022-10-29T23:37:00Z">
                <w:pPr>
                  <w:spacing w:after="0"/>
                </w:pPr>
              </w:pPrChange>
            </w:pPr>
            <w:del w:id="6690" w:author="nadira firinda" w:date="2022-10-29T23:27:00Z">
              <w:r w:rsidRPr="00006ABF" w:rsidDel="00E35D67">
                <w:rPr>
                  <w:rFonts w:ascii="Times New Roman" w:hAnsi="Times New Roman" w:cs="Times New Roman"/>
                  <w:noProof/>
                  <w:szCs w:val="20"/>
                  <w:lang w:val="en-GB"/>
                </w:rPr>
                <w:delText>Heteroskedasticity</w:delText>
              </w:r>
              <w:r w:rsidRPr="00006ABF" w:rsidDel="00E35D67">
                <w:rPr>
                  <w:rFonts w:ascii="Times New Roman" w:hAnsi="Times New Roman" w:cs="Times New Roman"/>
                  <w:szCs w:val="20"/>
                  <w:lang w:val="en-GB"/>
                </w:rPr>
                <w:delText xml:space="preserve"> Test Stat</w:delText>
              </w:r>
            </w:del>
          </w:p>
        </w:tc>
        <w:tc>
          <w:tcPr>
            <w:tcW w:w="236" w:type="dxa"/>
            <w:tcBorders>
              <w:top w:val="dotted" w:sz="8" w:space="0" w:color="7F7F7F"/>
              <w:left w:val="nil"/>
              <w:bottom w:val="dotted" w:sz="8" w:space="0" w:color="7F7F7F"/>
              <w:right w:val="nil"/>
            </w:tcBorders>
            <w:shd w:val="clear" w:color="auto" w:fill="auto"/>
            <w:tcMar>
              <w:top w:w="15" w:type="dxa"/>
              <w:left w:w="108" w:type="dxa"/>
              <w:bottom w:w="0" w:type="dxa"/>
              <w:right w:w="108" w:type="dxa"/>
            </w:tcMar>
            <w:vAlign w:val="center"/>
          </w:tcPr>
          <w:p w14:paraId="011DFBF4" w14:textId="75E42AF1" w:rsidR="000017C7" w:rsidRPr="00006ABF" w:rsidDel="00E35D67" w:rsidRDefault="000017C7" w:rsidP="00CC4C47">
            <w:pPr>
              <w:spacing w:after="0" w:line="360" w:lineRule="auto"/>
              <w:rPr>
                <w:del w:id="6691" w:author="nadira firinda" w:date="2022-10-29T23:27:00Z"/>
                <w:rFonts w:ascii="Times New Roman" w:hAnsi="Times New Roman" w:cs="Times New Roman"/>
                <w:szCs w:val="20"/>
              </w:rPr>
              <w:pPrChange w:id="6692" w:author="nadira firinda" w:date="2022-10-29T23:37:00Z">
                <w:pPr>
                  <w:spacing w:after="0"/>
                </w:pPr>
              </w:pPrChange>
            </w:pPr>
          </w:p>
        </w:tc>
        <w:tc>
          <w:tcPr>
            <w:tcW w:w="2458" w:type="dxa"/>
            <w:gridSpan w:val="2"/>
            <w:tcBorders>
              <w:top w:val="dotted" w:sz="8" w:space="0" w:color="7F7F7F"/>
              <w:left w:val="nil"/>
              <w:bottom w:val="dotted" w:sz="8" w:space="0" w:color="7F7F7F"/>
              <w:right w:val="dotted" w:sz="8" w:space="0" w:color="7F7F7F"/>
            </w:tcBorders>
            <w:shd w:val="clear" w:color="auto" w:fill="auto"/>
            <w:tcMar>
              <w:top w:w="15" w:type="dxa"/>
              <w:left w:w="108" w:type="dxa"/>
              <w:bottom w:w="0" w:type="dxa"/>
              <w:right w:w="108" w:type="dxa"/>
            </w:tcMar>
            <w:vAlign w:val="center"/>
          </w:tcPr>
          <w:p w14:paraId="76575D4F" w14:textId="4D5061C7" w:rsidR="000017C7" w:rsidRPr="00006ABF" w:rsidDel="00E35D67" w:rsidRDefault="000017C7" w:rsidP="00CC4C47">
            <w:pPr>
              <w:spacing w:after="0" w:line="360" w:lineRule="auto"/>
              <w:rPr>
                <w:del w:id="6693" w:author="nadira firinda" w:date="2022-10-29T23:27:00Z"/>
                <w:rFonts w:ascii="Times New Roman" w:hAnsi="Times New Roman" w:cs="Times New Roman"/>
                <w:szCs w:val="20"/>
              </w:rPr>
              <w:pPrChange w:id="6694" w:author="nadira firinda" w:date="2022-10-29T23:37:00Z">
                <w:pPr>
                  <w:spacing w:after="0"/>
                </w:pPr>
              </w:pPrChange>
            </w:pPr>
          </w:p>
        </w:tc>
        <w:tc>
          <w:tcPr>
            <w:tcW w:w="2337" w:type="dxa"/>
            <w:gridSpan w:val="3"/>
            <w:tcBorders>
              <w:top w:val="dotted" w:sz="8" w:space="0" w:color="7F7F7F"/>
              <w:left w:val="dotted" w:sz="8" w:space="0" w:color="7F7F7F"/>
              <w:bottom w:val="dotted" w:sz="8" w:space="0" w:color="7F7F7F"/>
              <w:right w:val="nil"/>
            </w:tcBorders>
            <w:shd w:val="clear" w:color="auto" w:fill="auto"/>
            <w:tcMar>
              <w:top w:w="15" w:type="dxa"/>
              <w:left w:w="108" w:type="dxa"/>
              <w:bottom w:w="0" w:type="dxa"/>
              <w:right w:w="108" w:type="dxa"/>
            </w:tcMar>
            <w:vAlign w:val="center"/>
          </w:tcPr>
          <w:p w14:paraId="10A39D35" w14:textId="513A2BA0" w:rsidR="000017C7" w:rsidRPr="00006ABF" w:rsidDel="00E35D67" w:rsidRDefault="00D025C5" w:rsidP="00CC4C47">
            <w:pPr>
              <w:spacing w:after="0" w:line="360" w:lineRule="auto"/>
              <w:jc w:val="center"/>
              <w:rPr>
                <w:del w:id="6695" w:author="nadira firinda" w:date="2022-10-29T23:27:00Z"/>
                <w:rFonts w:ascii="Times New Roman" w:hAnsi="Times New Roman" w:cs="Times New Roman"/>
                <w:szCs w:val="20"/>
              </w:rPr>
              <w:pPrChange w:id="6696" w:author="nadira firinda" w:date="2022-10-29T23:37:00Z">
                <w:pPr>
                  <w:spacing w:after="0"/>
                  <w:jc w:val="center"/>
                </w:pPr>
              </w:pPrChange>
            </w:pPr>
            <w:del w:id="6697" w:author="nadira firinda" w:date="2022-10-29T23:27:00Z">
              <w:r w:rsidRPr="00006ABF" w:rsidDel="00E35D67">
                <w:rPr>
                  <w:rFonts w:ascii="Times New Roman" w:hAnsi="Times New Roman" w:cs="Times New Roman"/>
                  <w:szCs w:val="20"/>
                </w:rPr>
                <w:delText>0.</w:delText>
              </w:r>
              <w:r w:rsidR="0090160B" w:rsidRPr="00006ABF" w:rsidDel="00E35D67">
                <w:rPr>
                  <w:rFonts w:ascii="Times New Roman" w:hAnsi="Times New Roman" w:cs="Times New Roman"/>
                  <w:szCs w:val="20"/>
                </w:rPr>
                <w:delText>9719</w:delText>
              </w:r>
            </w:del>
          </w:p>
        </w:tc>
      </w:tr>
    </w:tbl>
    <w:p w14:paraId="038A4C24" w14:textId="2F666B31" w:rsidR="000017C7" w:rsidRPr="00E35D67" w:rsidDel="00E35D67" w:rsidRDefault="000017C7" w:rsidP="00CC4C47">
      <w:pPr>
        <w:pStyle w:val="BodyTulisan"/>
        <w:ind w:firstLine="0"/>
        <w:rPr>
          <w:del w:id="6698" w:author="nadira firinda" w:date="2022-10-29T23:27:00Z"/>
          <w:rFonts w:cs="Times New Roman"/>
          <w:lang w:val="en-ID"/>
          <w:rPrChange w:id="6699" w:author="nadira firinda" w:date="2022-10-29T23:28:00Z">
            <w:rPr>
              <w:del w:id="6700" w:author="nadira firinda" w:date="2022-10-29T23:27:00Z"/>
              <w:rFonts w:cs="Times New Roman"/>
              <w:lang w:val="en-US"/>
            </w:rPr>
          </w:rPrChange>
        </w:rPr>
        <w:pPrChange w:id="6701" w:author="nadira firinda" w:date="2022-10-29T23:37:00Z">
          <w:pPr>
            <w:pStyle w:val="BodyTulisan"/>
            <w:ind w:firstLine="0"/>
          </w:pPr>
        </w:pPrChange>
      </w:pPr>
      <w:del w:id="6702" w:author="nadira firinda" w:date="2022-10-29T23:27:00Z">
        <w:r w:rsidRPr="00E35D67" w:rsidDel="00E35D67">
          <w:rPr>
            <w:rFonts w:cs="Times New Roman"/>
            <w:rPrChange w:id="6703" w:author="nadira firinda" w:date="2022-10-29T23:28:00Z">
              <w:rPr>
                <w:rFonts w:cs="Times New Roman"/>
                <w:color w:val="000000" w:themeColor="text1"/>
                <w:szCs w:val="18"/>
              </w:rPr>
            </w:rPrChange>
          </w:rPr>
          <w:delText>*** signifikan pada alpha 1%</w:delText>
        </w:r>
        <w:r w:rsidR="00AB390F" w:rsidRPr="00E35D67" w:rsidDel="00E35D67">
          <w:rPr>
            <w:rFonts w:cs="Times New Roman"/>
            <w:lang w:val="en-ID"/>
            <w:rPrChange w:id="6704" w:author="nadira firinda" w:date="2022-10-29T23:28:00Z">
              <w:rPr>
                <w:rFonts w:cs="Times New Roman"/>
                <w:color w:val="000000" w:themeColor="text1"/>
                <w:szCs w:val="18"/>
                <w:lang w:val="en-US"/>
              </w:rPr>
            </w:rPrChange>
          </w:rPr>
          <w:delText>&lt;0,01</w:delText>
        </w:r>
        <w:r w:rsidRPr="00E35D67" w:rsidDel="00E35D67">
          <w:rPr>
            <w:rFonts w:cs="Times New Roman"/>
            <w:rPrChange w:id="6705" w:author="nadira firinda" w:date="2022-10-29T23:28:00Z">
              <w:rPr>
                <w:rFonts w:cs="Times New Roman"/>
                <w:color w:val="000000" w:themeColor="text1"/>
                <w:szCs w:val="18"/>
              </w:rPr>
            </w:rPrChange>
          </w:rPr>
          <w:delText>; ** signifikan pada alpha 5%; * signifikan pada alpha 10%</w:delText>
        </w:r>
      </w:del>
    </w:p>
    <w:p w14:paraId="5A96F1CA" w14:textId="1DBCD336" w:rsidR="009F1126" w:rsidRPr="00E35D67" w:rsidDel="00E35D67" w:rsidRDefault="003E6A1A" w:rsidP="00CC4C47">
      <w:pPr>
        <w:keepNext/>
        <w:spacing w:line="360" w:lineRule="auto"/>
        <w:ind w:left="-180" w:firstLine="180"/>
        <w:jc w:val="both"/>
        <w:rPr>
          <w:del w:id="6706" w:author="nadira firinda" w:date="2022-10-29T23:27:00Z"/>
          <w:rFonts w:ascii="Times New Roman" w:hAnsi="Times New Roman" w:cs="Times New Roman"/>
        </w:rPr>
        <w:pPrChange w:id="6707" w:author="nadira firinda" w:date="2022-10-29T23:37:00Z">
          <w:pPr>
            <w:keepNext/>
            <w:spacing w:line="360" w:lineRule="auto"/>
            <w:ind w:left="-180" w:firstLine="180"/>
            <w:jc w:val="both"/>
          </w:pPr>
        </w:pPrChange>
      </w:pPr>
      <w:del w:id="6708" w:author="nadira firinda" w:date="2022-10-29T23:27:00Z">
        <w:r w:rsidRPr="00B30630" w:rsidDel="00E35D67">
          <w:rPr>
            <w:rFonts w:ascii="Times New Roman" w:hAnsi="Times New Roman" w:cs="Times New Roman"/>
          </w:rPr>
          <w:object w:dxaOrig="10045" w:dyaOrig="3336" w14:anchorId="76FFD1C1">
            <v:shape id="_x0000_i1025" type="#_x0000_t75" style="width:450.75pt;height:150.65pt" o:ole="">
              <v:imagedata r:id="rId54" o:title=""/>
            </v:shape>
            <o:OLEObject Type="Embed" ProgID="EViews.Workfile.2" ShapeID="_x0000_i1025" DrawAspect="Content" ObjectID="_1728592411" r:id="rId55"/>
          </w:object>
        </w:r>
      </w:del>
    </w:p>
    <w:p w14:paraId="3E63D9C4" w14:textId="40E1E28F" w:rsidR="00E35D67" w:rsidRPr="00E35D67" w:rsidRDefault="009F1126" w:rsidP="00CC4C47">
      <w:pPr>
        <w:spacing w:after="0" w:line="360" w:lineRule="auto"/>
        <w:ind w:firstLine="567"/>
        <w:jc w:val="both"/>
        <w:rPr>
          <w:ins w:id="6709" w:author="nadira firinda" w:date="2022-10-29T23:27:00Z"/>
          <w:rFonts w:ascii="Times New Roman" w:hAnsi="Times New Roman" w:cs="Times New Roman"/>
          <w:rPrChange w:id="6710" w:author="nadira firinda" w:date="2022-10-29T23:28:00Z">
            <w:rPr>
              <w:ins w:id="6711" w:author="nadira firinda" w:date="2022-10-29T23:27:00Z"/>
              <w:rFonts w:ascii="Frutiger 45 Light" w:hAnsi="Frutiger 45 Light"/>
              <w:sz w:val="24"/>
              <w:szCs w:val="24"/>
              <w:lang w:val="en-US"/>
            </w:rPr>
          </w:rPrChange>
        </w:rPr>
        <w:pPrChange w:id="6712" w:author="nadira firinda" w:date="2022-10-29T23:37:00Z">
          <w:pPr>
            <w:spacing w:after="0"/>
            <w:ind w:firstLine="567"/>
            <w:jc w:val="both"/>
          </w:pPr>
        </w:pPrChange>
      </w:pPr>
      <w:bookmarkStart w:id="6713" w:name="_Ref84941554"/>
      <w:bookmarkStart w:id="6714" w:name="_Toc84944779"/>
      <w:bookmarkStart w:id="6715" w:name="_Toc84944866"/>
      <w:del w:id="6716" w:author="nadira firinda" w:date="2022-10-29T23:27:00Z">
        <w:r w:rsidRPr="00E35D67" w:rsidDel="00E35D67">
          <w:rPr>
            <w:rFonts w:ascii="Times New Roman" w:hAnsi="Times New Roman" w:cs="Times New Roman"/>
            <w:rPrChange w:id="6717" w:author="nadira firinda" w:date="2022-10-29T23:28:00Z">
              <w:rPr/>
            </w:rPrChange>
          </w:rPr>
          <w:delText xml:space="preserve">Gambar </w:delText>
        </w:r>
      </w:del>
      <w:ins w:id="6718" w:author="Prasasti Karunia Farista Ananto" w:date="2021-10-12T14:34:00Z">
        <w:del w:id="6719" w:author="nadira firinda" w:date="2022-10-29T23:27:00Z">
          <w:r w:rsidR="00046663" w:rsidRPr="00E35D67" w:rsidDel="00E35D67">
            <w:rPr>
              <w:rFonts w:ascii="Times New Roman" w:hAnsi="Times New Roman" w:cs="Times New Roman"/>
              <w:rPrChange w:id="6720" w:author="nadira firinda" w:date="2022-10-29T23:28:00Z">
                <w:rPr/>
              </w:rPrChange>
            </w:rPr>
            <w:fldChar w:fldCharType="begin"/>
          </w:r>
          <w:r w:rsidR="00046663" w:rsidRPr="00E35D67" w:rsidDel="00E35D67">
            <w:rPr>
              <w:rFonts w:ascii="Times New Roman" w:hAnsi="Times New Roman" w:cs="Times New Roman"/>
              <w:rPrChange w:id="6721" w:author="nadira firinda" w:date="2022-10-29T23:28:00Z">
                <w:rPr/>
              </w:rPrChange>
            </w:rPr>
            <w:delInstrText xml:space="preserve"> STYLEREF 1 \s </w:delInstrText>
          </w:r>
        </w:del>
      </w:ins>
      <w:del w:id="6722" w:author="nadira firinda" w:date="2022-10-29T23:27:00Z">
        <w:r w:rsidR="00046663" w:rsidRPr="00E35D67" w:rsidDel="00E35D67">
          <w:rPr>
            <w:rFonts w:ascii="Times New Roman" w:hAnsi="Times New Roman" w:cs="Times New Roman"/>
            <w:rPrChange w:id="6723" w:author="nadira firinda" w:date="2022-10-29T23:28:00Z">
              <w:rPr/>
            </w:rPrChange>
          </w:rPr>
          <w:fldChar w:fldCharType="separate"/>
        </w:r>
        <w:r w:rsidR="00015ADF" w:rsidRPr="00E35D67" w:rsidDel="00E35D67">
          <w:rPr>
            <w:rFonts w:ascii="Times New Roman" w:hAnsi="Times New Roman" w:cs="Times New Roman"/>
            <w:rPrChange w:id="6724" w:author="nadira firinda" w:date="2022-10-29T23:28:00Z">
              <w:rPr>
                <w:noProof/>
              </w:rPr>
            </w:rPrChange>
          </w:rPr>
          <w:delText>IV</w:delText>
        </w:r>
      </w:del>
      <w:ins w:id="6725" w:author="Prasasti Karunia Farista Ananto" w:date="2021-10-12T14:34:00Z">
        <w:del w:id="6726" w:author="nadira firinda" w:date="2022-10-29T23:27:00Z">
          <w:r w:rsidR="00046663" w:rsidRPr="00E35D67" w:rsidDel="00E35D67">
            <w:rPr>
              <w:rFonts w:ascii="Times New Roman" w:hAnsi="Times New Roman" w:cs="Times New Roman"/>
              <w:rPrChange w:id="6727" w:author="nadira firinda" w:date="2022-10-29T23:28:00Z">
                <w:rPr/>
              </w:rPrChange>
            </w:rPr>
            <w:fldChar w:fldCharType="end"/>
          </w:r>
          <w:r w:rsidR="00046663" w:rsidRPr="00E35D67" w:rsidDel="00E35D67">
            <w:rPr>
              <w:rFonts w:ascii="Times New Roman" w:hAnsi="Times New Roman" w:cs="Times New Roman"/>
              <w:rPrChange w:id="6728" w:author="nadira firinda" w:date="2022-10-29T23:28:00Z">
                <w:rPr/>
              </w:rPrChange>
            </w:rPr>
            <w:noBreakHyphen/>
          </w:r>
          <w:r w:rsidR="00046663" w:rsidRPr="00E35D67" w:rsidDel="00E35D67">
            <w:rPr>
              <w:rFonts w:ascii="Times New Roman" w:hAnsi="Times New Roman" w:cs="Times New Roman"/>
              <w:rPrChange w:id="6729" w:author="nadira firinda" w:date="2022-10-29T23:28:00Z">
                <w:rPr/>
              </w:rPrChange>
            </w:rPr>
            <w:fldChar w:fldCharType="begin"/>
          </w:r>
          <w:r w:rsidR="00046663" w:rsidRPr="00E35D67" w:rsidDel="00E35D67">
            <w:rPr>
              <w:rFonts w:ascii="Times New Roman" w:hAnsi="Times New Roman" w:cs="Times New Roman"/>
              <w:rPrChange w:id="6730" w:author="nadira firinda" w:date="2022-10-29T23:28:00Z">
                <w:rPr/>
              </w:rPrChange>
            </w:rPr>
            <w:delInstrText xml:space="preserve"> SEQ Gambar \* ARABIC \s 1 </w:delInstrText>
          </w:r>
        </w:del>
      </w:ins>
      <w:del w:id="6731" w:author="nadira firinda" w:date="2022-10-29T23:27:00Z">
        <w:r w:rsidR="00046663" w:rsidRPr="00E35D67" w:rsidDel="00E35D67">
          <w:rPr>
            <w:rFonts w:ascii="Times New Roman" w:hAnsi="Times New Roman" w:cs="Times New Roman"/>
            <w:rPrChange w:id="6732" w:author="nadira firinda" w:date="2022-10-29T23:28:00Z">
              <w:rPr/>
            </w:rPrChange>
          </w:rPr>
          <w:fldChar w:fldCharType="separate"/>
        </w:r>
      </w:del>
      <w:ins w:id="6733" w:author="Prasasti Karunia Farista Ananto" w:date="2021-10-12T15:25:00Z">
        <w:del w:id="6734" w:author="nadira firinda" w:date="2022-10-29T23:27:00Z">
          <w:r w:rsidR="00015ADF" w:rsidRPr="00E35D67" w:rsidDel="00E35D67">
            <w:rPr>
              <w:rFonts w:ascii="Times New Roman" w:hAnsi="Times New Roman" w:cs="Times New Roman"/>
              <w:rPrChange w:id="6735" w:author="nadira firinda" w:date="2022-10-29T23:28:00Z">
                <w:rPr>
                  <w:noProof/>
                </w:rPr>
              </w:rPrChange>
            </w:rPr>
            <w:delText>1</w:delText>
          </w:r>
        </w:del>
      </w:ins>
      <w:ins w:id="6736" w:author="Prasasti Karunia Farista Ananto" w:date="2021-10-12T14:34:00Z">
        <w:del w:id="6737" w:author="nadira firinda" w:date="2022-10-29T23:27:00Z">
          <w:r w:rsidR="00046663" w:rsidRPr="00E35D67" w:rsidDel="00E35D67">
            <w:rPr>
              <w:rFonts w:ascii="Times New Roman" w:hAnsi="Times New Roman" w:cs="Times New Roman"/>
              <w:rPrChange w:id="6738" w:author="nadira firinda" w:date="2022-10-29T23:28:00Z">
                <w:rPr/>
              </w:rPrChange>
            </w:rPr>
            <w:fldChar w:fldCharType="end"/>
          </w:r>
        </w:del>
      </w:ins>
      <w:bookmarkEnd w:id="6713"/>
      <w:del w:id="6739" w:author="nadira firinda" w:date="2022-10-29T23:27:00Z">
        <w:r w:rsidR="00FB741C" w:rsidRPr="00E35D67" w:rsidDel="00E35D67">
          <w:rPr>
            <w:rFonts w:ascii="Times New Roman" w:hAnsi="Times New Roman" w:cs="Times New Roman"/>
            <w:rPrChange w:id="6740" w:author="nadira firinda" w:date="2022-10-29T23:28:00Z">
              <w:rPr/>
            </w:rPrChange>
          </w:rPr>
          <w:fldChar w:fldCharType="begin"/>
        </w:r>
        <w:r w:rsidR="00FB741C" w:rsidRPr="00E35D67" w:rsidDel="00E35D67">
          <w:rPr>
            <w:rFonts w:ascii="Times New Roman" w:hAnsi="Times New Roman" w:cs="Times New Roman"/>
            <w:rPrChange w:id="6741" w:author="nadira firinda" w:date="2022-10-29T23:28:00Z">
              <w:rPr/>
            </w:rPrChange>
          </w:rPr>
          <w:delInstrText xml:space="preserve"> STYLEREF 1 \s </w:delInstrText>
        </w:r>
        <w:r w:rsidR="00FB741C" w:rsidRPr="00E35D67" w:rsidDel="00E35D67">
          <w:rPr>
            <w:rFonts w:ascii="Times New Roman" w:hAnsi="Times New Roman" w:cs="Times New Roman"/>
            <w:rPrChange w:id="6742" w:author="nadira firinda" w:date="2022-10-29T23:28:00Z">
              <w:rPr/>
            </w:rPrChange>
          </w:rPr>
          <w:fldChar w:fldCharType="separate"/>
        </w:r>
        <w:r w:rsidR="00FB741C" w:rsidRPr="00E35D67" w:rsidDel="00E35D67">
          <w:rPr>
            <w:rFonts w:ascii="Times New Roman" w:hAnsi="Times New Roman" w:cs="Times New Roman"/>
            <w:rPrChange w:id="6743" w:author="nadira firinda" w:date="2022-10-29T23:28:00Z">
              <w:rPr>
                <w:noProof/>
              </w:rPr>
            </w:rPrChange>
          </w:rPr>
          <w:delText>IV</w:delText>
        </w:r>
        <w:r w:rsidR="00FB741C" w:rsidRPr="00E35D67" w:rsidDel="00E35D67">
          <w:rPr>
            <w:rFonts w:ascii="Times New Roman" w:hAnsi="Times New Roman" w:cs="Times New Roman"/>
            <w:rPrChange w:id="6744" w:author="nadira firinda" w:date="2022-10-29T23:28:00Z">
              <w:rPr/>
            </w:rPrChange>
          </w:rPr>
          <w:fldChar w:fldCharType="end"/>
        </w:r>
        <w:r w:rsidR="00FB741C" w:rsidRPr="00E35D67" w:rsidDel="00E35D67">
          <w:rPr>
            <w:rFonts w:ascii="Times New Roman" w:hAnsi="Times New Roman" w:cs="Times New Roman"/>
            <w:rPrChange w:id="6745" w:author="nadira firinda" w:date="2022-10-29T23:28:00Z">
              <w:rPr/>
            </w:rPrChange>
          </w:rPr>
          <w:noBreakHyphen/>
        </w:r>
        <w:r w:rsidR="00FB741C" w:rsidRPr="00E35D67" w:rsidDel="00E35D67">
          <w:rPr>
            <w:rFonts w:ascii="Times New Roman" w:hAnsi="Times New Roman" w:cs="Times New Roman"/>
            <w:rPrChange w:id="6746" w:author="nadira firinda" w:date="2022-10-29T23:28:00Z">
              <w:rPr/>
            </w:rPrChange>
          </w:rPr>
          <w:fldChar w:fldCharType="begin"/>
        </w:r>
        <w:r w:rsidR="00FB741C" w:rsidRPr="00E35D67" w:rsidDel="00E35D67">
          <w:rPr>
            <w:rFonts w:ascii="Times New Roman" w:hAnsi="Times New Roman" w:cs="Times New Roman"/>
            <w:rPrChange w:id="6747" w:author="nadira firinda" w:date="2022-10-29T23:28:00Z">
              <w:rPr/>
            </w:rPrChange>
          </w:rPr>
          <w:delInstrText xml:space="preserve"> SEQ Gambar \* ARABIC \s 1 </w:delInstrText>
        </w:r>
        <w:r w:rsidR="00FB741C" w:rsidRPr="00E35D67" w:rsidDel="00E35D67">
          <w:rPr>
            <w:rFonts w:ascii="Times New Roman" w:hAnsi="Times New Roman" w:cs="Times New Roman"/>
            <w:rPrChange w:id="6748" w:author="nadira firinda" w:date="2022-10-29T23:28:00Z">
              <w:rPr/>
            </w:rPrChange>
          </w:rPr>
          <w:fldChar w:fldCharType="separate"/>
        </w:r>
        <w:r w:rsidR="00FB741C" w:rsidRPr="00E35D67" w:rsidDel="00E35D67">
          <w:rPr>
            <w:rFonts w:ascii="Times New Roman" w:hAnsi="Times New Roman" w:cs="Times New Roman"/>
            <w:rPrChange w:id="6749" w:author="nadira firinda" w:date="2022-10-29T23:28:00Z">
              <w:rPr>
                <w:noProof/>
              </w:rPr>
            </w:rPrChange>
          </w:rPr>
          <w:delText>1</w:delText>
        </w:r>
        <w:r w:rsidR="00FB741C" w:rsidRPr="00E35D67" w:rsidDel="00E35D67">
          <w:rPr>
            <w:rFonts w:ascii="Times New Roman" w:hAnsi="Times New Roman" w:cs="Times New Roman"/>
            <w:rPrChange w:id="6750" w:author="nadira firinda" w:date="2022-10-29T23:28:00Z">
              <w:rPr/>
            </w:rPrChange>
          </w:rPr>
          <w:fldChar w:fldCharType="end"/>
        </w:r>
        <w:r w:rsidR="003F04B5" w:rsidRPr="00E35D67" w:rsidDel="00E35D67">
          <w:rPr>
            <w:rFonts w:ascii="Times New Roman" w:hAnsi="Times New Roman" w:cs="Times New Roman"/>
            <w:rPrChange w:id="6751" w:author="nadira firinda" w:date="2022-10-29T23:28:00Z">
              <w:rPr/>
            </w:rPrChange>
          </w:rPr>
          <w:delText xml:space="preserve">. </w:delText>
        </w:r>
        <w:r w:rsidRPr="00E35D67" w:rsidDel="00E35D67">
          <w:rPr>
            <w:rFonts w:ascii="Times New Roman" w:hAnsi="Times New Roman" w:cs="Times New Roman"/>
            <w:rPrChange w:id="6752" w:author="nadira firinda" w:date="2022-10-29T23:28:00Z">
              <w:rPr>
                <w:noProof/>
              </w:rPr>
            </w:rPrChange>
          </w:rPr>
          <w:delText xml:space="preserve">Hasil Proyeksi Sektor </w:delText>
        </w:r>
        <w:r w:rsidRPr="00E35D67" w:rsidDel="00E35D67">
          <w:rPr>
            <w:rFonts w:ascii="Times New Roman" w:hAnsi="Times New Roman" w:cs="Times New Roman"/>
            <w:rPrChange w:id="6753" w:author="nadira firinda" w:date="2022-10-29T23:28:00Z">
              <w:rPr/>
            </w:rPrChange>
          </w:rPr>
          <w:delText>Pertanian, Kehutanan, dan Perikanan</w:delText>
        </w:r>
      </w:del>
      <w:bookmarkEnd w:id="6714"/>
      <w:bookmarkEnd w:id="6715"/>
      <w:ins w:id="6754" w:author="nadira firinda" w:date="2022-10-29T23:27:00Z">
        <w:r w:rsidR="00E35D67" w:rsidRPr="00E35D67">
          <w:rPr>
            <w:rFonts w:ascii="Times New Roman" w:hAnsi="Times New Roman" w:cs="Times New Roman"/>
            <w:rPrChange w:id="6755" w:author="nadira firinda" w:date="2022-10-29T23:28:00Z">
              <w:rPr>
                <w:rFonts w:ascii="Frutiger 45 Light" w:hAnsi="Frutiger 45 Light"/>
                <w:sz w:val="24"/>
                <w:szCs w:val="24"/>
                <w:lang w:val="en-US"/>
              </w:rPr>
            </w:rPrChange>
          </w:rPr>
          <w:t xml:space="preserve"> </w:t>
        </w:r>
        <w:r w:rsidR="00E35D67" w:rsidRPr="00E35D67">
          <w:rPr>
            <w:rFonts w:ascii="Times New Roman" w:hAnsi="Times New Roman" w:cs="Times New Roman"/>
            <w:rPrChange w:id="6756" w:author="nadira firinda" w:date="2022-10-29T23:28:00Z">
              <w:rPr>
                <w:rFonts w:ascii="Frutiger 45 Light" w:hAnsi="Frutiger 45 Light"/>
                <w:sz w:val="24"/>
                <w:szCs w:val="24"/>
                <w:lang w:val="en-US"/>
              </w:rPr>
            </w:rPrChange>
          </w:rPr>
          <w:t>Pengecekan konsistensi pertama dilakukan pada model ARIMBI, yaitu untuk melihat keterkaitan antar variabel makro mengingat ARIMBI merupakan core model yang outputnya akan menjadi acuan model lain. Output yang dihasilkan meliputi proyeksi PDB, inflasi, kredit, nilai tukar, FA (</w:t>
        </w:r>
        <w:r w:rsidR="00E35D67" w:rsidRPr="00E35D67">
          <w:rPr>
            <w:rFonts w:ascii="Times New Roman" w:hAnsi="Times New Roman" w:cs="Times New Roman"/>
            <w:rPrChange w:id="6757" w:author="nadira firinda" w:date="2022-10-29T23:28:00Z">
              <w:rPr>
                <w:rFonts w:ascii="Frutiger 45 Light" w:hAnsi="Frutiger 45 Light"/>
                <w:i/>
                <w:iCs/>
                <w:sz w:val="24"/>
                <w:szCs w:val="24"/>
                <w:lang w:val="en-US"/>
              </w:rPr>
            </w:rPrChange>
          </w:rPr>
          <w:t>Financial Account</w:t>
        </w:r>
        <w:r w:rsidR="00E35D67" w:rsidRPr="00E35D67">
          <w:rPr>
            <w:rFonts w:ascii="Times New Roman" w:hAnsi="Times New Roman" w:cs="Times New Roman"/>
            <w:rPrChange w:id="6758" w:author="nadira firinda" w:date="2022-10-29T23:28:00Z">
              <w:rPr>
                <w:rFonts w:ascii="Frutiger 45 Light" w:hAnsi="Frutiger 45 Light"/>
                <w:sz w:val="24"/>
                <w:szCs w:val="24"/>
                <w:lang w:val="en-US"/>
              </w:rPr>
            </w:rPrChange>
          </w:rPr>
          <w:t>), dan CA (</w:t>
        </w:r>
        <w:r w:rsidR="00E35D67" w:rsidRPr="00E35D67">
          <w:rPr>
            <w:rFonts w:ascii="Times New Roman" w:hAnsi="Times New Roman" w:cs="Times New Roman"/>
            <w:rPrChange w:id="6759" w:author="nadira firinda" w:date="2022-10-29T23:28:00Z">
              <w:rPr>
                <w:rFonts w:ascii="Frutiger 45 Light" w:hAnsi="Frutiger 45 Light"/>
                <w:i/>
                <w:iCs/>
                <w:sz w:val="24"/>
                <w:szCs w:val="24"/>
                <w:lang w:val="en-US"/>
              </w:rPr>
            </w:rPrChange>
          </w:rPr>
          <w:t>Current Account</w:t>
        </w:r>
        <w:r w:rsidR="00E35D67" w:rsidRPr="00E35D67">
          <w:rPr>
            <w:rFonts w:ascii="Times New Roman" w:hAnsi="Times New Roman" w:cs="Times New Roman"/>
            <w:rPrChange w:id="6760" w:author="nadira firinda" w:date="2022-10-29T23:28:00Z">
              <w:rPr>
                <w:rFonts w:ascii="Frutiger 45 Light" w:hAnsi="Frutiger 45 Light"/>
                <w:sz w:val="24"/>
                <w:szCs w:val="24"/>
                <w:lang w:val="en-US"/>
              </w:rPr>
            </w:rPrChange>
          </w:rPr>
          <w:t xml:space="preserve">). </w:t>
        </w:r>
      </w:ins>
    </w:p>
    <w:p w14:paraId="17A60F18" w14:textId="77777777" w:rsidR="00E35D67" w:rsidRPr="00E35D67" w:rsidRDefault="00E35D67" w:rsidP="00CC4C47">
      <w:pPr>
        <w:spacing w:after="0" w:line="360" w:lineRule="auto"/>
        <w:ind w:firstLine="567"/>
        <w:jc w:val="both"/>
        <w:rPr>
          <w:ins w:id="6761" w:author="nadira firinda" w:date="2022-10-29T23:27:00Z"/>
          <w:rFonts w:ascii="Times New Roman" w:hAnsi="Times New Roman" w:cs="Times New Roman"/>
          <w:rPrChange w:id="6762" w:author="nadira firinda" w:date="2022-10-29T23:28:00Z">
            <w:rPr>
              <w:ins w:id="6763" w:author="nadira firinda" w:date="2022-10-29T23:27:00Z"/>
              <w:rFonts w:ascii="Frutiger 45 Light" w:hAnsi="Frutiger 45 Light"/>
              <w:sz w:val="24"/>
              <w:szCs w:val="24"/>
              <w:lang w:val="en-US"/>
            </w:rPr>
          </w:rPrChange>
        </w:rPr>
        <w:pPrChange w:id="6764" w:author="nadira firinda" w:date="2022-10-29T23:37:00Z">
          <w:pPr>
            <w:spacing w:after="0"/>
            <w:ind w:firstLine="567"/>
            <w:jc w:val="both"/>
          </w:pPr>
        </w:pPrChange>
      </w:pPr>
      <w:ins w:id="6765" w:author="nadira firinda" w:date="2022-10-29T23:27:00Z">
        <w:r w:rsidRPr="00E35D67">
          <w:rPr>
            <w:rFonts w:ascii="Times New Roman" w:hAnsi="Times New Roman" w:cs="Times New Roman"/>
            <w:rPrChange w:id="6766" w:author="nadira firinda" w:date="2022-10-29T23:28:00Z">
              <w:rPr>
                <w:rFonts w:ascii="Frutiger 45 Light" w:hAnsi="Frutiger 45 Light"/>
                <w:sz w:val="24"/>
                <w:szCs w:val="24"/>
                <w:lang w:val="en-US"/>
              </w:rPr>
            </w:rPrChange>
          </w:rPr>
          <w:t xml:space="preserve">Beberapa rule/aturan </w:t>
        </w:r>
        <w:r w:rsidRPr="00E35D67">
          <w:rPr>
            <w:rFonts w:ascii="Times New Roman" w:hAnsi="Times New Roman" w:cs="Times New Roman"/>
            <w:rPrChange w:id="6767" w:author="nadira firinda" w:date="2022-10-29T23:28:00Z">
              <w:rPr>
                <w:rFonts w:ascii="Frutiger 45 Light" w:hAnsi="Frutiger 45 Light"/>
                <w:i/>
                <w:iCs/>
                <w:sz w:val="24"/>
                <w:szCs w:val="24"/>
                <w:lang w:val="en-US"/>
              </w:rPr>
            </w:rPrChange>
          </w:rPr>
          <w:t>consistency check</w:t>
        </w:r>
        <w:r w:rsidRPr="00E35D67">
          <w:rPr>
            <w:rFonts w:ascii="Times New Roman" w:hAnsi="Times New Roman" w:cs="Times New Roman"/>
            <w:rPrChange w:id="6768" w:author="nadira firinda" w:date="2022-10-29T23:28:00Z">
              <w:rPr>
                <w:rFonts w:ascii="Frutiger 45 Light" w:hAnsi="Frutiger 45 Light"/>
                <w:sz w:val="24"/>
                <w:szCs w:val="24"/>
                <w:lang w:val="en-US"/>
              </w:rPr>
            </w:rPrChange>
          </w:rPr>
          <w:t xml:space="preserve"> yang diterapkan adalah:</w:t>
        </w:r>
      </w:ins>
    </w:p>
    <w:p w14:paraId="589DCBDB" w14:textId="77777777" w:rsidR="00E35D67" w:rsidRPr="00E35D67" w:rsidRDefault="00E35D67" w:rsidP="00CC4C47">
      <w:pPr>
        <w:pStyle w:val="ListParagraph"/>
        <w:numPr>
          <w:ilvl w:val="0"/>
          <w:numId w:val="34"/>
        </w:numPr>
        <w:spacing w:after="0" w:line="360" w:lineRule="auto"/>
        <w:jc w:val="both"/>
        <w:rPr>
          <w:ins w:id="6769" w:author="nadira firinda" w:date="2022-10-29T23:27:00Z"/>
          <w:rFonts w:ascii="Times New Roman" w:hAnsi="Times New Roman" w:cs="Times New Roman"/>
          <w:rPrChange w:id="6770" w:author="nadira firinda" w:date="2022-10-29T23:28:00Z">
            <w:rPr>
              <w:ins w:id="6771" w:author="nadira firinda" w:date="2022-10-29T23:27:00Z"/>
              <w:rFonts w:ascii="Frutiger 45 Light" w:hAnsi="Frutiger 45 Light"/>
              <w:sz w:val="24"/>
              <w:szCs w:val="24"/>
              <w:lang w:val="en-US"/>
            </w:rPr>
          </w:rPrChange>
        </w:rPr>
        <w:pPrChange w:id="6772" w:author="nadira firinda" w:date="2022-10-29T23:37:00Z">
          <w:pPr>
            <w:pStyle w:val="ListParagraph"/>
            <w:numPr>
              <w:numId w:val="34"/>
            </w:numPr>
            <w:spacing w:after="0"/>
            <w:ind w:left="927" w:hanging="360"/>
            <w:jc w:val="both"/>
          </w:pPr>
        </w:pPrChange>
      </w:pPr>
      <w:ins w:id="6773" w:author="nadira firinda" w:date="2022-10-29T23:27:00Z">
        <w:r w:rsidRPr="00E35D67">
          <w:rPr>
            <w:rFonts w:ascii="Times New Roman" w:hAnsi="Times New Roman" w:cs="Times New Roman"/>
            <w:rPrChange w:id="6774" w:author="nadira firinda" w:date="2022-10-29T23:28:00Z">
              <w:rPr>
                <w:rFonts w:ascii="Frutiger 45 Light" w:hAnsi="Frutiger 45 Light"/>
                <w:sz w:val="24"/>
                <w:szCs w:val="24"/>
                <w:lang w:val="en-US"/>
              </w:rPr>
            </w:rPrChange>
          </w:rPr>
          <w:t>Terkait dengan PDB, rulenya adalah perubahan kredit searah dengan perubahan PDB, perubahan FA sejalan dengan perubahan PDB, serta perubahan CA berlawanan arah dengan perubahan PDB.</w:t>
        </w:r>
      </w:ins>
    </w:p>
    <w:p w14:paraId="38A27CFB" w14:textId="77777777" w:rsidR="00E35D67" w:rsidRPr="00E35D67" w:rsidRDefault="00E35D67" w:rsidP="00CC4C47">
      <w:pPr>
        <w:pStyle w:val="ListParagraph"/>
        <w:numPr>
          <w:ilvl w:val="0"/>
          <w:numId w:val="34"/>
        </w:numPr>
        <w:spacing w:after="0" w:line="360" w:lineRule="auto"/>
        <w:jc w:val="both"/>
        <w:rPr>
          <w:ins w:id="6775" w:author="nadira firinda" w:date="2022-10-29T23:27:00Z"/>
          <w:rFonts w:ascii="Times New Roman" w:hAnsi="Times New Roman" w:cs="Times New Roman"/>
          <w:rPrChange w:id="6776" w:author="nadira firinda" w:date="2022-10-29T23:28:00Z">
            <w:rPr>
              <w:ins w:id="6777" w:author="nadira firinda" w:date="2022-10-29T23:27:00Z"/>
              <w:rFonts w:ascii="Frutiger 45 Light" w:hAnsi="Frutiger 45 Light"/>
              <w:sz w:val="24"/>
              <w:szCs w:val="24"/>
              <w:lang w:val="en-US"/>
            </w:rPr>
          </w:rPrChange>
        </w:rPr>
        <w:pPrChange w:id="6778" w:author="nadira firinda" w:date="2022-10-29T23:37:00Z">
          <w:pPr>
            <w:pStyle w:val="ListParagraph"/>
            <w:numPr>
              <w:numId w:val="34"/>
            </w:numPr>
            <w:spacing w:after="0"/>
            <w:ind w:left="927" w:hanging="360"/>
            <w:jc w:val="both"/>
          </w:pPr>
        </w:pPrChange>
      </w:pPr>
      <w:ins w:id="6779" w:author="nadira firinda" w:date="2022-10-29T23:27:00Z">
        <w:r w:rsidRPr="00E35D67">
          <w:rPr>
            <w:rFonts w:ascii="Times New Roman" w:hAnsi="Times New Roman" w:cs="Times New Roman"/>
            <w:rPrChange w:id="6780" w:author="nadira firinda" w:date="2022-10-29T23:28:00Z">
              <w:rPr>
                <w:rFonts w:ascii="Frutiger 45 Light" w:hAnsi="Frutiger 45 Light"/>
                <w:sz w:val="24"/>
                <w:szCs w:val="24"/>
                <w:lang w:val="en-US"/>
              </w:rPr>
            </w:rPrChange>
          </w:rPr>
          <w:t xml:space="preserve">Terkait dengan Nilai Tukar yaitu: perubahan nilai tukar searah dengan perubahan FFR, perubahan nilai tukar juga searah dengan inflasi, serta perubahan nilai tukar berlawanan arah dengan pergerakan FA dan </w:t>
        </w:r>
        <w:r w:rsidRPr="00E35D67">
          <w:rPr>
            <w:rFonts w:ascii="Times New Roman" w:hAnsi="Times New Roman" w:cs="Times New Roman"/>
            <w:rPrChange w:id="6781" w:author="nadira firinda" w:date="2022-10-29T23:28:00Z">
              <w:rPr>
                <w:rFonts w:ascii="Frutiger 45 Light" w:hAnsi="Frutiger 45 Light"/>
                <w:i/>
                <w:iCs/>
                <w:sz w:val="24"/>
                <w:szCs w:val="24"/>
                <w:lang w:val="en-US"/>
              </w:rPr>
            </w:rPrChange>
          </w:rPr>
          <w:t>overall balance</w:t>
        </w:r>
        <w:r w:rsidRPr="00E35D67">
          <w:rPr>
            <w:rFonts w:ascii="Times New Roman" w:hAnsi="Times New Roman" w:cs="Times New Roman"/>
            <w:rPrChange w:id="6782" w:author="nadira firinda" w:date="2022-10-29T23:28:00Z">
              <w:rPr>
                <w:rFonts w:ascii="Frutiger 45 Light" w:hAnsi="Frutiger 45 Light"/>
                <w:sz w:val="24"/>
                <w:szCs w:val="24"/>
                <w:lang w:val="en-US"/>
              </w:rPr>
            </w:rPrChange>
          </w:rPr>
          <w:t>.</w:t>
        </w:r>
      </w:ins>
    </w:p>
    <w:p w14:paraId="4CA17CA7" w14:textId="77777777" w:rsidR="00E35D67" w:rsidRPr="00E35D67" w:rsidRDefault="00E35D67" w:rsidP="00CC4C47">
      <w:pPr>
        <w:pStyle w:val="ListParagraph"/>
        <w:numPr>
          <w:ilvl w:val="0"/>
          <w:numId w:val="34"/>
        </w:numPr>
        <w:spacing w:after="0" w:line="360" w:lineRule="auto"/>
        <w:jc w:val="both"/>
        <w:rPr>
          <w:ins w:id="6783" w:author="nadira firinda" w:date="2022-10-29T23:27:00Z"/>
          <w:rFonts w:ascii="Times New Roman" w:hAnsi="Times New Roman" w:cs="Times New Roman"/>
          <w:rPrChange w:id="6784" w:author="nadira firinda" w:date="2022-10-29T23:28:00Z">
            <w:rPr>
              <w:ins w:id="6785" w:author="nadira firinda" w:date="2022-10-29T23:27:00Z"/>
              <w:rFonts w:ascii="Frutiger 45 Light" w:hAnsi="Frutiger 45 Light"/>
              <w:sz w:val="24"/>
              <w:szCs w:val="24"/>
              <w:lang w:val="en-US"/>
            </w:rPr>
          </w:rPrChange>
        </w:rPr>
        <w:pPrChange w:id="6786" w:author="nadira firinda" w:date="2022-10-29T23:37:00Z">
          <w:pPr>
            <w:pStyle w:val="ListParagraph"/>
            <w:numPr>
              <w:numId w:val="34"/>
            </w:numPr>
            <w:spacing w:after="0"/>
            <w:ind w:left="927" w:hanging="360"/>
            <w:jc w:val="both"/>
          </w:pPr>
        </w:pPrChange>
      </w:pPr>
      <w:ins w:id="6787" w:author="nadira firinda" w:date="2022-10-29T23:27:00Z">
        <w:r w:rsidRPr="00E35D67">
          <w:rPr>
            <w:rFonts w:ascii="Times New Roman" w:hAnsi="Times New Roman" w:cs="Times New Roman"/>
            <w:rPrChange w:id="6788" w:author="nadira firinda" w:date="2022-10-29T23:28:00Z">
              <w:rPr>
                <w:rFonts w:ascii="Frutiger 45 Light" w:hAnsi="Frutiger 45 Light"/>
                <w:sz w:val="24"/>
                <w:szCs w:val="24"/>
                <w:lang w:val="en-US"/>
              </w:rPr>
            </w:rPrChange>
          </w:rPr>
          <w:t>Terkait dengan suku bunga maka: perubahan nilai tukar berlawanan arah dengan suku bunga, perubahan FA searah dengan perubahan suku bunga, perubahan PDB, Kredit dan Inflasi berlawanan arah dengan perubahan suku bunga, serta perubahan CA searah dengan perubahan suku bunga</w:t>
        </w:r>
      </w:ins>
    </w:p>
    <w:p w14:paraId="6A37F9D8" w14:textId="77777777" w:rsidR="00E35D67" w:rsidRPr="00E35D67" w:rsidRDefault="00E35D67" w:rsidP="00CC4C47">
      <w:pPr>
        <w:pStyle w:val="ListParagraph"/>
        <w:numPr>
          <w:ilvl w:val="0"/>
          <w:numId w:val="34"/>
        </w:numPr>
        <w:spacing w:after="0" w:line="360" w:lineRule="auto"/>
        <w:jc w:val="both"/>
        <w:rPr>
          <w:ins w:id="6789" w:author="nadira firinda" w:date="2022-10-29T23:27:00Z"/>
          <w:rFonts w:ascii="Times New Roman" w:hAnsi="Times New Roman" w:cs="Times New Roman"/>
          <w:rPrChange w:id="6790" w:author="nadira firinda" w:date="2022-10-29T23:28:00Z">
            <w:rPr>
              <w:ins w:id="6791" w:author="nadira firinda" w:date="2022-10-29T23:27:00Z"/>
              <w:rFonts w:ascii="Frutiger 45 Light" w:hAnsi="Frutiger 45 Light"/>
              <w:sz w:val="24"/>
              <w:szCs w:val="24"/>
              <w:lang w:val="en-US"/>
            </w:rPr>
          </w:rPrChange>
        </w:rPr>
        <w:pPrChange w:id="6792" w:author="nadira firinda" w:date="2022-10-29T23:37:00Z">
          <w:pPr>
            <w:pStyle w:val="ListParagraph"/>
            <w:numPr>
              <w:numId w:val="34"/>
            </w:numPr>
            <w:spacing w:after="0"/>
            <w:ind w:left="927" w:hanging="360"/>
            <w:jc w:val="both"/>
          </w:pPr>
        </w:pPrChange>
      </w:pPr>
      <w:ins w:id="6793" w:author="nadira firinda" w:date="2022-10-29T23:27:00Z">
        <w:r w:rsidRPr="00E35D67">
          <w:rPr>
            <w:rFonts w:ascii="Times New Roman" w:hAnsi="Times New Roman" w:cs="Times New Roman"/>
            <w:rPrChange w:id="6794" w:author="nadira firinda" w:date="2022-10-29T23:28:00Z">
              <w:rPr>
                <w:rFonts w:ascii="Frutiger 45 Light" w:hAnsi="Frutiger 45 Light"/>
                <w:sz w:val="24"/>
                <w:szCs w:val="24"/>
                <w:lang w:val="en-US"/>
              </w:rPr>
            </w:rPrChange>
          </w:rPr>
          <w:t>Terkait dengan GWM yaitu: perubahan kredit, PDB dan inflasi berlawanan arah dengan perubahan GWM, begitu juga perubahan nilai tukar berlawanan arah dengan perubahan GWM, sedangkan perubahan CA dan FA searah dengan perubahan GWM.</w:t>
        </w:r>
      </w:ins>
    </w:p>
    <w:p w14:paraId="0078B1E2" w14:textId="77777777" w:rsidR="00E35D67" w:rsidRPr="00E35D67" w:rsidRDefault="00E35D67" w:rsidP="00CC4C47">
      <w:pPr>
        <w:spacing w:after="0" w:line="360" w:lineRule="auto"/>
        <w:jc w:val="both"/>
        <w:rPr>
          <w:ins w:id="6795" w:author="nadira firinda" w:date="2022-10-29T23:27:00Z"/>
          <w:rFonts w:ascii="Times New Roman" w:hAnsi="Times New Roman" w:cs="Times New Roman"/>
          <w:rPrChange w:id="6796" w:author="nadira firinda" w:date="2022-10-29T23:28:00Z">
            <w:rPr>
              <w:ins w:id="6797" w:author="nadira firinda" w:date="2022-10-29T23:27:00Z"/>
              <w:rFonts w:ascii="Frutiger 45 Light" w:hAnsi="Frutiger 45 Light"/>
              <w:sz w:val="24"/>
              <w:szCs w:val="24"/>
              <w:lang w:val="en-US"/>
            </w:rPr>
          </w:rPrChange>
        </w:rPr>
        <w:pPrChange w:id="6798" w:author="nadira firinda" w:date="2022-10-29T23:37:00Z">
          <w:pPr>
            <w:spacing w:after="0"/>
            <w:jc w:val="both"/>
          </w:pPr>
        </w:pPrChange>
      </w:pPr>
      <w:ins w:id="6799" w:author="nadira firinda" w:date="2022-10-29T23:27:00Z">
        <w:r w:rsidRPr="00E35D67">
          <w:rPr>
            <w:rFonts w:ascii="Times New Roman" w:hAnsi="Times New Roman" w:cs="Times New Roman"/>
            <w:rPrChange w:id="6800" w:author="nadira firinda" w:date="2022-10-29T23:28:00Z">
              <w:rPr>
                <w:rFonts w:ascii="Frutiger 45 Light" w:hAnsi="Frutiger 45 Light"/>
                <w:sz w:val="24"/>
                <w:szCs w:val="24"/>
                <w:lang w:val="en-US"/>
              </w:rPr>
            </w:rPrChange>
          </w:rPr>
          <w:t xml:space="preserve"> </w:t>
        </w:r>
      </w:ins>
    </w:p>
    <w:p w14:paraId="314CD97C" w14:textId="77777777" w:rsidR="00E35D67" w:rsidRPr="00E35D67" w:rsidRDefault="00E35D67" w:rsidP="00CC4C47">
      <w:pPr>
        <w:spacing w:after="0" w:line="360" w:lineRule="auto"/>
        <w:ind w:firstLine="567"/>
        <w:jc w:val="both"/>
        <w:rPr>
          <w:ins w:id="6801" w:author="nadira firinda" w:date="2022-10-29T23:27:00Z"/>
          <w:rFonts w:ascii="Times New Roman" w:hAnsi="Times New Roman" w:cs="Times New Roman"/>
          <w:rPrChange w:id="6802" w:author="nadira firinda" w:date="2022-10-29T23:28:00Z">
            <w:rPr>
              <w:ins w:id="6803" w:author="nadira firinda" w:date="2022-10-29T23:27:00Z"/>
              <w:rFonts w:ascii="Frutiger 45 Light" w:hAnsi="Frutiger 45 Light"/>
              <w:sz w:val="24"/>
              <w:szCs w:val="24"/>
              <w:lang w:val="en-US"/>
            </w:rPr>
          </w:rPrChange>
        </w:rPr>
        <w:pPrChange w:id="6804" w:author="nadira firinda" w:date="2022-10-29T23:37:00Z">
          <w:pPr>
            <w:spacing w:after="0"/>
            <w:ind w:firstLine="567"/>
            <w:jc w:val="both"/>
          </w:pPr>
        </w:pPrChange>
      </w:pPr>
      <w:ins w:id="6805" w:author="nadira firinda" w:date="2022-10-29T23:27:00Z">
        <w:r w:rsidRPr="00E35D67">
          <w:rPr>
            <w:rFonts w:ascii="Times New Roman" w:hAnsi="Times New Roman" w:cs="Times New Roman"/>
            <w:rPrChange w:id="6806" w:author="nadira firinda" w:date="2022-10-29T23:28:00Z">
              <w:rPr>
                <w:rFonts w:ascii="Frutiger 45 Light" w:hAnsi="Frutiger 45 Light"/>
                <w:i/>
                <w:iCs/>
                <w:sz w:val="24"/>
                <w:szCs w:val="24"/>
                <w:lang w:val="en-US"/>
              </w:rPr>
            </w:rPrChange>
          </w:rPr>
          <w:t>Consistency check</w:t>
        </w:r>
        <w:r w:rsidRPr="00E35D67">
          <w:rPr>
            <w:rFonts w:ascii="Times New Roman" w:hAnsi="Times New Roman" w:cs="Times New Roman"/>
            <w:rPrChange w:id="6807" w:author="nadira firinda" w:date="2022-10-29T23:28:00Z">
              <w:rPr>
                <w:rFonts w:ascii="Frutiger 45 Light" w:hAnsi="Frutiger 45 Light"/>
                <w:sz w:val="24"/>
                <w:szCs w:val="24"/>
                <w:lang w:val="en-US"/>
              </w:rPr>
            </w:rPrChange>
          </w:rPr>
          <w:t xml:space="preserve"> ini disusun dalam format microsoft excel dan berbasis pada </w:t>
        </w:r>
        <w:r w:rsidRPr="00E35D67">
          <w:rPr>
            <w:rFonts w:ascii="Times New Roman" w:hAnsi="Times New Roman" w:cs="Times New Roman"/>
            <w:rPrChange w:id="6808" w:author="nadira firinda" w:date="2022-10-29T23:28:00Z">
              <w:rPr>
                <w:rFonts w:ascii="Frutiger 45 Light" w:hAnsi="Frutiger 45 Light"/>
                <w:i/>
                <w:iCs/>
                <w:sz w:val="24"/>
                <w:szCs w:val="24"/>
                <w:lang w:val="en-US"/>
              </w:rPr>
            </w:rPrChange>
          </w:rPr>
          <w:t>Impulse Response Function</w:t>
        </w:r>
        <w:r w:rsidRPr="00E35D67">
          <w:rPr>
            <w:rFonts w:ascii="Times New Roman" w:hAnsi="Times New Roman" w:cs="Times New Roman"/>
            <w:rPrChange w:id="6809" w:author="nadira firinda" w:date="2022-10-29T23:28:00Z">
              <w:rPr>
                <w:rFonts w:ascii="Frutiger 45 Light" w:hAnsi="Frutiger 45 Light"/>
                <w:sz w:val="24"/>
                <w:szCs w:val="24"/>
                <w:lang w:val="en-US"/>
              </w:rPr>
            </w:rPrChange>
          </w:rPr>
          <w:t xml:space="preserve"> (IRF) riset ARIMBI tahun 2019. Dalam tahapannya, ARIMBI consistency check kami bagi menjadi tig) bagian, yaitu tracking baseline, </w:t>
        </w:r>
        <w:r w:rsidRPr="00E35D67">
          <w:rPr>
            <w:rFonts w:ascii="Times New Roman" w:hAnsi="Times New Roman" w:cs="Times New Roman"/>
            <w:rPrChange w:id="6810" w:author="nadira firinda" w:date="2022-10-29T23:28:00Z">
              <w:rPr>
                <w:rFonts w:ascii="Frutiger 45 Light" w:hAnsi="Frutiger 45 Light"/>
                <w:i/>
                <w:iCs/>
                <w:sz w:val="24"/>
                <w:szCs w:val="24"/>
                <w:lang w:val="en-US"/>
              </w:rPr>
            </w:rPrChange>
          </w:rPr>
          <w:t>Balance of Risk</w:t>
        </w:r>
        <w:r w:rsidRPr="00E35D67">
          <w:rPr>
            <w:rFonts w:ascii="Times New Roman" w:hAnsi="Times New Roman" w:cs="Times New Roman"/>
            <w:rPrChange w:id="6811" w:author="nadira firinda" w:date="2022-10-29T23:28:00Z">
              <w:rPr>
                <w:rFonts w:ascii="Frutiger 45 Light" w:hAnsi="Frutiger 45 Light"/>
                <w:sz w:val="24"/>
                <w:szCs w:val="24"/>
                <w:lang w:val="en-US"/>
              </w:rPr>
            </w:rPrChange>
          </w:rPr>
          <w:t xml:space="preserve"> (BoR), dan simulasi kebijakan.</w:t>
        </w:r>
      </w:ins>
    </w:p>
    <w:p w14:paraId="6C402E3B" w14:textId="77777777" w:rsidR="00E35D67" w:rsidRPr="00E35D67" w:rsidRDefault="00E35D67" w:rsidP="00CC4C47">
      <w:pPr>
        <w:spacing w:after="120" w:line="360" w:lineRule="auto"/>
        <w:ind w:firstLine="562"/>
        <w:jc w:val="both"/>
        <w:rPr>
          <w:ins w:id="6812" w:author="nadira firinda" w:date="2022-10-29T23:27:00Z"/>
          <w:rFonts w:ascii="Times New Roman" w:hAnsi="Times New Roman" w:cs="Times New Roman"/>
          <w:rPrChange w:id="6813" w:author="nadira firinda" w:date="2022-10-29T23:28:00Z">
            <w:rPr>
              <w:ins w:id="6814" w:author="nadira firinda" w:date="2022-10-29T23:27:00Z"/>
              <w:rFonts w:ascii="Frutiger 45 Light" w:hAnsi="Frutiger 45 Light"/>
              <w:sz w:val="24"/>
              <w:szCs w:val="24"/>
              <w:lang w:val="en-US"/>
            </w:rPr>
          </w:rPrChange>
        </w:rPr>
        <w:pPrChange w:id="6815" w:author="nadira firinda" w:date="2022-10-29T23:37:00Z">
          <w:pPr>
            <w:spacing w:after="120"/>
            <w:ind w:firstLine="562"/>
            <w:jc w:val="both"/>
          </w:pPr>
        </w:pPrChange>
      </w:pPr>
      <w:ins w:id="6816" w:author="nadira firinda" w:date="2022-10-29T23:27:00Z">
        <w:r w:rsidRPr="00E35D67">
          <w:rPr>
            <w:rFonts w:ascii="Times New Roman" w:hAnsi="Times New Roman" w:cs="Times New Roman"/>
            <w:rPrChange w:id="6817" w:author="nadira firinda" w:date="2022-10-29T23:28:00Z">
              <w:rPr>
                <w:rFonts w:ascii="Frutiger 45 Light" w:hAnsi="Frutiger 45 Light"/>
                <w:sz w:val="24"/>
                <w:szCs w:val="24"/>
                <w:lang w:val="en-US"/>
              </w:rPr>
            </w:rPrChange>
          </w:rPr>
          <w:t xml:space="preserve">Berikut merupakan ilustrasi yang digunakan pada worksheet konsistensi ARIMBI (tracking baseline). </w:t>
        </w:r>
      </w:ins>
    </w:p>
    <w:p w14:paraId="753A7E03" w14:textId="77777777" w:rsidR="00E35D67" w:rsidRPr="00E35D67" w:rsidRDefault="00E35D67" w:rsidP="00CC4C47">
      <w:pPr>
        <w:spacing w:after="0" w:line="360" w:lineRule="auto"/>
        <w:jc w:val="both"/>
        <w:rPr>
          <w:ins w:id="6818" w:author="nadira firinda" w:date="2022-10-29T23:27:00Z"/>
          <w:rFonts w:ascii="Times New Roman" w:hAnsi="Times New Roman" w:cs="Times New Roman"/>
          <w:rPrChange w:id="6819" w:author="nadira firinda" w:date="2022-10-29T23:28:00Z">
            <w:rPr>
              <w:ins w:id="6820" w:author="nadira firinda" w:date="2022-10-29T23:27:00Z"/>
              <w:rFonts w:ascii="Frutiger 45 Light" w:hAnsi="Frutiger 45 Light"/>
              <w:sz w:val="24"/>
              <w:szCs w:val="24"/>
              <w:lang w:val="en-US"/>
            </w:rPr>
          </w:rPrChange>
        </w:rPr>
        <w:pPrChange w:id="6821" w:author="nadira firinda" w:date="2022-10-29T23:37:00Z">
          <w:pPr>
            <w:spacing w:after="0"/>
            <w:ind w:firstLine="567"/>
            <w:jc w:val="both"/>
          </w:pPr>
        </w:pPrChange>
      </w:pPr>
      <w:ins w:id="6822" w:author="nadira firinda" w:date="2022-10-29T23:27:00Z">
        <w:r w:rsidRPr="00E35D67">
          <w:rPr>
            <w:rFonts w:ascii="Times New Roman" w:hAnsi="Times New Roman" w:cs="Times New Roman"/>
            <w:rPrChange w:id="6823" w:author="nadira firinda" w:date="2022-10-29T23:28:00Z">
              <w:rPr>
                <w:rFonts w:ascii="Frutiger 45 Light" w:hAnsi="Frutiger 45 Light"/>
                <w:noProof/>
                <w:lang w:val="en-US" w:eastAsia="ja-JP"/>
              </w:rPr>
            </w:rPrChange>
          </w:rPr>
          <w:drawing>
            <wp:inline distT="0" distB="0" distL="0" distR="0" wp14:anchorId="01D9DF6F" wp14:editId="1E5D54E8">
              <wp:extent cx="2749032" cy="2143628"/>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766716" cy="2157417"/>
                      </a:xfrm>
                      <a:prstGeom prst="rect">
                        <a:avLst/>
                      </a:prstGeom>
                      <a:noFill/>
                      <a:ln>
                        <a:noFill/>
                      </a:ln>
                    </pic:spPr>
                  </pic:pic>
                </a:graphicData>
              </a:graphic>
            </wp:inline>
          </w:drawing>
        </w:r>
        <w:r w:rsidRPr="00E35D67">
          <w:rPr>
            <w:rFonts w:ascii="Times New Roman" w:hAnsi="Times New Roman" w:cs="Times New Roman"/>
            <w:rPrChange w:id="6824" w:author="nadira firinda" w:date="2022-10-29T23:28:00Z">
              <w:rPr>
                <w:rFonts w:ascii="Frutiger 45 Light" w:hAnsi="Frutiger 45 Light"/>
                <w:sz w:val="24"/>
                <w:szCs w:val="24"/>
                <w:lang w:val="en-US"/>
              </w:rPr>
            </w:rPrChange>
          </w:rPr>
          <w:t xml:space="preserve"> </w:t>
        </w:r>
        <w:r w:rsidRPr="00E35D67">
          <w:rPr>
            <w:rFonts w:ascii="Times New Roman" w:hAnsi="Times New Roman" w:cs="Times New Roman"/>
            <w:rPrChange w:id="6825" w:author="nadira firinda" w:date="2022-10-29T23:28:00Z">
              <w:rPr>
                <w:rFonts w:ascii="Frutiger 45 Light" w:hAnsi="Frutiger 45 Light"/>
                <w:noProof/>
                <w:sz w:val="24"/>
                <w:szCs w:val="24"/>
                <w:lang w:val="en-US" w:eastAsia="ja-JP"/>
              </w:rPr>
            </w:rPrChange>
          </w:rPr>
          <w:drawing>
            <wp:inline distT="0" distB="0" distL="0" distR="0" wp14:anchorId="7D8F08DE" wp14:editId="73543384">
              <wp:extent cx="2754000" cy="2152800"/>
              <wp:effectExtent l="0" t="0" r="8255" b="0"/>
              <wp:docPr id="30" name="Picture 7">
                <a:extLst xmlns:a="http://schemas.openxmlformats.org/drawingml/2006/main">
                  <a:ext uri="{FF2B5EF4-FFF2-40B4-BE49-F238E27FC236}">
                    <a16:creationId xmlns:a16="http://schemas.microsoft.com/office/drawing/2014/main" id="{01D12162-E3BB-DA38-6918-3D3BC47B05C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01D12162-E3BB-DA38-6918-3D3BC47B05C1}"/>
                          </a:ext>
                        </a:extLst>
                      </pic:cNvPr>
                      <pic:cNvPicPr>
                        <a:picLocks noChangeAspect="1"/>
                      </pic:cNvPicPr>
                    </pic:nvPicPr>
                    <pic:blipFill rotWithShape="1">
                      <a:blip r:embed="rId57"/>
                      <a:srcRect t="51038"/>
                      <a:stretch/>
                    </pic:blipFill>
                    <pic:spPr>
                      <a:xfrm>
                        <a:off x="0" y="0"/>
                        <a:ext cx="2754000" cy="2152800"/>
                      </a:xfrm>
                      <a:prstGeom prst="rect">
                        <a:avLst/>
                      </a:prstGeom>
                    </pic:spPr>
                  </pic:pic>
                </a:graphicData>
              </a:graphic>
            </wp:inline>
          </w:drawing>
        </w:r>
      </w:ins>
    </w:p>
    <w:p w14:paraId="600122F6" w14:textId="77777777" w:rsidR="00E35D67" w:rsidRPr="00E35D67" w:rsidRDefault="00E35D67" w:rsidP="00CC4C47">
      <w:pPr>
        <w:pStyle w:val="Caption"/>
        <w:spacing w:line="360" w:lineRule="auto"/>
        <w:jc w:val="both"/>
        <w:rPr>
          <w:ins w:id="6826" w:author="nadira firinda" w:date="2022-10-29T23:27:00Z"/>
          <w:rPrChange w:id="6827" w:author="nadira firinda" w:date="2022-10-29T23:28:00Z">
            <w:rPr>
              <w:ins w:id="6828" w:author="nadira firinda" w:date="2022-10-29T23:27:00Z"/>
              <w:rFonts w:ascii="Frutiger 45 Light" w:hAnsi="Frutiger 45 Light"/>
              <w:lang w:val="en-US"/>
            </w:rPr>
          </w:rPrChange>
        </w:rPr>
        <w:pPrChange w:id="6829" w:author="nadira firinda" w:date="2022-10-29T23:37:00Z">
          <w:pPr>
            <w:pStyle w:val="Caption"/>
          </w:pPr>
        </w:pPrChange>
      </w:pPr>
      <w:ins w:id="6830" w:author="nadira firinda" w:date="2022-10-29T23:27:00Z">
        <w:r w:rsidRPr="00E35D67">
          <w:rPr>
            <w:rPrChange w:id="6831" w:author="nadira firinda" w:date="2022-10-29T23:28:00Z">
              <w:rPr>
                <w:rFonts w:ascii="Frutiger 45 Light" w:hAnsi="Frutiger 45 Light"/>
                <w:lang w:val="en-US"/>
              </w:rPr>
            </w:rPrChange>
          </w:rPr>
          <w:t xml:space="preserve">Tabel </w:t>
        </w:r>
        <w:r w:rsidRPr="00E35D67">
          <w:rPr>
            <w:rPrChange w:id="6832" w:author="nadira firinda" w:date="2022-10-29T23:28:00Z">
              <w:rPr>
                <w:rFonts w:ascii="Frutiger 45 Light" w:hAnsi="Frutiger 45 Light"/>
              </w:rPr>
            </w:rPrChange>
          </w:rPr>
          <w:fldChar w:fldCharType="begin"/>
        </w:r>
        <w:r w:rsidRPr="00E35D67">
          <w:rPr>
            <w:rPrChange w:id="6833" w:author="nadira firinda" w:date="2022-10-29T23:28:00Z">
              <w:rPr>
                <w:rFonts w:ascii="Frutiger 45 Light" w:hAnsi="Frutiger 45 Light"/>
              </w:rPr>
            </w:rPrChange>
          </w:rPr>
          <w:instrText xml:space="preserve"> STYLEREF 1 \s </w:instrText>
        </w:r>
        <w:r w:rsidRPr="00E35D67">
          <w:rPr>
            <w:rPrChange w:id="6834" w:author="nadira firinda" w:date="2022-10-29T23:28:00Z">
              <w:rPr>
                <w:rFonts w:ascii="Frutiger 45 Light" w:hAnsi="Frutiger 45 Light"/>
              </w:rPr>
            </w:rPrChange>
          </w:rPr>
          <w:fldChar w:fldCharType="separate"/>
        </w:r>
        <w:r w:rsidRPr="00E35D67">
          <w:rPr>
            <w:rPrChange w:id="6835" w:author="nadira firinda" w:date="2022-10-29T23:28:00Z">
              <w:rPr>
                <w:rFonts w:ascii="Frutiger 45 Light" w:hAnsi="Frutiger 45 Light"/>
                <w:noProof/>
              </w:rPr>
            </w:rPrChange>
          </w:rPr>
          <w:t>II</w:t>
        </w:r>
        <w:r w:rsidRPr="00E35D67">
          <w:rPr>
            <w:rPrChange w:id="6836" w:author="nadira firinda" w:date="2022-10-29T23:28:00Z">
              <w:rPr>
                <w:rFonts w:ascii="Frutiger 45 Light" w:hAnsi="Frutiger 45 Light"/>
              </w:rPr>
            </w:rPrChange>
          </w:rPr>
          <w:fldChar w:fldCharType="end"/>
        </w:r>
        <w:r w:rsidRPr="00E35D67">
          <w:rPr>
            <w:rPrChange w:id="6837" w:author="nadira firinda" w:date="2022-10-29T23:28:00Z">
              <w:rPr>
                <w:rFonts w:ascii="Frutiger 45 Light" w:hAnsi="Frutiger 45 Light"/>
              </w:rPr>
            </w:rPrChange>
          </w:rPr>
          <w:t>.</w:t>
        </w:r>
        <w:r w:rsidRPr="00E35D67">
          <w:rPr>
            <w:rPrChange w:id="6838" w:author="nadira firinda" w:date="2022-10-29T23:28:00Z">
              <w:rPr>
                <w:rFonts w:ascii="Frutiger 45 Light" w:hAnsi="Frutiger 45 Light"/>
              </w:rPr>
            </w:rPrChange>
          </w:rPr>
          <w:fldChar w:fldCharType="begin"/>
        </w:r>
        <w:r w:rsidRPr="00E35D67">
          <w:rPr>
            <w:rPrChange w:id="6839" w:author="nadira firinda" w:date="2022-10-29T23:28:00Z">
              <w:rPr>
                <w:rFonts w:ascii="Frutiger 45 Light" w:hAnsi="Frutiger 45 Light"/>
              </w:rPr>
            </w:rPrChange>
          </w:rPr>
          <w:instrText xml:space="preserve"> SEQ Grafik \* ARABIC \s 1 </w:instrText>
        </w:r>
        <w:r w:rsidRPr="00E35D67">
          <w:rPr>
            <w:rPrChange w:id="6840" w:author="nadira firinda" w:date="2022-10-29T23:28:00Z">
              <w:rPr>
                <w:rFonts w:ascii="Frutiger 45 Light" w:hAnsi="Frutiger 45 Light"/>
              </w:rPr>
            </w:rPrChange>
          </w:rPr>
          <w:fldChar w:fldCharType="separate"/>
        </w:r>
        <w:r w:rsidRPr="00E35D67">
          <w:rPr>
            <w:rPrChange w:id="6841" w:author="nadira firinda" w:date="2022-10-29T23:28:00Z">
              <w:rPr>
                <w:rFonts w:ascii="Frutiger 45 Light" w:hAnsi="Frutiger 45 Light"/>
                <w:noProof/>
              </w:rPr>
            </w:rPrChange>
          </w:rPr>
          <w:t>19</w:t>
        </w:r>
        <w:r w:rsidRPr="00E35D67">
          <w:rPr>
            <w:rPrChange w:id="6842" w:author="nadira firinda" w:date="2022-10-29T23:28:00Z">
              <w:rPr>
                <w:rFonts w:ascii="Frutiger 45 Light" w:hAnsi="Frutiger 45 Light"/>
              </w:rPr>
            </w:rPrChange>
          </w:rPr>
          <w:fldChar w:fldCharType="end"/>
        </w:r>
        <w:r w:rsidRPr="00E35D67">
          <w:rPr>
            <w:rPrChange w:id="6843" w:author="nadira firinda" w:date="2022-10-29T23:28:00Z">
              <w:rPr>
                <w:rFonts w:ascii="Frutiger 45 Light" w:hAnsi="Frutiger 45 Light"/>
                <w:lang w:val="en-US"/>
              </w:rPr>
            </w:rPrChange>
          </w:rPr>
          <w:t xml:space="preserve"> Input/Masukan ARIMBI Consistency Check</w:t>
        </w:r>
      </w:ins>
    </w:p>
    <w:p w14:paraId="26A72A89" w14:textId="77777777" w:rsidR="00E35D67" w:rsidRPr="00E35D67" w:rsidRDefault="00E35D67" w:rsidP="00CC4C47">
      <w:pPr>
        <w:spacing w:line="360" w:lineRule="auto"/>
        <w:ind w:firstLine="450"/>
        <w:jc w:val="both"/>
        <w:rPr>
          <w:ins w:id="6844" w:author="nadira firinda" w:date="2022-10-29T23:27:00Z"/>
          <w:rFonts w:ascii="Times New Roman" w:hAnsi="Times New Roman" w:cs="Times New Roman"/>
          <w:rPrChange w:id="6845" w:author="nadira firinda" w:date="2022-10-29T23:28:00Z">
            <w:rPr>
              <w:ins w:id="6846" w:author="nadira firinda" w:date="2022-10-29T23:27:00Z"/>
              <w:rFonts w:ascii="Frutiger 45 Light" w:hAnsi="Frutiger 45 Light"/>
              <w:lang w:val="en-US"/>
            </w:rPr>
          </w:rPrChange>
        </w:rPr>
        <w:pPrChange w:id="6847" w:author="nadira firinda" w:date="2022-10-29T23:37:00Z">
          <w:pPr>
            <w:ind w:firstLine="450"/>
          </w:pPr>
        </w:pPrChange>
      </w:pPr>
      <w:ins w:id="6848" w:author="nadira firinda" w:date="2022-10-29T23:27:00Z">
        <w:r w:rsidRPr="00E35D67">
          <w:rPr>
            <w:rFonts w:ascii="Times New Roman" w:hAnsi="Times New Roman" w:cs="Times New Roman"/>
            <w:rPrChange w:id="6849" w:author="nadira firinda" w:date="2022-10-29T23:28:00Z">
              <w:rPr>
                <w:rFonts w:ascii="Frutiger 45 Light" w:hAnsi="Frutiger 45 Light"/>
                <w:noProof/>
                <w:lang w:val="en-US" w:eastAsia="ja-JP"/>
              </w:rPr>
            </w:rPrChange>
          </w:rPr>
          <w:lastRenderedPageBreak/>
          <w:drawing>
            <wp:inline distT="0" distB="0" distL="0" distR="0" wp14:anchorId="00494D5D" wp14:editId="17298662">
              <wp:extent cx="6120130" cy="2206625"/>
              <wp:effectExtent l="0" t="0" r="0" b="3175"/>
              <wp:docPr id="31" name="Picture 5">
                <a:extLst xmlns:a="http://schemas.openxmlformats.org/drawingml/2006/main">
                  <a:ext uri="{FF2B5EF4-FFF2-40B4-BE49-F238E27FC236}">
                    <a16:creationId xmlns:a16="http://schemas.microsoft.com/office/drawing/2014/main" id="{3DC743DA-ACB7-859E-F441-C5AD3C2D1EE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3DC743DA-ACB7-859E-F441-C5AD3C2D1EE1}"/>
                          </a:ext>
                        </a:extLst>
                      </pic:cNvPr>
                      <pic:cNvPicPr>
                        <a:picLocks noChangeAspect="1"/>
                      </pic:cNvPicPr>
                    </pic:nvPicPr>
                    <pic:blipFill>
                      <a:blip r:embed="rId58"/>
                      <a:stretch>
                        <a:fillRect/>
                      </a:stretch>
                    </pic:blipFill>
                    <pic:spPr>
                      <a:xfrm>
                        <a:off x="0" y="0"/>
                        <a:ext cx="6120130" cy="2206625"/>
                      </a:xfrm>
                      <a:prstGeom prst="rect">
                        <a:avLst/>
                      </a:prstGeom>
                    </pic:spPr>
                  </pic:pic>
                </a:graphicData>
              </a:graphic>
            </wp:inline>
          </w:drawing>
        </w:r>
      </w:ins>
    </w:p>
    <w:p w14:paraId="76178436" w14:textId="77777777" w:rsidR="00E35D67" w:rsidRPr="00E35D67" w:rsidRDefault="00E35D67" w:rsidP="00CC4C47">
      <w:pPr>
        <w:pStyle w:val="Caption"/>
        <w:spacing w:line="360" w:lineRule="auto"/>
        <w:jc w:val="both"/>
        <w:rPr>
          <w:ins w:id="6850" w:author="nadira firinda" w:date="2022-10-29T23:27:00Z"/>
          <w:rPrChange w:id="6851" w:author="nadira firinda" w:date="2022-10-29T23:28:00Z">
            <w:rPr>
              <w:ins w:id="6852" w:author="nadira firinda" w:date="2022-10-29T23:27:00Z"/>
              <w:rFonts w:ascii="Frutiger 45 Light" w:hAnsi="Frutiger 45 Light"/>
              <w:lang w:val="en-US"/>
            </w:rPr>
          </w:rPrChange>
        </w:rPr>
        <w:pPrChange w:id="6853" w:author="nadira firinda" w:date="2022-10-29T23:37:00Z">
          <w:pPr>
            <w:pStyle w:val="Caption"/>
          </w:pPr>
        </w:pPrChange>
      </w:pPr>
      <w:ins w:id="6854" w:author="nadira firinda" w:date="2022-10-29T23:27:00Z">
        <w:r w:rsidRPr="00E35D67">
          <w:rPr>
            <w:rPrChange w:id="6855" w:author="nadira firinda" w:date="2022-10-29T23:28:00Z">
              <w:rPr>
                <w:rFonts w:ascii="Frutiger 45 Light" w:hAnsi="Frutiger 45 Light"/>
                <w:lang w:val="en-US"/>
              </w:rPr>
            </w:rPrChange>
          </w:rPr>
          <w:tab/>
          <w:t>Tabel</w:t>
        </w:r>
        <w:r w:rsidRPr="00E35D67">
          <w:rPr>
            <w:rPrChange w:id="6856" w:author="nadira firinda" w:date="2022-10-29T23:28:00Z">
              <w:rPr>
                <w:rFonts w:ascii="Frutiger 45 Light" w:hAnsi="Frutiger 45 Light"/>
              </w:rPr>
            </w:rPrChange>
          </w:rPr>
          <w:t xml:space="preserve"> </w:t>
        </w:r>
        <w:r w:rsidRPr="00E35D67">
          <w:rPr>
            <w:rPrChange w:id="6857" w:author="nadira firinda" w:date="2022-10-29T23:28:00Z">
              <w:rPr>
                <w:rFonts w:ascii="Frutiger 45 Light" w:hAnsi="Frutiger 45 Light"/>
              </w:rPr>
            </w:rPrChange>
          </w:rPr>
          <w:fldChar w:fldCharType="begin"/>
        </w:r>
        <w:r w:rsidRPr="00E35D67">
          <w:rPr>
            <w:rPrChange w:id="6858" w:author="nadira firinda" w:date="2022-10-29T23:28:00Z">
              <w:rPr>
                <w:rFonts w:ascii="Frutiger 45 Light" w:hAnsi="Frutiger 45 Light"/>
              </w:rPr>
            </w:rPrChange>
          </w:rPr>
          <w:instrText xml:space="preserve"> STYLEREF 1 \s </w:instrText>
        </w:r>
        <w:r w:rsidRPr="00E35D67">
          <w:rPr>
            <w:rPrChange w:id="6859" w:author="nadira firinda" w:date="2022-10-29T23:28:00Z">
              <w:rPr>
                <w:rFonts w:ascii="Frutiger 45 Light" w:hAnsi="Frutiger 45 Light"/>
              </w:rPr>
            </w:rPrChange>
          </w:rPr>
          <w:fldChar w:fldCharType="separate"/>
        </w:r>
        <w:r w:rsidRPr="00E35D67">
          <w:rPr>
            <w:rPrChange w:id="6860" w:author="nadira firinda" w:date="2022-10-29T23:28:00Z">
              <w:rPr>
                <w:rFonts w:ascii="Frutiger 45 Light" w:hAnsi="Frutiger 45 Light"/>
                <w:noProof/>
              </w:rPr>
            </w:rPrChange>
          </w:rPr>
          <w:t>II</w:t>
        </w:r>
        <w:r w:rsidRPr="00E35D67">
          <w:rPr>
            <w:rPrChange w:id="6861" w:author="nadira firinda" w:date="2022-10-29T23:28:00Z">
              <w:rPr>
                <w:rFonts w:ascii="Frutiger 45 Light" w:hAnsi="Frutiger 45 Light"/>
              </w:rPr>
            </w:rPrChange>
          </w:rPr>
          <w:fldChar w:fldCharType="end"/>
        </w:r>
        <w:r w:rsidRPr="00E35D67">
          <w:rPr>
            <w:rPrChange w:id="6862" w:author="nadira firinda" w:date="2022-10-29T23:28:00Z">
              <w:rPr>
                <w:rFonts w:ascii="Frutiger 45 Light" w:hAnsi="Frutiger 45 Light"/>
              </w:rPr>
            </w:rPrChange>
          </w:rPr>
          <w:t>.</w:t>
        </w:r>
        <w:r w:rsidRPr="00E35D67">
          <w:rPr>
            <w:rPrChange w:id="6863" w:author="nadira firinda" w:date="2022-10-29T23:28:00Z">
              <w:rPr>
                <w:rFonts w:ascii="Frutiger 45 Light" w:hAnsi="Frutiger 45 Light"/>
              </w:rPr>
            </w:rPrChange>
          </w:rPr>
          <w:fldChar w:fldCharType="begin"/>
        </w:r>
        <w:r w:rsidRPr="00E35D67">
          <w:rPr>
            <w:rPrChange w:id="6864" w:author="nadira firinda" w:date="2022-10-29T23:28:00Z">
              <w:rPr>
                <w:rFonts w:ascii="Frutiger 45 Light" w:hAnsi="Frutiger 45 Light"/>
              </w:rPr>
            </w:rPrChange>
          </w:rPr>
          <w:instrText xml:space="preserve"> SEQ Grafik \* ARABIC \s 1 </w:instrText>
        </w:r>
        <w:r w:rsidRPr="00E35D67">
          <w:rPr>
            <w:rPrChange w:id="6865" w:author="nadira firinda" w:date="2022-10-29T23:28:00Z">
              <w:rPr>
                <w:rFonts w:ascii="Frutiger 45 Light" w:hAnsi="Frutiger 45 Light"/>
              </w:rPr>
            </w:rPrChange>
          </w:rPr>
          <w:fldChar w:fldCharType="separate"/>
        </w:r>
        <w:r w:rsidRPr="00E35D67">
          <w:rPr>
            <w:rPrChange w:id="6866" w:author="nadira firinda" w:date="2022-10-29T23:28:00Z">
              <w:rPr>
                <w:rFonts w:ascii="Frutiger 45 Light" w:hAnsi="Frutiger 45 Light"/>
                <w:noProof/>
              </w:rPr>
            </w:rPrChange>
          </w:rPr>
          <w:t>20</w:t>
        </w:r>
        <w:r w:rsidRPr="00E35D67">
          <w:rPr>
            <w:rPrChange w:id="6867" w:author="nadira firinda" w:date="2022-10-29T23:28:00Z">
              <w:rPr>
                <w:rFonts w:ascii="Frutiger 45 Light" w:hAnsi="Frutiger 45 Light"/>
              </w:rPr>
            </w:rPrChange>
          </w:rPr>
          <w:fldChar w:fldCharType="end"/>
        </w:r>
        <w:r w:rsidRPr="00E35D67">
          <w:rPr>
            <w:rPrChange w:id="6868" w:author="nadira firinda" w:date="2022-10-29T23:28:00Z">
              <w:rPr>
                <w:rFonts w:ascii="Frutiger 45 Light" w:hAnsi="Frutiger 45 Light"/>
                <w:lang w:val="en-US"/>
              </w:rPr>
            </w:rPrChange>
          </w:rPr>
          <w:t xml:space="preserve"> Delta antar skenario dan hasil ARIMBI Consistency Check (Baseline)</w:t>
        </w:r>
      </w:ins>
    </w:p>
    <w:p w14:paraId="7F37FF87" w14:textId="77777777" w:rsidR="00E35D67" w:rsidRPr="00E35D67" w:rsidRDefault="00E35D67" w:rsidP="00CC4C47">
      <w:pPr>
        <w:spacing w:after="0" w:line="360" w:lineRule="auto"/>
        <w:ind w:firstLine="567"/>
        <w:jc w:val="both"/>
        <w:rPr>
          <w:ins w:id="6869" w:author="nadira firinda" w:date="2022-10-29T23:27:00Z"/>
          <w:rFonts w:ascii="Times New Roman" w:hAnsi="Times New Roman" w:cs="Times New Roman"/>
          <w:rPrChange w:id="6870" w:author="nadira firinda" w:date="2022-10-29T23:28:00Z">
            <w:rPr>
              <w:ins w:id="6871" w:author="nadira firinda" w:date="2022-10-29T23:27:00Z"/>
              <w:rFonts w:ascii="Frutiger 45 Light" w:hAnsi="Frutiger 45 Light"/>
              <w:sz w:val="24"/>
              <w:szCs w:val="24"/>
              <w:lang w:val="en-US"/>
            </w:rPr>
          </w:rPrChange>
        </w:rPr>
        <w:pPrChange w:id="6872" w:author="nadira firinda" w:date="2022-10-29T23:37:00Z">
          <w:pPr>
            <w:spacing w:after="0"/>
            <w:ind w:firstLine="567"/>
            <w:jc w:val="both"/>
          </w:pPr>
        </w:pPrChange>
      </w:pPr>
      <w:ins w:id="6873" w:author="nadira firinda" w:date="2022-10-29T23:27:00Z">
        <w:r w:rsidRPr="00E35D67">
          <w:rPr>
            <w:rFonts w:ascii="Times New Roman" w:hAnsi="Times New Roman" w:cs="Times New Roman"/>
            <w:rPrChange w:id="6874" w:author="nadira firinda" w:date="2022-10-29T23:28:00Z">
              <w:rPr>
                <w:rFonts w:ascii="Frutiger 45 Light" w:hAnsi="Frutiger 45 Light"/>
                <w:i/>
                <w:iCs/>
                <w:sz w:val="24"/>
                <w:szCs w:val="24"/>
                <w:lang w:val="en-US"/>
              </w:rPr>
            </w:rPrChange>
          </w:rPr>
          <w:t xml:space="preserve">Forecaster </w:t>
        </w:r>
        <w:r w:rsidRPr="00E35D67">
          <w:rPr>
            <w:rFonts w:ascii="Times New Roman" w:hAnsi="Times New Roman" w:cs="Times New Roman"/>
            <w:rPrChange w:id="6875" w:author="nadira firinda" w:date="2022-10-29T23:28:00Z">
              <w:rPr>
                <w:rFonts w:ascii="Frutiger 45 Light" w:hAnsi="Frutiger 45 Light"/>
                <w:sz w:val="24"/>
                <w:szCs w:val="24"/>
                <w:lang w:val="en-US"/>
              </w:rPr>
            </w:rPrChange>
          </w:rPr>
          <w:t>akan memasukkan proyeksi RDG sebelumnya dan memasukkan proyeksi berjalan sebagaimana terlihat pada Tabel II.20. Selanjutnya, delta kedua skenario tersebut dan hasil konsistensinya ini terlihat di Tabel II.20.</w:t>
        </w:r>
      </w:ins>
    </w:p>
    <w:p w14:paraId="2252DE3F" w14:textId="77777777" w:rsidR="00E35D67" w:rsidRPr="00E35D67" w:rsidRDefault="00E35D67" w:rsidP="00CC4C47">
      <w:pPr>
        <w:spacing w:after="0" w:line="360" w:lineRule="auto"/>
        <w:ind w:firstLine="567"/>
        <w:jc w:val="both"/>
        <w:rPr>
          <w:ins w:id="6876" w:author="nadira firinda" w:date="2022-10-29T23:27:00Z"/>
          <w:rFonts w:ascii="Times New Roman" w:hAnsi="Times New Roman" w:cs="Times New Roman"/>
          <w:rPrChange w:id="6877" w:author="nadira firinda" w:date="2022-10-29T23:28:00Z">
            <w:rPr>
              <w:ins w:id="6878" w:author="nadira firinda" w:date="2022-10-29T23:27:00Z"/>
              <w:rFonts w:ascii="Frutiger 45 Light" w:hAnsi="Frutiger 45 Light"/>
              <w:sz w:val="24"/>
              <w:szCs w:val="24"/>
              <w:lang w:val="en-US"/>
            </w:rPr>
          </w:rPrChange>
        </w:rPr>
        <w:pPrChange w:id="6879" w:author="nadira firinda" w:date="2022-10-29T23:37:00Z">
          <w:pPr>
            <w:spacing w:after="0"/>
            <w:ind w:firstLine="567"/>
            <w:jc w:val="both"/>
          </w:pPr>
        </w:pPrChange>
      </w:pPr>
      <w:ins w:id="6880" w:author="nadira firinda" w:date="2022-10-29T23:27:00Z">
        <w:r w:rsidRPr="00E35D67">
          <w:rPr>
            <w:rFonts w:ascii="Times New Roman" w:hAnsi="Times New Roman" w:cs="Times New Roman"/>
            <w:rPrChange w:id="6881" w:author="nadira firinda" w:date="2022-10-29T23:28:00Z">
              <w:rPr>
                <w:rFonts w:ascii="Frutiger 45 Light" w:hAnsi="Frutiger 45 Light"/>
                <w:sz w:val="24"/>
                <w:szCs w:val="24"/>
                <w:lang w:val="en-US"/>
              </w:rPr>
            </w:rPrChange>
          </w:rPr>
          <w:t xml:space="preserve">Hasil ARIMBI </w:t>
        </w:r>
        <w:r w:rsidRPr="00E35D67">
          <w:rPr>
            <w:rFonts w:ascii="Times New Roman" w:hAnsi="Times New Roman" w:cs="Times New Roman"/>
            <w:rPrChange w:id="6882" w:author="nadira firinda" w:date="2022-10-29T23:28:00Z">
              <w:rPr>
                <w:rFonts w:ascii="Frutiger 45 Light" w:hAnsi="Frutiger 45 Light"/>
                <w:i/>
                <w:iCs/>
                <w:sz w:val="24"/>
                <w:szCs w:val="24"/>
                <w:lang w:val="en-US"/>
              </w:rPr>
            </w:rPrChange>
          </w:rPr>
          <w:t>consistency check</w:t>
        </w:r>
        <w:r w:rsidRPr="00E35D67">
          <w:rPr>
            <w:rFonts w:ascii="Times New Roman" w:hAnsi="Times New Roman" w:cs="Times New Roman"/>
            <w:rPrChange w:id="6883" w:author="nadira firinda" w:date="2022-10-29T23:28:00Z">
              <w:rPr>
                <w:rFonts w:ascii="Frutiger 45 Light" w:hAnsi="Frutiger 45 Light"/>
                <w:sz w:val="24"/>
                <w:szCs w:val="24"/>
                <w:lang w:val="en-US"/>
              </w:rPr>
            </w:rPrChange>
          </w:rPr>
          <w:t xml:space="preserve"> pada pengamatan RDG Juli 2022 (baseline) telah menunjukkan pergerakan yang konsisten pada masing-masing variabel ekonomi yang dihasilkan. Penurunan proyeksi PDB telah sejalan dengan pertumbuhan kredit yang tentunya lebih terbatas. </w:t>
        </w:r>
        <w:r w:rsidRPr="00E35D67">
          <w:rPr>
            <w:rFonts w:ascii="Times New Roman" w:hAnsi="Times New Roman" w:cs="Times New Roman"/>
            <w:rPrChange w:id="6884" w:author="nadira firinda" w:date="2022-10-29T23:28:00Z">
              <w:rPr>
                <w:rFonts w:ascii="Frutiger 45 Light" w:hAnsi="Frutiger 45 Light"/>
                <w:i/>
                <w:iCs/>
                <w:sz w:val="24"/>
                <w:szCs w:val="24"/>
                <w:lang w:val="en-US"/>
              </w:rPr>
            </w:rPrChange>
          </w:rPr>
          <w:t>Domestic Demand</w:t>
        </w:r>
        <w:r w:rsidRPr="00E35D67">
          <w:rPr>
            <w:rFonts w:ascii="Times New Roman" w:hAnsi="Times New Roman" w:cs="Times New Roman"/>
            <w:rPrChange w:id="6885" w:author="nadira firinda" w:date="2022-10-29T23:28:00Z">
              <w:rPr>
                <w:rFonts w:ascii="Frutiger 45 Light" w:hAnsi="Frutiger 45 Light"/>
                <w:sz w:val="24"/>
                <w:szCs w:val="24"/>
                <w:lang w:val="en-US"/>
              </w:rPr>
            </w:rPrChange>
          </w:rPr>
          <w:t xml:space="preserve"> (DD) yang turun juga sejalan dengan FA yang termoderasi, membuat impor lebih terbatas kemudian mendorong CA yang membaik. Di sisi lain, pada saat proyeksi RDG Juli 2022 terdapat asumsi peningkatan inflasi dan hal tersebut telah sejalan dengan nilai tukar yang lebih depresiatif dan berdampak pada peningkatan ekspor serta mendorong perbaikan CA.</w:t>
        </w:r>
      </w:ins>
    </w:p>
    <w:p w14:paraId="6024E8A2" w14:textId="77777777" w:rsidR="00E35D67" w:rsidRPr="00E35D67" w:rsidRDefault="00E35D67" w:rsidP="00CC4C47">
      <w:pPr>
        <w:spacing w:after="0" w:line="360" w:lineRule="auto"/>
        <w:ind w:firstLine="567"/>
        <w:jc w:val="both"/>
        <w:rPr>
          <w:ins w:id="6886" w:author="nadira firinda" w:date="2022-10-29T23:27:00Z"/>
          <w:rFonts w:ascii="Times New Roman" w:hAnsi="Times New Roman" w:cs="Times New Roman"/>
          <w:rPrChange w:id="6887" w:author="nadira firinda" w:date="2022-10-29T23:28:00Z">
            <w:rPr>
              <w:ins w:id="6888" w:author="nadira firinda" w:date="2022-10-29T23:27:00Z"/>
              <w:rFonts w:ascii="Frutiger 45 Light" w:hAnsi="Frutiger 45 Light"/>
              <w:sz w:val="24"/>
              <w:szCs w:val="24"/>
              <w:lang w:val="en-US"/>
            </w:rPr>
          </w:rPrChange>
        </w:rPr>
        <w:pPrChange w:id="6889" w:author="nadira firinda" w:date="2022-10-29T23:37:00Z">
          <w:pPr>
            <w:spacing w:after="0"/>
            <w:ind w:firstLine="567"/>
            <w:jc w:val="both"/>
          </w:pPr>
        </w:pPrChange>
      </w:pPr>
      <w:ins w:id="6890" w:author="nadira firinda" w:date="2022-10-29T23:27:00Z">
        <w:r w:rsidRPr="00E35D67">
          <w:rPr>
            <w:rFonts w:ascii="Times New Roman" w:hAnsi="Times New Roman" w:cs="Times New Roman"/>
            <w:rPrChange w:id="6891" w:author="nadira firinda" w:date="2022-10-29T23:28:00Z">
              <w:rPr>
                <w:rFonts w:ascii="Frutiger 45 Light" w:hAnsi="Frutiger 45 Light"/>
                <w:sz w:val="24"/>
                <w:szCs w:val="24"/>
                <w:lang w:val="en-US"/>
              </w:rPr>
            </w:rPrChange>
          </w:rPr>
          <w:t xml:space="preserve">Selanjutnya, ARIMBI </w:t>
        </w:r>
        <w:r w:rsidRPr="00E35D67">
          <w:rPr>
            <w:rFonts w:ascii="Times New Roman" w:hAnsi="Times New Roman" w:cs="Times New Roman"/>
            <w:rPrChange w:id="6892" w:author="nadira firinda" w:date="2022-10-29T23:28:00Z">
              <w:rPr>
                <w:rFonts w:ascii="Frutiger 45 Light" w:hAnsi="Frutiger 45 Light"/>
                <w:i/>
                <w:iCs/>
                <w:sz w:val="24"/>
                <w:szCs w:val="24"/>
                <w:lang w:val="en-US"/>
              </w:rPr>
            </w:rPrChange>
          </w:rPr>
          <w:t>consistency check</w:t>
        </w:r>
        <w:r w:rsidRPr="00E35D67">
          <w:rPr>
            <w:rFonts w:ascii="Times New Roman" w:hAnsi="Times New Roman" w:cs="Times New Roman"/>
            <w:rPrChange w:id="6893" w:author="nadira firinda" w:date="2022-10-29T23:28:00Z">
              <w:rPr>
                <w:rFonts w:ascii="Frutiger 45 Light" w:hAnsi="Frutiger 45 Light"/>
                <w:sz w:val="24"/>
                <w:szCs w:val="24"/>
                <w:lang w:val="en-US"/>
              </w:rPr>
            </w:rPrChange>
          </w:rPr>
          <w:t xml:space="preserve"> dilakukan pada BoR dan simulasi kebijakan sebagaimana berikut. </w:t>
        </w:r>
      </w:ins>
    </w:p>
    <w:p w14:paraId="02FD6F37" w14:textId="77777777" w:rsidR="00E35D67" w:rsidRPr="00E35D67" w:rsidRDefault="00E35D67" w:rsidP="00CC4C47">
      <w:pPr>
        <w:spacing w:after="0" w:line="360" w:lineRule="auto"/>
        <w:ind w:firstLine="567"/>
        <w:jc w:val="both"/>
        <w:rPr>
          <w:ins w:id="6894" w:author="nadira firinda" w:date="2022-10-29T23:27:00Z"/>
          <w:rFonts w:ascii="Times New Roman" w:hAnsi="Times New Roman" w:cs="Times New Roman"/>
          <w:rPrChange w:id="6895" w:author="nadira firinda" w:date="2022-10-29T23:28:00Z">
            <w:rPr>
              <w:ins w:id="6896" w:author="nadira firinda" w:date="2022-10-29T23:27:00Z"/>
              <w:rFonts w:ascii="Frutiger 45 Light" w:hAnsi="Frutiger 45 Light"/>
              <w:sz w:val="24"/>
              <w:szCs w:val="24"/>
              <w:lang w:val="en-US"/>
            </w:rPr>
          </w:rPrChange>
        </w:rPr>
        <w:pPrChange w:id="6897" w:author="nadira firinda" w:date="2022-10-29T23:37:00Z">
          <w:pPr>
            <w:spacing w:after="0"/>
            <w:ind w:firstLine="567"/>
            <w:jc w:val="both"/>
          </w:pPr>
        </w:pPrChange>
      </w:pPr>
    </w:p>
    <w:p w14:paraId="4FA034B8" w14:textId="77777777" w:rsidR="00E35D67" w:rsidRPr="00E35D67" w:rsidRDefault="00E35D67" w:rsidP="00CC4C47">
      <w:pPr>
        <w:spacing w:after="0" w:line="360" w:lineRule="auto"/>
        <w:jc w:val="both"/>
        <w:rPr>
          <w:ins w:id="6898" w:author="nadira firinda" w:date="2022-10-29T23:27:00Z"/>
          <w:rFonts w:ascii="Times New Roman" w:hAnsi="Times New Roman" w:cs="Times New Roman"/>
          <w:rPrChange w:id="6899" w:author="nadira firinda" w:date="2022-10-29T23:28:00Z">
            <w:rPr>
              <w:ins w:id="6900" w:author="nadira firinda" w:date="2022-10-29T23:27:00Z"/>
              <w:rFonts w:ascii="Frutiger 45 Light" w:hAnsi="Frutiger 45 Light"/>
              <w:sz w:val="24"/>
              <w:szCs w:val="24"/>
              <w:lang w:val="en-US"/>
            </w:rPr>
          </w:rPrChange>
        </w:rPr>
        <w:pPrChange w:id="6901" w:author="nadira firinda" w:date="2022-10-29T23:37:00Z">
          <w:pPr>
            <w:spacing w:after="0"/>
            <w:ind w:firstLine="567"/>
            <w:jc w:val="both"/>
          </w:pPr>
        </w:pPrChange>
      </w:pPr>
      <w:ins w:id="6902" w:author="nadira firinda" w:date="2022-10-29T23:27:00Z">
        <w:r w:rsidRPr="00E35D67">
          <w:rPr>
            <w:rFonts w:ascii="Times New Roman" w:hAnsi="Times New Roman" w:cs="Times New Roman"/>
            <w:rPrChange w:id="6903" w:author="nadira firinda" w:date="2022-10-29T23:28:00Z">
              <w:rPr>
                <w:rFonts w:ascii="Frutiger 45 Light" w:hAnsi="Frutiger 45 Light"/>
                <w:noProof/>
                <w:sz w:val="24"/>
                <w:szCs w:val="24"/>
                <w:lang w:val="en-US" w:eastAsia="ja-JP"/>
              </w:rPr>
            </w:rPrChange>
          </w:rPr>
          <w:drawing>
            <wp:inline distT="0" distB="0" distL="0" distR="0" wp14:anchorId="2F152DC7" wp14:editId="5A89FAC6">
              <wp:extent cx="2762759" cy="2144187"/>
              <wp:effectExtent l="0" t="0" r="0" b="8890"/>
              <wp:docPr id="35" name="Picture 8">
                <a:extLst xmlns:a="http://schemas.openxmlformats.org/drawingml/2006/main">
                  <a:ext uri="{FF2B5EF4-FFF2-40B4-BE49-F238E27FC236}">
                    <a16:creationId xmlns:a16="http://schemas.microsoft.com/office/drawing/2014/main" id="{C89FC5C7-167E-29A0-A000-DE739DD687F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C89FC5C7-167E-29A0-A000-DE739DD687FE}"/>
                          </a:ext>
                        </a:extLst>
                      </pic:cNvPr>
                      <pic:cNvPicPr>
                        <a:picLocks noChangeAspect="1"/>
                      </pic:cNvPicPr>
                    </pic:nvPicPr>
                    <pic:blipFill rotWithShape="1">
                      <a:blip r:embed="rId59"/>
                      <a:srcRect b="51326"/>
                      <a:stretch/>
                    </pic:blipFill>
                    <pic:spPr>
                      <a:xfrm>
                        <a:off x="0" y="0"/>
                        <a:ext cx="2776555" cy="2154894"/>
                      </a:xfrm>
                      <a:prstGeom prst="rect">
                        <a:avLst/>
                      </a:prstGeom>
                    </pic:spPr>
                  </pic:pic>
                </a:graphicData>
              </a:graphic>
            </wp:inline>
          </w:drawing>
        </w:r>
        <w:r w:rsidRPr="00E35D67">
          <w:rPr>
            <w:rFonts w:ascii="Times New Roman" w:hAnsi="Times New Roman" w:cs="Times New Roman"/>
            <w:rPrChange w:id="6904" w:author="nadira firinda" w:date="2022-10-29T23:28:00Z">
              <w:rPr>
                <w:rFonts w:ascii="Frutiger 45 Light" w:hAnsi="Frutiger 45 Light"/>
                <w:sz w:val="24"/>
                <w:szCs w:val="24"/>
                <w:lang w:val="en-US"/>
              </w:rPr>
            </w:rPrChange>
          </w:rPr>
          <w:t xml:space="preserve"> </w:t>
        </w:r>
        <w:r w:rsidRPr="00E35D67">
          <w:rPr>
            <w:rFonts w:ascii="Times New Roman" w:hAnsi="Times New Roman" w:cs="Times New Roman"/>
            <w:rPrChange w:id="6905" w:author="nadira firinda" w:date="2022-10-29T23:28:00Z">
              <w:rPr>
                <w:rFonts w:ascii="Frutiger 45 Light" w:hAnsi="Frutiger 45 Light"/>
                <w:noProof/>
                <w:sz w:val="24"/>
                <w:szCs w:val="24"/>
                <w:lang w:val="en-US" w:eastAsia="ja-JP"/>
              </w:rPr>
            </w:rPrChange>
          </w:rPr>
          <w:drawing>
            <wp:inline distT="0" distB="0" distL="0" distR="0" wp14:anchorId="7A6654EB" wp14:editId="42D4B727">
              <wp:extent cx="2743200" cy="2153176"/>
              <wp:effectExtent l="0" t="0" r="0" b="0"/>
              <wp:docPr id="36" name="Picture 6">
                <a:extLst xmlns:a="http://schemas.openxmlformats.org/drawingml/2006/main">
                  <a:ext uri="{FF2B5EF4-FFF2-40B4-BE49-F238E27FC236}">
                    <a16:creationId xmlns:a16="http://schemas.microsoft.com/office/drawing/2014/main" id="{C89FC5C7-167E-29A0-A000-DE739DD687F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C89FC5C7-167E-29A0-A000-DE739DD687FE}"/>
                          </a:ext>
                        </a:extLst>
                      </pic:cNvPr>
                      <pic:cNvPicPr>
                        <a:picLocks noChangeAspect="1"/>
                      </pic:cNvPicPr>
                    </pic:nvPicPr>
                    <pic:blipFill rotWithShape="1">
                      <a:blip r:embed="rId59"/>
                      <a:srcRect t="50774"/>
                      <a:stretch/>
                    </pic:blipFill>
                    <pic:spPr>
                      <a:xfrm>
                        <a:off x="0" y="0"/>
                        <a:ext cx="2757341" cy="2164276"/>
                      </a:xfrm>
                      <a:prstGeom prst="rect">
                        <a:avLst/>
                      </a:prstGeom>
                    </pic:spPr>
                  </pic:pic>
                </a:graphicData>
              </a:graphic>
            </wp:inline>
          </w:drawing>
        </w:r>
      </w:ins>
    </w:p>
    <w:p w14:paraId="50136956" w14:textId="77777777" w:rsidR="00E35D67" w:rsidRPr="00E35D67" w:rsidRDefault="00E35D67" w:rsidP="00CC4C47">
      <w:pPr>
        <w:pStyle w:val="Caption"/>
        <w:spacing w:line="360" w:lineRule="auto"/>
        <w:jc w:val="both"/>
        <w:rPr>
          <w:ins w:id="6906" w:author="nadira firinda" w:date="2022-10-29T23:27:00Z"/>
          <w:rPrChange w:id="6907" w:author="nadira firinda" w:date="2022-10-29T23:28:00Z">
            <w:rPr>
              <w:ins w:id="6908" w:author="nadira firinda" w:date="2022-10-29T23:27:00Z"/>
              <w:rFonts w:ascii="Frutiger 45 Light" w:hAnsi="Frutiger 45 Light"/>
              <w:lang w:val="en-US"/>
            </w:rPr>
          </w:rPrChange>
        </w:rPr>
        <w:pPrChange w:id="6909" w:author="nadira firinda" w:date="2022-10-29T23:37:00Z">
          <w:pPr>
            <w:pStyle w:val="Caption"/>
          </w:pPr>
        </w:pPrChange>
      </w:pPr>
      <w:ins w:id="6910" w:author="nadira firinda" w:date="2022-10-29T23:27:00Z">
        <w:r w:rsidRPr="00E35D67">
          <w:rPr>
            <w:rPrChange w:id="6911" w:author="nadira firinda" w:date="2022-10-29T23:28:00Z">
              <w:rPr>
                <w:rFonts w:ascii="Frutiger 45 Light" w:hAnsi="Frutiger 45 Light"/>
                <w:lang w:val="en-US"/>
              </w:rPr>
            </w:rPrChange>
          </w:rPr>
          <w:t xml:space="preserve">Tabel </w:t>
        </w:r>
        <w:r w:rsidRPr="00E35D67">
          <w:rPr>
            <w:rPrChange w:id="6912" w:author="nadira firinda" w:date="2022-10-29T23:28:00Z">
              <w:rPr>
                <w:rFonts w:ascii="Frutiger 45 Light" w:hAnsi="Frutiger 45 Light"/>
              </w:rPr>
            </w:rPrChange>
          </w:rPr>
          <w:fldChar w:fldCharType="begin"/>
        </w:r>
        <w:r w:rsidRPr="00E35D67">
          <w:rPr>
            <w:rPrChange w:id="6913" w:author="nadira firinda" w:date="2022-10-29T23:28:00Z">
              <w:rPr>
                <w:rFonts w:ascii="Frutiger 45 Light" w:hAnsi="Frutiger 45 Light"/>
              </w:rPr>
            </w:rPrChange>
          </w:rPr>
          <w:instrText xml:space="preserve"> STYLEREF 1 \s </w:instrText>
        </w:r>
        <w:r w:rsidRPr="00E35D67">
          <w:rPr>
            <w:rPrChange w:id="6914" w:author="nadira firinda" w:date="2022-10-29T23:28:00Z">
              <w:rPr>
                <w:rFonts w:ascii="Frutiger 45 Light" w:hAnsi="Frutiger 45 Light"/>
              </w:rPr>
            </w:rPrChange>
          </w:rPr>
          <w:fldChar w:fldCharType="separate"/>
        </w:r>
        <w:r w:rsidRPr="00E35D67">
          <w:rPr>
            <w:rPrChange w:id="6915" w:author="nadira firinda" w:date="2022-10-29T23:28:00Z">
              <w:rPr>
                <w:rFonts w:ascii="Frutiger 45 Light" w:hAnsi="Frutiger 45 Light"/>
                <w:noProof/>
              </w:rPr>
            </w:rPrChange>
          </w:rPr>
          <w:t>II</w:t>
        </w:r>
        <w:r w:rsidRPr="00E35D67">
          <w:rPr>
            <w:rPrChange w:id="6916" w:author="nadira firinda" w:date="2022-10-29T23:28:00Z">
              <w:rPr>
                <w:rFonts w:ascii="Frutiger 45 Light" w:hAnsi="Frutiger 45 Light"/>
              </w:rPr>
            </w:rPrChange>
          </w:rPr>
          <w:fldChar w:fldCharType="end"/>
        </w:r>
        <w:r w:rsidRPr="00E35D67">
          <w:rPr>
            <w:rPrChange w:id="6917" w:author="nadira firinda" w:date="2022-10-29T23:28:00Z">
              <w:rPr>
                <w:rFonts w:ascii="Frutiger 45 Light" w:hAnsi="Frutiger 45 Light"/>
              </w:rPr>
            </w:rPrChange>
          </w:rPr>
          <w:t>.</w:t>
        </w:r>
        <w:r w:rsidRPr="00E35D67">
          <w:rPr>
            <w:rPrChange w:id="6918" w:author="nadira firinda" w:date="2022-10-29T23:28:00Z">
              <w:rPr>
                <w:rFonts w:ascii="Frutiger 45 Light" w:hAnsi="Frutiger 45 Light"/>
              </w:rPr>
            </w:rPrChange>
          </w:rPr>
          <w:fldChar w:fldCharType="begin"/>
        </w:r>
        <w:r w:rsidRPr="00E35D67">
          <w:rPr>
            <w:rPrChange w:id="6919" w:author="nadira firinda" w:date="2022-10-29T23:28:00Z">
              <w:rPr>
                <w:rFonts w:ascii="Frutiger 45 Light" w:hAnsi="Frutiger 45 Light"/>
              </w:rPr>
            </w:rPrChange>
          </w:rPr>
          <w:instrText xml:space="preserve"> SEQ Grafik \* ARABIC \s 1 </w:instrText>
        </w:r>
        <w:r w:rsidRPr="00E35D67">
          <w:rPr>
            <w:rPrChange w:id="6920" w:author="nadira firinda" w:date="2022-10-29T23:28:00Z">
              <w:rPr>
                <w:rFonts w:ascii="Frutiger 45 Light" w:hAnsi="Frutiger 45 Light"/>
              </w:rPr>
            </w:rPrChange>
          </w:rPr>
          <w:fldChar w:fldCharType="separate"/>
        </w:r>
        <w:r w:rsidRPr="00E35D67">
          <w:rPr>
            <w:rPrChange w:id="6921" w:author="nadira firinda" w:date="2022-10-29T23:28:00Z">
              <w:rPr>
                <w:rFonts w:ascii="Frutiger 45 Light" w:hAnsi="Frutiger 45 Light"/>
                <w:noProof/>
              </w:rPr>
            </w:rPrChange>
          </w:rPr>
          <w:t>21</w:t>
        </w:r>
        <w:r w:rsidRPr="00E35D67">
          <w:rPr>
            <w:rPrChange w:id="6922" w:author="nadira firinda" w:date="2022-10-29T23:28:00Z">
              <w:rPr>
                <w:rFonts w:ascii="Frutiger 45 Light" w:hAnsi="Frutiger 45 Light"/>
              </w:rPr>
            </w:rPrChange>
          </w:rPr>
          <w:fldChar w:fldCharType="end"/>
        </w:r>
        <w:r w:rsidRPr="00E35D67">
          <w:rPr>
            <w:rPrChange w:id="6923" w:author="nadira firinda" w:date="2022-10-29T23:28:00Z">
              <w:rPr>
                <w:rFonts w:ascii="Frutiger 45 Light" w:hAnsi="Frutiger 45 Light"/>
                <w:lang w:val="en-US"/>
              </w:rPr>
            </w:rPrChange>
          </w:rPr>
          <w:t xml:space="preserve"> Input/Masukan ARIMBI Consistency Check</w:t>
        </w:r>
      </w:ins>
    </w:p>
    <w:p w14:paraId="13BCE7B4" w14:textId="77777777" w:rsidR="00E35D67" w:rsidRPr="00E35D67" w:rsidRDefault="00E35D67" w:rsidP="00CC4C47">
      <w:pPr>
        <w:spacing w:after="0" w:line="360" w:lineRule="auto"/>
        <w:jc w:val="both"/>
        <w:rPr>
          <w:ins w:id="6924" w:author="nadira firinda" w:date="2022-10-29T23:27:00Z"/>
          <w:rFonts w:ascii="Times New Roman" w:hAnsi="Times New Roman" w:cs="Times New Roman"/>
          <w:rPrChange w:id="6925" w:author="nadira firinda" w:date="2022-10-29T23:28:00Z">
            <w:rPr>
              <w:ins w:id="6926" w:author="nadira firinda" w:date="2022-10-29T23:27:00Z"/>
              <w:rFonts w:ascii="Frutiger 45 Light" w:hAnsi="Frutiger 45 Light"/>
              <w:sz w:val="24"/>
              <w:szCs w:val="24"/>
              <w:lang w:val="en-US"/>
            </w:rPr>
          </w:rPrChange>
        </w:rPr>
        <w:pPrChange w:id="6927" w:author="nadira firinda" w:date="2022-10-29T23:37:00Z">
          <w:pPr>
            <w:spacing w:after="0"/>
            <w:ind w:firstLine="567"/>
            <w:jc w:val="both"/>
          </w:pPr>
        </w:pPrChange>
      </w:pPr>
      <w:ins w:id="6928" w:author="nadira firinda" w:date="2022-10-29T23:27:00Z">
        <w:r w:rsidRPr="00E35D67">
          <w:rPr>
            <w:rFonts w:ascii="Times New Roman" w:hAnsi="Times New Roman" w:cs="Times New Roman"/>
            <w:rPrChange w:id="6929" w:author="nadira firinda" w:date="2022-10-29T23:28:00Z">
              <w:rPr>
                <w:rFonts w:ascii="Frutiger 45 Light" w:hAnsi="Frutiger 45 Light"/>
                <w:noProof/>
                <w:lang w:val="en-US" w:eastAsia="ja-JP"/>
              </w:rPr>
            </w:rPrChange>
          </w:rPr>
          <w:lastRenderedPageBreak/>
          <w:drawing>
            <wp:inline distT="0" distB="0" distL="0" distR="0" wp14:anchorId="75832FB4" wp14:editId="44C9F2BE">
              <wp:extent cx="5720763" cy="200279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23278" cy="2003670"/>
                      </a:xfrm>
                      <a:prstGeom prst="rect">
                        <a:avLst/>
                      </a:prstGeom>
                      <a:noFill/>
                      <a:ln>
                        <a:noFill/>
                      </a:ln>
                    </pic:spPr>
                  </pic:pic>
                </a:graphicData>
              </a:graphic>
            </wp:inline>
          </w:drawing>
        </w:r>
      </w:ins>
    </w:p>
    <w:p w14:paraId="5111A79A" w14:textId="77777777" w:rsidR="00E35D67" w:rsidRPr="00E35D67" w:rsidRDefault="00E35D67" w:rsidP="00CC4C47">
      <w:pPr>
        <w:pStyle w:val="Caption"/>
        <w:spacing w:line="360" w:lineRule="auto"/>
        <w:jc w:val="both"/>
        <w:rPr>
          <w:ins w:id="6930" w:author="nadira firinda" w:date="2022-10-29T23:27:00Z"/>
          <w:rPrChange w:id="6931" w:author="nadira firinda" w:date="2022-10-29T23:28:00Z">
            <w:rPr>
              <w:ins w:id="6932" w:author="nadira firinda" w:date="2022-10-29T23:27:00Z"/>
              <w:rFonts w:ascii="Frutiger 45 Light" w:hAnsi="Frutiger 45 Light"/>
              <w:lang w:val="en-US"/>
            </w:rPr>
          </w:rPrChange>
        </w:rPr>
        <w:pPrChange w:id="6933" w:author="nadira firinda" w:date="2022-10-29T23:37:00Z">
          <w:pPr>
            <w:pStyle w:val="Caption"/>
          </w:pPr>
        </w:pPrChange>
      </w:pPr>
      <w:ins w:id="6934" w:author="nadira firinda" w:date="2022-10-29T23:27:00Z">
        <w:r w:rsidRPr="00E35D67">
          <w:rPr>
            <w:rPrChange w:id="6935" w:author="nadira firinda" w:date="2022-10-29T23:28:00Z">
              <w:rPr>
                <w:rFonts w:ascii="Frutiger 45 Light" w:hAnsi="Frutiger 45 Light"/>
                <w:sz w:val="24"/>
                <w:szCs w:val="24"/>
                <w:lang w:val="en-US"/>
              </w:rPr>
            </w:rPrChange>
          </w:rPr>
          <w:t xml:space="preserve">  </w:t>
        </w:r>
        <w:r w:rsidRPr="00E35D67">
          <w:rPr>
            <w:rPrChange w:id="6936" w:author="nadira firinda" w:date="2022-10-29T23:28:00Z">
              <w:rPr>
                <w:rFonts w:ascii="Frutiger 45 Light" w:hAnsi="Frutiger 45 Light"/>
                <w:lang w:val="en-US"/>
              </w:rPr>
            </w:rPrChange>
          </w:rPr>
          <w:t>Tabel</w:t>
        </w:r>
        <w:r w:rsidRPr="00E35D67">
          <w:rPr>
            <w:rPrChange w:id="6937" w:author="nadira firinda" w:date="2022-10-29T23:28:00Z">
              <w:rPr>
                <w:rFonts w:ascii="Frutiger 45 Light" w:hAnsi="Frutiger 45 Light"/>
              </w:rPr>
            </w:rPrChange>
          </w:rPr>
          <w:t xml:space="preserve"> </w:t>
        </w:r>
        <w:r w:rsidRPr="00E35D67">
          <w:rPr>
            <w:rPrChange w:id="6938" w:author="nadira firinda" w:date="2022-10-29T23:28:00Z">
              <w:rPr>
                <w:rFonts w:ascii="Frutiger 45 Light" w:hAnsi="Frutiger 45 Light"/>
              </w:rPr>
            </w:rPrChange>
          </w:rPr>
          <w:fldChar w:fldCharType="begin"/>
        </w:r>
        <w:r w:rsidRPr="00E35D67">
          <w:rPr>
            <w:rPrChange w:id="6939" w:author="nadira firinda" w:date="2022-10-29T23:28:00Z">
              <w:rPr>
                <w:rFonts w:ascii="Frutiger 45 Light" w:hAnsi="Frutiger 45 Light"/>
              </w:rPr>
            </w:rPrChange>
          </w:rPr>
          <w:instrText xml:space="preserve"> STYLEREF 1 \s </w:instrText>
        </w:r>
        <w:r w:rsidRPr="00E35D67">
          <w:rPr>
            <w:rPrChange w:id="6940" w:author="nadira firinda" w:date="2022-10-29T23:28:00Z">
              <w:rPr>
                <w:rFonts w:ascii="Frutiger 45 Light" w:hAnsi="Frutiger 45 Light"/>
              </w:rPr>
            </w:rPrChange>
          </w:rPr>
          <w:fldChar w:fldCharType="separate"/>
        </w:r>
        <w:r w:rsidRPr="00E35D67">
          <w:rPr>
            <w:rPrChange w:id="6941" w:author="nadira firinda" w:date="2022-10-29T23:28:00Z">
              <w:rPr>
                <w:rFonts w:ascii="Frutiger 45 Light" w:hAnsi="Frutiger 45 Light"/>
                <w:noProof/>
              </w:rPr>
            </w:rPrChange>
          </w:rPr>
          <w:t>II</w:t>
        </w:r>
        <w:r w:rsidRPr="00E35D67">
          <w:rPr>
            <w:rPrChange w:id="6942" w:author="nadira firinda" w:date="2022-10-29T23:28:00Z">
              <w:rPr>
                <w:rFonts w:ascii="Frutiger 45 Light" w:hAnsi="Frutiger 45 Light"/>
              </w:rPr>
            </w:rPrChange>
          </w:rPr>
          <w:fldChar w:fldCharType="end"/>
        </w:r>
        <w:r w:rsidRPr="00E35D67">
          <w:rPr>
            <w:rPrChange w:id="6943" w:author="nadira firinda" w:date="2022-10-29T23:28:00Z">
              <w:rPr>
                <w:rFonts w:ascii="Frutiger 45 Light" w:hAnsi="Frutiger 45 Light"/>
              </w:rPr>
            </w:rPrChange>
          </w:rPr>
          <w:t>.</w:t>
        </w:r>
        <w:r w:rsidRPr="00E35D67">
          <w:rPr>
            <w:rPrChange w:id="6944" w:author="nadira firinda" w:date="2022-10-29T23:28:00Z">
              <w:rPr>
                <w:rFonts w:ascii="Frutiger 45 Light" w:hAnsi="Frutiger 45 Light"/>
              </w:rPr>
            </w:rPrChange>
          </w:rPr>
          <w:fldChar w:fldCharType="begin"/>
        </w:r>
        <w:r w:rsidRPr="00E35D67">
          <w:rPr>
            <w:rPrChange w:id="6945" w:author="nadira firinda" w:date="2022-10-29T23:28:00Z">
              <w:rPr>
                <w:rFonts w:ascii="Frutiger 45 Light" w:hAnsi="Frutiger 45 Light"/>
              </w:rPr>
            </w:rPrChange>
          </w:rPr>
          <w:instrText xml:space="preserve"> SEQ Grafik \* ARABIC \s 1 </w:instrText>
        </w:r>
        <w:r w:rsidRPr="00E35D67">
          <w:rPr>
            <w:rPrChange w:id="6946" w:author="nadira firinda" w:date="2022-10-29T23:28:00Z">
              <w:rPr>
                <w:rFonts w:ascii="Frutiger 45 Light" w:hAnsi="Frutiger 45 Light"/>
              </w:rPr>
            </w:rPrChange>
          </w:rPr>
          <w:fldChar w:fldCharType="separate"/>
        </w:r>
        <w:r w:rsidRPr="00E35D67">
          <w:rPr>
            <w:rPrChange w:id="6947" w:author="nadira firinda" w:date="2022-10-29T23:28:00Z">
              <w:rPr>
                <w:rFonts w:ascii="Frutiger 45 Light" w:hAnsi="Frutiger 45 Light"/>
                <w:noProof/>
              </w:rPr>
            </w:rPrChange>
          </w:rPr>
          <w:t>22</w:t>
        </w:r>
        <w:r w:rsidRPr="00E35D67">
          <w:rPr>
            <w:rPrChange w:id="6948" w:author="nadira firinda" w:date="2022-10-29T23:28:00Z">
              <w:rPr>
                <w:rFonts w:ascii="Frutiger 45 Light" w:hAnsi="Frutiger 45 Light"/>
              </w:rPr>
            </w:rPrChange>
          </w:rPr>
          <w:fldChar w:fldCharType="end"/>
        </w:r>
        <w:r w:rsidRPr="00E35D67">
          <w:rPr>
            <w:rPrChange w:id="6949" w:author="nadira firinda" w:date="2022-10-29T23:28:00Z">
              <w:rPr>
                <w:rFonts w:ascii="Frutiger 45 Light" w:hAnsi="Frutiger 45 Light"/>
                <w:lang w:val="en-US"/>
              </w:rPr>
            </w:rPrChange>
          </w:rPr>
          <w:t xml:space="preserve"> Delta antar skenario dan hasil ARIMBI Consistency Check (BoR inflasi RDG Juli’22)</w:t>
        </w:r>
      </w:ins>
    </w:p>
    <w:p w14:paraId="2D57962A" w14:textId="77777777" w:rsidR="00E35D67" w:rsidRPr="00E35D67" w:rsidRDefault="00E35D67" w:rsidP="00CC4C47">
      <w:pPr>
        <w:spacing w:after="120" w:line="360" w:lineRule="auto"/>
        <w:ind w:firstLine="562"/>
        <w:jc w:val="both"/>
        <w:rPr>
          <w:ins w:id="6950" w:author="nadira firinda" w:date="2022-10-29T23:27:00Z"/>
          <w:rFonts w:ascii="Times New Roman" w:hAnsi="Times New Roman" w:cs="Times New Roman"/>
          <w:rPrChange w:id="6951" w:author="nadira firinda" w:date="2022-10-29T23:28:00Z">
            <w:rPr>
              <w:ins w:id="6952" w:author="nadira firinda" w:date="2022-10-29T23:27:00Z"/>
              <w:rFonts w:ascii="Frutiger 45 Light" w:hAnsi="Frutiger 45 Light"/>
              <w:sz w:val="24"/>
              <w:szCs w:val="24"/>
              <w:lang w:val="en-US"/>
            </w:rPr>
          </w:rPrChange>
        </w:rPr>
        <w:pPrChange w:id="6953" w:author="nadira firinda" w:date="2022-10-29T23:37:00Z">
          <w:pPr>
            <w:spacing w:after="120"/>
            <w:ind w:firstLine="562"/>
            <w:jc w:val="both"/>
          </w:pPr>
        </w:pPrChange>
      </w:pPr>
      <w:ins w:id="6954" w:author="nadira firinda" w:date="2022-10-29T23:27:00Z">
        <w:r w:rsidRPr="00E35D67">
          <w:rPr>
            <w:rFonts w:ascii="Times New Roman" w:hAnsi="Times New Roman" w:cs="Times New Roman"/>
            <w:rPrChange w:id="6955" w:author="nadira firinda" w:date="2022-10-29T23:28:00Z">
              <w:rPr>
                <w:rFonts w:ascii="Frutiger 45 Light" w:hAnsi="Frutiger 45 Light"/>
                <w:sz w:val="24"/>
                <w:szCs w:val="24"/>
                <w:lang w:val="en-US"/>
              </w:rPr>
            </w:rPrChange>
          </w:rPr>
          <w:t xml:space="preserve">Hasil ARIMBI </w:t>
        </w:r>
        <w:r w:rsidRPr="00E35D67">
          <w:rPr>
            <w:rFonts w:ascii="Times New Roman" w:hAnsi="Times New Roman" w:cs="Times New Roman"/>
            <w:rPrChange w:id="6956" w:author="nadira firinda" w:date="2022-10-29T23:28:00Z">
              <w:rPr>
                <w:rFonts w:ascii="Frutiger 45 Light" w:hAnsi="Frutiger 45 Light"/>
                <w:i/>
                <w:iCs/>
                <w:sz w:val="24"/>
                <w:szCs w:val="24"/>
                <w:lang w:val="en-US"/>
              </w:rPr>
            </w:rPrChange>
          </w:rPr>
          <w:t>consistency check</w:t>
        </w:r>
        <w:r w:rsidRPr="00E35D67">
          <w:rPr>
            <w:rFonts w:ascii="Times New Roman" w:hAnsi="Times New Roman" w:cs="Times New Roman"/>
            <w:rPrChange w:id="6957" w:author="nadira firinda" w:date="2022-10-29T23:28:00Z">
              <w:rPr>
                <w:rFonts w:ascii="Frutiger 45 Light" w:hAnsi="Frutiger 45 Light"/>
                <w:sz w:val="24"/>
                <w:szCs w:val="24"/>
                <w:lang w:val="en-US"/>
              </w:rPr>
            </w:rPrChange>
          </w:rPr>
          <w:t xml:space="preserve"> pada pengamatan RDG Juli 2022 (BoR inflasi) juga telah menunjukkan pergerakan yang konsisten pada masing-masing variabel ekonomi yang dihasilkan. Asumsi kenaikan inflasi yang ada telah sejalan dengan nilai tukar lebih depresiatif yang berdampak pada perbaikan ekspor dan CA. Kenaikan inflasi ini kemudian akan menekan permintaan domestik sehingga PDB dan permintaan kredit menurun. Penurunan PDB dan nilai tukar yang lebih depresiatif ini kemudian sejalan dengan penurunan FA dan CA yang membaik.</w:t>
        </w:r>
      </w:ins>
    </w:p>
    <w:p w14:paraId="14288D39" w14:textId="77777777" w:rsidR="00E35D67" w:rsidRPr="00E35D67" w:rsidRDefault="00E35D67" w:rsidP="00CC4C47">
      <w:pPr>
        <w:spacing w:after="120" w:line="360" w:lineRule="auto"/>
        <w:ind w:firstLine="562"/>
        <w:jc w:val="both"/>
        <w:rPr>
          <w:ins w:id="6958" w:author="nadira firinda" w:date="2022-10-29T23:27:00Z"/>
          <w:rFonts w:ascii="Times New Roman" w:hAnsi="Times New Roman" w:cs="Times New Roman"/>
          <w:rPrChange w:id="6959" w:author="nadira firinda" w:date="2022-10-29T23:28:00Z">
            <w:rPr>
              <w:ins w:id="6960" w:author="nadira firinda" w:date="2022-10-29T23:27:00Z"/>
              <w:rFonts w:ascii="Frutiger 45 Light" w:hAnsi="Frutiger 45 Light"/>
              <w:sz w:val="24"/>
              <w:szCs w:val="24"/>
              <w:lang w:val="en-US"/>
            </w:rPr>
          </w:rPrChange>
        </w:rPr>
        <w:pPrChange w:id="6961" w:author="nadira firinda" w:date="2022-10-29T23:37:00Z">
          <w:pPr>
            <w:spacing w:after="120"/>
            <w:ind w:firstLine="562"/>
            <w:jc w:val="both"/>
          </w:pPr>
        </w:pPrChange>
      </w:pPr>
    </w:p>
    <w:p w14:paraId="72BE6D84" w14:textId="77777777" w:rsidR="00E35D67" w:rsidRPr="00E35D67" w:rsidRDefault="00E35D67" w:rsidP="00CC4C47">
      <w:pPr>
        <w:spacing w:after="0" w:line="360" w:lineRule="auto"/>
        <w:jc w:val="both"/>
        <w:rPr>
          <w:ins w:id="6962" w:author="nadira firinda" w:date="2022-10-29T23:27:00Z"/>
          <w:rFonts w:ascii="Times New Roman" w:hAnsi="Times New Roman" w:cs="Times New Roman"/>
          <w:rPrChange w:id="6963" w:author="nadira firinda" w:date="2022-10-29T23:28:00Z">
            <w:rPr>
              <w:ins w:id="6964" w:author="nadira firinda" w:date="2022-10-29T23:27:00Z"/>
              <w:rFonts w:ascii="Frutiger 45 Light" w:hAnsi="Frutiger 45 Light"/>
              <w:sz w:val="24"/>
              <w:szCs w:val="24"/>
              <w:lang w:val="en-US"/>
            </w:rPr>
          </w:rPrChange>
        </w:rPr>
        <w:pPrChange w:id="6965" w:author="nadira firinda" w:date="2022-10-29T23:37:00Z">
          <w:pPr>
            <w:spacing w:after="0"/>
            <w:ind w:firstLine="567"/>
            <w:jc w:val="both"/>
          </w:pPr>
        </w:pPrChange>
      </w:pPr>
      <w:ins w:id="6966" w:author="nadira firinda" w:date="2022-10-29T23:27:00Z">
        <w:r w:rsidRPr="00E35D67">
          <w:rPr>
            <w:rFonts w:ascii="Times New Roman" w:hAnsi="Times New Roman" w:cs="Times New Roman"/>
            <w:rPrChange w:id="6967" w:author="nadira firinda" w:date="2022-10-29T23:28:00Z">
              <w:rPr>
                <w:rFonts w:ascii="Frutiger 45 Light" w:hAnsi="Frutiger 45 Light"/>
                <w:noProof/>
                <w:sz w:val="24"/>
                <w:szCs w:val="24"/>
                <w:lang w:val="en-US" w:eastAsia="ja-JP"/>
              </w:rPr>
            </w:rPrChange>
          </w:rPr>
          <w:drawing>
            <wp:inline distT="0" distB="0" distL="0" distR="0" wp14:anchorId="127241A9" wp14:editId="444DB3AE">
              <wp:extent cx="2801878" cy="1956194"/>
              <wp:effectExtent l="0" t="0" r="0" b="6350"/>
              <wp:docPr id="26" name="Picture 10">
                <a:extLst xmlns:a="http://schemas.openxmlformats.org/drawingml/2006/main">
                  <a:ext uri="{FF2B5EF4-FFF2-40B4-BE49-F238E27FC236}">
                    <a16:creationId xmlns:a16="http://schemas.microsoft.com/office/drawing/2014/main" id="{DFEBC68F-46EA-58F1-809D-B2FA9C4D92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DFEBC68F-46EA-58F1-809D-B2FA9C4D92DA}"/>
                          </a:ext>
                        </a:extLst>
                      </pic:cNvPr>
                      <pic:cNvPicPr>
                        <a:picLocks noChangeAspect="1"/>
                      </pic:cNvPicPr>
                    </pic:nvPicPr>
                    <pic:blipFill rotWithShape="1">
                      <a:blip r:embed="rId61"/>
                      <a:srcRect b="52316"/>
                      <a:stretch/>
                    </pic:blipFill>
                    <pic:spPr>
                      <a:xfrm>
                        <a:off x="0" y="0"/>
                        <a:ext cx="2808613" cy="1960896"/>
                      </a:xfrm>
                      <a:prstGeom prst="rect">
                        <a:avLst/>
                      </a:prstGeom>
                    </pic:spPr>
                  </pic:pic>
                </a:graphicData>
              </a:graphic>
            </wp:inline>
          </w:drawing>
        </w:r>
        <w:r w:rsidRPr="00E35D67">
          <w:rPr>
            <w:rFonts w:ascii="Times New Roman" w:hAnsi="Times New Roman" w:cs="Times New Roman"/>
            <w:rPrChange w:id="6968" w:author="nadira firinda" w:date="2022-10-29T23:28:00Z">
              <w:rPr>
                <w:rFonts w:ascii="Frutiger 45 Light" w:hAnsi="Frutiger 45 Light"/>
                <w:sz w:val="24"/>
                <w:szCs w:val="24"/>
                <w:lang w:val="en-US"/>
              </w:rPr>
            </w:rPrChange>
          </w:rPr>
          <w:t xml:space="preserve"> </w:t>
        </w:r>
        <w:r w:rsidRPr="00E35D67">
          <w:rPr>
            <w:rFonts w:ascii="Times New Roman" w:hAnsi="Times New Roman" w:cs="Times New Roman"/>
            <w:rPrChange w:id="6969" w:author="nadira firinda" w:date="2022-10-29T23:28:00Z">
              <w:rPr>
                <w:rFonts w:ascii="Frutiger 45 Light" w:hAnsi="Frutiger 45 Light"/>
                <w:noProof/>
                <w:sz w:val="24"/>
                <w:szCs w:val="24"/>
                <w:lang w:val="en-US" w:eastAsia="ja-JP"/>
              </w:rPr>
            </w:rPrChange>
          </w:rPr>
          <w:drawing>
            <wp:inline distT="0" distB="0" distL="0" distR="0" wp14:anchorId="73F2F865" wp14:editId="4B3020E5">
              <wp:extent cx="2737773" cy="1955936"/>
              <wp:effectExtent l="0" t="0" r="5715" b="6350"/>
              <wp:docPr id="28" name="Picture 9">
                <a:extLst xmlns:a="http://schemas.openxmlformats.org/drawingml/2006/main">
                  <a:ext uri="{FF2B5EF4-FFF2-40B4-BE49-F238E27FC236}">
                    <a16:creationId xmlns:a16="http://schemas.microsoft.com/office/drawing/2014/main" id="{DFEBC68F-46EA-58F1-809D-B2FA9C4D92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DFEBC68F-46EA-58F1-809D-B2FA9C4D92DA}"/>
                          </a:ext>
                        </a:extLst>
                      </pic:cNvPr>
                      <pic:cNvPicPr>
                        <a:picLocks noChangeAspect="1"/>
                      </pic:cNvPicPr>
                    </pic:nvPicPr>
                    <pic:blipFill rotWithShape="1">
                      <a:blip r:embed="rId61"/>
                      <a:srcRect t="50191" b="1016"/>
                      <a:stretch/>
                    </pic:blipFill>
                    <pic:spPr>
                      <a:xfrm>
                        <a:off x="0" y="0"/>
                        <a:ext cx="2744227" cy="1960547"/>
                      </a:xfrm>
                      <a:prstGeom prst="rect">
                        <a:avLst/>
                      </a:prstGeom>
                    </pic:spPr>
                  </pic:pic>
                </a:graphicData>
              </a:graphic>
            </wp:inline>
          </w:drawing>
        </w:r>
      </w:ins>
    </w:p>
    <w:p w14:paraId="0E7C486F" w14:textId="77777777" w:rsidR="00E35D67" w:rsidRPr="00E35D67" w:rsidRDefault="00E35D67" w:rsidP="00CC4C47">
      <w:pPr>
        <w:pStyle w:val="Caption"/>
        <w:spacing w:line="360" w:lineRule="auto"/>
        <w:jc w:val="both"/>
        <w:rPr>
          <w:ins w:id="6970" w:author="nadira firinda" w:date="2022-10-29T23:27:00Z"/>
          <w:rPrChange w:id="6971" w:author="nadira firinda" w:date="2022-10-29T23:28:00Z">
            <w:rPr>
              <w:ins w:id="6972" w:author="nadira firinda" w:date="2022-10-29T23:27:00Z"/>
              <w:rFonts w:ascii="Frutiger 45 Light" w:hAnsi="Frutiger 45 Light"/>
              <w:lang w:val="en-US"/>
            </w:rPr>
          </w:rPrChange>
        </w:rPr>
        <w:pPrChange w:id="6973" w:author="nadira firinda" w:date="2022-10-29T23:37:00Z">
          <w:pPr>
            <w:pStyle w:val="Caption"/>
          </w:pPr>
        </w:pPrChange>
      </w:pPr>
      <w:ins w:id="6974" w:author="nadira firinda" w:date="2022-10-29T23:27:00Z">
        <w:r w:rsidRPr="00E35D67">
          <w:rPr>
            <w:rPrChange w:id="6975" w:author="nadira firinda" w:date="2022-10-29T23:28:00Z">
              <w:rPr>
                <w:rFonts w:ascii="Frutiger 45 Light" w:hAnsi="Frutiger 45 Light"/>
                <w:lang w:val="en-US"/>
              </w:rPr>
            </w:rPrChange>
          </w:rPr>
          <w:t xml:space="preserve">Tabel </w:t>
        </w:r>
        <w:r w:rsidRPr="00E35D67">
          <w:rPr>
            <w:rPrChange w:id="6976" w:author="nadira firinda" w:date="2022-10-29T23:28:00Z">
              <w:rPr>
                <w:rFonts w:ascii="Frutiger 45 Light" w:hAnsi="Frutiger 45 Light"/>
              </w:rPr>
            </w:rPrChange>
          </w:rPr>
          <w:fldChar w:fldCharType="begin"/>
        </w:r>
        <w:r w:rsidRPr="00E35D67">
          <w:rPr>
            <w:rPrChange w:id="6977" w:author="nadira firinda" w:date="2022-10-29T23:28:00Z">
              <w:rPr>
                <w:rFonts w:ascii="Frutiger 45 Light" w:hAnsi="Frutiger 45 Light"/>
              </w:rPr>
            </w:rPrChange>
          </w:rPr>
          <w:instrText xml:space="preserve"> STYLEREF 1 \s </w:instrText>
        </w:r>
        <w:r w:rsidRPr="00E35D67">
          <w:rPr>
            <w:rPrChange w:id="6978" w:author="nadira firinda" w:date="2022-10-29T23:28:00Z">
              <w:rPr>
                <w:rFonts w:ascii="Frutiger 45 Light" w:hAnsi="Frutiger 45 Light"/>
              </w:rPr>
            </w:rPrChange>
          </w:rPr>
          <w:fldChar w:fldCharType="separate"/>
        </w:r>
        <w:r w:rsidRPr="00E35D67">
          <w:rPr>
            <w:rPrChange w:id="6979" w:author="nadira firinda" w:date="2022-10-29T23:28:00Z">
              <w:rPr>
                <w:rFonts w:ascii="Frutiger 45 Light" w:hAnsi="Frutiger 45 Light"/>
                <w:noProof/>
              </w:rPr>
            </w:rPrChange>
          </w:rPr>
          <w:t>II</w:t>
        </w:r>
        <w:r w:rsidRPr="00E35D67">
          <w:rPr>
            <w:rPrChange w:id="6980" w:author="nadira firinda" w:date="2022-10-29T23:28:00Z">
              <w:rPr>
                <w:rFonts w:ascii="Frutiger 45 Light" w:hAnsi="Frutiger 45 Light"/>
              </w:rPr>
            </w:rPrChange>
          </w:rPr>
          <w:fldChar w:fldCharType="end"/>
        </w:r>
        <w:r w:rsidRPr="00E35D67">
          <w:rPr>
            <w:rPrChange w:id="6981" w:author="nadira firinda" w:date="2022-10-29T23:28:00Z">
              <w:rPr>
                <w:rFonts w:ascii="Frutiger 45 Light" w:hAnsi="Frutiger 45 Light"/>
              </w:rPr>
            </w:rPrChange>
          </w:rPr>
          <w:t>.</w:t>
        </w:r>
        <w:r w:rsidRPr="00E35D67">
          <w:rPr>
            <w:rPrChange w:id="6982" w:author="nadira firinda" w:date="2022-10-29T23:28:00Z">
              <w:rPr>
                <w:rFonts w:ascii="Frutiger 45 Light" w:hAnsi="Frutiger 45 Light"/>
              </w:rPr>
            </w:rPrChange>
          </w:rPr>
          <w:fldChar w:fldCharType="begin"/>
        </w:r>
        <w:r w:rsidRPr="00E35D67">
          <w:rPr>
            <w:rPrChange w:id="6983" w:author="nadira firinda" w:date="2022-10-29T23:28:00Z">
              <w:rPr>
                <w:rFonts w:ascii="Frutiger 45 Light" w:hAnsi="Frutiger 45 Light"/>
              </w:rPr>
            </w:rPrChange>
          </w:rPr>
          <w:instrText xml:space="preserve"> SEQ Grafik \* ARABIC \s 1 </w:instrText>
        </w:r>
        <w:r w:rsidRPr="00E35D67">
          <w:rPr>
            <w:rPrChange w:id="6984" w:author="nadira firinda" w:date="2022-10-29T23:28:00Z">
              <w:rPr>
                <w:rFonts w:ascii="Frutiger 45 Light" w:hAnsi="Frutiger 45 Light"/>
              </w:rPr>
            </w:rPrChange>
          </w:rPr>
          <w:fldChar w:fldCharType="separate"/>
        </w:r>
        <w:r w:rsidRPr="00E35D67">
          <w:rPr>
            <w:rPrChange w:id="6985" w:author="nadira firinda" w:date="2022-10-29T23:28:00Z">
              <w:rPr>
                <w:rFonts w:ascii="Frutiger 45 Light" w:hAnsi="Frutiger 45 Light"/>
                <w:noProof/>
              </w:rPr>
            </w:rPrChange>
          </w:rPr>
          <w:t>23</w:t>
        </w:r>
        <w:r w:rsidRPr="00E35D67">
          <w:rPr>
            <w:rPrChange w:id="6986" w:author="nadira firinda" w:date="2022-10-29T23:28:00Z">
              <w:rPr>
                <w:rFonts w:ascii="Frutiger 45 Light" w:hAnsi="Frutiger 45 Light"/>
              </w:rPr>
            </w:rPrChange>
          </w:rPr>
          <w:fldChar w:fldCharType="end"/>
        </w:r>
        <w:r w:rsidRPr="00E35D67">
          <w:rPr>
            <w:rPrChange w:id="6987" w:author="nadira firinda" w:date="2022-10-29T23:28:00Z">
              <w:rPr>
                <w:rFonts w:ascii="Frutiger 45 Light" w:hAnsi="Frutiger 45 Light"/>
                <w:lang w:val="en-US"/>
              </w:rPr>
            </w:rPrChange>
          </w:rPr>
          <w:t xml:space="preserve"> Input/Masukan ARIMBI Consistency Check</w:t>
        </w:r>
      </w:ins>
    </w:p>
    <w:p w14:paraId="50F377F4" w14:textId="77777777" w:rsidR="00E35D67" w:rsidRPr="00E35D67" w:rsidRDefault="00E35D67" w:rsidP="00CC4C47">
      <w:pPr>
        <w:spacing w:after="0" w:line="360" w:lineRule="auto"/>
        <w:jc w:val="both"/>
        <w:rPr>
          <w:ins w:id="6988" w:author="nadira firinda" w:date="2022-10-29T23:27:00Z"/>
          <w:rFonts w:ascii="Times New Roman" w:hAnsi="Times New Roman" w:cs="Times New Roman"/>
          <w:rPrChange w:id="6989" w:author="nadira firinda" w:date="2022-10-29T23:28:00Z">
            <w:rPr>
              <w:ins w:id="6990" w:author="nadira firinda" w:date="2022-10-29T23:27:00Z"/>
              <w:rFonts w:ascii="Frutiger 45 Light" w:hAnsi="Frutiger 45 Light"/>
              <w:sz w:val="24"/>
              <w:szCs w:val="24"/>
              <w:lang w:val="en-US"/>
            </w:rPr>
          </w:rPrChange>
        </w:rPr>
        <w:pPrChange w:id="6991" w:author="nadira firinda" w:date="2022-10-29T23:37:00Z">
          <w:pPr>
            <w:spacing w:after="0"/>
            <w:ind w:firstLine="567"/>
            <w:jc w:val="both"/>
          </w:pPr>
        </w:pPrChange>
      </w:pPr>
      <w:ins w:id="6992" w:author="nadira firinda" w:date="2022-10-29T23:27:00Z">
        <w:r w:rsidRPr="00E35D67">
          <w:rPr>
            <w:rFonts w:ascii="Times New Roman" w:hAnsi="Times New Roman" w:cs="Times New Roman"/>
            <w:rPrChange w:id="6993" w:author="nadira firinda" w:date="2022-10-29T23:28:00Z">
              <w:rPr>
                <w:rFonts w:ascii="Frutiger 45 Light" w:hAnsi="Frutiger 45 Light"/>
                <w:noProof/>
                <w:sz w:val="24"/>
                <w:szCs w:val="24"/>
                <w:lang w:val="en-US" w:eastAsia="ja-JP"/>
              </w:rPr>
            </w:rPrChange>
          </w:rPr>
          <w:drawing>
            <wp:inline distT="0" distB="0" distL="0" distR="0" wp14:anchorId="106AC1BE" wp14:editId="6A97539D">
              <wp:extent cx="6120130" cy="1818640"/>
              <wp:effectExtent l="0" t="0" r="0" b="0"/>
              <wp:docPr id="27" name="Picture 26">
                <a:extLst xmlns:a="http://schemas.openxmlformats.org/drawingml/2006/main">
                  <a:ext uri="{FF2B5EF4-FFF2-40B4-BE49-F238E27FC236}">
                    <a16:creationId xmlns:a16="http://schemas.microsoft.com/office/drawing/2014/main" id="{8C4E5960-1279-F7EC-2E27-5D06281436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6">
                        <a:extLst>
                          <a:ext uri="{FF2B5EF4-FFF2-40B4-BE49-F238E27FC236}">
                            <a16:creationId xmlns:a16="http://schemas.microsoft.com/office/drawing/2014/main" id="{8C4E5960-1279-F7EC-2E27-5D06281436C0}"/>
                          </a:ext>
                        </a:extLst>
                      </pic:cNvPr>
                      <pic:cNvPicPr>
                        <a:picLocks noChangeAspect="1"/>
                      </pic:cNvPicPr>
                    </pic:nvPicPr>
                    <pic:blipFill>
                      <a:blip r:embed="rId62"/>
                      <a:stretch>
                        <a:fillRect/>
                      </a:stretch>
                    </pic:blipFill>
                    <pic:spPr>
                      <a:xfrm>
                        <a:off x="0" y="0"/>
                        <a:ext cx="6120130" cy="1818640"/>
                      </a:xfrm>
                      <a:prstGeom prst="rect">
                        <a:avLst/>
                      </a:prstGeom>
                    </pic:spPr>
                  </pic:pic>
                </a:graphicData>
              </a:graphic>
            </wp:inline>
          </w:drawing>
        </w:r>
      </w:ins>
    </w:p>
    <w:p w14:paraId="274DBD3C" w14:textId="77777777" w:rsidR="00E35D67" w:rsidRPr="00E35D67" w:rsidRDefault="00E35D67" w:rsidP="00CC4C47">
      <w:pPr>
        <w:pStyle w:val="Caption"/>
        <w:spacing w:line="360" w:lineRule="auto"/>
        <w:jc w:val="both"/>
        <w:rPr>
          <w:ins w:id="6994" w:author="nadira firinda" w:date="2022-10-29T23:27:00Z"/>
          <w:rPrChange w:id="6995" w:author="nadira firinda" w:date="2022-10-29T23:28:00Z">
            <w:rPr>
              <w:ins w:id="6996" w:author="nadira firinda" w:date="2022-10-29T23:27:00Z"/>
              <w:rFonts w:ascii="Frutiger 45 Light" w:hAnsi="Frutiger 45 Light"/>
              <w:lang w:val="en-US"/>
            </w:rPr>
          </w:rPrChange>
        </w:rPr>
        <w:pPrChange w:id="6997" w:author="nadira firinda" w:date="2022-10-29T23:37:00Z">
          <w:pPr>
            <w:pStyle w:val="Caption"/>
          </w:pPr>
        </w:pPrChange>
      </w:pPr>
      <w:ins w:id="6998" w:author="nadira firinda" w:date="2022-10-29T23:27:00Z">
        <w:r w:rsidRPr="00E35D67">
          <w:rPr>
            <w:rPrChange w:id="6999" w:author="nadira firinda" w:date="2022-10-29T23:28:00Z">
              <w:rPr>
                <w:rFonts w:ascii="Frutiger 45 Light" w:hAnsi="Frutiger 45 Light"/>
                <w:sz w:val="24"/>
                <w:szCs w:val="24"/>
                <w:lang w:val="en-US"/>
              </w:rPr>
            </w:rPrChange>
          </w:rPr>
          <w:lastRenderedPageBreak/>
          <w:t xml:space="preserve">  </w:t>
        </w:r>
        <w:r w:rsidRPr="00E35D67">
          <w:rPr>
            <w:rPrChange w:id="7000" w:author="nadira firinda" w:date="2022-10-29T23:28:00Z">
              <w:rPr>
                <w:rFonts w:ascii="Frutiger 45 Light" w:hAnsi="Frutiger 45 Light"/>
                <w:lang w:val="en-US"/>
              </w:rPr>
            </w:rPrChange>
          </w:rPr>
          <w:t>Tabel</w:t>
        </w:r>
        <w:r w:rsidRPr="00E35D67">
          <w:rPr>
            <w:rPrChange w:id="7001" w:author="nadira firinda" w:date="2022-10-29T23:28:00Z">
              <w:rPr>
                <w:rFonts w:ascii="Frutiger 45 Light" w:hAnsi="Frutiger 45 Light"/>
              </w:rPr>
            </w:rPrChange>
          </w:rPr>
          <w:t xml:space="preserve"> </w:t>
        </w:r>
        <w:r w:rsidRPr="00E35D67">
          <w:rPr>
            <w:rPrChange w:id="7002" w:author="nadira firinda" w:date="2022-10-29T23:28:00Z">
              <w:rPr>
                <w:rFonts w:ascii="Frutiger 45 Light" w:hAnsi="Frutiger 45 Light"/>
              </w:rPr>
            </w:rPrChange>
          </w:rPr>
          <w:fldChar w:fldCharType="begin"/>
        </w:r>
        <w:r w:rsidRPr="00E35D67">
          <w:rPr>
            <w:rPrChange w:id="7003" w:author="nadira firinda" w:date="2022-10-29T23:28:00Z">
              <w:rPr>
                <w:rFonts w:ascii="Frutiger 45 Light" w:hAnsi="Frutiger 45 Light"/>
              </w:rPr>
            </w:rPrChange>
          </w:rPr>
          <w:instrText xml:space="preserve"> STYLEREF 1 \s </w:instrText>
        </w:r>
        <w:r w:rsidRPr="00E35D67">
          <w:rPr>
            <w:rPrChange w:id="7004" w:author="nadira firinda" w:date="2022-10-29T23:28:00Z">
              <w:rPr>
                <w:rFonts w:ascii="Frutiger 45 Light" w:hAnsi="Frutiger 45 Light"/>
              </w:rPr>
            </w:rPrChange>
          </w:rPr>
          <w:fldChar w:fldCharType="separate"/>
        </w:r>
        <w:r w:rsidRPr="00E35D67">
          <w:rPr>
            <w:rPrChange w:id="7005" w:author="nadira firinda" w:date="2022-10-29T23:28:00Z">
              <w:rPr>
                <w:rFonts w:ascii="Frutiger 45 Light" w:hAnsi="Frutiger 45 Light"/>
                <w:noProof/>
              </w:rPr>
            </w:rPrChange>
          </w:rPr>
          <w:t>II</w:t>
        </w:r>
        <w:r w:rsidRPr="00E35D67">
          <w:rPr>
            <w:rPrChange w:id="7006" w:author="nadira firinda" w:date="2022-10-29T23:28:00Z">
              <w:rPr>
                <w:rFonts w:ascii="Frutiger 45 Light" w:hAnsi="Frutiger 45 Light"/>
              </w:rPr>
            </w:rPrChange>
          </w:rPr>
          <w:fldChar w:fldCharType="end"/>
        </w:r>
        <w:r w:rsidRPr="00E35D67">
          <w:rPr>
            <w:rPrChange w:id="7007" w:author="nadira firinda" w:date="2022-10-29T23:28:00Z">
              <w:rPr>
                <w:rFonts w:ascii="Frutiger 45 Light" w:hAnsi="Frutiger 45 Light"/>
              </w:rPr>
            </w:rPrChange>
          </w:rPr>
          <w:t>.</w:t>
        </w:r>
        <w:r w:rsidRPr="00E35D67">
          <w:rPr>
            <w:rPrChange w:id="7008" w:author="nadira firinda" w:date="2022-10-29T23:28:00Z">
              <w:rPr>
                <w:rFonts w:ascii="Frutiger 45 Light" w:hAnsi="Frutiger 45 Light"/>
              </w:rPr>
            </w:rPrChange>
          </w:rPr>
          <w:fldChar w:fldCharType="begin"/>
        </w:r>
        <w:r w:rsidRPr="00E35D67">
          <w:rPr>
            <w:rPrChange w:id="7009" w:author="nadira firinda" w:date="2022-10-29T23:28:00Z">
              <w:rPr>
                <w:rFonts w:ascii="Frutiger 45 Light" w:hAnsi="Frutiger 45 Light"/>
              </w:rPr>
            </w:rPrChange>
          </w:rPr>
          <w:instrText xml:space="preserve"> SEQ Grafik \* ARABIC \s 1 </w:instrText>
        </w:r>
        <w:r w:rsidRPr="00E35D67">
          <w:rPr>
            <w:rPrChange w:id="7010" w:author="nadira firinda" w:date="2022-10-29T23:28:00Z">
              <w:rPr>
                <w:rFonts w:ascii="Frutiger 45 Light" w:hAnsi="Frutiger 45 Light"/>
              </w:rPr>
            </w:rPrChange>
          </w:rPr>
          <w:fldChar w:fldCharType="separate"/>
        </w:r>
        <w:r w:rsidRPr="00E35D67">
          <w:rPr>
            <w:rPrChange w:id="7011" w:author="nadira firinda" w:date="2022-10-29T23:28:00Z">
              <w:rPr>
                <w:rFonts w:ascii="Frutiger 45 Light" w:hAnsi="Frutiger 45 Light"/>
                <w:noProof/>
              </w:rPr>
            </w:rPrChange>
          </w:rPr>
          <w:t>24</w:t>
        </w:r>
        <w:r w:rsidRPr="00E35D67">
          <w:rPr>
            <w:rPrChange w:id="7012" w:author="nadira firinda" w:date="2022-10-29T23:28:00Z">
              <w:rPr>
                <w:rFonts w:ascii="Frutiger 45 Light" w:hAnsi="Frutiger 45 Light"/>
              </w:rPr>
            </w:rPrChange>
          </w:rPr>
          <w:fldChar w:fldCharType="end"/>
        </w:r>
        <w:r w:rsidRPr="00E35D67">
          <w:rPr>
            <w:rPrChange w:id="7013" w:author="nadira firinda" w:date="2022-10-29T23:28:00Z">
              <w:rPr>
                <w:rFonts w:ascii="Frutiger 45 Light" w:hAnsi="Frutiger 45 Light"/>
                <w:lang w:val="en-US"/>
              </w:rPr>
            </w:rPrChange>
          </w:rPr>
          <w:t xml:space="preserve"> Delta antar skenario dan hasil ARIMBI Consistency Check (Simulasi Kebijakan RDG Mei’22)</w:t>
        </w:r>
      </w:ins>
    </w:p>
    <w:p w14:paraId="6C61685B" w14:textId="77777777" w:rsidR="00E35D67" w:rsidRPr="00E35D67" w:rsidRDefault="00E35D67" w:rsidP="00CC4C47">
      <w:pPr>
        <w:spacing w:after="120" w:line="360" w:lineRule="auto"/>
        <w:ind w:firstLine="562"/>
        <w:jc w:val="both"/>
        <w:rPr>
          <w:ins w:id="7014" w:author="nadira firinda" w:date="2022-10-29T23:27:00Z"/>
          <w:rFonts w:ascii="Times New Roman" w:hAnsi="Times New Roman" w:cs="Times New Roman"/>
          <w:rPrChange w:id="7015" w:author="nadira firinda" w:date="2022-10-29T23:28:00Z">
            <w:rPr>
              <w:ins w:id="7016" w:author="nadira firinda" w:date="2022-10-29T23:27:00Z"/>
              <w:rFonts w:ascii="Frutiger 45 Light" w:hAnsi="Frutiger 45 Light"/>
              <w:sz w:val="24"/>
              <w:szCs w:val="24"/>
              <w:lang w:val="en-US"/>
            </w:rPr>
          </w:rPrChange>
        </w:rPr>
        <w:pPrChange w:id="7017" w:author="nadira firinda" w:date="2022-10-29T23:37:00Z">
          <w:pPr>
            <w:spacing w:after="120"/>
            <w:ind w:firstLine="562"/>
            <w:jc w:val="both"/>
          </w:pPr>
        </w:pPrChange>
      </w:pPr>
      <w:ins w:id="7018" w:author="nadira firinda" w:date="2022-10-29T23:27:00Z">
        <w:r w:rsidRPr="00E35D67">
          <w:rPr>
            <w:rFonts w:ascii="Times New Roman" w:hAnsi="Times New Roman" w:cs="Times New Roman"/>
            <w:rPrChange w:id="7019" w:author="nadira firinda" w:date="2022-10-29T23:28:00Z">
              <w:rPr>
                <w:rFonts w:ascii="Frutiger 45 Light" w:hAnsi="Frutiger 45 Light"/>
                <w:sz w:val="24"/>
                <w:szCs w:val="24"/>
                <w:lang w:val="en-US"/>
              </w:rPr>
            </w:rPrChange>
          </w:rPr>
          <w:t xml:space="preserve">Selanjutnya kami lakukan </w:t>
        </w:r>
        <w:r w:rsidRPr="00E35D67">
          <w:rPr>
            <w:rFonts w:ascii="Times New Roman" w:hAnsi="Times New Roman" w:cs="Times New Roman"/>
            <w:rPrChange w:id="7020" w:author="nadira firinda" w:date="2022-10-29T23:28:00Z">
              <w:rPr>
                <w:rFonts w:ascii="Frutiger 45 Light" w:hAnsi="Frutiger 45 Light"/>
                <w:i/>
                <w:iCs/>
                <w:sz w:val="24"/>
                <w:szCs w:val="24"/>
                <w:lang w:val="en-US"/>
              </w:rPr>
            </w:rPrChange>
          </w:rPr>
          <w:t>consistency check</w:t>
        </w:r>
        <w:r w:rsidRPr="00E35D67">
          <w:rPr>
            <w:rFonts w:ascii="Times New Roman" w:hAnsi="Times New Roman" w:cs="Times New Roman"/>
            <w:rPrChange w:id="7021" w:author="nadira firinda" w:date="2022-10-29T23:28:00Z">
              <w:rPr>
                <w:rFonts w:ascii="Frutiger 45 Light" w:hAnsi="Frutiger 45 Light"/>
                <w:sz w:val="24"/>
                <w:szCs w:val="24"/>
                <w:lang w:val="en-US"/>
              </w:rPr>
            </w:rPrChange>
          </w:rPr>
          <w:t xml:space="preserve"> pada simulasi kebijakan, yang kami bagi menjadi dua simulasi yaitu kenaikan suku bunga kebijakan sebagai </w:t>
        </w:r>
        <w:r w:rsidRPr="00E35D67">
          <w:rPr>
            <w:rFonts w:ascii="Times New Roman" w:hAnsi="Times New Roman" w:cs="Times New Roman"/>
            <w:rPrChange w:id="7022" w:author="nadira firinda" w:date="2022-10-29T23:28:00Z">
              <w:rPr>
                <w:rFonts w:ascii="Frutiger 45 Light" w:hAnsi="Frutiger 45 Light"/>
                <w:i/>
                <w:iCs/>
                <w:sz w:val="24"/>
                <w:szCs w:val="24"/>
                <w:lang w:val="en-US"/>
              </w:rPr>
            </w:rPrChange>
          </w:rPr>
          <w:t>main tools</w:t>
        </w:r>
        <w:r w:rsidRPr="00E35D67">
          <w:rPr>
            <w:rFonts w:ascii="Times New Roman" w:hAnsi="Times New Roman" w:cs="Times New Roman"/>
            <w:rPrChange w:id="7023" w:author="nadira firinda" w:date="2022-10-29T23:28:00Z">
              <w:rPr>
                <w:rFonts w:ascii="Frutiger 45 Light" w:hAnsi="Frutiger 45 Light"/>
                <w:sz w:val="24"/>
                <w:szCs w:val="24"/>
                <w:lang w:val="en-US"/>
              </w:rPr>
            </w:rPrChange>
          </w:rPr>
          <w:t xml:space="preserve"> dan GWM sebagai </w:t>
        </w:r>
        <w:r w:rsidRPr="00E35D67">
          <w:rPr>
            <w:rFonts w:ascii="Times New Roman" w:hAnsi="Times New Roman" w:cs="Times New Roman"/>
            <w:rPrChange w:id="7024" w:author="nadira firinda" w:date="2022-10-29T23:28:00Z">
              <w:rPr>
                <w:rFonts w:ascii="Frutiger 45 Light" w:hAnsi="Frutiger 45 Light"/>
                <w:i/>
                <w:iCs/>
                <w:sz w:val="24"/>
                <w:szCs w:val="24"/>
                <w:lang w:val="en-US"/>
              </w:rPr>
            </w:rPrChange>
          </w:rPr>
          <w:t>complementary tools</w:t>
        </w:r>
        <w:r w:rsidRPr="00E35D67">
          <w:rPr>
            <w:rFonts w:ascii="Times New Roman" w:hAnsi="Times New Roman" w:cs="Times New Roman"/>
            <w:rPrChange w:id="7025" w:author="nadira firinda" w:date="2022-10-29T23:28:00Z">
              <w:rPr>
                <w:rFonts w:ascii="Frutiger 45 Light" w:hAnsi="Frutiger 45 Light"/>
                <w:sz w:val="24"/>
                <w:szCs w:val="24"/>
                <w:lang w:val="en-US"/>
              </w:rPr>
            </w:rPrChange>
          </w:rPr>
          <w:t xml:space="preserve">, dimana kenaikan keduanya pada pengamatan RDG Mei’22 telah konsisten sejalan dengan variabel makro yang dihasilkan. Pertama, adanya transmisi kenaikan suku bunga kebijakan memengaruhi penurunan inflasi selain memengaruhi penurunan PDB dan kredit. Selanjutnya, kenaikan suku bunga kebijakan juga menambah daya saing aset domestik sehingga nilai tukar terapresiasi yang membuat </w:t>
        </w:r>
        <w:r w:rsidRPr="00E35D67">
          <w:rPr>
            <w:rFonts w:ascii="Times New Roman" w:hAnsi="Times New Roman" w:cs="Times New Roman"/>
            <w:rPrChange w:id="7026" w:author="nadira firinda" w:date="2022-10-29T23:28:00Z">
              <w:rPr>
                <w:rFonts w:ascii="Frutiger 45 Light" w:hAnsi="Frutiger 45 Light"/>
                <w:i/>
                <w:iCs/>
                <w:sz w:val="24"/>
                <w:szCs w:val="24"/>
                <w:lang w:val="en-US"/>
              </w:rPr>
            </w:rPrChange>
          </w:rPr>
          <w:t>capital inflow</w:t>
        </w:r>
        <w:r w:rsidRPr="00E35D67">
          <w:rPr>
            <w:rFonts w:ascii="Times New Roman" w:hAnsi="Times New Roman" w:cs="Times New Roman"/>
            <w:rPrChange w:id="7027" w:author="nadira firinda" w:date="2022-10-29T23:28:00Z">
              <w:rPr>
                <w:rFonts w:ascii="Frutiger 45 Light" w:hAnsi="Frutiger 45 Light"/>
                <w:sz w:val="24"/>
                <w:szCs w:val="24"/>
                <w:lang w:val="en-US"/>
              </w:rPr>
            </w:rPrChange>
          </w:rPr>
          <w:t xml:space="preserve"> membaik.</w:t>
        </w:r>
      </w:ins>
    </w:p>
    <w:p w14:paraId="5BC302EC" w14:textId="6FED68C9" w:rsidR="000B76F4" w:rsidRPr="00006ABF" w:rsidRDefault="00E35D67" w:rsidP="00CC4C47">
      <w:pPr>
        <w:pStyle w:val="Caption"/>
        <w:spacing w:line="360" w:lineRule="auto"/>
        <w:jc w:val="both"/>
        <w:pPrChange w:id="7028" w:author="nadira firinda" w:date="2022-10-29T23:37:00Z">
          <w:pPr>
            <w:pStyle w:val="Caption"/>
          </w:pPr>
        </w:pPrChange>
      </w:pPr>
      <w:ins w:id="7029" w:author="nadira firinda" w:date="2022-10-29T23:27:00Z">
        <w:r w:rsidRPr="00E35D67">
          <w:rPr>
            <w:rPrChange w:id="7030" w:author="nadira firinda" w:date="2022-10-29T23:28:00Z">
              <w:rPr>
                <w:rFonts w:ascii="Frutiger 45 Light" w:hAnsi="Frutiger 45 Light"/>
                <w:sz w:val="24"/>
                <w:szCs w:val="24"/>
                <w:lang w:val="en-US"/>
              </w:rPr>
            </w:rPrChange>
          </w:rPr>
          <w:t xml:space="preserve">Kedua, adanya transmisi kenaikan GWM memengaruhi penurunan kredit karena likuiditas perbankan berkurang dan berpengaruh terhadap penurunan pertumbuhan ekonomi dan Inflasi. Di sisi lain, nilai tukar mengalami apresiasi karena aspek </w:t>
        </w:r>
        <w:r w:rsidRPr="00E35D67">
          <w:rPr>
            <w:rPrChange w:id="7031" w:author="nadira firinda" w:date="2022-10-29T23:28:00Z">
              <w:rPr>
                <w:rFonts w:ascii="Frutiger 45 Light" w:hAnsi="Frutiger 45 Light"/>
                <w:i/>
                <w:iCs/>
                <w:sz w:val="24"/>
                <w:szCs w:val="24"/>
                <w:lang w:val="en-US"/>
              </w:rPr>
            </w:rPrChange>
          </w:rPr>
          <w:t>confident</w:t>
        </w:r>
        <w:r w:rsidRPr="00E35D67">
          <w:rPr>
            <w:rPrChange w:id="7032" w:author="nadira firinda" w:date="2022-10-29T23:28:00Z">
              <w:rPr>
                <w:rFonts w:ascii="Frutiger 45 Light" w:hAnsi="Frutiger 45 Light"/>
                <w:sz w:val="24"/>
                <w:szCs w:val="24"/>
                <w:lang w:val="en-US"/>
              </w:rPr>
            </w:rPrChange>
          </w:rPr>
          <w:t xml:space="preserve">  yang diberikan kepada pelaku pasar melalui </w:t>
        </w:r>
        <w:r w:rsidRPr="00E35D67">
          <w:rPr>
            <w:rPrChange w:id="7033" w:author="nadira firinda" w:date="2022-10-29T23:28:00Z">
              <w:rPr>
                <w:rFonts w:ascii="Frutiger 45 Light" w:hAnsi="Frutiger 45 Light"/>
                <w:i/>
                <w:iCs/>
                <w:sz w:val="24"/>
                <w:szCs w:val="24"/>
                <w:lang w:val="en-US"/>
              </w:rPr>
            </w:rPrChange>
          </w:rPr>
          <w:t>signaling</w:t>
        </w:r>
        <w:r w:rsidRPr="00E35D67">
          <w:rPr>
            <w:rPrChange w:id="7034" w:author="nadira firinda" w:date="2022-10-29T23:28:00Z">
              <w:rPr>
                <w:rFonts w:ascii="Frutiger 45 Light" w:hAnsi="Frutiger 45 Light"/>
                <w:sz w:val="24"/>
                <w:szCs w:val="24"/>
                <w:lang w:val="en-US"/>
              </w:rPr>
            </w:rPrChange>
          </w:rPr>
          <w:t xml:space="preserve"> normalisasi kebijakan moneter yang membuat </w:t>
        </w:r>
        <w:r w:rsidRPr="00E35D67">
          <w:rPr>
            <w:rPrChange w:id="7035" w:author="nadira firinda" w:date="2022-10-29T23:28:00Z">
              <w:rPr>
                <w:rFonts w:ascii="Frutiger 45 Light" w:hAnsi="Frutiger 45 Light"/>
                <w:i/>
                <w:iCs/>
                <w:sz w:val="24"/>
                <w:szCs w:val="24"/>
                <w:lang w:val="en-US"/>
              </w:rPr>
            </w:rPrChange>
          </w:rPr>
          <w:t>capital flow</w:t>
        </w:r>
        <w:r w:rsidRPr="00E35D67">
          <w:rPr>
            <w:rPrChange w:id="7036" w:author="nadira firinda" w:date="2022-10-29T23:28:00Z">
              <w:rPr>
                <w:rFonts w:ascii="Frutiger 45 Light" w:hAnsi="Frutiger 45 Light"/>
                <w:sz w:val="24"/>
                <w:szCs w:val="24"/>
                <w:lang w:val="en-US"/>
              </w:rPr>
            </w:rPrChange>
          </w:rPr>
          <w:t xml:space="preserve"> membaik.</w:t>
        </w:r>
      </w:ins>
    </w:p>
    <w:p w14:paraId="75F17647" w14:textId="616E981F" w:rsidR="00521DD2" w:rsidRPr="00006ABF" w:rsidRDefault="00521DD2" w:rsidP="00CC4C47">
      <w:pPr>
        <w:pStyle w:val="Heading2"/>
      </w:pPr>
      <w:del w:id="7037" w:author="nadira firinda" w:date="2022-10-29T23:17:00Z">
        <w:r w:rsidRPr="00006ABF" w:rsidDel="009711D7">
          <w:delText>Pertambangan dan Pengolahan</w:delText>
        </w:r>
      </w:del>
      <w:bookmarkStart w:id="7038" w:name="_Toc117980620"/>
      <w:ins w:id="7039" w:author="nadira firinda" w:date="2022-10-29T23:17:00Z">
        <w:r w:rsidR="009711D7">
          <w:t>Konsistensi SOFIE dan NPI</w:t>
        </w:r>
      </w:ins>
      <w:bookmarkEnd w:id="7038"/>
    </w:p>
    <w:p w14:paraId="582B2175" w14:textId="73556484" w:rsidR="00990731" w:rsidRPr="00006ABF" w:rsidDel="00E35D67" w:rsidRDefault="00990731" w:rsidP="00CC4C47">
      <w:pPr>
        <w:pStyle w:val="BodyTulisan"/>
        <w:ind w:firstLine="709"/>
        <w:rPr>
          <w:del w:id="7040" w:author="nadira firinda" w:date="2022-10-29T23:29:00Z"/>
          <w:rFonts w:cs="Times New Roman"/>
        </w:rPr>
        <w:pPrChange w:id="7041" w:author="nadira firinda" w:date="2022-10-29T23:37:00Z">
          <w:pPr>
            <w:pStyle w:val="BodyTulisan"/>
            <w:ind w:firstLine="709"/>
          </w:pPr>
        </w:pPrChange>
      </w:pPr>
      <w:del w:id="7042" w:author="nadira firinda" w:date="2022-10-29T23:29:00Z">
        <w:r w:rsidRPr="00006ABF" w:rsidDel="00E35D67">
          <w:rPr>
            <w:rFonts w:cs="Times New Roman"/>
            <w:lang w:val="en-US"/>
          </w:rPr>
          <w:delText xml:space="preserve">Hasil estimasi persamaan sektor </w:delText>
        </w:r>
        <w:r w:rsidR="006A0D8D" w:rsidRPr="00006ABF" w:rsidDel="00E35D67">
          <w:rPr>
            <w:rFonts w:cs="Times New Roman"/>
            <w:lang w:val="en-US"/>
          </w:rPr>
          <w:delText>Pertambangan dan Pengolahan</w:delText>
        </w:r>
        <w:r w:rsidRPr="00006ABF" w:rsidDel="00E35D67">
          <w:rPr>
            <w:rFonts w:cs="Times New Roman"/>
            <w:lang w:val="en-US"/>
          </w:rPr>
          <w:delText xml:space="preserve"> jangka panjang menunjukkan bahwa arah koefisien hasil regresi pada variabel penjelas sejalan dengan teori dan secara statistik signifikan (</w:delText>
        </w:r>
      </w:del>
      <w:ins w:id="7043" w:author="Prasasti Karunia Farista Ananto" w:date="2021-10-12T14:36:00Z">
        <w:del w:id="7044" w:author="nadira firinda" w:date="2022-10-29T23:29:00Z">
          <w:r w:rsidR="00046663" w:rsidRPr="00006ABF" w:rsidDel="00E35D67">
            <w:rPr>
              <w:rFonts w:cs="Times New Roman"/>
              <w:b/>
              <w:bCs/>
              <w:lang w:val="en-US"/>
              <w:rPrChange w:id="7045" w:author="Prasasti Karunia Farista Ananto" w:date="2021-10-14T16:56:00Z">
                <w:rPr>
                  <w:rFonts w:cs="Times New Roman"/>
                  <w:lang w:val="en-US"/>
                </w:rPr>
              </w:rPrChange>
            </w:rPr>
            <w:fldChar w:fldCharType="begin"/>
          </w:r>
          <w:r w:rsidR="00046663" w:rsidRPr="00006ABF" w:rsidDel="00E35D67">
            <w:rPr>
              <w:rFonts w:cs="Times New Roman"/>
              <w:b/>
              <w:bCs/>
              <w:lang w:val="en-US"/>
              <w:rPrChange w:id="7046" w:author="Prasasti Karunia Farista Ananto" w:date="2021-10-14T16:56:00Z">
                <w:rPr>
                  <w:rFonts w:cs="Times New Roman"/>
                  <w:lang w:val="en-US"/>
                </w:rPr>
              </w:rPrChange>
            </w:rPr>
            <w:delInstrText xml:space="preserve"> REF _Ref84941822 \h </w:delInstrText>
          </w:r>
        </w:del>
      </w:ins>
      <w:del w:id="7047" w:author="nadira firinda" w:date="2022-10-29T23:29:00Z">
        <w:r w:rsidR="00622509" w:rsidRPr="00006ABF" w:rsidDel="00E35D67">
          <w:rPr>
            <w:rFonts w:cs="Times New Roman"/>
            <w:b/>
            <w:bCs/>
            <w:lang w:val="en-US"/>
          </w:rPr>
          <w:delInstrText xml:space="preserve"> \* MERGEFORMAT </w:delInstrText>
        </w:r>
        <w:r w:rsidR="00046663" w:rsidRPr="008B62E9" w:rsidDel="00E35D67">
          <w:rPr>
            <w:rFonts w:cs="Times New Roman"/>
            <w:b/>
            <w:bCs/>
            <w:lang w:val="en-US"/>
          </w:rPr>
        </w:r>
        <w:r w:rsidR="00046663" w:rsidRPr="00006ABF" w:rsidDel="00E35D67">
          <w:rPr>
            <w:rFonts w:cs="Times New Roman"/>
            <w:b/>
            <w:bCs/>
            <w:lang w:val="en-US"/>
            <w:rPrChange w:id="7048" w:author="Prasasti Karunia Farista Ananto" w:date="2021-10-14T16:56:00Z">
              <w:rPr>
                <w:rFonts w:cs="Times New Roman"/>
                <w:lang w:val="en-US"/>
              </w:rPr>
            </w:rPrChange>
          </w:rPr>
          <w:fldChar w:fldCharType="separate"/>
        </w:r>
      </w:del>
      <w:ins w:id="7049" w:author="Prasasti Karunia Farista Ananto" w:date="2021-10-12T15:25:00Z">
        <w:del w:id="7050" w:author="nadira firinda" w:date="2022-10-29T23:29:00Z">
          <w:r w:rsidR="00015ADF" w:rsidRPr="00006ABF" w:rsidDel="00E35D67">
            <w:rPr>
              <w:rFonts w:cs="Times New Roman"/>
              <w:b/>
              <w:bCs/>
              <w:rPrChange w:id="7051" w:author="Prasasti Karunia Farista Ananto" w:date="2021-10-14T16:56:00Z">
                <w:rPr/>
              </w:rPrChange>
            </w:rPr>
            <w:delText xml:space="preserve">Tabel </w:delText>
          </w:r>
          <w:r w:rsidR="00015ADF" w:rsidRPr="00006ABF" w:rsidDel="00E35D67">
            <w:rPr>
              <w:rFonts w:cs="Times New Roman"/>
              <w:b/>
              <w:bCs/>
              <w:noProof/>
              <w:rPrChange w:id="7052" w:author="Prasasti Karunia Farista Ananto" w:date="2021-10-14T16:56:00Z">
                <w:rPr>
                  <w:noProof/>
                </w:rPr>
              </w:rPrChange>
            </w:rPr>
            <w:delText>IV</w:delText>
          </w:r>
          <w:r w:rsidR="00015ADF" w:rsidRPr="00006ABF" w:rsidDel="00E35D67">
            <w:rPr>
              <w:rFonts w:cs="Times New Roman"/>
              <w:b/>
              <w:bCs/>
              <w:noProof/>
              <w:rPrChange w:id="7053" w:author="Prasasti Karunia Farista Ananto" w:date="2021-10-14T16:56:00Z">
                <w:rPr/>
              </w:rPrChange>
            </w:rPr>
            <w:noBreakHyphen/>
          </w:r>
          <w:r w:rsidR="00015ADF" w:rsidRPr="00006ABF" w:rsidDel="00E35D67">
            <w:rPr>
              <w:rFonts w:cs="Times New Roman"/>
              <w:b/>
              <w:bCs/>
              <w:noProof/>
              <w:rPrChange w:id="7054" w:author="Prasasti Karunia Farista Ananto" w:date="2021-10-14T16:56:00Z">
                <w:rPr>
                  <w:noProof/>
                </w:rPr>
              </w:rPrChange>
            </w:rPr>
            <w:delText>2</w:delText>
          </w:r>
        </w:del>
      </w:ins>
      <w:ins w:id="7055" w:author="Prasasti Karunia Farista Ananto" w:date="2021-10-12T14:36:00Z">
        <w:del w:id="7056" w:author="nadira firinda" w:date="2022-10-29T23:29:00Z">
          <w:r w:rsidR="00046663" w:rsidRPr="00006ABF" w:rsidDel="00E35D67">
            <w:rPr>
              <w:rFonts w:cs="Times New Roman"/>
              <w:b/>
              <w:bCs/>
              <w:lang w:val="en-US"/>
              <w:rPrChange w:id="7057" w:author="Prasasti Karunia Farista Ananto" w:date="2021-10-14T16:56:00Z">
                <w:rPr>
                  <w:rFonts w:cs="Times New Roman"/>
                  <w:lang w:val="en-US"/>
                </w:rPr>
              </w:rPrChange>
            </w:rPr>
            <w:fldChar w:fldCharType="end"/>
          </w:r>
        </w:del>
      </w:ins>
      <w:del w:id="7058" w:author="nadira firinda" w:date="2022-10-29T23:29:00Z">
        <w:r w:rsidRPr="008B62E9" w:rsidDel="00E35D67">
          <w:rPr>
            <w:rFonts w:cs="Times New Roman"/>
            <w:b/>
            <w:lang w:val="en-US"/>
          </w:rPr>
          <w:fldChar w:fldCharType="begin"/>
        </w:r>
        <w:r w:rsidRPr="00006ABF" w:rsidDel="00E35D67">
          <w:rPr>
            <w:rFonts w:cs="Times New Roman"/>
            <w:b/>
            <w:lang w:val="en-US"/>
          </w:rPr>
          <w:delInstrText xml:space="preserve"> REF _Ref58003010 \h  \* MERGEFORMAT </w:delInstrText>
        </w:r>
        <w:r w:rsidRPr="008B62E9" w:rsidDel="00E35D67">
          <w:rPr>
            <w:rFonts w:cs="Times New Roman"/>
            <w:b/>
            <w:lang w:val="en-US"/>
          </w:rPr>
        </w:r>
        <w:r w:rsidRPr="008B62E9" w:rsidDel="00E35D67">
          <w:rPr>
            <w:rFonts w:cs="Times New Roman"/>
            <w:b/>
            <w:lang w:val="en-US"/>
          </w:rPr>
          <w:fldChar w:fldCharType="separate"/>
        </w:r>
        <w:r w:rsidRPr="00006ABF" w:rsidDel="00E35D67">
          <w:rPr>
            <w:rFonts w:cs="Times New Roman"/>
            <w:b/>
          </w:rPr>
          <w:delText xml:space="preserve">Tabel </w:delText>
        </w:r>
        <w:r w:rsidRPr="00006ABF" w:rsidDel="00E35D67">
          <w:rPr>
            <w:rFonts w:cs="Times New Roman"/>
            <w:b/>
            <w:lang w:val="en-US"/>
          </w:rPr>
          <w:delText>x</w:delText>
        </w:r>
        <w:r w:rsidRPr="008B62E9" w:rsidDel="00E35D67">
          <w:rPr>
            <w:rFonts w:cs="Times New Roman"/>
            <w:b/>
            <w:lang w:val="en-US"/>
          </w:rPr>
          <w:fldChar w:fldCharType="end"/>
        </w:r>
        <w:r w:rsidRPr="00006ABF" w:rsidDel="00E35D67">
          <w:rPr>
            <w:rFonts w:cs="Times New Roman"/>
            <w:lang w:val="en-US"/>
          </w:rPr>
          <w:delText xml:space="preserve">). </w:delText>
        </w:r>
        <w:r w:rsidR="006A0D8D" w:rsidRPr="00006ABF" w:rsidDel="00E35D67">
          <w:rPr>
            <w:rFonts w:cs="Times New Roman"/>
            <w:lang w:val="en-US"/>
          </w:rPr>
          <w:delText xml:space="preserve">Ekspor, </w:delText>
        </w:r>
        <w:r w:rsidR="00727333" w:rsidRPr="00006ABF" w:rsidDel="00E35D67">
          <w:rPr>
            <w:rFonts w:cs="Times New Roman"/>
            <w:szCs w:val="20"/>
            <w:lang w:val="en-US"/>
          </w:rPr>
          <w:delText>Produksi Batu Bara</w:delText>
        </w:r>
        <w:r w:rsidR="006A0D8D" w:rsidRPr="00006ABF" w:rsidDel="00E35D67">
          <w:rPr>
            <w:rFonts w:cs="Times New Roman"/>
            <w:szCs w:val="20"/>
            <w:lang w:val="en-US"/>
          </w:rPr>
          <w:delText xml:space="preserve"> dan Harga Minyak</w:delText>
        </w:r>
        <w:r w:rsidRPr="00006ABF" w:rsidDel="00E35D67">
          <w:rPr>
            <w:rFonts w:cs="Times New Roman"/>
            <w:lang w:val="en-US"/>
          </w:rPr>
          <w:delText xml:space="preserve"> berpengaruh positif</w:delText>
        </w:r>
        <w:r w:rsidR="006A0D8D" w:rsidRPr="00006ABF" w:rsidDel="00E35D67">
          <w:rPr>
            <w:rFonts w:cs="Times New Roman"/>
            <w:lang w:val="en-US"/>
          </w:rPr>
          <w:delText xml:space="preserve"> </w:delText>
        </w:r>
        <w:r w:rsidRPr="00006ABF" w:rsidDel="00E35D67">
          <w:rPr>
            <w:rFonts w:cs="Times New Roman"/>
            <w:lang w:val="en-US"/>
          </w:rPr>
          <w:delText>terhadap sektor ini secara jangka panjang.</w:delText>
        </w:r>
        <w:r w:rsidR="002053F1" w:rsidRPr="00006ABF" w:rsidDel="00E35D67">
          <w:rPr>
            <w:rFonts w:cs="Times New Roman"/>
            <w:lang w:val="en-US"/>
          </w:rPr>
          <w:delText xml:space="preserve"> Ekspor sendiri memiliki tingkat signifikansi sebesar 1%.</w:delText>
        </w:r>
      </w:del>
    </w:p>
    <w:p w14:paraId="7ECCF2C8" w14:textId="2DFE0FCB" w:rsidR="00622509" w:rsidRPr="00006ABF" w:rsidDel="00E35D67" w:rsidRDefault="00622509" w:rsidP="00CC4C47">
      <w:pPr>
        <w:pStyle w:val="BodyTulisan"/>
        <w:ind w:firstLine="709"/>
        <w:rPr>
          <w:ins w:id="7059" w:author="Prasasti Karunia Farista Ananto" w:date="2021-10-12T14:45:00Z"/>
          <w:del w:id="7060" w:author="nadira firinda" w:date="2022-10-29T23:29:00Z"/>
          <w:rFonts w:cs="Times New Roman"/>
          <w:lang w:val="en-US"/>
        </w:rPr>
        <w:pPrChange w:id="7061" w:author="nadira firinda" w:date="2022-10-29T23:37:00Z">
          <w:pPr>
            <w:pStyle w:val="BodyTulisan"/>
            <w:ind w:firstLine="360"/>
          </w:pPr>
        </w:pPrChange>
      </w:pPr>
    </w:p>
    <w:p w14:paraId="4C2DF139" w14:textId="3D4AB183" w:rsidR="00990731" w:rsidRPr="00006ABF" w:rsidDel="00E35D67" w:rsidRDefault="00990731" w:rsidP="00CC4C47">
      <w:pPr>
        <w:pStyle w:val="BodyTulisan"/>
        <w:ind w:firstLine="709"/>
        <w:rPr>
          <w:del w:id="7062" w:author="nadira firinda" w:date="2022-10-29T23:29:00Z"/>
          <w:rFonts w:cs="Times New Roman"/>
          <w:lang w:val="en-US"/>
        </w:rPr>
        <w:pPrChange w:id="7063" w:author="nadira firinda" w:date="2022-10-29T23:37:00Z">
          <w:pPr>
            <w:pStyle w:val="BodyTulisan"/>
            <w:ind w:firstLine="709"/>
          </w:pPr>
        </w:pPrChange>
      </w:pPr>
      <w:del w:id="7064" w:author="nadira firinda" w:date="2022-10-29T23:29:00Z">
        <w:r w:rsidRPr="00006ABF" w:rsidDel="00E35D67">
          <w:rPr>
            <w:rFonts w:cs="Times New Roman"/>
          </w:rPr>
          <w:delText>Hasil estimasi persamaan jangka pendek menunjukkan bahwa arah koefisien hasil regresi sesuai dengan yang diharapkan</w:delText>
        </w:r>
        <w:r w:rsidR="006A0D8D" w:rsidRPr="00006ABF" w:rsidDel="00E35D67">
          <w:rPr>
            <w:rFonts w:cs="Times New Roman"/>
            <w:lang w:val="en-US"/>
          </w:rPr>
          <w:delText xml:space="preserve">. Ekspor serta </w:delText>
        </w:r>
        <w:r w:rsidR="006A0D8D" w:rsidRPr="00006ABF" w:rsidDel="00E35D67">
          <w:rPr>
            <w:rFonts w:cs="Times New Roman"/>
            <w:szCs w:val="20"/>
          </w:rPr>
          <w:delText>Sektor Pengadaan Listrik dan Gas</w:delText>
        </w:r>
        <w:r w:rsidR="00727333" w:rsidRPr="00006ABF" w:rsidDel="00E35D67">
          <w:rPr>
            <w:rFonts w:cs="Times New Roman"/>
            <w:szCs w:val="20"/>
            <w:lang w:val="en-US"/>
          </w:rPr>
          <w:delText xml:space="preserve"> serta Produksi Batu Bara</w:delText>
        </w:r>
        <w:r w:rsidRPr="00006ABF" w:rsidDel="00E35D67">
          <w:rPr>
            <w:rFonts w:cs="Times New Roman"/>
          </w:rPr>
          <w:delText xml:space="preserve"> berpengaruh signifikan terhadap </w:delText>
        </w:r>
        <w:r w:rsidR="006A0D8D" w:rsidRPr="00006ABF" w:rsidDel="00E35D67">
          <w:rPr>
            <w:rFonts w:cs="Times New Roman"/>
            <w:lang w:val="en-US"/>
          </w:rPr>
          <w:delText>Pertambangan dan Pengolahan</w:delText>
        </w:r>
        <w:r w:rsidRPr="00006ABF" w:rsidDel="00E35D67">
          <w:rPr>
            <w:rFonts w:cs="Times New Roman"/>
          </w:rPr>
          <w:delText xml:space="preserve"> pada dengan arah yang positif.  Penggunaan </w:delText>
        </w:r>
        <w:r w:rsidRPr="00006ABF" w:rsidDel="00E35D67">
          <w:rPr>
            <w:rFonts w:cs="Times New Roman"/>
            <w:i/>
          </w:rPr>
          <w:delText>dummy</w:delText>
        </w:r>
        <w:r w:rsidRPr="00006ABF" w:rsidDel="00E35D67">
          <w:rPr>
            <w:rFonts w:cs="Times New Roman"/>
          </w:rPr>
          <w:delText xml:space="preserve"> variabel </w:delText>
        </w:r>
        <w:r w:rsidR="00347628" w:rsidRPr="00006ABF" w:rsidDel="00E35D67">
          <w:rPr>
            <w:rFonts w:cs="Times New Roman"/>
            <w:lang w:val="en-US"/>
          </w:rPr>
          <w:delText xml:space="preserve">dilakukan </w:delText>
        </w:r>
        <w:r w:rsidRPr="00006ABF" w:rsidDel="00E35D67">
          <w:rPr>
            <w:rFonts w:cs="Times New Roman"/>
          </w:rPr>
          <w:delText xml:space="preserve">pada tahun </w:delText>
        </w:r>
        <w:r w:rsidR="00727333" w:rsidRPr="00006ABF" w:rsidDel="00E35D67">
          <w:rPr>
            <w:rFonts w:cs="Times New Roman"/>
            <w:lang w:val="en-US"/>
          </w:rPr>
          <w:delText xml:space="preserve">2015 dan </w:delText>
        </w:r>
        <w:r w:rsidR="00347628" w:rsidRPr="00006ABF" w:rsidDel="00E35D67">
          <w:rPr>
            <w:rFonts w:cs="Times New Roman"/>
            <w:szCs w:val="20"/>
            <w:lang w:val="en-US"/>
          </w:rPr>
          <w:delText>2016</w:delText>
        </w:r>
        <w:r w:rsidRPr="00006ABF" w:rsidDel="00E35D67">
          <w:rPr>
            <w:rFonts w:cs="Times New Roman"/>
          </w:rPr>
          <w:delText xml:space="preserve">. Variabel koreksi kesalahan ECM mempunyai nilai koefisien negatif kurang dari 1. Persamaan tersebut cukup baik dalam menjelaskan perilaku </w:delText>
        </w:r>
        <w:r w:rsidRPr="00006ABF" w:rsidDel="00E35D67">
          <w:rPr>
            <w:rFonts w:cs="Times New Roman"/>
            <w:lang w:val="en-US"/>
          </w:rPr>
          <w:delText xml:space="preserve">sektor </w:delText>
        </w:r>
        <w:r w:rsidR="00347628" w:rsidRPr="00006ABF" w:rsidDel="00E35D67">
          <w:rPr>
            <w:rFonts w:cs="Times New Roman"/>
            <w:lang w:val="en-US"/>
          </w:rPr>
          <w:delText>Pertambangan dan Pengolahan</w:delText>
        </w:r>
        <w:r w:rsidRPr="00006ABF" w:rsidDel="00E35D67">
          <w:rPr>
            <w:rFonts w:cs="Times New Roman"/>
          </w:rPr>
          <w:delText xml:space="preserve"> yang diindikasikan dengan nilai adjusted </w:delText>
        </w:r>
        <w:r w:rsidRPr="00006ABF" w:rsidDel="00E35D67">
          <w:rPr>
            <w:rFonts w:cs="Times New Roman"/>
            <w:i/>
          </w:rPr>
          <w:delText>R-squared</w:delText>
        </w:r>
        <w:r w:rsidRPr="00006ABF" w:rsidDel="00E35D67">
          <w:rPr>
            <w:rFonts w:cs="Times New Roman"/>
          </w:rPr>
          <w:delText xml:space="preserve"> yang mencapai 0,</w:delText>
        </w:r>
        <w:r w:rsidR="00727333" w:rsidRPr="00006ABF" w:rsidDel="00E35D67">
          <w:rPr>
            <w:rFonts w:cs="Times New Roman"/>
            <w:lang w:val="en-US"/>
          </w:rPr>
          <w:delText>56</w:delText>
        </w:r>
        <w:r w:rsidRPr="00006ABF" w:rsidDel="00E35D67">
          <w:rPr>
            <w:rFonts w:cs="Times New Roman"/>
          </w:rPr>
          <w:delText xml:space="preserve">. Selain itu, nilai </w:delText>
        </w:r>
        <w:r w:rsidRPr="00006ABF" w:rsidDel="00E35D67">
          <w:rPr>
            <w:rFonts w:cs="Times New Roman"/>
            <w:i/>
          </w:rPr>
          <w:delText>probability LM test</w:delText>
        </w:r>
        <w:r w:rsidRPr="00006ABF" w:rsidDel="00E35D67">
          <w:rPr>
            <w:rFonts w:cs="Times New Roman"/>
          </w:rPr>
          <w:delText xml:space="preserve"> sebesar 0,</w:delText>
        </w:r>
        <w:r w:rsidR="00727333" w:rsidRPr="00006ABF" w:rsidDel="00E35D67">
          <w:rPr>
            <w:rFonts w:cs="Times New Roman"/>
            <w:lang w:val="en-US"/>
          </w:rPr>
          <w:delText>12</w:delText>
        </w:r>
        <w:r w:rsidRPr="00006ABF" w:rsidDel="00E35D67">
          <w:rPr>
            <w:rFonts w:cs="Times New Roman"/>
          </w:rPr>
          <w:delText xml:space="preserve"> menunjukkan tidak terjadi autokorelasi dalam persamaan. Nilai </w:delText>
        </w:r>
        <w:r w:rsidRPr="00006ABF" w:rsidDel="00E35D67">
          <w:rPr>
            <w:rFonts w:cs="Times New Roman"/>
            <w:i/>
          </w:rPr>
          <w:delText>probability heteroskedastisitas test</w:delText>
        </w:r>
        <w:r w:rsidRPr="00006ABF" w:rsidDel="00E35D67">
          <w:rPr>
            <w:rFonts w:cs="Times New Roman"/>
          </w:rPr>
          <w:delText xml:space="preserve"> sebesar 0,</w:delText>
        </w:r>
        <w:r w:rsidR="00727333" w:rsidRPr="00006ABF" w:rsidDel="00E35D67">
          <w:rPr>
            <w:rFonts w:cs="Times New Roman"/>
            <w:lang w:val="en-US"/>
          </w:rPr>
          <w:delText>46</w:delText>
        </w:r>
        <w:r w:rsidRPr="00006ABF" w:rsidDel="00E35D67">
          <w:rPr>
            <w:rFonts w:cs="Times New Roman"/>
          </w:rPr>
          <w:delText xml:space="preserve"> menunjukkan bahwa persamaan tidak melanggar asumsi homoskedastisitas.</w:delText>
        </w:r>
      </w:del>
    </w:p>
    <w:p w14:paraId="456A6C76" w14:textId="7588BF0F" w:rsidR="00622509" w:rsidRPr="00006ABF" w:rsidDel="00E35D67" w:rsidRDefault="00622509" w:rsidP="00CC4C47">
      <w:pPr>
        <w:pStyle w:val="BodyTulisan"/>
        <w:ind w:firstLine="709"/>
        <w:rPr>
          <w:ins w:id="7065" w:author="Prasasti Karunia Farista Ananto" w:date="2021-10-12T14:45:00Z"/>
          <w:del w:id="7066" w:author="nadira firinda" w:date="2022-10-29T23:29:00Z"/>
          <w:rFonts w:cs="Times New Roman"/>
        </w:rPr>
        <w:pPrChange w:id="7067" w:author="nadira firinda" w:date="2022-10-29T23:37:00Z">
          <w:pPr>
            <w:pStyle w:val="BodyTulisan"/>
            <w:ind w:firstLine="360"/>
          </w:pPr>
        </w:pPrChange>
      </w:pPr>
    </w:p>
    <w:p w14:paraId="724D8CBF" w14:textId="7F1E53B9" w:rsidR="00990731" w:rsidRPr="00006ABF" w:rsidDel="00E35D67" w:rsidRDefault="00990731" w:rsidP="00CC4C47">
      <w:pPr>
        <w:pStyle w:val="BodyTulisan"/>
        <w:ind w:firstLine="709"/>
        <w:rPr>
          <w:del w:id="7068" w:author="nadira firinda" w:date="2022-10-29T23:29:00Z"/>
          <w:rFonts w:cs="Times New Roman"/>
          <w:lang w:val="en-US"/>
        </w:rPr>
        <w:pPrChange w:id="7069" w:author="nadira firinda" w:date="2022-10-29T23:37:00Z">
          <w:pPr>
            <w:pStyle w:val="BodyTulisan"/>
            <w:ind w:firstLine="360"/>
          </w:pPr>
        </w:pPrChange>
      </w:pPr>
      <w:del w:id="7070" w:author="nadira firinda" w:date="2022-10-29T23:29:00Z">
        <w:r w:rsidRPr="00006ABF" w:rsidDel="00E35D67">
          <w:rPr>
            <w:rFonts w:cs="Times New Roman"/>
            <w:lang w:val="en-US"/>
          </w:rPr>
          <w:delText xml:space="preserve">Perilaku sektor juga dapat digambarkan dari gambar </w:delText>
        </w:r>
        <w:r w:rsidRPr="00006ABF" w:rsidDel="00E35D67">
          <w:rPr>
            <w:rFonts w:cs="Times New Roman"/>
            <w:i/>
            <w:iCs/>
            <w:lang w:val="en-US"/>
          </w:rPr>
          <w:delText>in-sample</w:delText>
        </w:r>
        <w:r w:rsidRPr="00006ABF" w:rsidDel="00E35D67">
          <w:rPr>
            <w:rFonts w:cs="Times New Roman"/>
            <w:lang w:val="en-US"/>
          </w:rPr>
          <w:delText xml:space="preserve"> dan </w:delText>
        </w:r>
        <w:r w:rsidRPr="00006ABF" w:rsidDel="00E35D67">
          <w:rPr>
            <w:rFonts w:cs="Times New Roman"/>
            <w:i/>
            <w:iCs/>
            <w:lang w:val="en-US"/>
          </w:rPr>
          <w:delText>out-sample</w:delText>
        </w:r>
        <w:r w:rsidRPr="00006ABF" w:rsidDel="00E35D67">
          <w:rPr>
            <w:rFonts w:cs="Times New Roman"/>
            <w:lang w:val="en-US"/>
          </w:rPr>
          <w:delText xml:space="preserve"> baik secara level maupun perubahan tahunan antara sektor dengan variabel – variabel yang mempengaruhinya (</w:delText>
        </w:r>
      </w:del>
      <w:ins w:id="7071" w:author="Prasasti Karunia Farista Ananto" w:date="2021-10-12T14:37:00Z">
        <w:del w:id="7072" w:author="nadira firinda" w:date="2022-10-29T23:29:00Z">
          <w:r w:rsidR="00622509" w:rsidRPr="00006ABF" w:rsidDel="00E35D67">
            <w:rPr>
              <w:rFonts w:cs="Times New Roman"/>
              <w:b/>
              <w:bCs/>
              <w:lang w:val="en-US"/>
              <w:rPrChange w:id="7073" w:author="Prasasti Karunia Farista Ananto" w:date="2021-10-14T16:56:00Z">
                <w:rPr>
                  <w:rFonts w:cs="Times New Roman"/>
                  <w:lang w:val="en-US"/>
                </w:rPr>
              </w:rPrChange>
            </w:rPr>
            <w:fldChar w:fldCharType="begin"/>
          </w:r>
          <w:r w:rsidR="00622509" w:rsidRPr="00006ABF" w:rsidDel="00E35D67">
            <w:rPr>
              <w:rFonts w:cs="Times New Roman"/>
              <w:b/>
              <w:bCs/>
              <w:lang w:val="en-US"/>
              <w:rPrChange w:id="7074" w:author="Prasasti Karunia Farista Ananto" w:date="2021-10-14T16:56:00Z">
                <w:rPr>
                  <w:rFonts w:cs="Times New Roman"/>
                  <w:lang w:val="en-US"/>
                </w:rPr>
              </w:rPrChange>
            </w:rPr>
            <w:delInstrText xml:space="preserve"> REF _Ref84941837 \h </w:delInstrText>
          </w:r>
        </w:del>
      </w:ins>
      <w:del w:id="7075" w:author="nadira firinda" w:date="2022-10-29T23:29:00Z">
        <w:r w:rsidR="00622509" w:rsidRPr="00006ABF" w:rsidDel="00E35D67">
          <w:rPr>
            <w:rFonts w:cs="Times New Roman"/>
            <w:b/>
            <w:bCs/>
            <w:lang w:val="en-US"/>
          </w:rPr>
          <w:delInstrText xml:space="preserve"> \* MERGEFORMAT </w:delInstrText>
        </w:r>
        <w:r w:rsidR="00622509" w:rsidRPr="008B62E9" w:rsidDel="00E35D67">
          <w:rPr>
            <w:rFonts w:cs="Times New Roman"/>
            <w:b/>
            <w:bCs/>
            <w:lang w:val="en-US"/>
          </w:rPr>
        </w:r>
        <w:r w:rsidR="00622509" w:rsidRPr="00006ABF" w:rsidDel="00E35D67">
          <w:rPr>
            <w:rFonts w:cs="Times New Roman"/>
            <w:b/>
            <w:bCs/>
            <w:lang w:val="en-US"/>
            <w:rPrChange w:id="7076" w:author="Prasasti Karunia Farista Ananto" w:date="2021-10-14T16:56:00Z">
              <w:rPr>
                <w:rFonts w:cs="Times New Roman"/>
                <w:lang w:val="en-US"/>
              </w:rPr>
            </w:rPrChange>
          </w:rPr>
          <w:fldChar w:fldCharType="separate"/>
        </w:r>
      </w:del>
      <w:ins w:id="7077" w:author="Prasasti Karunia Farista Ananto" w:date="2021-10-12T15:25:00Z">
        <w:del w:id="7078" w:author="nadira firinda" w:date="2022-10-29T23:29:00Z">
          <w:r w:rsidR="00015ADF" w:rsidRPr="00006ABF" w:rsidDel="00E35D67">
            <w:rPr>
              <w:rFonts w:cs="Times New Roman"/>
              <w:b/>
              <w:bCs/>
              <w:rPrChange w:id="7079" w:author="Prasasti Karunia Farista Ananto" w:date="2021-10-14T16:56:00Z">
                <w:rPr/>
              </w:rPrChange>
            </w:rPr>
            <w:delText xml:space="preserve">Gambar </w:delText>
          </w:r>
          <w:r w:rsidR="00015ADF" w:rsidRPr="00006ABF" w:rsidDel="00E35D67">
            <w:rPr>
              <w:rFonts w:cs="Times New Roman"/>
              <w:b/>
              <w:bCs/>
              <w:noProof/>
              <w:rPrChange w:id="7080" w:author="Prasasti Karunia Farista Ananto" w:date="2021-10-14T16:56:00Z">
                <w:rPr>
                  <w:noProof/>
                </w:rPr>
              </w:rPrChange>
            </w:rPr>
            <w:delText>IV</w:delText>
          </w:r>
          <w:r w:rsidR="00015ADF" w:rsidRPr="00006ABF" w:rsidDel="00E35D67">
            <w:rPr>
              <w:rFonts w:cs="Times New Roman"/>
              <w:b/>
              <w:bCs/>
              <w:noProof/>
              <w:rPrChange w:id="7081" w:author="Prasasti Karunia Farista Ananto" w:date="2021-10-14T16:56:00Z">
                <w:rPr/>
              </w:rPrChange>
            </w:rPr>
            <w:noBreakHyphen/>
          </w:r>
          <w:r w:rsidR="00015ADF" w:rsidRPr="00006ABF" w:rsidDel="00E35D67">
            <w:rPr>
              <w:rFonts w:cs="Times New Roman"/>
              <w:b/>
              <w:bCs/>
              <w:noProof/>
              <w:rPrChange w:id="7082" w:author="Prasasti Karunia Farista Ananto" w:date="2021-10-14T16:56:00Z">
                <w:rPr>
                  <w:noProof/>
                </w:rPr>
              </w:rPrChange>
            </w:rPr>
            <w:delText>2</w:delText>
          </w:r>
        </w:del>
      </w:ins>
      <w:ins w:id="7083" w:author="Prasasti Karunia Farista Ananto" w:date="2021-10-12T14:37:00Z">
        <w:del w:id="7084" w:author="nadira firinda" w:date="2022-10-29T23:29:00Z">
          <w:r w:rsidR="00622509" w:rsidRPr="00006ABF" w:rsidDel="00E35D67">
            <w:rPr>
              <w:rFonts w:cs="Times New Roman"/>
              <w:b/>
              <w:bCs/>
              <w:lang w:val="en-US"/>
              <w:rPrChange w:id="7085" w:author="Prasasti Karunia Farista Ananto" w:date="2021-10-14T16:56:00Z">
                <w:rPr>
                  <w:rFonts w:cs="Times New Roman"/>
                  <w:lang w:val="en-US"/>
                </w:rPr>
              </w:rPrChange>
            </w:rPr>
            <w:fldChar w:fldCharType="end"/>
          </w:r>
        </w:del>
      </w:ins>
      <w:del w:id="7086" w:author="nadira firinda" w:date="2022-10-29T23:29:00Z">
        <w:r w:rsidRPr="00006ABF" w:rsidDel="00E35D67">
          <w:rPr>
            <w:rFonts w:cs="Times New Roman"/>
            <w:b/>
            <w:bCs/>
            <w:lang w:val="en-US"/>
          </w:rPr>
          <w:delText>gambar x</w:delText>
        </w:r>
        <w:r w:rsidRPr="00006ABF" w:rsidDel="00E35D67">
          <w:rPr>
            <w:rFonts w:cs="Times New Roman"/>
            <w:lang w:val="en-US"/>
          </w:rPr>
          <w:delText xml:space="preserve">). Berdasarkan gambar, terlihat garis </w:delText>
        </w:r>
        <w:r w:rsidRPr="00006ABF" w:rsidDel="00E35D67">
          <w:rPr>
            <w:rFonts w:cs="Times New Roman"/>
            <w:i/>
            <w:iCs/>
            <w:lang w:val="en-US"/>
          </w:rPr>
          <w:delText>actual</w:delText>
        </w:r>
        <w:r w:rsidRPr="00006ABF" w:rsidDel="00E35D67">
          <w:rPr>
            <w:rFonts w:cs="Times New Roman"/>
            <w:lang w:val="en-US"/>
          </w:rPr>
          <w:delText xml:space="preserve"> yang merupakan data sesungguhnya dari pertumbuhan PDB sektor dengan garis </w:delText>
        </w:r>
        <w:r w:rsidRPr="00006ABF" w:rsidDel="00E35D67">
          <w:rPr>
            <w:rFonts w:cs="Times New Roman"/>
            <w:i/>
            <w:iCs/>
            <w:lang w:val="en-US"/>
          </w:rPr>
          <w:delText>baseline</w:delText>
        </w:r>
        <w:r w:rsidRPr="00006ABF" w:rsidDel="00E35D67">
          <w:rPr>
            <w:rFonts w:cs="Times New Roman"/>
            <w:lang w:val="en-US"/>
          </w:rPr>
          <w:delText xml:space="preserve"> yang adalah hasil proyeksi oleh model berjalan dengan arah yang sama dan sesuai, menunjukkan jika perilaku sektor </w:delText>
        </w:r>
        <w:r w:rsidR="00347628" w:rsidRPr="00006ABF" w:rsidDel="00E35D67">
          <w:rPr>
            <w:rFonts w:cs="Times New Roman"/>
            <w:lang w:val="en-US"/>
          </w:rPr>
          <w:delText>Pertambangan dan Pengolahan</w:delText>
        </w:r>
        <w:r w:rsidRPr="00006ABF" w:rsidDel="00E35D67">
          <w:rPr>
            <w:rFonts w:cs="Times New Roman"/>
            <w:lang w:val="en-US"/>
          </w:rPr>
          <w:delText xml:space="preserve"> dapat dideskripsikan melalui variabel – variabel yang ada.</w:delText>
        </w:r>
      </w:del>
    </w:p>
    <w:p w14:paraId="6F5A8DDF" w14:textId="1D9014C7" w:rsidR="003F04B5" w:rsidRPr="00006ABF" w:rsidDel="00E35D67" w:rsidRDefault="003F04B5" w:rsidP="00CC4C47">
      <w:pPr>
        <w:pStyle w:val="Caption"/>
        <w:keepNext/>
        <w:spacing w:line="360" w:lineRule="auto"/>
        <w:rPr>
          <w:del w:id="7087" w:author="nadira firinda" w:date="2022-10-29T23:29:00Z"/>
        </w:rPr>
        <w:pPrChange w:id="7088" w:author="nadira firinda" w:date="2022-10-29T23:37:00Z">
          <w:pPr>
            <w:pStyle w:val="Caption"/>
            <w:keepNext/>
          </w:pPr>
        </w:pPrChange>
      </w:pPr>
      <w:bookmarkStart w:id="7089" w:name="_Ref84941822"/>
      <w:bookmarkStart w:id="7090" w:name="_Toc84944894"/>
      <w:del w:id="7091" w:author="nadira firinda" w:date="2022-10-29T23:29:00Z">
        <w:r w:rsidRPr="00006ABF" w:rsidDel="00E35D67">
          <w:delText xml:space="preserve">Tabel </w:delText>
        </w:r>
      </w:del>
      <w:ins w:id="7092" w:author="Prasasti Karunia Farista Ananto" w:date="2021-10-18T13:53:00Z">
        <w:del w:id="7093" w:author="nadira firinda" w:date="2022-10-29T23:29:00Z">
          <w:r w:rsidR="00895415" w:rsidDel="00E35D67">
            <w:fldChar w:fldCharType="begin"/>
          </w:r>
          <w:r w:rsidR="00895415" w:rsidDel="00E35D67">
            <w:delInstrText xml:space="preserve"> STYLEREF 1 \s </w:delInstrText>
          </w:r>
        </w:del>
      </w:ins>
      <w:del w:id="7094" w:author="nadira firinda" w:date="2022-10-29T23:29:00Z">
        <w:r w:rsidR="00895415" w:rsidDel="00E35D67">
          <w:fldChar w:fldCharType="separate"/>
        </w:r>
        <w:r w:rsidR="00895415" w:rsidDel="00E35D67">
          <w:rPr>
            <w:noProof/>
          </w:rPr>
          <w:delText>IV</w:delText>
        </w:r>
      </w:del>
      <w:ins w:id="7095" w:author="Prasasti Karunia Farista Ananto" w:date="2021-10-18T13:53:00Z">
        <w:del w:id="7096" w:author="nadira firinda" w:date="2022-10-29T23:29:00Z">
          <w:r w:rsidR="00895415" w:rsidDel="00E35D67">
            <w:fldChar w:fldCharType="end"/>
          </w:r>
          <w:r w:rsidR="00895415" w:rsidDel="00E35D67">
            <w:noBreakHyphen/>
          </w:r>
          <w:r w:rsidR="00895415" w:rsidDel="00E35D67">
            <w:fldChar w:fldCharType="begin"/>
          </w:r>
          <w:r w:rsidR="00895415" w:rsidDel="00E35D67">
            <w:delInstrText xml:space="preserve"> SEQ Tabel \* ARABIC \s 1 </w:delInstrText>
          </w:r>
        </w:del>
      </w:ins>
      <w:del w:id="7097" w:author="nadira firinda" w:date="2022-10-29T23:29:00Z">
        <w:r w:rsidR="00895415" w:rsidDel="00E35D67">
          <w:fldChar w:fldCharType="separate"/>
        </w:r>
      </w:del>
      <w:ins w:id="7098" w:author="Prasasti Karunia Farista Ananto" w:date="2021-10-18T13:53:00Z">
        <w:del w:id="7099" w:author="nadira firinda" w:date="2022-10-29T23:29:00Z">
          <w:r w:rsidR="00895415" w:rsidDel="00E35D67">
            <w:rPr>
              <w:noProof/>
            </w:rPr>
            <w:delText>2</w:delText>
          </w:r>
          <w:r w:rsidR="00895415" w:rsidDel="00E35D67">
            <w:fldChar w:fldCharType="end"/>
          </w:r>
        </w:del>
      </w:ins>
      <w:del w:id="7100" w:author="nadira firinda" w:date="2022-10-29T23:29:00Z">
        <w:r w:rsidR="00FB741C" w:rsidRPr="00B30630" w:rsidDel="00E35D67">
          <w:fldChar w:fldCharType="begin"/>
        </w:r>
        <w:r w:rsidR="00FB741C" w:rsidRPr="00006ABF" w:rsidDel="00E35D67">
          <w:delInstrText xml:space="preserve"> STYLEREF 1 \s </w:delInstrText>
        </w:r>
        <w:r w:rsidR="00FB741C" w:rsidRPr="008B62E9" w:rsidDel="00E35D67">
          <w:fldChar w:fldCharType="separate"/>
        </w:r>
        <w:r w:rsidR="00015ADF" w:rsidRPr="00006ABF" w:rsidDel="00E35D67">
          <w:rPr>
            <w:noProof/>
          </w:rPr>
          <w:delText>IV</w:delText>
        </w:r>
        <w:r w:rsidR="00FB741C" w:rsidRPr="00B30630" w:rsidDel="00E35D67">
          <w:fldChar w:fldCharType="end"/>
        </w:r>
        <w:r w:rsidR="00FB741C" w:rsidRPr="00006ABF" w:rsidDel="00E35D67">
          <w:noBreakHyphen/>
        </w:r>
        <w:r w:rsidR="00FB741C" w:rsidRPr="00B30630" w:rsidDel="00E35D67">
          <w:fldChar w:fldCharType="begin"/>
        </w:r>
        <w:r w:rsidR="00FB741C" w:rsidRPr="00006ABF" w:rsidDel="00E35D67">
          <w:delInstrText xml:space="preserve"> SEQ Tabel \* ARABIC \s 1 </w:delInstrText>
        </w:r>
        <w:r w:rsidR="00FB741C" w:rsidRPr="008B62E9" w:rsidDel="00E35D67">
          <w:fldChar w:fldCharType="separate"/>
        </w:r>
        <w:r w:rsidR="00015ADF" w:rsidRPr="00006ABF" w:rsidDel="00E35D67">
          <w:rPr>
            <w:noProof/>
          </w:rPr>
          <w:delText>2</w:delText>
        </w:r>
        <w:r w:rsidR="00FB741C" w:rsidRPr="00B30630" w:rsidDel="00E35D67">
          <w:fldChar w:fldCharType="end"/>
        </w:r>
        <w:bookmarkEnd w:id="7089"/>
        <w:r w:rsidRPr="00006ABF" w:rsidDel="00E35D67">
          <w:delText>. Persamaan S</w:delText>
        </w:r>
        <w:r w:rsidRPr="00006ABF" w:rsidDel="00E35D67">
          <w:rPr>
            <w:lang w:val="en-US"/>
          </w:rPr>
          <w:delText>ektor Pertambangan dan Pengolahan</w:delText>
        </w:r>
        <w:bookmarkEnd w:id="7090"/>
      </w:del>
    </w:p>
    <w:tbl>
      <w:tblPr>
        <w:tblW w:w="9000" w:type="dxa"/>
        <w:tblLayout w:type="fixed"/>
        <w:tblCellMar>
          <w:left w:w="0" w:type="dxa"/>
          <w:right w:w="0" w:type="dxa"/>
        </w:tblCellMar>
        <w:tblLook w:val="0600" w:firstRow="0" w:lastRow="0" w:firstColumn="0" w:lastColumn="0" w:noHBand="1" w:noVBand="1"/>
      </w:tblPr>
      <w:tblGrid>
        <w:gridCol w:w="3969"/>
        <w:gridCol w:w="236"/>
        <w:gridCol w:w="2458"/>
        <w:gridCol w:w="1134"/>
        <w:gridCol w:w="1203"/>
      </w:tblGrid>
      <w:tr w:rsidR="00D02208" w:rsidRPr="00006ABF" w:rsidDel="00E35D67" w14:paraId="3A13298F" w14:textId="6ED9AD05" w:rsidTr="00FE59AD">
        <w:trPr>
          <w:trHeight w:val="433"/>
          <w:del w:id="7101" w:author="nadira firinda" w:date="2022-10-29T23:29:00Z"/>
        </w:trPr>
        <w:tc>
          <w:tcPr>
            <w:tcW w:w="9000" w:type="dxa"/>
            <w:gridSpan w:val="5"/>
            <w:tcBorders>
              <w:top w:val="nil"/>
              <w:left w:val="nil"/>
              <w:bottom w:val="nil"/>
              <w:right w:val="nil"/>
            </w:tcBorders>
            <w:shd w:val="clear" w:color="auto" w:fill="44546A"/>
            <w:tcMar>
              <w:top w:w="15" w:type="dxa"/>
              <w:left w:w="108" w:type="dxa"/>
              <w:bottom w:w="0" w:type="dxa"/>
              <w:right w:w="108" w:type="dxa"/>
            </w:tcMar>
            <w:vAlign w:val="center"/>
            <w:hideMark/>
          </w:tcPr>
          <w:p w14:paraId="33A0C786" w14:textId="4B1E9227" w:rsidR="00D02208" w:rsidRPr="00006ABF" w:rsidDel="00E35D67" w:rsidRDefault="00D02208" w:rsidP="00CC4C47">
            <w:pPr>
              <w:spacing w:after="0" w:line="360" w:lineRule="auto"/>
              <w:jc w:val="center"/>
              <w:rPr>
                <w:del w:id="7102" w:author="nadira firinda" w:date="2022-10-29T23:29:00Z"/>
                <w:rFonts w:ascii="Times New Roman" w:hAnsi="Times New Roman" w:cs="Times New Roman"/>
                <w:szCs w:val="20"/>
              </w:rPr>
              <w:pPrChange w:id="7103" w:author="nadira firinda" w:date="2022-10-29T23:37:00Z">
                <w:pPr>
                  <w:spacing w:after="0"/>
                  <w:jc w:val="center"/>
                </w:pPr>
              </w:pPrChange>
            </w:pPr>
            <w:del w:id="7104" w:author="nadira firinda" w:date="2022-10-29T23:29:00Z">
              <w:r w:rsidRPr="00006ABF" w:rsidDel="00E35D67">
                <w:rPr>
                  <w:rFonts w:ascii="Times New Roman" w:hAnsi="Times New Roman" w:cs="Times New Roman"/>
                  <w:b/>
                  <w:bCs/>
                  <w:color w:val="FFFFFF" w:themeColor="background1"/>
                  <w:szCs w:val="20"/>
                </w:rPr>
                <w:delText>Persamaan Jangka Panjang</w:delText>
              </w:r>
            </w:del>
          </w:p>
        </w:tc>
      </w:tr>
      <w:tr w:rsidR="00D02208" w:rsidRPr="00006ABF" w:rsidDel="00E35D67" w14:paraId="639D8802" w14:textId="2510D5FA" w:rsidTr="00FE59AD">
        <w:trPr>
          <w:trHeight w:val="433"/>
          <w:del w:id="7105" w:author="nadira firinda" w:date="2022-10-29T23:29:00Z"/>
        </w:trPr>
        <w:tc>
          <w:tcPr>
            <w:tcW w:w="9000" w:type="dxa"/>
            <w:gridSpan w:val="5"/>
            <w:tcBorders>
              <w:top w:val="nil"/>
              <w:left w:val="nil"/>
              <w:bottom w:val="nil"/>
              <w:right w:val="nil"/>
            </w:tcBorders>
            <w:shd w:val="clear" w:color="auto" w:fill="4472C4"/>
            <w:tcMar>
              <w:top w:w="15" w:type="dxa"/>
              <w:left w:w="108" w:type="dxa"/>
              <w:bottom w:w="0" w:type="dxa"/>
              <w:right w:w="108" w:type="dxa"/>
            </w:tcMar>
            <w:vAlign w:val="center"/>
            <w:hideMark/>
          </w:tcPr>
          <w:p w14:paraId="0C2E308A" w14:textId="4711EA76" w:rsidR="00D02208" w:rsidRPr="00006ABF" w:rsidDel="00E35D67" w:rsidRDefault="00D02208" w:rsidP="00CC4C47">
            <w:pPr>
              <w:spacing w:after="0" w:line="360" w:lineRule="auto"/>
              <w:rPr>
                <w:del w:id="7106" w:author="nadira firinda" w:date="2022-10-29T23:29:00Z"/>
                <w:rFonts w:ascii="Times New Roman" w:hAnsi="Times New Roman" w:cs="Times New Roman"/>
                <w:b/>
                <w:bCs/>
                <w:color w:val="FFFFFF" w:themeColor="background1"/>
                <w:szCs w:val="20"/>
              </w:rPr>
              <w:pPrChange w:id="7107" w:author="nadira firinda" w:date="2022-10-29T23:37:00Z">
                <w:pPr>
                  <w:spacing w:after="0"/>
                </w:pPr>
              </w:pPrChange>
            </w:pPr>
            <w:del w:id="7108" w:author="nadira firinda" w:date="2022-10-29T23:29:00Z">
              <w:r w:rsidRPr="00006ABF" w:rsidDel="00E35D67">
                <w:rPr>
                  <w:rFonts w:ascii="Times New Roman" w:hAnsi="Times New Roman" w:cs="Times New Roman"/>
                  <w:b/>
                  <w:bCs/>
                  <w:color w:val="FFFFFF" w:themeColor="background1"/>
                  <w:szCs w:val="20"/>
                </w:rPr>
                <w:delText>Dependent variable: Pertambangan dan Penggalian</w:delText>
              </w:r>
            </w:del>
          </w:p>
          <w:p w14:paraId="6308CC96" w14:textId="1AE02C51" w:rsidR="00D02208" w:rsidRPr="00006ABF" w:rsidDel="00E35D67" w:rsidRDefault="00D02208" w:rsidP="00CC4C47">
            <w:pPr>
              <w:spacing w:after="0" w:line="360" w:lineRule="auto"/>
              <w:rPr>
                <w:del w:id="7109" w:author="nadira firinda" w:date="2022-10-29T23:29:00Z"/>
                <w:rFonts w:ascii="Times New Roman" w:hAnsi="Times New Roman" w:cs="Times New Roman"/>
                <w:szCs w:val="20"/>
              </w:rPr>
              <w:pPrChange w:id="7110" w:author="nadira firinda" w:date="2022-10-29T23:37:00Z">
                <w:pPr>
                  <w:spacing w:after="0"/>
                </w:pPr>
              </w:pPrChange>
            </w:pPr>
            <w:del w:id="7111" w:author="nadira firinda" w:date="2022-10-29T23:29:00Z">
              <w:r w:rsidRPr="00006ABF" w:rsidDel="00E35D67">
                <w:rPr>
                  <w:rFonts w:ascii="Times New Roman" w:hAnsi="Times New Roman" w:cs="Times New Roman"/>
                  <w:b/>
                  <w:bCs/>
                  <w:color w:val="FFFFFF" w:themeColor="background1"/>
                  <w:szCs w:val="20"/>
                </w:rPr>
                <w:delText>LOG(G02MINRL/ G02MINRL_SF)</w:delText>
              </w:r>
            </w:del>
          </w:p>
        </w:tc>
      </w:tr>
      <w:tr w:rsidR="00D02208" w:rsidRPr="00006ABF" w:rsidDel="00E35D67" w14:paraId="019BF636" w14:textId="0D697535" w:rsidTr="00FE59AD">
        <w:trPr>
          <w:trHeight w:val="433"/>
          <w:del w:id="7112" w:author="nadira firinda" w:date="2022-10-29T23:29:00Z"/>
        </w:trPr>
        <w:tc>
          <w:tcPr>
            <w:tcW w:w="3969" w:type="dxa"/>
            <w:tcBorders>
              <w:top w:val="nil"/>
              <w:left w:val="nil"/>
              <w:bottom w:val="nil"/>
              <w:right w:val="nil"/>
            </w:tcBorders>
            <w:shd w:val="clear" w:color="auto" w:fill="FFC000"/>
            <w:tcMar>
              <w:top w:w="15" w:type="dxa"/>
              <w:left w:w="108" w:type="dxa"/>
              <w:bottom w:w="0" w:type="dxa"/>
              <w:right w:w="108" w:type="dxa"/>
            </w:tcMar>
            <w:vAlign w:val="center"/>
            <w:hideMark/>
          </w:tcPr>
          <w:p w14:paraId="2D7795AF" w14:textId="625EA4C3" w:rsidR="00D02208" w:rsidRPr="00006ABF" w:rsidDel="00E35D67" w:rsidRDefault="00D02208" w:rsidP="00CC4C47">
            <w:pPr>
              <w:spacing w:after="0" w:line="360" w:lineRule="auto"/>
              <w:rPr>
                <w:del w:id="7113" w:author="nadira firinda" w:date="2022-10-29T23:29:00Z"/>
                <w:rFonts w:ascii="Times New Roman" w:hAnsi="Times New Roman" w:cs="Times New Roman"/>
                <w:szCs w:val="20"/>
              </w:rPr>
              <w:pPrChange w:id="7114" w:author="nadira firinda" w:date="2022-10-29T23:37:00Z">
                <w:pPr>
                  <w:spacing w:after="0"/>
                </w:pPr>
              </w:pPrChange>
            </w:pPr>
            <w:del w:id="7115" w:author="nadira firinda" w:date="2022-10-29T23:29:00Z">
              <w:r w:rsidRPr="00006ABF" w:rsidDel="00E35D67">
                <w:rPr>
                  <w:rFonts w:ascii="Times New Roman" w:hAnsi="Times New Roman" w:cs="Times New Roman"/>
                  <w:b/>
                  <w:bCs/>
                  <w:szCs w:val="20"/>
                </w:rPr>
                <w:delText>Explanatory Variables</w:delText>
              </w:r>
            </w:del>
          </w:p>
        </w:tc>
        <w:tc>
          <w:tcPr>
            <w:tcW w:w="2694" w:type="dxa"/>
            <w:gridSpan w:val="2"/>
            <w:tcBorders>
              <w:top w:val="nil"/>
              <w:left w:val="nil"/>
              <w:bottom w:val="nil"/>
              <w:right w:val="nil"/>
            </w:tcBorders>
            <w:shd w:val="clear" w:color="auto" w:fill="FFC000"/>
            <w:vAlign w:val="center"/>
          </w:tcPr>
          <w:p w14:paraId="5FB6360F" w14:textId="63E3AA6C" w:rsidR="00D02208" w:rsidRPr="00006ABF" w:rsidDel="00E35D67" w:rsidRDefault="00D02208" w:rsidP="00CC4C47">
            <w:pPr>
              <w:spacing w:after="0" w:line="360" w:lineRule="auto"/>
              <w:rPr>
                <w:del w:id="7116" w:author="nadira firinda" w:date="2022-10-29T23:29:00Z"/>
                <w:rFonts w:ascii="Times New Roman" w:hAnsi="Times New Roman" w:cs="Times New Roman"/>
                <w:szCs w:val="20"/>
              </w:rPr>
              <w:pPrChange w:id="7117" w:author="nadira firinda" w:date="2022-10-29T23:37:00Z">
                <w:pPr>
                  <w:spacing w:after="0"/>
                </w:pPr>
              </w:pPrChange>
            </w:pPr>
          </w:p>
        </w:tc>
        <w:tc>
          <w:tcPr>
            <w:tcW w:w="1134" w:type="dxa"/>
            <w:tcBorders>
              <w:top w:val="nil"/>
              <w:left w:val="nil"/>
              <w:bottom w:val="nil"/>
              <w:right w:val="nil"/>
            </w:tcBorders>
            <w:shd w:val="clear" w:color="auto" w:fill="FFC000"/>
            <w:tcMar>
              <w:top w:w="15" w:type="dxa"/>
              <w:left w:w="108" w:type="dxa"/>
              <w:bottom w:w="0" w:type="dxa"/>
              <w:right w:w="108" w:type="dxa"/>
            </w:tcMar>
            <w:vAlign w:val="center"/>
            <w:hideMark/>
          </w:tcPr>
          <w:p w14:paraId="6C44D555" w14:textId="21339007" w:rsidR="00D02208" w:rsidRPr="00006ABF" w:rsidDel="00E35D67" w:rsidRDefault="00D02208" w:rsidP="00CC4C47">
            <w:pPr>
              <w:spacing w:after="0" w:line="360" w:lineRule="auto"/>
              <w:rPr>
                <w:del w:id="7118" w:author="nadira firinda" w:date="2022-10-29T23:29:00Z"/>
                <w:rFonts w:ascii="Times New Roman" w:hAnsi="Times New Roman" w:cs="Times New Roman"/>
                <w:noProof/>
                <w:szCs w:val="20"/>
              </w:rPr>
              <w:pPrChange w:id="7119" w:author="nadira firinda" w:date="2022-10-29T23:37:00Z">
                <w:pPr>
                  <w:spacing w:after="0"/>
                </w:pPr>
              </w:pPrChange>
            </w:pPr>
            <w:del w:id="7120" w:author="nadira firinda" w:date="2022-10-29T23:29:00Z">
              <w:r w:rsidRPr="00006ABF" w:rsidDel="00E35D67">
                <w:rPr>
                  <w:rFonts w:ascii="Times New Roman" w:hAnsi="Times New Roman" w:cs="Times New Roman"/>
                  <w:b/>
                  <w:bCs/>
                  <w:noProof/>
                  <w:szCs w:val="20"/>
                  <w:lang w:val="en-GB"/>
                </w:rPr>
                <w:delText>Koefisien</w:delText>
              </w:r>
            </w:del>
          </w:p>
        </w:tc>
        <w:tc>
          <w:tcPr>
            <w:tcW w:w="1203" w:type="dxa"/>
            <w:tcBorders>
              <w:top w:val="nil"/>
              <w:left w:val="nil"/>
              <w:bottom w:val="nil"/>
              <w:right w:val="nil"/>
            </w:tcBorders>
            <w:shd w:val="clear" w:color="auto" w:fill="FFC000"/>
            <w:vAlign w:val="center"/>
          </w:tcPr>
          <w:p w14:paraId="27B90FB2" w14:textId="52291723" w:rsidR="00D02208" w:rsidRPr="00006ABF" w:rsidDel="00E35D67" w:rsidRDefault="00D02208" w:rsidP="00CC4C47">
            <w:pPr>
              <w:spacing w:after="0" w:line="360" w:lineRule="auto"/>
              <w:rPr>
                <w:del w:id="7121" w:author="nadira firinda" w:date="2022-10-29T23:29:00Z"/>
                <w:rFonts w:ascii="Times New Roman" w:hAnsi="Times New Roman" w:cs="Times New Roman"/>
                <w:szCs w:val="20"/>
              </w:rPr>
              <w:pPrChange w:id="7122" w:author="nadira firinda" w:date="2022-10-29T23:37:00Z">
                <w:pPr>
                  <w:spacing w:after="0"/>
                </w:pPr>
              </w:pPrChange>
            </w:pPr>
          </w:p>
        </w:tc>
      </w:tr>
      <w:tr w:rsidR="009704D6" w:rsidRPr="00006ABF" w:rsidDel="00E35D67" w14:paraId="69970AE2" w14:textId="2BBB634A" w:rsidTr="006151F9">
        <w:trPr>
          <w:trHeight w:val="433"/>
          <w:del w:id="7123" w:author="nadira firinda" w:date="2022-10-29T23:29:00Z"/>
        </w:trPr>
        <w:tc>
          <w:tcPr>
            <w:tcW w:w="3969" w:type="dxa"/>
            <w:tcBorders>
              <w:top w:val="dotted" w:sz="8" w:space="0" w:color="7F7F7F"/>
              <w:left w:val="nil"/>
              <w:bottom w:val="dotted" w:sz="8" w:space="0" w:color="7F7F7F"/>
              <w:right w:val="dotted" w:sz="8" w:space="0" w:color="7F7F7F"/>
            </w:tcBorders>
            <w:shd w:val="clear" w:color="auto" w:fill="auto"/>
            <w:tcMar>
              <w:top w:w="15" w:type="dxa"/>
              <w:left w:w="108" w:type="dxa"/>
              <w:bottom w:w="0" w:type="dxa"/>
              <w:right w:w="108" w:type="dxa"/>
            </w:tcMar>
          </w:tcPr>
          <w:p w14:paraId="64850753" w14:textId="2EEF36F6" w:rsidR="009704D6" w:rsidRPr="00006ABF" w:rsidDel="00E35D67" w:rsidRDefault="009704D6" w:rsidP="00CC4C47">
            <w:pPr>
              <w:spacing w:line="360" w:lineRule="auto"/>
              <w:rPr>
                <w:del w:id="7124" w:author="nadira firinda" w:date="2022-10-29T23:29:00Z"/>
                <w:rFonts w:ascii="Times New Roman" w:hAnsi="Times New Roman" w:cs="Times New Roman"/>
              </w:rPr>
              <w:pPrChange w:id="7125" w:author="nadira firinda" w:date="2022-10-29T23:37:00Z">
                <w:pPr/>
              </w:pPrChange>
            </w:pPr>
            <w:del w:id="7126" w:author="nadira firinda" w:date="2022-10-29T23:29:00Z">
              <w:r w:rsidRPr="00006ABF" w:rsidDel="00E35D67">
                <w:rPr>
                  <w:rFonts w:ascii="Times New Roman" w:hAnsi="Times New Roman" w:cs="Times New Roman"/>
                </w:rPr>
                <w:delText>C</w:delText>
              </w:r>
            </w:del>
          </w:p>
        </w:tc>
        <w:tc>
          <w:tcPr>
            <w:tcW w:w="2694" w:type="dxa"/>
            <w:gridSpan w:val="2"/>
            <w:tcBorders>
              <w:top w:val="dotted" w:sz="8" w:space="0" w:color="7F7F7F"/>
              <w:left w:val="dotted" w:sz="8" w:space="0" w:color="7F7F7F"/>
              <w:bottom w:val="dotted" w:sz="8" w:space="0" w:color="7F7F7F"/>
              <w:right w:val="dotted" w:sz="8" w:space="0" w:color="7F7F7F"/>
            </w:tcBorders>
            <w:shd w:val="clear" w:color="auto" w:fill="auto"/>
            <w:tcMar>
              <w:top w:w="15" w:type="dxa"/>
              <w:left w:w="108" w:type="dxa"/>
              <w:bottom w:w="0" w:type="dxa"/>
              <w:right w:w="108" w:type="dxa"/>
            </w:tcMar>
            <w:vAlign w:val="center"/>
          </w:tcPr>
          <w:p w14:paraId="5E76E327" w14:textId="1B7C49BF" w:rsidR="009704D6" w:rsidRPr="00006ABF" w:rsidDel="00E35D67" w:rsidRDefault="009704D6" w:rsidP="00CC4C47">
            <w:pPr>
              <w:spacing w:after="0" w:line="360" w:lineRule="auto"/>
              <w:rPr>
                <w:del w:id="7127" w:author="nadira firinda" w:date="2022-10-29T23:29:00Z"/>
                <w:rFonts w:ascii="Times New Roman" w:hAnsi="Times New Roman" w:cs="Times New Roman"/>
                <w:szCs w:val="20"/>
              </w:rPr>
              <w:pPrChange w:id="7128" w:author="nadira firinda" w:date="2022-10-29T23:37:00Z">
                <w:pPr>
                  <w:spacing w:after="0"/>
                </w:pPr>
              </w:pPrChange>
            </w:pPr>
            <w:del w:id="7129" w:author="nadira firinda" w:date="2022-10-29T23:29:00Z">
              <w:r w:rsidRPr="00006ABF" w:rsidDel="00E35D67">
                <w:rPr>
                  <w:rFonts w:ascii="Times New Roman" w:hAnsi="Times New Roman" w:cs="Times New Roman"/>
                  <w:szCs w:val="20"/>
                </w:rPr>
                <w:delText>Konstanta</w:delText>
              </w:r>
            </w:del>
          </w:p>
        </w:tc>
        <w:tc>
          <w:tcPr>
            <w:tcW w:w="1134" w:type="dxa"/>
            <w:tcBorders>
              <w:top w:val="dotted" w:sz="8" w:space="0" w:color="7F7F7F"/>
              <w:left w:val="dotted" w:sz="8" w:space="0" w:color="7F7F7F"/>
              <w:bottom w:val="dotted" w:sz="8" w:space="0" w:color="7F7F7F"/>
              <w:right w:val="dotted" w:sz="8" w:space="0" w:color="7F7F7F"/>
            </w:tcBorders>
            <w:shd w:val="clear" w:color="auto" w:fill="auto"/>
            <w:tcMar>
              <w:top w:w="15" w:type="dxa"/>
              <w:left w:w="108" w:type="dxa"/>
              <w:bottom w:w="0" w:type="dxa"/>
              <w:right w:w="108" w:type="dxa"/>
            </w:tcMar>
          </w:tcPr>
          <w:p w14:paraId="11F52D81" w14:textId="6D913482" w:rsidR="009704D6" w:rsidRPr="00006ABF" w:rsidDel="00E35D67" w:rsidRDefault="00337D09" w:rsidP="00CC4C47">
            <w:pPr>
              <w:spacing w:line="360" w:lineRule="auto"/>
              <w:jc w:val="center"/>
              <w:rPr>
                <w:del w:id="7130" w:author="nadira firinda" w:date="2022-10-29T23:29:00Z"/>
                <w:rFonts w:ascii="Times New Roman" w:hAnsi="Times New Roman" w:cs="Times New Roman"/>
              </w:rPr>
              <w:pPrChange w:id="7131" w:author="nadira firinda" w:date="2022-10-29T23:37:00Z">
                <w:pPr>
                  <w:jc w:val="center"/>
                </w:pPr>
              </w:pPrChange>
            </w:pPr>
            <w:del w:id="7132" w:author="nadira firinda" w:date="2022-10-29T23:29:00Z">
              <w:r w:rsidRPr="00006ABF" w:rsidDel="00E35D67">
                <w:rPr>
                  <w:rFonts w:ascii="Times New Roman" w:hAnsi="Times New Roman" w:cs="Times New Roman"/>
                </w:rPr>
                <w:delText>11.096</w:delText>
              </w:r>
            </w:del>
          </w:p>
        </w:tc>
        <w:tc>
          <w:tcPr>
            <w:tcW w:w="1203" w:type="dxa"/>
            <w:tcBorders>
              <w:top w:val="dotted" w:sz="8" w:space="0" w:color="7F7F7F"/>
              <w:left w:val="dotted" w:sz="8" w:space="0" w:color="7F7F7F"/>
              <w:bottom w:val="dotted" w:sz="8" w:space="0" w:color="7F7F7F"/>
              <w:right w:val="nil"/>
            </w:tcBorders>
            <w:shd w:val="clear" w:color="auto" w:fill="auto"/>
            <w:tcMar>
              <w:top w:w="15" w:type="dxa"/>
              <w:left w:w="108" w:type="dxa"/>
              <w:bottom w:w="0" w:type="dxa"/>
              <w:right w:w="108" w:type="dxa"/>
            </w:tcMar>
            <w:vAlign w:val="center"/>
          </w:tcPr>
          <w:p w14:paraId="05DF7BA5" w14:textId="4D36006E" w:rsidR="009704D6" w:rsidRPr="00006ABF" w:rsidDel="00E35D67" w:rsidRDefault="009704D6" w:rsidP="00CC4C47">
            <w:pPr>
              <w:spacing w:after="0" w:line="360" w:lineRule="auto"/>
              <w:jc w:val="center"/>
              <w:rPr>
                <w:del w:id="7133" w:author="nadira firinda" w:date="2022-10-29T23:29:00Z"/>
                <w:rFonts w:ascii="Times New Roman" w:hAnsi="Times New Roman" w:cs="Times New Roman"/>
                <w:szCs w:val="20"/>
              </w:rPr>
              <w:pPrChange w:id="7134" w:author="nadira firinda" w:date="2022-10-29T23:37:00Z">
                <w:pPr>
                  <w:spacing w:after="0"/>
                  <w:jc w:val="center"/>
                </w:pPr>
              </w:pPrChange>
            </w:pPr>
            <w:del w:id="7135" w:author="nadira firinda" w:date="2022-10-29T23:29:00Z">
              <w:r w:rsidRPr="00006ABF" w:rsidDel="00E35D67">
                <w:rPr>
                  <w:rFonts w:ascii="Times New Roman" w:hAnsi="Times New Roman" w:cs="Times New Roman"/>
                  <w:szCs w:val="20"/>
                </w:rPr>
                <w:delText>***</w:delText>
              </w:r>
            </w:del>
          </w:p>
        </w:tc>
      </w:tr>
      <w:tr w:rsidR="00380A57" w:rsidRPr="00006ABF" w:rsidDel="00E35D67" w14:paraId="332F56B1" w14:textId="28A3B759" w:rsidTr="006151F9">
        <w:trPr>
          <w:trHeight w:val="433"/>
          <w:del w:id="7136" w:author="nadira firinda" w:date="2022-10-29T23:29:00Z"/>
        </w:trPr>
        <w:tc>
          <w:tcPr>
            <w:tcW w:w="3969" w:type="dxa"/>
            <w:tcBorders>
              <w:top w:val="dotted" w:sz="8" w:space="0" w:color="7F7F7F"/>
              <w:left w:val="nil"/>
              <w:bottom w:val="dotted" w:sz="8" w:space="0" w:color="7F7F7F"/>
              <w:right w:val="dotted" w:sz="8" w:space="0" w:color="7F7F7F"/>
            </w:tcBorders>
            <w:shd w:val="clear" w:color="auto" w:fill="auto"/>
            <w:tcMar>
              <w:top w:w="15" w:type="dxa"/>
              <w:left w:w="108" w:type="dxa"/>
              <w:bottom w:w="0" w:type="dxa"/>
              <w:right w:w="108" w:type="dxa"/>
            </w:tcMar>
          </w:tcPr>
          <w:p w14:paraId="57412139" w14:textId="08B8B827" w:rsidR="00380A57" w:rsidRPr="00006ABF" w:rsidDel="00E35D67" w:rsidRDefault="00380A57" w:rsidP="00CC4C47">
            <w:pPr>
              <w:spacing w:line="360" w:lineRule="auto"/>
              <w:rPr>
                <w:del w:id="7137" w:author="nadira firinda" w:date="2022-10-29T23:29:00Z"/>
                <w:rFonts w:ascii="Times New Roman" w:hAnsi="Times New Roman" w:cs="Times New Roman"/>
                <w:szCs w:val="20"/>
              </w:rPr>
              <w:pPrChange w:id="7138" w:author="nadira firinda" w:date="2022-10-29T23:37:00Z">
                <w:pPr/>
              </w:pPrChange>
            </w:pPr>
            <w:del w:id="7139" w:author="nadira firinda" w:date="2022-10-29T23:29:00Z">
              <w:r w:rsidRPr="00006ABF" w:rsidDel="00E35D67">
                <w:rPr>
                  <w:rFonts w:ascii="Times New Roman" w:hAnsi="Times New Roman" w:cs="Times New Roman"/>
                </w:rPr>
                <w:delText>LOG(XGSRL/XGSRL_SF)</w:delText>
              </w:r>
            </w:del>
          </w:p>
        </w:tc>
        <w:tc>
          <w:tcPr>
            <w:tcW w:w="2694" w:type="dxa"/>
            <w:gridSpan w:val="2"/>
            <w:tcBorders>
              <w:top w:val="dotted" w:sz="8" w:space="0" w:color="7F7F7F"/>
              <w:left w:val="dotted" w:sz="8" w:space="0" w:color="7F7F7F"/>
              <w:bottom w:val="dotted" w:sz="8" w:space="0" w:color="7F7F7F"/>
              <w:right w:val="dotted" w:sz="8" w:space="0" w:color="7F7F7F"/>
            </w:tcBorders>
            <w:shd w:val="clear" w:color="auto" w:fill="auto"/>
            <w:tcMar>
              <w:top w:w="15" w:type="dxa"/>
              <w:left w:w="108" w:type="dxa"/>
              <w:bottom w:w="0" w:type="dxa"/>
              <w:right w:w="108" w:type="dxa"/>
            </w:tcMar>
            <w:vAlign w:val="center"/>
          </w:tcPr>
          <w:p w14:paraId="78A47CF8" w14:textId="3502447B" w:rsidR="00380A57" w:rsidRPr="00006ABF" w:rsidDel="00E35D67" w:rsidRDefault="00380A57" w:rsidP="00CC4C47">
            <w:pPr>
              <w:spacing w:after="0" w:line="360" w:lineRule="auto"/>
              <w:rPr>
                <w:del w:id="7140" w:author="nadira firinda" w:date="2022-10-29T23:29:00Z"/>
                <w:rFonts w:ascii="Times New Roman" w:hAnsi="Times New Roman" w:cs="Times New Roman"/>
                <w:szCs w:val="20"/>
              </w:rPr>
              <w:pPrChange w:id="7141" w:author="nadira firinda" w:date="2022-10-29T23:37:00Z">
                <w:pPr>
                  <w:spacing w:after="0"/>
                </w:pPr>
              </w:pPrChange>
            </w:pPr>
            <w:del w:id="7142" w:author="nadira firinda" w:date="2022-10-29T23:29:00Z">
              <w:r w:rsidRPr="00006ABF" w:rsidDel="00E35D67">
                <w:rPr>
                  <w:rFonts w:ascii="Times New Roman" w:hAnsi="Times New Roman" w:cs="Times New Roman"/>
                  <w:szCs w:val="20"/>
                </w:rPr>
                <w:delText>Ekspor</w:delText>
              </w:r>
            </w:del>
          </w:p>
        </w:tc>
        <w:tc>
          <w:tcPr>
            <w:tcW w:w="1134" w:type="dxa"/>
            <w:tcBorders>
              <w:top w:val="dotted" w:sz="8" w:space="0" w:color="7F7F7F"/>
              <w:left w:val="dotted" w:sz="8" w:space="0" w:color="7F7F7F"/>
              <w:bottom w:val="dotted" w:sz="8" w:space="0" w:color="7F7F7F"/>
              <w:right w:val="dotted" w:sz="8" w:space="0" w:color="7F7F7F"/>
            </w:tcBorders>
            <w:shd w:val="clear" w:color="auto" w:fill="auto"/>
            <w:tcMar>
              <w:top w:w="15" w:type="dxa"/>
              <w:left w:w="108" w:type="dxa"/>
              <w:bottom w:w="0" w:type="dxa"/>
              <w:right w:w="108" w:type="dxa"/>
            </w:tcMar>
            <w:hideMark/>
          </w:tcPr>
          <w:p w14:paraId="595B25A9" w14:textId="424E1062" w:rsidR="00380A57" w:rsidRPr="00006ABF" w:rsidDel="00E35D67" w:rsidRDefault="00380A57" w:rsidP="00CC4C47">
            <w:pPr>
              <w:spacing w:line="360" w:lineRule="auto"/>
              <w:jc w:val="center"/>
              <w:rPr>
                <w:del w:id="7143" w:author="nadira firinda" w:date="2022-10-29T23:29:00Z"/>
                <w:rFonts w:ascii="Times New Roman" w:hAnsi="Times New Roman" w:cs="Times New Roman"/>
              </w:rPr>
              <w:pPrChange w:id="7144" w:author="nadira firinda" w:date="2022-10-29T23:37:00Z">
                <w:pPr>
                  <w:jc w:val="center"/>
                </w:pPr>
              </w:pPrChange>
            </w:pPr>
            <w:del w:id="7145" w:author="nadira firinda" w:date="2022-10-29T23:29:00Z">
              <w:r w:rsidRPr="00006ABF" w:rsidDel="00E35D67">
                <w:rPr>
                  <w:rFonts w:ascii="Times New Roman" w:hAnsi="Times New Roman" w:cs="Times New Roman"/>
                </w:rPr>
                <w:delText>0.0</w:delText>
              </w:r>
              <w:r w:rsidR="00337D09" w:rsidRPr="00006ABF" w:rsidDel="00E35D67">
                <w:rPr>
                  <w:rFonts w:ascii="Times New Roman" w:hAnsi="Times New Roman" w:cs="Times New Roman"/>
                </w:rPr>
                <w:delText>217</w:delText>
              </w:r>
            </w:del>
          </w:p>
        </w:tc>
        <w:tc>
          <w:tcPr>
            <w:tcW w:w="1203" w:type="dxa"/>
            <w:tcBorders>
              <w:top w:val="dotted" w:sz="8" w:space="0" w:color="7F7F7F"/>
              <w:left w:val="dotted" w:sz="8" w:space="0" w:color="7F7F7F"/>
              <w:bottom w:val="dotted" w:sz="8" w:space="0" w:color="7F7F7F"/>
              <w:right w:val="nil"/>
            </w:tcBorders>
            <w:shd w:val="clear" w:color="auto" w:fill="auto"/>
            <w:tcMar>
              <w:top w:w="15" w:type="dxa"/>
              <w:left w:w="108" w:type="dxa"/>
              <w:bottom w:w="0" w:type="dxa"/>
              <w:right w:w="108" w:type="dxa"/>
            </w:tcMar>
            <w:vAlign w:val="center"/>
            <w:hideMark/>
          </w:tcPr>
          <w:p w14:paraId="18C0B012" w14:textId="47D745F6" w:rsidR="00380A57" w:rsidRPr="00006ABF" w:rsidDel="00E35D67" w:rsidRDefault="00380A57" w:rsidP="00CC4C47">
            <w:pPr>
              <w:spacing w:after="0" w:line="360" w:lineRule="auto"/>
              <w:jc w:val="center"/>
              <w:rPr>
                <w:del w:id="7146" w:author="nadira firinda" w:date="2022-10-29T23:29:00Z"/>
                <w:rFonts w:ascii="Times New Roman" w:hAnsi="Times New Roman" w:cs="Times New Roman"/>
                <w:szCs w:val="20"/>
              </w:rPr>
              <w:pPrChange w:id="7147" w:author="nadira firinda" w:date="2022-10-29T23:37:00Z">
                <w:pPr>
                  <w:spacing w:after="0"/>
                  <w:jc w:val="center"/>
                </w:pPr>
              </w:pPrChange>
            </w:pPr>
          </w:p>
        </w:tc>
      </w:tr>
      <w:tr w:rsidR="00380A57" w:rsidRPr="00006ABF" w:rsidDel="00E35D67" w14:paraId="71C525B9" w14:textId="53D25490" w:rsidTr="006151F9">
        <w:trPr>
          <w:trHeight w:val="433"/>
          <w:del w:id="7148" w:author="nadira firinda" w:date="2022-10-29T23:29:00Z"/>
        </w:trPr>
        <w:tc>
          <w:tcPr>
            <w:tcW w:w="3969" w:type="dxa"/>
            <w:tcBorders>
              <w:top w:val="dotted" w:sz="8" w:space="0" w:color="7F7F7F"/>
              <w:left w:val="nil"/>
              <w:bottom w:val="dotted" w:sz="8" w:space="0" w:color="7F7F7F"/>
              <w:right w:val="dotted" w:sz="8" w:space="0" w:color="7F7F7F"/>
            </w:tcBorders>
            <w:shd w:val="clear" w:color="auto" w:fill="auto"/>
            <w:tcMar>
              <w:top w:w="15" w:type="dxa"/>
              <w:left w:w="108" w:type="dxa"/>
              <w:bottom w:w="0" w:type="dxa"/>
              <w:right w:w="108" w:type="dxa"/>
            </w:tcMar>
          </w:tcPr>
          <w:p w14:paraId="3492083A" w14:textId="25E3CE17" w:rsidR="00380A57" w:rsidRPr="00006ABF" w:rsidDel="00E35D67" w:rsidRDefault="00380A57" w:rsidP="00CC4C47">
            <w:pPr>
              <w:spacing w:line="360" w:lineRule="auto"/>
              <w:rPr>
                <w:del w:id="7149" w:author="nadira firinda" w:date="2022-10-29T23:29:00Z"/>
                <w:rFonts w:ascii="Times New Roman" w:hAnsi="Times New Roman" w:cs="Times New Roman"/>
              </w:rPr>
              <w:pPrChange w:id="7150" w:author="nadira firinda" w:date="2022-10-29T23:37:00Z">
                <w:pPr/>
              </w:pPrChange>
            </w:pPr>
            <w:del w:id="7151" w:author="nadira firinda" w:date="2022-10-29T23:29:00Z">
              <w:r w:rsidRPr="00006ABF" w:rsidDel="00E35D67">
                <w:rPr>
                  <w:rFonts w:ascii="Times New Roman" w:hAnsi="Times New Roman" w:cs="Times New Roman"/>
                </w:rPr>
                <w:delText>LOG(OILPL)</w:delText>
              </w:r>
            </w:del>
          </w:p>
        </w:tc>
        <w:tc>
          <w:tcPr>
            <w:tcW w:w="2694" w:type="dxa"/>
            <w:gridSpan w:val="2"/>
            <w:tcBorders>
              <w:top w:val="dotted" w:sz="8" w:space="0" w:color="7F7F7F"/>
              <w:left w:val="dotted" w:sz="8" w:space="0" w:color="7F7F7F"/>
              <w:bottom w:val="dotted" w:sz="8" w:space="0" w:color="7F7F7F"/>
              <w:right w:val="dotted" w:sz="8" w:space="0" w:color="7F7F7F"/>
            </w:tcBorders>
            <w:shd w:val="clear" w:color="auto" w:fill="auto"/>
            <w:tcMar>
              <w:top w:w="15" w:type="dxa"/>
              <w:left w:w="108" w:type="dxa"/>
              <w:bottom w:w="0" w:type="dxa"/>
              <w:right w:w="108" w:type="dxa"/>
            </w:tcMar>
            <w:vAlign w:val="center"/>
          </w:tcPr>
          <w:p w14:paraId="61525C94" w14:textId="795ACAF1" w:rsidR="00380A57" w:rsidRPr="00006ABF" w:rsidDel="00E35D67" w:rsidRDefault="00380A57" w:rsidP="00CC4C47">
            <w:pPr>
              <w:spacing w:after="0" w:line="360" w:lineRule="auto"/>
              <w:rPr>
                <w:del w:id="7152" w:author="nadira firinda" w:date="2022-10-29T23:29:00Z"/>
                <w:rFonts w:ascii="Times New Roman" w:hAnsi="Times New Roman" w:cs="Times New Roman"/>
                <w:szCs w:val="20"/>
              </w:rPr>
              <w:pPrChange w:id="7153" w:author="nadira firinda" w:date="2022-10-29T23:37:00Z">
                <w:pPr>
                  <w:spacing w:after="0"/>
                </w:pPr>
              </w:pPrChange>
            </w:pPr>
            <w:del w:id="7154" w:author="nadira firinda" w:date="2022-10-29T23:29:00Z">
              <w:r w:rsidRPr="00006ABF" w:rsidDel="00E35D67">
                <w:rPr>
                  <w:rFonts w:ascii="Times New Roman" w:hAnsi="Times New Roman" w:cs="Times New Roman"/>
                  <w:szCs w:val="20"/>
                </w:rPr>
                <w:delText>Harga Minyak</w:delText>
              </w:r>
            </w:del>
          </w:p>
        </w:tc>
        <w:tc>
          <w:tcPr>
            <w:tcW w:w="1134" w:type="dxa"/>
            <w:tcBorders>
              <w:top w:val="dotted" w:sz="8" w:space="0" w:color="7F7F7F"/>
              <w:left w:val="dotted" w:sz="8" w:space="0" w:color="7F7F7F"/>
              <w:bottom w:val="dotted" w:sz="8" w:space="0" w:color="7F7F7F"/>
              <w:right w:val="dotted" w:sz="8" w:space="0" w:color="7F7F7F"/>
            </w:tcBorders>
            <w:shd w:val="clear" w:color="auto" w:fill="auto"/>
            <w:tcMar>
              <w:top w:w="15" w:type="dxa"/>
              <w:left w:w="108" w:type="dxa"/>
              <w:bottom w:w="0" w:type="dxa"/>
              <w:right w:w="108" w:type="dxa"/>
            </w:tcMar>
          </w:tcPr>
          <w:p w14:paraId="2FB68CDB" w14:textId="58E3D8ED" w:rsidR="00380A57" w:rsidRPr="00006ABF" w:rsidDel="00E35D67" w:rsidRDefault="00380A57" w:rsidP="00CC4C47">
            <w:pPr>
              <w:spacing w:line="360" w:lineRule="auto"/>
              <w:jc w:val="center"/>
              <w:rPr>
                <w:del w:id="7155" w:author="nadira firinda" w:date="2022-10-29T23:29:00Z"/>
                <w:rFonts w:ascii="Times New Roman" w:hAnsi="Times New Roman" w:cs="Times New Roman"/>
              </w:rPr>
              <w:pPrChange w:id="7156" w:author="nadira firinda" w:date="2022-10-29T23:37:00Z">
                <w:pPr>
                  <w:jc w:val="center"/>
                </w:pPr>
              </w:pPrChange>
            </w:pPr>
            <w:del w:id="7157" w:author="nadira firinda" w:date="2022-10-29T23:29:00Z">
              <w:r w:rsidRPr="00006ABF" w:rsidDel="00E35D67">
                <w:rPr>
                  <w:rFonts w:ascii="Times New Roman" w:hAnsi="Times New Roman" w:cs="Times New Roman"/>
                </w:rPr>
                <w:delText>0.017</w:delText>
              </w:r>
              <w:r w:rsidR="00337D09" w:rsidRPr="00006ABF" w:rsidDel="00E35D67">
                <w:rPr>
                  <w:rFonts w:ascii="Times New Roman" w:hAnsi="Times New Roman" w:cs="Times New Roman"/>
                </w:rPr>
                <w:delText>8</w:delText>
              </w:r>
            </w:del>
          </w:p>
        </w:tc>
        <w:tc>
          <w:tcPr>
            <w:tcW w:w="1203" w:type="dxa"/>
            <w:tcBorders>
              <w:top w:val="dotted" w:sz="8" w:space="0" w:color="7F7F7F"/>
              <w:left w:val="dotted" w:sz="8" w:space="0" w:color="7F7F7F"/>
              <w:bottom w:val="dotted" w:sz="8" w:space="0" w:color="7F7F7F"/>
              <w:right w:val="nil"/>
            </w:tcBorders>
            <w:shd w:val="clear" w:color="auto" w:fill="auto"/>
            <w:tcMar>
              <w:top w:w="15" w:type="dxa"/>
              <w:left w:w="108" w:type="dxa"/>
              <w:bottom w:w="0" w:type="dxa"/>
              <w:right w:w="108" w:type="dxa"/>
            </w:tcMar>
            <w:vAlign w:val="center"/>
          </w:tcPr>
          <w:p w14:paraId="09468767" w14:textId="531B27CA" w:rsidR="00380A57" w:rsidRPr="00006ABF" w:rsidDel="00E35D67" w:rsidRDefault="00380A57" w:rsidP="00CC4C47">
            <w:pPr>
              <w:spacing w:after="0" w:line="360" w:lineRule="auto"/>
              <w:jc w:val="center"/>
              <w:rPr>
                <w:del w:id="7158" w:author="nadira firinda" w:date="2022-10-29T23:29:00Z"/>
                <w:rFonts w:ascii="Times New Roman" w:hAnsi="Times New Roman" w:cs="Times New Roman"/>
                <w:szCs w:val="20"/>
              </w:rPr>
              <w:pPrChange w:id="7159" w:author="nadira firinda" w:date="2022-10-29T23:37:00Z">
                <w:pPr>
                  <w:spacing w:after="0"/>
                  <w:jc w:val="center"/>
                </w:pPr>
              </w:pPrChange>
            </w:pPr>
            <w:del w:id="7160" w:author="nadira firinda" w:date="2022-10-29T23:29:00Z">
              <w:r w:rsidRPr="00006ABF" w:rsidDel="00E35D67">
                <w:rPr>
                  <w:rFonts w:ascii="Times New Roman" w:hAnsi="Times New Roman" w:cs="Times New Roman"/>
                  <w:szCs w:val="20"/>
                </w:rPr>
                <w:delText>**</w:delText>
              </w:r>
            </w:del>
          </w:p>
        </w:tc>
      </w:tr>
      <w:tr w:rsidR="009B6D0B" w:rsidRPr="00006ABF" w:rsidDel="00E35D67" w14:paraId="656F1BB0" w14:textId="588DA41D" w:rsidTr="006151F9">
        <w:trPr>
          <w:trHeight w:val="433"/>
          <w:del w:id="7161" w:author="nadira firinda" w:date="2022-10-29T23:29:00Z"/>
        </w:trPr>
        <w:tc>
          <w:tcPr>
            <w:tcW w:w="3969" w:type="dxa"/>
            <w:tcBorders>
              <w:top w:val="dotted" w:sz="8" w:space="0" w:color="7F7F7F"/>
              <w:left w:val="nil"/>
              <w:bottom w:val="dotted" w:sz="8" w:space="0" w:color="7F7F7F"/>
              <w:right w:val="dotted" w:sz="8" w:space="0" w:color="7F7F7F"/>
            </w:tcBorders>
            <w:shd w:val="clear" w:color="auto" w:fill="auto"/>
            <w:tcMar>
              <w:top w:w="15" w:type="dxa"/>
              <w:left w:w="108" w:type="dxa"/>
              <w:bottom w:w="0" w:type="dxa"/>
              <w:right w:w="108" w:type="dxa"/>
            </w:tcMar>
          </w:tcPr>
          <w:p w14:paraId="6CF1E40F" w14:textId="5638FD8A" w:rsidR="009B6D0B" w:rsidRPr="00006ABF" w:rsidDel="00E35D67" w:rsidRDefault="009B6D0B" w:rsidP="00CC4C47">
            <w:pPr>
              <w:spacing w:line="360" w:lineRule="auto"/>
              <w:rPr>
                <w:del w:id="7162" w:author="nadira firinda" w:date="2022-10-29T23:29:00Z"/>
                <w:rFonts w:ascii="Times New Roman" w:hAnsi="Times New Roman" w:cs="Times New Roman"/>
              </w:rPr>
              <w:pPrChange w:id="7163" w:author="nadira firinda" w:date="2022-10-29T23:37:00Z">
                <w:pPr/>
              </w:pPrChange>
            </w:pPr>
            <w:del w:id="7164" w:author="nadira firinda" w:date="2022-10-29T23:29:00Z">
              <w:r w:rsidRPr="00006ABF" w:rsidDel="00E35D67">
                <w:rPr>
                  <w:rFonts w:ascii="Times New Roman" w:hAnsi="Times New Roman" w:cs="Times New Roman"/>
                </w:rPr>
                <w:delText>LOG(PROD_BTBR)</w:delText>
              </w:r>
            </w:del>
          </w:p>
        </w:tc>
        <w:tc>
          <w:tcPr>
            <w:tcW w:w="2694" w:type="dxa"/>
            <w:gridSpan w:val="2"/>
            <w:tcBorders>
              <w:top w:val="dotted" w:sz="8" w:space="0" w:color="7F7F7F"/>
              <w:left w:val="dotted" w:sz="8" w:space="0" w:color="7F7F7F"/>
              <w:bottom w:val="dotted" w:sz="8" w:space="0" w:color="7F7F7F"/>
              <w:right w:val="dotted" w:sz="8" w:space="0" w:color="7F7F7F"/>
            </w:tcBorders>
            <w:shd w:val="clear" w:color="auto" w:fill="auto"/>
            <w:tcMar>
              <w:top w:w="15" w:type="dxa"/>
              <w:left w:w="108" w:type="dxa"/>
              <w:bottom w:w="0" w:type="dxa"/>
              <w:right w:w="108" w:type="dxa"/>
            </w:tcMar>
            <w:vAlign w:val="center"/>
          </w:tcPr>
          <w:p w14:paraId="16C6F5E9" w14:textId="7933EF27" w:rsidR="009B6D0B" w:rsidRPr="00006ABF" w:rsidDel="00E35D67" w:rsidRDefault="009B6D0B" w:rsidP="00CC4C47">
            <w:pPr>
              <w:spacing w:after="0" w:line="360" w:lineRule="auto"/>
              <w:rPr>
                <w:del w:id="7165" w:author="nadira firinda" w:date="2022-10-29T23:29:00Z"/>
                <w:rFonts w:ascii="Times New Roman" w:hAnsi="Times New Roman" w:cs="Times New Roman"/>
                <w:szCs w:val="20"/>
              </w:rPr>
              <w:pPrChange w:id="7166" w:author="nadira firinda" w:date="2022-10-29T23:37:00Z">
                <w:pPr>
                  <w:spacing w:after="0"/>
                </w:pPr>
              </w:pPrChange>
            </w:pPr>
            <w:del w:id="7167" w:author="nadira firinda" w:date="2022-10-29T23:29:00Z">
              <w:r w:rsidRPr="00006ABF" w:rsidDel="00E35D67">
                <w:rPr>
                  <w:rFonts w:ascii="Times New Roman" w:hAnsi="Times New Roman" w:cs="Times New Roman"/>
                  <w:szCs w:val="20"/>
                </w:rPr>
                <w:delText>Produksi Batu Bara</w:delText>
              </w:r>
            </w:del>
          </w:p>
        </w:tc>
        <w:tc>
          <w:tcPr>
            <w:tcW w:w="1134" w:type="dxa"/>
            <w:tcBorders>
              <w:top w:val="dotted" w:sz="8" w:space="0" w:color="7F7F7F"/>
              <w:left w:val="dotted" w:sz="8" w:space="0" w:color="7F7F7F"/>
              <w:bottom w:val="dotted" w:sz="8" w:space="0" w:color="7F7F7F"/>
              <w:right w:val="dotted" w:sz="8" w:space="0" w:color="7F7F7F"/>
            </w:tcBorders>
            <w:shd w:val="clear" w:color="auto" w:fill="auto"/>
            <w:tcMar>
              <w:top w:w="15" w:type="dxa"/>
              <w:left w:w="108" w:type="dxa"/>
              <w:bottom w:w="0" w:type="dxa"/>
              <w:right w:w="108" w:type="dxa"/>
            </w:tcMar>
          </w:tcPr>
          <w:p w14:paraId="69D4A9C2" w14:textId="0C772D21" w:rsidR="009B6D0B" w:rsidRPr="00006ABF" w:rsidDel="00E35D67" w:rsidRDefault="00337D09" w:rsidP="00CC4C47">
            <w:pPr>
              <w:spacing w:line="360" w:lineRule="auto"/>
              <w:jc w:val="center"/>
              <w:rPr>
                <w:del w:id="7168" w:author="nadira firinda" w:date="2022-10-29T23:29:00Z"/>
                <w:rFonts w:ascii="Times New Roman" w:hAnsi="Times New Roman" w:cs="Times New Roman"/>
              </w:rPr>
              <w:pPrChange w:id="7169" w:author="nadira firinda" w:date="2022-10-29T23:37:00Z">
                <w:pPr>
                  <w:jc w:val="center"/>
                </w:pPr>
              </w:pPrChange>
            </w:pPr>
            <w:del w:id="7170" w:author="nadira firinda" w:date="2022-10-29T23:29:00Z">
              <w:r w:rsidRPr="00006ABF" w:rsidDel="00E35D67">
                <w:rPr>
                  <w:rFonts w:ascii="Times New Roman" w:hAnsi="Times New Roman" w:cs="Times New Roman"/>
                </w:rPr>
                <w:delText>0.1523</w:delText>
              </w:r>
            </w:del>
          </w:p>
        </w:tc>
        <w:tc>
          <w:tcPr>
            <w:tcW w:w="1203" w:type="dxa"/>
            <w:tcBorders>
              <w:top w:val="dotted" w:sz="8" w:space="0" w:color="7F7F7F"/>
              <w:left w:val="dotted" w:sz="8" w:space="0" w:color="7F7F7F"/>
              <w:bottom w:val="dotted" w:sz="8" w:space="0" w:color="7F7F7F"/>
              <w:right w:val="nil"/>
            </w:tcBorders>
            <w:shd w:val="clear" w:color="auto" w:fill="auto"/>
            <w:tcMar>
              <w:top w:w="15" w:type="dxa"/>
              <w:left w:w="108" w:type="dxa"/>
              <w:bottom w:w="0" w:type="dxa"/>
              <w:right w:w="108" w:type="dxa"/>
            </w:tcMar>
            <w:vAlign w:val="center"/>
          </w:tcPr>
          <w:p w14:paraId="1E816792" w14:textId="6AD06A5F" w:rsidR="009B6D0B" w:rsidRPr="00006ABF" w:rsidDel="00E35D67" w:rsidRDefault="00337D09" w:rsidP="00CC4C47">
            <w:pPr>
              <w:spacing w:after="0" w:line="360" w:lineRule="auto"/>
              <w:jc w:val="center"/>
              <w:rPr>
                <w:del w:id="7171" w:author="nadira firinda" w:date="2022-10-29T23:29:00Z"/>
                <w:rFonts w:ascii="Times New Roman" w:hAnsi="Times New Roman" w:cs="Times New Roman"/>
                <w:szCs w:val="20"/>
              </w:rPr>
              <w:pPrChange w:id="7172" w:author="nadira firinda" w:date="2022-10-29T23:37:00Z">
                <w:pPr>
                  <w:spacing w:after="0"/>
                  <w:jc w:val="center"/>
                </w:pPr>
              </w:pPrChange>
            </w:pPr>
            <w:del w:id="7173" w:author="nadira firinda" w:date="2022-10-29T23:29:00Z">
              <w:r w:rsidRPr="00006ABF" w:rsidDel="00E35D67">
                <w:rPr>
                  <w:rFonts w:ascii="Times New Roman" w:hAnsi="Times New Roman" w:cs="Times New Roman"/>
                  <w:szCs w:val="20"/>
                </w:rPr>
                <w:delText>***</w:delText>
              </w:r>
            </w:del>
          </w:p>
        </w:tc>
      </w:tr>
      <w:tr w:rsidR="00D02208" w:rsidRPr="00006ABF" w:rsidDel="00E35D67" w14:paraId="18E17F89" w14:textId="23E8A98A" w:rsidTr="00FE59AD">
        <w:trPr>
          <w:trHeight w:val="433"/>
          <w:del w:id="7174" w:author="nadira firinda" w:date="2022-10-29T23:29:00Z"/>
        </w:trPr>
        <w:tc>
          <w:tcPr>
            <w:tcW w:w="3969" w:type="dxa"/>
            <w:tcBorders>
              <w:top w:val="dotted" w:sz="8" w:space="0" w:color="7F7F7F"/>
              <w:left w:val="nil"/>
              <w:bottom w:val="dotted" w:sz="8" w:space="0" w:color="7F7F7F"/>
              <w:right w:val="nil"/>
            </w:tcBorders>
            <w:shd w:val="clear" w:color="auto" w:fill="auto"/>
            <w:tcMar>
              <w:top w:w="15" w:type="dxa"/>
              <w:left w:w="108" w:type="dxa"/>
              <w:bottom w:w="0" w:type="dxa"/>
              <w:right w:w="108" w:type="dxa"/>
            </w:tcMar>
            <w:vAlign w:val="center"/>
          </w:tcPr>
          <w:p w14:paraId="55247006" w14:textId="223A0095" w:rsidR="00D02208" w:rsidRPr="00006ABF" w:rsidDel="00E35D67" w:rsidRDefault="00D02208" w:rsidP="00CC4C47">
            <w:pPr>
              <w:spacing w:after="0" w:line="360" w:lineRule="auto"/>
              <w:rPr>
                <w:del w:id="7175" w:author="nadira firinda" w:date="2022-10-29T23:29:00Z"/>
                <w:rFonts w:ascii="Times New Roman" w:hAnsi="Times New Roman" w:cs="Times New Roman"/>
                <w:szCs w:val="20"/>
              </w:rPr>
              <w:pPrChange w:id="7176" w:author="nadira firinda" w:date="2022-10-29T23:37:00Z">
                <w:pPr>
                  <w:spacing w:after="0"/>
                </w:pPr>
              </w:pPrChange>
            </w:pPr>
            <w:del w:id="7177" w:author="nadira firinda" w:date="2022-10-29T23:29:00Z">
              <w:r w:rsidRPr="00006ABF" w:rsidDel="00E35D67">
                <w:rPr>
                  <w:rFonts w:ascii="Times New Roman" w:hAnsi="Times New Roman" w:cs="Times New Roman"/>
                  <w:szCs w:val="20"/>
                  <w:lang w:val="en-GB"/>
                </w:rPr>
                <w:delText xml:space="preserve">Dummy </w:delText>
              </w:r>
              <w:r w:rsidRPr="00006ABF" w:rsidDel="00E35D67">
                <w:rPr>
                  <w:rFonts w:ascii="Times New Roman" w:hAnsi="Times New Roman" w:cs="Times New Roman"/>
                  <w:szCs w:val="20"/>
                </w:rPr>
                <w:delText>w</w:delText>
              </w:r>
              <w:r w:rsidRPr="00006ABF" w:rsidDel="00E35D67">
                <w:rPr>
                  <w:rFonts w:ascii="Times New Roman" w:hAnsi="Times New Roman" w:cs="Times New Roman"/>
                  <w:noProof/>
                  <w:szCs w:val="20"/>
                  <w:lang w:val="en-GB"/>
                </w:rPr>
                <w:delText>aktu</w:delText>
              </w:r>
              <w:r w:rsidRPr="00006ABF" w:rsidDel="00E35D67">
                <w:rPr>
                  <w:rFonts w:ascii="Times New Roman" w:hAnsi="Times New Roman" w:cs="Times New Roman"/>
                  <w:szCs w:val="20"/>
                  <w:lang w:val="en-GB"/>
                </w:rPr>
                <w:delText>: --</w:delText>
              </w:r>
            </w:del>
          </w:p>
        </w:tc>
        <w:tc>
          <w:tcPr>
            <w:tcW w:w="2694" w:type="dxa"/>
            <w:gridSpan w:val="2"/>
            <w:tcMar>
              <w:top w:w="15" w:type="dxa"/>
              <w:left w:w="108" w:type="dxa"/>
              <w:bottom w:w="0" w:type="dxa"/>
              <w:right w:w="108" w:type="dxa"/>
            </w:tcMar>
          </w:tcPr>
          <w:p w14:paraId="71EA8C0A" w14:textId="26352B0C" w:rsidR="00D02208" w:rsidRPr="00006ABF" w:rsidDel="00E35D67" w:rsidRDefault="00D02208" w:rsidP="00CC4C47">
            <w:pPr>
              <w:spacing w:after="0" w:line="360" w:lineRule="auto"/>
              <w:rPr>
                <w:del w:id="7178" w:author="nadira firinda" w:date="2022-10-29T23:29:00Z"/>
                <w:rFonts w:ascii="Times New Roman" w:hAnsi="Times New Roman" w:cs="Times New Roman"/>
                <w:szCs w:val="20"/>
              </w:rPr>
              <w:pPrChange w:id="7179" w:author="nadira firinda" w:date="2022-10-29T23:37:00Z">
                <w:pPr>
                  <w:spacing w:after="0"/>
                </w:pPr>
              </w:pPrChange>
            </w:pPr>
          </w:p>
        </w:tc>
        <w:tc>
          <w:tcPr>
            <w:tcW w:w="1134" w:type="dxa"/>
            <w:tcBorders>
              <w:top w:val="dotted" w:sz="8" w:space="0" w:color="7F7F7F"/>
              <w:left w:val="dotted" w:sz="8" w:space="0" w:color="7F7F7F"/>
              <w:bottom w:val="dotted" w:sz="8" w:space="0" w:color="7F7F7F"/>
              <w:right w:val="dotted" w:sz="8" w:space="0" w:color="7F7F7F"/>
            </w:tcBorders>
            <w:shd w:val="clear" w:color="auto" w:fill="auto"/>
            <w:tcMar>
              <w:top w:w="15" w:type="dxa"/>
              <w:left w:w="108" w:type="dxa"/>
              <w:bottom w:w="0" w:type="dxa"/>
              <w:right w:w="108" w:type="dxa"/>
            </w:tcMar>
            <w:vAlign w:val="center"/>
          </w:tcPr>
          <w:p w14:paraId="4E0B511F" w14:textId="60C139CF" w:rsidR="00D02208" w:rsidRPr="00006ABF" w:rsidDel="00E35D67" w:rsidRDefault="00D02208" w:rsidP="00CC4C47">
            <w:pPr>
              <w:spacing w:line="360" w:lineRule="auto"/>
              <w:jc w:val="center"/>
              <w:rPr>
                <w:del w:id="7180" w:author="nadira firinda" w:date="2022-10-29T23:29:00Z"/>
                <w:rFonts w:ascii="Times New Roman" w:hAnsi="Times New Roman" w:cs="Times New Roman"/>
              </w:rPr>
              <w:pPrChange w:id="7181" w:author="nadira firinda" w:date="2022-10-29T23:37:00Z">
                <w:pPr>
                  <w:jc w:val="center"/>
                </w:pPr>
              </w:pPrChange>
            </w:pPr>
          </w:p>
        </w:tc>
        <w:tc>
          <w:tcPr>
            <w:tcW w:w="1203" w:type="dxa"/>
            <w:tcBorders>
              <w:top w:val="dotted" w:sz="8" w:space="0" w:color="7F7F7F"/>
              <w:left w:val="dotted" w:sz="8" w:space="0" w:color="7F7F7F"/>
              <w:bottom w:val="dotted" w:sz="8" w:space="0" w:color="7F7F7F"/>
              <w:right w:val="nil"/>
            </w:tcBorders>
            <w:shd w:val="clear" w:color="auto" w:fill="auto"/>
            <w:tcMar>
              <w:top w:w="15" w:type="dxa"/>
              <w:left w:w="108" w:type="dxa"/>
              <w:bottom w:w="0" w:type="dxa"/>
              <w:right w:w="108" w:type="dxa"/>
            </w:tcMar>
            <w:vAlign w:val="center"/>
          </w:tcPr>
          <w:p w14:paraId="2333E4E9" w14:textId="6FD39ADB" w:rsidR="00D02208" w:rsidRPr="00006ABF" w:rsidDel="00E35D67" w:rsidRDefault="00D02208" w:rsidP="00CC4C47">
            <w:pPr>
              <w:spacing w:after="0" w:line="360" w:lineRule="auto"/>
              <w:jc w:val="center"/>
              <w:rPr>
                <w:del w:id="7182" w:author="nadira firinda" w:date="2022-10-29T23:29:00Z"/>
                <w:rFonts w:ascii="Times New Roman" w:hAnsi="Times New Roman" w:cs="Times New Roman"/>
                <w:szCs w:val="20"/>
                <w:lang w:val="en-GB"/>
              </w:rPr>
              <w:pPrChange w:id="7183" w:author="nadira firinda" w:date="2022-10-29T23:37:00Z">
                <w:pPr>
                  <w:spacing w:after="0"/>
                  <w:jc w:val="center"/>
                </w:pPr>
              </w:pPrChange>
            </w:pPr>
          </w:p>
        </w:tc>
      </w:tr>
      <w:tr w:rsidR="00D02208" w:rsidRPr="00006ABF" w:rsidDel="00E35D67" w14:paraId="2B7514A5" w14:textId="4C532955" w:rsidTr="00FE59AD">
        <w:trPr>
          <w:trHeight w:val="363"/>
          <w:del w:id="7184" w:author="nadira firinda" w:date="2022-10-29T23:29:00Z"/>
        </w:trPr>
        <w:tc>
          <w:tcPr>
            <w:tcW w:w="9000" w:type="dxa"/>
            <w:gridSpan w:val="5"/>
            <w:tcBorders>
              <w:top w:val="dotted" w:sz="8" w:space="0" w:color="7F7F7F"/>
              <w:left w:val="nil"/>
              <w:bottom w:val="dotted" w:sz="8" w:space="0" w:color="7F7F7F"/>
              <w:right w:val="nil"/>
            </w:tcBorders>
            <w:shd w:val="clear" w:color="auto" w:fill="92D050"/>
            <w:tcMar>
              <w:top w:w="15" w:type="dxa"/>
              <w:left w:w="108" w:type="dxa"/>
              <w:bottom w:w="0" w:type="dxa"/>
              <w:right w:w="108" w:type="dxa"/>
            </w:tcMar>
            <w:vAlign w:val="center"/>
            <w:hideMark/>
          </w:tcPr>
          <w:p w14:paraId="1DE669C9" w14:textId="7958521D" w:rsidR="00D02208" w:rsidRPr="00006ABF" w:rsidDel="00E35D67" w:rsidRDefault="00D02208" w:rsidP="00CC4C47">
            <w:pPr>
              <w:spacing w:after="0" w:line="360" w:lineRule="auto"/>
              <w:rPr>
                <w:del w:id="7185" w:author="nadira firinda" w:date="2022-10-29T23:29:00Z"/>
                <w:rFonts w:ascii="Times New Roman" w:hAnsi="Times New Roman" w:cs="Times New Roman"/>
                <w:szCs w:val="20"/>
              </w:rPr>
              <w:pPrChange w:id="7186" w:author="nadira firinda" w:date="2022-10-29T23:37:00Z">
                <w:pPr>
                  <w:spacing w:after="0"/>
                </w:pPr>
              </w:pPrChange>
            </w:pPr>
            <w:del w:id="7187" w:author="nadira firinda" w:date="2022-10-29T23:29:00Z">
              <w:r w:rsidRPr="00006ABF" w:rsidDel="00E35D67">
                <w:rPr>
                  <w:rFonts w:ascii="Times New Roman" w:hAnsi="Times New Roman" w:cs="Times New Roman"/>
                  <w:b/>
                  <w:bCs/>
                  <w:szCs w:val="20"/>
                </w:rPr>
                <w:delText>Diagnostic Test</w:delText>
              </w:r>
            </w:del>
          </w:p>
        </w:tc>
      </w:tr>
      <w:tr w:rsidR="00D02208" w:rsidRPr="00006ABF" w:rsidDel="00E35D67" w14:paraId="791C1B2D" w14:textId="3556C07F" w:rsidTr="00FE59AD">
        <w:trPr>
          <w:trHeight w:val="433"/>
          <w:del w:id="7188" w:author="nadira firinda" w:date="2022-10-29T23:29:00Z"/>
        </w:trPr>
        <w:tc>
          <w:tcPr>
            <w:tcW w:w="3969" w:type="dxa"/>
            <w:tcBorders>
              <w:top w:val="dotted" w:sz="8" w:space="0" w:color="7F7F7F"/>
              <w:left w:val="nil"/>
              <w:bottom w:val="dotted" w:sz="8" w:space="0" w:color="7F7F7F"/>
              <w:right w:val="nil"/>
            </w:tcBorders>
            <w:shd w:val="clear" w:color="auto" w:fill="auto"/>
            <w:tcMar>
              <w:top w:w="15" w:type="dxa"/>
              <w:left w:w="108" w:type="dxa"/>
              <w:bottom w:w="0" w:type="dxa"/>
              <w:right w:w="108" w:type="dxa"/>
            </w:tcMar>
            <w:vAlign w:val="center"/>
          </w:tcPr>
          <w:p w14:paraId="45A5C280" w14:textId="27FAA285" w:rsidR="00D02208" w:rsidRPr="00006ABF" w:rsidDel="00E35D67" w:rsidRDefault="00D02208" w:rsidP="00CC4C47">
            <w:pPr>
              <w:spacing w:after="0" w:line="360" w:lineRule="auto"/>
              <w:rPr>
                <w:del w:id="7189" w:author="nadira firinda" w:date="2022-10-29T23:29:00Z"/>
                <w:rFonts w:ascii="Times New Roman" w:hAnsi="Times New Roman" w:cs="Times New Roman"/>
                <w:szCs w:val="20"/>
              </w:rPr>
              <w:pPrChange w:id="7190" w:author="nadira firinda" w:date="2022-10-29T23:37:00Z">
                <w:pPr>
                  <w:spacing w:after="0"/>
                </w:pPr>
              </w:pPrChange>
            </w:pPr>
            <w:del w:id="7191" w:author="nadira firinda" w:date="2022-10-29T23:29:00Z">
              <w:r w:rsidRPr="00006ABF" w:rsidDel="00E35D67">
                <w:rPr>
                  <w:rFonts w:ascii="Times New Roman" w:hAnsi="Times New Roman" w:cs="Times New Roman"/>
                  <w:szCs w:val="20"/>
                  <w:lang w:val="en-GB"/>
                </w:rPr>
                <w:delText>Adjusted R-Squared</w:delText>
              </w:r>
            </w:del>
          </w:p>
        </w:tc>
        <w:tc>
          <w:tcPr>
            <w:tcW w:w="236" w:type="dxa"/>
            <w:tcBorders>
              <w:top w:val="dotted" w:sz="8" w:space="0" w:color="7F7F7F"/>
              <w:left w:val="nil"/>
              <w:bottom w:val="dotted" w:sz="8" w:space="0" w:color="7F7F7F"/>
              <w:right w:val="nil"/>
            </w:tcBorders>
            <w:shd w:val="clear" w:color="auto" w:fill="auto"/>
            <w:tcMar>
              <w:top w:w="15" w:type="dxa"/>
              <w:left w:w="108" w:type="dxa"/>
              <w:bottom w:w="0" w:type="dxa"/>
              <w:right w:w="108" w:type="dxa"/>
            </w:tcMar>
            <w:vAlign w:val="center"/>
          </w:tcPr>
          <w:p w14:paraId="03238A10" w14:textId="55398D06" w:rsidR="00D02208" w:rsidRPr="00006ABF" w:rsidDel="00E35D67" w:rsidRDefault="00D02208" w:rsidP="00CC4C47">
            <w:pPr>
              <w:spacing w:after="0" w:line="360" w:lineRule="auto"/>
              <w:rPr>
                <w:del w:id="7192" w:author="nadira firinda" w:date="2022-10-29T23:29:00Z"/>
                <w:rFonts w:ascii="Times New Roman" w:hAnsi="Times New Roman" w:cs="Times New Roman"/>
                <w:szCs w:val="20"/>
              </w:rPr>
              <w:pPrChange w:id="7193" w:author="nadira firinda" w:date="2022-10-29T23:37:00Z">
                <w:pPr>
                  <w:spacing w:after="0"/>
                </w:pPr>
              </w:pPrChange>
            </w:pPr>
          </w:p>
        </w:tc>
        <w:tc>
          <w:tcPr>
            <w:tcW w:w="2458" w:type="dxa"/>
            <w:tcBorders>
              <w:top w:val="dotted" w:sz="8" w:space="0" w:color="7F7F7F"/>
              <w:left w:val="nil"/>
              <w:bottom w:val="dotted" w:sz="8" w:space="0" w:color="7F7F7F"/>
              <w:right w:val="dotted" w:sz="8" w:space="0" w:color="7F7F7F"/>
            </w:tcBorders>
            <w:shd w:val="clear" w:color="auto" w:fill="auto"/>
            <w:tcMar>
              <w:top w:w="15" w:type="dxa"/>
              <w:left w:w="108" w:type="dxa"/>
              <w:bottom w:w="0" w:type="dxa"/>
              <w:right w:w="108" w:type="dxa"/>
            </w:tcMar>
            <w:vAlign w:val="center"/>
          </w:tcPr>
          <w:p w14:paraId="057427F6" w14:textId="1BE40EAD" w:rsidR="00D02208" w:rsidRPr="00006ABF" w:rsidDel="00E35D67" w:rsidRDefault="00D02208" w:rsidP="00CC4C47">
            <w:pPr>
              <w:spacing w:after="0" w:line="360" w:lineRule="auto"/>
              <w:rPr>
                <w:del w:id="7194" w:author="nadira firinda" w:date="2022-10-29T23:29:00Z"/>
                <w:rFonts w:ascii="Times New Roman" w:hAnsi="Times New Roman" w:cs="Times New Roman"/>
                <w:szCs w:val="20"/>
              </w:rPr>
              <w:pPrChange w:id="7195" w:author="nadira firinda" w:date="2022-10-29T23:37:00Z">
                <w:pPr>
                  <w:spacing w:after="0"/>
                </w:pPr>
              </w:pPrChange>
            </w:pPr>
          </w:p>
        </w:tc>
        <w:tc>
          <w:tcPr>
            <w:tcW w:w="2337" w:type="dxa"/>
            <w:gridSpan w:val="2"/>
            <w:tcBorders>
              <w:top w:val="dotted" w:sz="8" w:space="0" w:color="7F7F7F"/>
              <w:left w:val="dotted" w:sz="8" w:space="0" w:color="7F7F7F"/>
              <w:bottom w:val="dotted" w:sz="8" w:space="0" w:color="7F7F7F"/>
              <w:right w:val="nil"/>
            </w:tcBorders>
            <w:shd w:val="clear" w:color="auto" w:fill="auto"/>
            <w:tcMar>
              <w:top w:w="15" w:type="dxa"/>
              <w:left w:w="108" w:type="dxa"/>
              <w:bottom w:w="0" w:type="dxa"/>
              <w:right w:w="108" w:type="dxa"/>
            </w:tcMar>
            <w:vAlign w:val="center"/>
          </w:tcPr>
          <w:p w14:paraId="542DB8EC" w14:textId="30728B4C" w:rsidR="00D02208" w:rsidRPr="00006ABF" w:rsidDel="00E35D67" w:rsidRDefault="00380A57" w:rsidP="00CC4C47">
            <w:pPr>
              <w:spacing w:after="0" w:line="360" w:lineRule="auto"/>
              <w:jc w:val="center"/>
              <w:rPr>
                <w:del w:id="7196" w:author="nadira firinda" w:date="2022-10-29T23:29:00Z"/>
                <w:rFonts w:ascii="Times New Roman" w:hAnsi="Times New Roman" w:cs="Times New Roman"/>
                <w:szCs w:val="20"/>
              </w:rPr>
              <w:pPrChange w:id="7197" w:author="nadira firinda" w:date="2022-10-29T23:37:00Z">
                <w:pPr>
                  <w:spacing w:after="0"/>
                  <w:jc w:val="center"/>
                </w:pPr>
              </w:pPrChange>
            </w:pPr>
            <w:del w:id="7198" w:author="nadira firinda" w:date="2022-10-29T23:29:00Z">
              <w:r w:rsidRPr="00006ABF" w:rsidDel="00E35D67">
                <w:rPr>
                  <w:rFonts w:ascii="Times New Roman" w:hAnsi="Times New Roman" w:cs="Times New Roman"/>
                  <w:szCs w:val="20"/>
                </w:rPr>
                <w:delText>0.</w:delText>
              </w:r>
              <w:r w:rsidR="003F585A" w:rsidRPr="00006ABF" w:rsidDel="00E35D67">
                <w:rPr>
                  <w:rFonts w:ascii="Times New Roman" w:hAnsi="Times New Roman" w:cs="Times New Roman"/>
                  <w:szCs w:val="20"/>
                </w:rPr>
                <w:delText>7768</w:delText>
              </w:r>
            </w:del>
          </w:p>
        </w:tc>
      </w:tr>
      <w:tr w:rsidR="00D02208" w:rsidRPr="00006ABF" w:rsidDel="00E35D67" w14:paraId="58E18A3B" w14:textId="0CFAACCD" w:rsidTr="00FE59AD">
        <w:trPr>
          <w:trHeight w:val="433"/>
          <w:del w:id="7199" w:author="nadira firinda" w:date="2022-10-29T23:29:00Z"/>
        </w:trPr>
        <w:tc>
          <w:tcPr>
            <w:tcW w:w="9000" w:type="dxa"/>
            <w:gridSpan w:val="5"/>
            <w:tcBorders>
              <w:top w:val="nil"/>
              <w:left w:val="nil"/>
              <w:bottom w:val="nil"/>
              <w:right w:val="nil"/>
            </w:tcBorders>
            <w:shd w:val="clear" w:color="auto" w:fill="44546A"/>
            <w:tcMar>
              <w:top w:w="15" w:type="dxa"/>
              <w:left w:w="108" w:type="dxa"/>
              <w:bottom w:w="0" w:type="dxa"/>
              <w:right w:w="108" w:type="dxa"/>
            </w:tcMar>
            <w:vAlign w:val="center"/>
            <w:hideMark/>
          </w:tcPr>
          <w:p w14:paraId="464B7C04" w14:textId="5BB6C043" w:rsidR="00D02208" w:rsidRPr="00006ABF" w:rsidDel="00E35D67" w:rsidRDefault="00D02208" w:rsidP="00CC4C47">
            <w:pPr>
              <w:spacing w:after="0" w:line="360" w:lineRule="auto"/>
              <w:jc w:val="center"/>
              <w:rPr>
                <w:del w:id="7200" w:author="nadira firinda" w:date="2022-10-29T23:29:00Z"/>
                <w:rFonts w:ascii="Times New Roman" w:hAnsi="Times New Roman" w:cs="Times New Roman"/>
                <w:szCs w:val="20"/>
              </w:rPr>
              <w:pPrChange w:id="7201" w:author="nadira firinda" w:date="2022-10-29T23:37:00Z">
                <w:pPr>
                  <w:spacing w:after="0"/>
                  <w:jc w:val="center"/>
                </w:pPr>
              </w:pPrChange>
            </w:pPr>
            <w:del w:id="7202" w:author="nadira firinda" w:date="2022-10-29T23:29:00Z">
              <w:r w:rsidRPr="00006ABF" w:rsidDel="00E35D67">
                <w:rPr>
                  <w:rFonts w:ascii="Times New Roman" w:hAnsi="Times New Roman" w:cs="Times New Roman"/>
                  <w:b/>
                  <w:bCs/>
                  <w:color w:val="FFFFFF" w:themeColor="background1"/>
                  <w:szCs w:val="20"/>
                </w:rPr>
                <w:delText>Persamaan Jangka Pendek</w:delText>
              </w:r>
            </w:del>
          </w:p>
        </w:tc>
      </w:tr>
      <w:tr w:rsidR="00D02208" w:rsidRPr="00006ABF" w:rsidDel="00E35D67" w14:paraId="0E5E0DAC" w14:textId="42312C8B" w:rsidTr="00FE59AD">
        <w:trPr>
          <w:trHeight w:val="433"/>
          <w:del w:id="7203" w:author="nadira firinda" w:date="2022-10-29T23:29:00Z"/>
        </w:trPr>
        <w:tc>
          <w:tcPr>
            <w:tcW w:w="9000" w:type="dxa"/>
            <w:gridSpan w:val="5"/>
            <w:tcBorders>
              <w:top w:val="nil"/>
              <w:left w:val="nil"/>
              <w:bottom w:val="nil"/>
              <w:right w:val="nil"/>
            </w:tcBorders>
            <w:shd w:val="clear" w:color="auto" w:fill="4472C4"/>
            <w:tcMar>
              <w:top w:w="15" w:type="dxa"/>
              <w:left w:w="108" w:type="dxa"/>
              <w:bottom w:w="0" w:type="dxa"/>
              <w:right w:w="108" w:type="dxa"/>
            </w:tcMar>
            <w:vAlign w:val="center"/>
            <w:hideMark/>
          </w:tcPr>
          <w:p w14:paraId="078EBE80" w14:textId="5C8867D1" w:rsidR="00D02208" w:rsidRPr="00006ABF" w:rsidDel="00E35D67" w:rsidRDefault="00D02208" w:rsidP="00CC4C47">
            <w:pPr>
              <w:spacing w:after="0" w:line="360" w:lineRule="auto"/>
              <w:rPr>
                <w:del w:id="7204" w:author="nadira firinda" w:date="2022-10-29T23:29:00Z"/>
                <w:rFonts w:ascii="Times New Roman" w:hAnsi="Times New Roman" w:cs="Times New Roman"/>
                <w:b/>
                <w:bCs/>
                <w:color w:val="FFFFFF" w:themeColor="background1"/>
                <w:szCs w:val="20"/>
              </w:rPr>
              <w:pPrChange w:id="7205" w:author="nadira firinda" w:date="2022-10-29T23:37:00Z">
                <w:pPr>
                  <w:spacing w:after="0"/>
                </w:pPr>
              </w:pPrChange>
            </w:pPr>
            <w:del w:id="7206" w:author="nadira firinda" w:date="2022-10-29T23:29:00Z">
              <w:r w:rsidRPr="00006ABF" w:rsidDel="00E35D67">
                <w:rPr>
                  <w:rFonts w:ascii="Times New Roman" w:hAnsi="Times New Roman" w:cs="Times New Roman"/>
                  <w:b/>
                  <w:bCs/>
                  <w:color w:val="FFFFFF" w:themeColor="background1"/>
                  <w:szCs w:val="20"/>
                </w:rPr>
                <w:delText>Dependent variable: Pertambangan dan Penggalian</w:delText>
              </w:r>
            </w:del>
          </w:p>
          <w:p w14:paraId="6DF941CB" w14:textId="3D2EA9B4" w:rsidR="00D02208" w:rsidRPr="00006ABF" w:rsidDel="00E35D67" w:rsidRDefault="00D02208" w:rsidP="00CC4C47">
            <w:pPr>
              <w:spacing w:after="0" w:line="360" w:lineRule="auto"/>
              <w:rPr>
                <w:del w:id="7207" w:author="nadira firinda" w:date="2022-10-29T23:29:00Z"/>
                <w:rFonts w:ascii="Times New Roman" w:hAnsi="Times New Roman" w:cs="Times New Roman"/>
                <w:szCs w:val="20"/>
              </w:rPr>
              <w:pPrChange w:id="7208" w:author="nadira firinda" w:date="2022-10-29T23:37:00Z">
                <w:pPr>
                  <w:spacing w:after="0"/>
                </w:pPr>
              </w:pPrChange>
            </w:pPr>
            <w:del w:id="7209" w:author="nadira firinda" w:date="2022-10-29T23:29:00Z">
              <w:r w:rsidRPr="00006ABF" w:rsidDel="00E35D67">
                <w:rPr>
                  <w:rFonts w:ascii="Times New Roman" w:hAnsi="Times New Roman" w:cs="Times New Roman"/>
                  <w:b/>
                  <w:bCs/>
                  <w:color w:val="FFFFFF" w:themeColor="background1"/>
                  <w:szCs w:val="20"/>
                </w:rPr>
                <w:delText>LOG(G02MINRL/ G02MINRL_SF)</w:delText>
              </w:r>
            </w:del>
          </w:p>
        </w:tc>
      </w:tr>
      <w:tr w:rsidR="00D02208" w:rsidRPr="00006ABF" w:rsidDel="00E35D67" w14:paraId="5F92D7D0" w14:textId="51E7769C" w:rsidTr="00FE59AD">
        <w:trPr>
          <w:trHeight w:val="433"/>
          <w:del w:id="7210" w:author="nadira firinda" w:date="2022-10-29T23:29:00Z"/>
        </w:trPr>
        <w:tc>
          <w:tcPr>
            <w:tcW w:w="3969" w:type="dxa"/>
            <w:tcBorders>
              <w:top w:val="nil"/>
              <w:left w:val="nil"/>
              <w:bottom w:val="nil"/>
              <w:right w:val="nil"/>
            </w:tcBorders>
            <w:shd w:val="clear" w:color="auto" w:fill="FFC000"/>
            <w:tcMar>
              <w:top w:w="15" w:type="dxa"/>
              <w:left w:w="108" w:type="dxa"/>
              <w:bottom w:w="0" w:type="dxa"/>
              <w:right w:w="108" w:type="dxa"/>
            </w:tcMar>
            <w:vAlign w:val="center"/>
            <w:hideMark/>
          </w:tcPr>
          <w:p w14:paraId="493F3BF4" w14:textId="0D19BB42" w:rsidR="00D02208" w:rsidRPr="00006ABF" w:rsidDel="00E35D67" w:rsidRDefault="00D02208" w:rsidP="00CC4C47">
            <w:pPr>
              <w:spacing w:after="0" w:line="360" w:lineRule="auto"/>
              <w:rPr>
                <w:del w:id="7211" w:author="nadira firinda" w:date="2022-10-29T23:29:00Z"/>
                <w:rFonts w:ascii="Times New Roman" w:hAnsi="Times New Roman" w:cs="Times New Roman"/>
                <w:szCs w:val="20"/>
              </w:rPr>
              <w:pPrChange w:id="7212" w:author="nadira firinda" w:date="2022-10-29T23:37:00Z">
                <w:pPr>
                  <w:spacing w:after="0"/>
                </w:pPr>
              </w:pPrChange>
            </w:pPr>
            <w:del w:id="7213" w:author="nadira firinda" w:date="2022-10-29T23:29:00Z">
              <w:r w:rsidRPr="00006ABF" w:rsidDel="00E35D67">
                <w:rPr>
                  <w:rFonts w:ascii="Times New Roman" w:hAnsi="Times New Roman" w:cs="Times New Roman"/>
                  <w:b/>
                  <w:bCs/>
                  <w:szCs w:val="20"/>
                </w:rPr>
                <w:delText>Explanatory Variables</w:delText>
              </w:r>
            </w:del>
          </w:p>
        </w:tc>
        <w:tc>
          <w:tcPr>
            <w:tcW w:w="2694" w:type="dxa"/>
            <w:gridSpan w:val="2"/>
            <w:tcBorders>
              <w:top w:val="nil"/>
              <w:left w:val="nil"/>
              <w:bottom w:val="nil"/>
              <w:right w:val="nil"/>
            </w:tcBorders>
            <w:shd w:val="clear" w:color="auto" w:fill="FFC000"/>
            <w:vAlign w:val="center"/>
          </w:tcPr>
          <w:p w14:paraId="19EBC986" w14:textId="2F318D32" w:rsidR="00D02208" w:rsidRPr="00006ABF" w:rsidDel="00E35D67" w:rsidRDefault="00D02208" w:rsidP="00CC4C47">
            <w:pPr>
              <w:spacing w:after="0" w:line="360" w:lineRule="auto"/>
              <w:rPr>
                <w:del w:id="7214" w:author="nadira firinda" w:date="2022-10-29T23:29:00Z"/>
                <w:rFonts w:ascii="Times New Roman" w:hAnsi="Times New Roman" w:cs="Times New Roman"/>
                <w:szCs w:val="20"/>
              </w:rPr>
              <w:pPrChange w:id="7215" w:author="nadira firinda" w:date="2022-10-29T23:37:00Z">
                <w:pPr>
                  <w:spacing w:after="0"/>
                </w:pPr>
              </w:pPrChange>
            </w:pPr>
          </w:p>
        </w:tc>
        <w:tc>
          <w:tcPr>
            <w:tcW w:w="1134" w:type="dxa"/>
            <w:tcBorders>
              <w:top w:val="nil"/>
              <w:left w:val="nil"/>
              <w:bottom w:val="nil"/>
              <w:right w:val="nil"/>
            </w:tcBorders>
            <w:shd w:val="clear" w:color="auto" w:fill="FFC000"/>
            <w:tcMar>
              <w:top w:w="15" w:type="dxa"/>
              <w:left w:w="108" w:type="dxa"/>
              <w:bottom w:w="0" w:type="dxa"/>
              <w:right w:w="108" w:type="dxa"/>
            </w:tcMar>
            <w:vAlign w:val="center"/>
            <w:hideMark/>
          </w:tcPr>
          <w:p w14:paraId="059ED0E8" w14:textId="4D47FC1C" w:rsidR="00D02208" w:rsidRPr="00006ABF" w:rsidDel="00E35D67" w:rsidRDefault="00D02208" w:rsidP="00CC4C47">
            <w:pPr>
              <w:spacing w:after="0" w:line="360" w:lineRule="auto"/>
              <w:rPr>
                <w:del w:id="7216" w:author="nadira firinda" w:date="2022-10-29T23:29:00Z"/>
                <w:rFonts w:ascii="Times New Roman" w:hAnsi="Times New Roman" w:cs="Times New Roman"/>
                <w:noProof/>
                <w:szCs w:val="20"/>
              </w:rPr>
              <w:pPrChange w:id="7217" w:author="nadira firinda" w:date="2022-10-29T23:37:00Z">
                <w:pPr>
                  <w:spacing w:after="0"/>
                </w:pPr>
              </w:pPrChange>
            </w:pPr>
            <w:del w:id="7218" w:author="nadira firinda" w:date="2022-10-29T23:29:00Z">
              <w:r w:rsidRPr="00006ABF" w:rsidDel="00E35D67">
                <w:rPr>
                  <w:rFonts w:ascii="Times New Roman" w:hAnsi="Times New Roman" w:cs="Times New Roman"/>
                  <w:b/>
                  <w:bCs/>
                  <w:noProof/>
                  <w:szCs w:val="20"/>
                  <w:lang w:val="en-GB"/>
                </w:rPr>
                <w:delText>Koefisien</w:delText>
              </w:r>
            </w:del>
          </w:p>
        </w:tc>
        <w:tc>
          <w:tcPr>
            <w:tcW w:w="1203" w:type="dxa"/>
            <w:tcBorders>
              <w:top w:val="nil"/>
              <w:left w:val="nil"/>
              <w:bottom w:val="nil"/>
              <w:right w:val="nil"/>
            </w:tcBorders>
            <w:shd w:val="clear" w:color="auto" w:fill="FFC000"/>
            <w:vAlign w:val="center"/>
          </w:tcPr>
          <w:p w14:paraId="38C102BD" w14:textId="5D9FAE1D" w:rsidR="00D02208" w:rsidRPr="00006ABF" w:rsidDel="00E35D67" w:rsidRDefault="00D02208" w:rsidP="00CC4C47">
            <w:pPr>
              <w:spacing w:after="0" w:line="360" w:lineRule="auto"/>
              <w:rPr>
                <w:del w:id="7219" w:author="nadira firinda" w:date="2022-10-29T23:29:00Z"/>
                <w:rFonts w:ascii="Times New Roman" w:hAnsi="Times New Roman" w:cs="Times New Roman"/>
                <w:szCs w:val="20"/>
              </w:rPr>
              <w:pPrChange w:id="7220" w:author="nadira firinda" w:date="2022-10-29T23:37:00Z">
                <w:pPr>
                  <w:spacing w:after="0"/>
                </w:pPr>
              </w:pPrChange>
            </w:pPr>
          </w:p>
        </w:tc>
      </w:tr>
      <w:tr w:rsidR="00B737C2" w:rsidRPr="00006ABF" w:rsidDel="00E35D67" w14:paraId="285E1385" w14:textId="4DBC4961" w:rsidTr="00875A00">
        <w:trPr>
          <w:trHeight w:val="433"/>
          <w:del w:id="7221" w:author="nadira firinda" w:date="2022-10-29T23:29:00Z"/>
        </w:trPr>
        <w:tc>
          <w:tcPr>
            <w:tcW w:w="3969" w:type="dxa"/>
            <w:tcBorders>
              <w:top w:val="dotted" w:sz="8" w:space="0" w:color="7F7F7F"/>
              <w:left w:val="nil"/>
              <w:bottom w:val="dotted" w:sz="8" w:space="0" w:color="7F7F7F"/>
              <w:right w:val="dotted" w:sz="8" w:space="0" w:color="7F7F7F"/>
            </w:tcBorders>
            <w:shd w:val="clear" w:color="auto" w:fill="auto"/>
            <w:tcMar>
              <w:top w:w="15" w:type="dxa"/>
              <w:left w:w="108" w:type="dxa"/>
              <w:bottom w:w="0" w:type="dxa"/>
              <w:right w:w="108" w:type="dxa"/>
            </w:tcMar>
          </w:tcPr>
          <w:p w14:paraId="61134C57" w14:textId="1476F77A" w:rsidR="00B737C2" w:rsidRPr="00006ABF" w:rsidDel="00E35D67" w:rsidRDefault="00B737C2" w:rsidP="00CC4C47">
            <w:pPr>
              <w:spacing w:line="360" w:lineRule="auto"/>
              <w:rPr>
                <w:del w:id="7222" w:author="nadira firinda" w:date="2022-10-29T23:29:00Z"/>
                <w:rFonts w:ascii="Times New Roman" w:hAnsi="Times New Roman" w:cs="Times New Roman"/>
              </w:rPr>
              <w:pPrChange w:id="7223" w:author="nadira firinda" w:date="2022-10-29T23:37:00Z">
                <w:pPr/>
              </w:pPrChange>
            </w:pPr>
            <w:del w:id="7224" w:author="nadira firinda" w:date="2022-10-29T23:29:00Z">
              <w:r w:rsidRPr="00006ABF" w:rsidDel="00E35D67">
                <w:rPr>
                  <w:rFonts w:ascii="Times New Roman" w:hAnsi="Times New Roman" w:cs="Times New Roman"/>
                </w:rPr>
                <w:delText>DLOG(G04EGSRL/G04EGSRL_SF)</w:delText>
              </w:r>
            </w:del>
          </w:p>
        </w:tc>
        <w:tc>
          <w:tcPr>
            <w:tcW w:w="2694" w:type="dxa"/>
            <w:gridSpan w:val="2"/>
            <w:tcBorders>
              <w:top w:val="dotted" w:sz="8" w:space="0" w:color="7F7F7F"/>
              <w:left w:val="dotted" w:sz="8" w:space="0" w:color="7F7F7F"/>
              <w:bottom w:val="dotted" w:sz="8" w:space="0" w:color="7F7F7F"/>
              <w:right w:val="dotted" w:sz="8" w:space="0" w:color="7F7F7F"/>
            </w:tcBorders>
            <w:shd w:val="clear" w:color="auto" w:fill="auto"/>
            <w:tcMar>
              <w:top w:w="15" w:type="dxa"/>
              <w:left w:w="108" w:type="dxa"/>
              <w:bottom w:w="0" w:type="dxa"/>
              <w:right w:w="108" w:type="dxa"/>
            </w:tcMar>
            <w:vAlign w:val="center"/>
          </w:tcPr>
          <w:p w14:paraId="3C649B05" w14:textId="409EFD2F" w:rsidR="00B737C2" w:rsidRPr="00006ABF" w:rsidDel="00E35D67" w:rsidRDefault="00B737C2" w:rsidP="00CC4C47">
            <w:pPr>
              <w:spacing w:after="0" w:line="360" w:lineRule="auto"/>
              <w:rPr>
                <w:del w:id="7225" w:author="nadira firinda" w:date="2022-10-29T23:29:00Z"/>
                <w:rFonts w:ascii="Times New Roman" w:hAnsi="Times New Roman" w:cs="Times New Roman"/>
                <w:szCs w:val="20"/>
              </w:rPr>
              <w:pPrChange w:id="7226" w:author="nadira firinda" w:date="2022-10-29T23:37:00Z">
                <w:pPr>
                  <w:spacing w:after="0"/>
                </w:pPr>
              </w:pPrChange>
            </w:pPr>
            <w:del w:id="7227" w:author="nadira firinda" w:date="2022-10-29T23:29:00Z">
              <w:r w:rsidRPr="00006ABF" w:rsidDel="00E35D67">
                <w:rPr>
                  <w:rFonts w:ascii="Times New Roman" w:hAnsi="Times New Roman" w:cs="Times New Roman"/>
                  <w:szCs w:val="20"/>
                </w:rPr>
                <w:delText>Sektor Pengadaan Listrik dan Gas</w:delText>
              </w:r>
            </w:del>
          </w:p>
        </w:tc>
        <w:tc>
          <w:tcPr>
            <w:tcW w:w="1134" w:type="dxa"/>
            <w:tcBorders>
              <w:top w:val="dotted" w:sz="8" w:space="0" w:color="7F7F7F"/>
              <w:left w:val="dotted" w:sz="8" w:space="0" w:color="7F7F7F"/>
              <w:bottom w:val="dotted" w:sz="8" w:space="0" w:color="7F7F7F"/>
              <w:right w:val="dotted" w:sz="8" w:space="0" w:color="7F7F7F"/>
            </w:tcBorders>
            <w:shd w:val="clear" w:color="auto" w:fill="auto"/>
            <w:tcMar>
              <w:top w:w="15" w:type="dxa"/>
              <w:left w:w="108" w:type="dxa"/>
              <w:bottom w:w="0" w:type="dxa"/>
              <w:right w:w="108" w:type="dxa"/>
            </w:tcMar>
          </w:tcPr>
          <w:p w14:paraId="7A9BDA7E" w14:textId="40C3B4AC" w:rsidR="00B737C2" w:rsidRPr="00006ABF" w:rsidDel="00E35D67" w:rsidRDefault="00B737C2" w:rsidP="00CC4C47">
            <w:pPr>
              <w:spacing w:line="360" w:lineRule="auto"/>
              <w:jc w:val="center"/>
              <w:rPr>
                <w:del w:id="7228" w:author="nadira firinda" w:date="2022-10-29T23:29:00Z"/>
                <w:rFonts w:ascii="Times New Roman" w:hAnsi="Times New Roman" w:cs="Times New Roman"/>
              </w:rPr>
              <w:pPrChange w:id="7229" w:author="nadira firinda" w:date="2022-10-29T23:37:00Z">
                <w:pPr>
                  <w:jc w:val="center"/>
                </w:pPr>
              </w:pPrChange>
            </w:pPr>
            <w:del w:id="7230" w:author="nadira firinda" w:date="2022-10-29T23:29:00Z">
              <w:r w:rsidRPr="00006ABF" w:rsidDel="00E35D67">
                <w:rPr>
                  <w:rFonts w:ascii="Times New Roman" w:hAnsi="Times New Roman" w:cs="Times New Roman"/>
                </w:rPr>
                <w:delText>0.1</w:delText>
              </w:r>
              <w:r w:rsidR="003F585A" w:rsidRPr="00006ABF" w:rsidDel="00E35D67">
                <w:rPr>
                  <w:rFonts w:ascii="Times New Roman" w:hAnsi="Times New Roman" w:cs="Times New Roman"/>
                </w:rPr>
                <w:delText>722</w:delText>
              </w:r>
            </w:del>
          </w:p>
        </w:tc>
        <w:tc>
          <w:tcPr>
            <w:tcW w:w="1203" w:type="dxa"/>
            <w:tcBorders>
              <w:top w:val="dotted" w:sz="8" w:space="0" w:color="7F7F7F"/>
              <w:left w:val="dotted" w:sz="8" w:space="0" w:color="7F7F7F"/>
              <w:bottom w:val="dotted" w:sz="8" w:space="0" w:color="7F7F7F"/>
              <w:right w:val="nil"/>
            </w:tcBorders>
            <w:shd w:val="clear" w:color="auto" w:fill="auto"/>
            <w:tcMar>
              <w:top w:w="15" w:type="dxa"/>
              <w:left w:w="108" w:type="dxa"/>
              <w:bottom w:w="0" w:type="dxa"/>
              <w:right w:w="108" w:type="dxa"/>
            </w:tcMar>
            <w:vAlign w:val="center"/>
          </w:tcPr>
          <w:p w14:paraId="4819FF25" w14:textId="53570DE1" w:rsidR="00B737C2" w:rsidRPr="00006ABF" w:rsidDel="00E35D67" w:rsidRDefault="003F585A" w:rsidP="00CC4C47">
            <w:pPr>
              <w:spacing w:after="0" w:line="360" w:lineRule="auto"/>
              <w:jc w:val="center"/>
              <w:rPr>
                <w:del w:id="7231" w:author="nadira firinda" w:date="2022-10-29T23:29:00Z"/>
                <w:rFonts w:ascii="Times New Roman" w:hAnsi="Times New Roman" w:cs="Times New Roman"/>
                <w:szCs w:val="20"/>
              </w:rPr>
              <w:pPrChange w:id="7232" w:author="nadira firinda" w:date="2022-10-29T23:37:00Z">
                <w:pPr>
                  <w:spacing w:after="0"/>
                  <w:jc w:val="center"/>
                </w:pPr>
              </w:pPrChange>
            </w:pPr>
            <w:del w:id="7233" w:author="nadira firinda" w:date="2022-10-29T23:29:00Z">
              <w:r w:rsidRPr="00006ABF" w:rsidDel="00E35D67">
                <w:rPr>
                  <w:rFonts w:ascii="Times New Roman" w:hAnsi="Times New Roman" w:cs="Times New Roman"/>
                  <w:szCs w:val="20"/>
                </w:rPr>
                <w:delText>*</w:delText>
              </w:r>
            </w:del>
          </w:p>
        </w:tc>
      </w:tr>
      <w:tr w:rsidR="003F585A" w:rsidRPr="00006ABF" w:rsidDel="00E35D67" w14:paraId="1F000D37" w14:textId="4F8E77BD" w:rsidTr="00875A00">
        <w:trPr>
          <w:trHeight w:val="433"/>
          <w:del w:id="7234" w:author="nadira firinda" w:date="2022-10-29T23:29:00Z"/>
        </w:trPr>
        <w:tc>
          <w:tcPr>
            <w:tcW w:w="3969" w:type="dxa"/>
            <w:tcBorders>
              <w:top w:val="dotted" w:sz="8" w:space="0" w:color="7F7F7F"/>
              <w:left w:val="nil"/>
              <w:bottom w:val="dotted" w:sz="8" w:space="0" w:color="7F7F7F"/>
              <w:right w:val="dotted" w:sz="8" w:space="0" w:color="7F7F7F"/>
            </w:tcBorders>
            <w:shd w:val="clear" w:color="auto" w:fill="auto"/>
            <w:tcMar>
              <w:top w:w="15" w:type="dxa"/>
              <w:left w:w="108" w:type="dxa"/>
              <w:bottom w:w="0" w:type="dxa"/>
              <w:right w:w="108" w:type="dxa"/>
            </w:tcMar>
          </w:tcPr>
          <w:p w14:paraId="330C3B8E" w14:textId="05BFC0D5" w:rsidR="003F585A" w:rsidRPr="00006ABF" w:rsidDel="00E35D67" w:rsidRDefault="003F585A" w:rsidP="00CC4C47">
            <w:pPr>
              <w:spacing w:line="360" w:lineRule="auto"/>
              <w:rPr>
                <w:del w:id="7235" w:author="nadira firinda" w:date="2022-10-29T23:29:00Z"/>
                <w:rFonts w:ascii="Times New Roman" w:hAnsi="Times New Roman" w:cs="Times New Roman"/>
              </w:rPr>
              <w:pPrChange w:id="7236" w:author="nadira firinda" w:date="2022-10-29T23:37:00Z">
                <w:pPr/>
              </w:pPrChange>
            </w:pPr>
            <w:del w:id="7237" w:author="nadira firinda" w:date="2022-10-29T23:29:00Z">
              <w:r w:rsidRPr="00006ABF" w:rsidDel="00E35D67">
                <w:rPr>
                  <w:rFonts w:ascii="Times New Roman" w:hAnsi="Times New Roman" w:cs="Times New Roman"/>
                </w:rPr>
                <w:delText>DLOG(PROD_BTBR)</w:delText>
              </w:r>
            </w:del>
          </w:p>
        </w:tc>
        <w:tc>
          <w:tcPr>
            <w:tcW w:w="2694" w:type="dxa"/>
            <w:gridSpan w:val="2"/>
            <w:tcBorders>
              <w:top w:val="dotted" w:sz="8" w:space="0" w:color="7F7F7F"/>
              <w:left w:val="dotted" w:sz="8" w:space="0" w:color="7F7F7F"/>
              <w:bottom w:val="dotted" w:sz="8" w:space="0" w:color="7F7F7F"/>
              <w:right w:val="dotted" w:sz="8" w:space="0" w:color="7F7F7F"/>
            </w:tcBorders>
            <w:shd w:val="clear" w:color="auto" w:fill="auto"/>
            <w:tcMar>
              <w:top w:w="15" w:type="dxa"/>
              <w:left w:w="108" w:type="dxa"/>
              <w:bottom w:w="0" w:type="dxa"/>
              <w:right w:w="108" w:type="dxa"/>
            </w:tcMar>
            <w:vAlign w:val="center"/>
          </w:tcPr>
          <w:p w14:paraId="77558D46" w14:textId="6B81479F" w:rsidR="003F585A" w:rsidRPr="00006ABF" w:rsidDel="00E35D67" w:rsidRDefault="003F585A" w:rsidP="00CC4C47">
            <w:pPr>
              <w:spacing w:after="0" w:line="360" w:lineRule="auto"/>
              <w:rPr>
                <w:del w:id="7238" w:author="nadira firinda" w:date="2022-10-29T23:29:00Z"/>
                <w:rFonts w:ascii="Times New Roman" w:hAnsi="Times New Roman" w:cs="Times New Roman"/>
                <w:szCs w:val="20"/>
              </w:rPr>
              <w:pPrChange w:id="7239" w:author="nadira firinda" w:date="2022-10-29T23:37:00Z">
                <w:pPr>
                  <w:spacing w:after="0"/>
                </w:pPr>
              </w:pPrChange>
            </w:pPr>
            <w:del w:id="7240" w:author="nadira firinda" w:date="2022-10-29T23:29:00Z">
              <w:r w:rsidRPr="00006ABF" w:rsidDel="00E35D67">
                <w:rPr>
                  <w:rFonts w:ascii="Times New Roman" w:hAnsi="Times New Roman" w:cs="Times New Roman"/>
                  <w:szCs w:val="20"/>
                </w:rPr>
                <w:delText>Produksi Batu Bara</w:delText>
              </w:r>
            </w:del>
          </w:p>
        </w:tc>
        <w:tc>
          <w:tcPr>
            <w:tcW w:w="1134" w:type="dxa"/>
            <w:tcBorders>
              <w:top w:val="dotted" w:sz="8" w:space="0" w:color="7F7F7F"/>
              <w:left w:val="dotted" w:sz="8" w:space="0" w:color="7F7F7F"/>
              <w:bottom w:val="dotted" w:sz="8" w:space="0" w:color="7F7F7F"/>
              <w:right w:val="dotted" w:sz="8" w:space="0" w:color="7F7F7F"/>
            </w:tcBorders>
            <w:shd w:val="clear" w:color="auto" w:fill="auto"/>
            <w:tcMar>
              <w:top w:w="15" w:type="dxa"/>
              <w:left w:w="108" w:type="dxa"/>
              <w:bottom w:w="0" w:type="dxa"/>
              <w:right w:w="108" w:type="dxa"/>
            </w:tcMar>
          </w:tcPr>
          <w:p w14:paraId="2819BCB4" w14:textId="3D668E61" w:rsidR="003F585A" w:rsidRPr="00006ABF" w:rsidDel="00E35D67" w:rsidRDefault="003F585A" w:rsidP="00CC4C47">
            <w:pPr>
              <w:spacing w:line="360" w:lineRule="auto"/>
              <w:jc w:val="center"/>
              <w:rPr>
                <w:del w:id="7241" w:author="nadira firinda" w:date="2022-10-29T23:29:00Z"/>
                <w:rFonts w:ascii="Times New Roman" w:hAnsi="Times New Roman" w:cs="Times New Roman"/>
              </w:rPr>
              <w:pPrChange w:id="7242" w:author="nadira firinda" w:date="2022-10-29T23:37:00Z">
                <w:pPr>
                  <w:jc w:val="center"/>
                </w:pPr>
              </w:pPrChange>
            </w:pPr>
            <w:del w:id="7243" w:author="nadira firinda" w:date="2022-10-29T23:29:00Z">
              <w:r w:rsidRPr="00006ABF" w:rsidDel="00E35D67">
                <w:rPr>
                  <w:rFonts w:ascii="Times New Roman" w:hAnsi="Times New Roman" w:cs="Times New Roman"/>
                </w:rPr>
                <w:delText>0.0684</w:delText>
              </w:r>
            </w:del>
          </w:p>
        </w:tc>
        <w:tc>
          <w:tcPr>
            <w:tcW w:w="1203" w:type="dxa"/>
            <w:tcBorders>
              <w:top w:val="dotted" w:sz="8" w:space="0" w:color="7F7F7F"/>
              <w:left w:val="dotted" w:sz="8" w:space="0" w:color="7F7F7F"/>
              <w:bottom w:val="dotted" w:sz="8" w:space="0" w:color="7F7F7F"/>
              <w:right w:val="nil"/>
            </w:tcBorders>
            <w:shd w:val="clear" w:color="auto" w:fill="auto"/>
            <w:tcMar>
              <w:top w:w="15" w:type="dxa"/>
              <w:left w:w="108" w:type="dxa"/>
              <w:bottom w:w="0" w:type="dxa"/>
              <w:right w:w="108" w:type="dxa"/>
            </w:tcMar>
            <w:vAlign w:val="center"/>
          </w:tcPr>
          <w:p w14:paraId="7E690C0B" w14:textId="60950284" w:rsidR="003F585A" w:rsidRPr="00006ABF" w:rsidDel="00E35D67" w:rsidRDefault="003F585A" w:rsidP="00CC4C47">
            <w:pPr>
              <w:spacing w:after="0" w:line="360" w:lineRule="auto"/>
              <w:jc w:val="center"/>
              <w:rPr>
                <w:del w:id="7244" w:author="nadira firinda" w:date="2022-10-29T23:29:00Z"/>
                <w:rFonts w:ascii="Times New Roman" w:hAnsi="Times New Roman" w:cs="Times New Roman"/>
                <w:szCs w:val="20"/>
              </w:rPr>
              <w:pPrChange w:id="7245" w:author="nadira firinda" w:date="2022-10-29T23:37:00Z">
                <w:pPr>
                  <w:spacing w:after="0"/>
                  <w:jc w:val="center"/>
                </w:pPr>
              </w:pPrChange>
            </w:pPr>
            <w:del w:id="7246" w:author="nadira firinda" w:date="2022-10-29T23:29:00Z">
              <w:r w:rsidRPr="00006ABF" w:rsidDel="00E35D67">
                <w:rPr>
                  <w:rFonts w:ascii="Times New Roman" w:hAnsi="Times New Roman" w:cs="Times New Roman"/>
                  <w:szCs w:val="20"/>
                </w:rPr>
                <w:delText>*</w:delText>
              </w:r>
            </w:del>
          </w:p>
        </w:tc>
      </w:tr>
      <w:tr w:rsidR="00B737C2" w:rsidRPr="00006ABF" w:rsidDel="00E35D67" w14:paraId="1F59B3A1" w14:textId="3B5DE2C5" w:rsidTr="00875A00">
        <w:trPr>
          <w:trHeight w:val="433"/>
          <w:del w:id="7247" w:author="nadira firinda" w:date="2022-10-29T23:29:00Z"/>
        </w:trPr>
        <w:tc>
          <w:tcPr>
            <w:tcW w:w="3969" w:type="dxa"/>
            <w:tcBorders>
              <w:top w:val="dotted" w:sz="8" w:space="0" w:color="7F7F7F"/>
              <w:left w:val="nil"/>
              <w:bottom w:val="dotted" w:sz="8" w:space="0" w:color="7F7F7F"/>
              <w:right w:val="dotted" w:sz="8" w:space="0" w:color="7F7F7F"/>
            </w:tcBorders>
            <w:shd w:val="clear" w:color="auto" w:fill="auto"/>
            <w:tcMar>
              <w:top w:w="15" w:type="dxa"/>
              <w:left w:w="108" w:type="dxa"/>
              <w:bottom w:w="0" w:type="dxa"/>
              <w:right w:w="108" w:type="dxa"/>
            </w:tcMar>
          </w:tcPr>
          <w:p w14:paraId="3C1FB06E" w14:textId="066CC77B" w:rsidR="00B737C2" w:rsidRPr="00006ABF" w:rsidDel="00E35D67" w:rsidRDefault="00B737C2" w:rsidP="00CC4C47">
            <w:pPr>
              <w:spacing w:line="360" w:lineRule="auto"/>
              <w:rPr>
                <w:del w:id="7248" w:author="nadira firinda" w:date="2022-10-29T23:29:00Z"/>
                <w:rFonts w:ascii="Times New Roman" w:hAnsi="Times New Roman" w:cs="Times New Roman"/>
              </w:rPr>
              <w:pPrChange w:id="7249" w:author="nadira firinda" w:date="2022-10-29T23:37:00Z">
                <w:pPr/>
              </w:pPrChange>
            </w:pPr>
            <w:del w:id="7250" w:author="nadira firinda" w:date="2022-10-29T23:29:00Z">
              <w:r w:rsidRPr="00006ABF" w:rsidDel="00E35D67">
                <w:rPr>
                  <w:rFonts w:ascii="Times New Roman" w:hAnsi="Times New Roman" w:cs="Times New Roman"/>
                </w:rPr>
                <w:delText>ECM_G02MINRL(-1)</w:delText>
              </w:r>
            </w:del>
          </w:p>
        </w:tc>
        <w:tc>
          <w:tcPr>
            <w:tcW w:w="2694" w:type="dxa"/>
            <w:gridSpan w:val="2"/>
            <w:tcBorders>
              <w:top w:val="dotted" w:sz="8" w:space="0" w:color="7F7F7F"/>
              <w:left w:val="dotted" w:sz="8" w:space="0" w:color="7F7F7F"/>
              <w:bottom w:val="dotted" w:sz="8" w:space="0" w:color="7F7F7F"/>
              <w:right w:val="dotted" w:sz="8" w:space="0" w:color="7F7F7F"/>
            </w:tcBorders>
            <w:shd w:val="clear" w:color="auto" w:fill="auto"/>
            <w:tcMar>
              <w:top w:w="15" w:type="dxa"/>
              <w:left w:w="108" w:type="dxa"/>
              <w:bottom w:w="0" w:type="dxa"/>
              <w:right w:w="108" w:type="dxa"/>
            </w:tcMar>
            <w:vAlign w:val="center"/>
          </w:tcPr>
          <w:p w14:paraId="26C04102" w14:textId="7B89800A" w:rsidR="00B737C2" w:rsidRPr="00006ABF" w:rsidDel="00E35D67" w:rsidRDefault="00B737C2" w:rsidP="00CC4C47">
            <w:pPr>
              <w:spacing w:after="0" w:line="360" w:lineRule="auto"/>
              <w:rPr>
                <w:del w:id="7251" w:author="nadira firinda" w:date="2022-10-29T23:29:00Z"/>
                <w:rFonts w:ascii="Times New Roman" w:hAnsi="Times New Roman" w:cs="Times New Roman"/>
                <w:szCs w:val="20"/>
              </w:rPr>
              <w:pPrChange w:id="7252" w:author="nadira firinda" w:date="2022-10-29T23:37:00Z">
                <w:pPr>
                  <w:spacing w:after="0"/>
                </w:pPr>
              </w:pPrChange>
            </w:pPr>
            <w:del w:id="7253" w:author="nadira firinda" w:date="2022-10-29T23:29:00Z">
              <w:r w:rsidRPr="00006ABF" w:rsidDel="00E35D67">
                <w:rPr>
                  <w:rFonts w:ascii="Times New Roman" w:hAnsi="Times New Roman" w:cs="Times New Roman"/>
                  <w:szCs w:val="20"/>
                </w:rPr>
                <w:delText>ECM Sektor Pertambangan dan Penggalian</w:delText>
              </w:r>
            </w:del>
          </w:p>
        </w:tc>
        <w:tc>
          <w:tcPr>
            <w:tcW w:w="1134" w:type="dxa"/>
            <w:tcBorders>
              <w:top w:val="dotted" w:sz="8" w:space="0" w:color="7F7F7F"/>
              <w:left w:val="dotted" w:sz="8" w:space="0" w:color="7F7F7F"/>
              <w:bottom w:val="dotted" w:sz="8" w:space="0" w:color="7F7F7F"/>
              <w:right w:val="dotted" w:sz="8" w:space="0" w:color="7F7F7F"/>
            </w:tcBorders>
            <w:shd w:val="clear" w:color="auto" w:fill="auto"/>
            <w:tcMar>
              <w:top w:w="15" w:type="dxa"/>
              <w:left w:w="108" w:type="dxa"/>
              <w:bottom w:w="0" w:type="dxa"/>
              <w:right w:w="108" w:type="dxa"/>
            </w:tcMar>
          </w:tcPr>
          <w:p w14:paraId="388AA36C" w14:textId="11F9596D" w:rsidR="00B737C2" w:rsidRPr="00006ABF" w:rsidDel="00E35D67" w:rsidRDefault="00B737C2" w:rsidP="00CC4C47">
            <w:pPr>
              <w:spacing w:line="360" w:lineRule="auto"/>
              <w:jc w:val="center"/>
              <w:rPr>
                <w:del w:id="7254" w:author="nadira firinda" w:date="2022-10-29T23:29:00Z"/>
                <w:rFonts w:ascii="Times New Roman" w:hAnsi="Times New Roman" w:cs="Times New Roman"/>
              </w:rPr>
              <w:pPrChange w:id="7255" w:author="nadira firinda" w:date="2022-10-29T23:37:00Z">
                <w:pPr>
                  <w:jc w:val="center"/>
                </w:pPr>
              </w:pPrChange>
            </w:pPr>
            <w:del w:id="7256" w:author="nadira firinda" w:date="2022-10-29T23:29:00Z">
              <w:r w:rsidRPr="00006ABF" w:rsidDel="00E35D67">
                <w:rPr>
                  <w:rFonts w:ascii="Times New Roman" w:hAnsi="Times New Roman" w:cs="Times New Roman"/>
                </w:rPr>
                <w:delText>-0.</w:delText>
              </w:r>
              <w:r w:rsidR="003F585A" w:rsidRPr="00006ABF" w:rsidDel="00E35D67">
                <w:rPr>
                  <w:rFonts w:ascii="Times New Roman" w:hAnsi="Times New Roman" w:cs="Times New Roman"/>
                </w:rPr>
                <w:delText>6510</w:delText>
              </w:r>
            </w:del>
          </w:p>
        </w:tc>
        <w:tc>
          <w:tcPr>
            <w:tcW w:w="1203" w:type="dxa"/>
            <w:tcBorders>
              <w:top w:val="dotted" w:sz="8" w:space="0" w:color="7F7F7F"/>
              <w:left w:val="dotted" w:sz="8" w:space="0" w:color="7F7F7F"/>
              <w:bottom w:val="dotted" w:sz="8" w:space="0" w:color="7F7F7F"/>
              <w:right w:val="nil"/>
            </w:tcBorders>
            <w:shd w:val="clear" w:color="auto" w:fill="auto"/>
            <w:tcMar>
              <w:top w:w="15" w:type="dxa"/>
              <w:left w:w="108" w:type="dxa"/>
              <w:bottom w:w="0" w:type="dxa"/>
              <w:right w:w="108" w:type="dxa"/>
            </w:tcMar>
            <w:vAlign w:val="center"/>
          </w:tcPr>
          <w:p w14:paraId="39AC3AD4" w14:textId="6119F1CB" w:rsidR="00B737C2" w:rsidRPr="00006ABF" w:rsidDel="00E35D67" w:rsidRDefault="00B737C2" w:rsidP="00CC4C47">
            <w:pPr>
              <w:spacing w:after="0" w:line="360" w:lineRule="auto"/>
              <w:jc w:val="center"/>
              <w:rPr>
                <w:del w:id="7257" w:author="nadira firinda" w:date="2022-10-29T23:29:00Z"/>
                <w:rFonts w:ascii="Times New Roman" w:hAnsi="Times New Roman" w:cs="Times New Roman"/>
                <w:szCs w:val="20"/>
              </w:rPr>
              <w:pPrChange w:id="7258" w:author="nadira firinda" w:date="2022-10-29T23:37:00Z">
                <w:pPr>
                  <w:spacing w:after="0"/>
                  <w:jc w:val="center"/>
                </w:pPr>
              </w:pPrChange>
            </w:pPr>
            <w:del w:id="7259" w:author="nadira firinda" w:date="2022-10-29T23:29:00Z">
              <w:r w:rsidRPr="00006ABF" w:rsidDel="00E35D67">
                <w:rPr>
                  <w:rFonts w:ascii="Times New Roman" w:hAnsi="Times New Roman" w:cs="Times New Roman"/>
                  <w:szCs w:val="20"/>
                </w:rPr>
                <w:delText>***</w:delText>
              </w:r>
            </w:del>
          </w:p>
        </w:tc>
      </w:tr>
      <w:tr w:rsidR="00D02208" w:rsidRPr="00006ABF" w:rsidDel="00E35D67" w14:paraId="556465C7" w14:textId="045DBE9C" w:rsidTr="00FE59AD">
        <w:trPr>
          <w:trHeight w:val="363"/>
          <w:del w:id="7260" w:author="nadira firinda" w:date="2022-10-29T23:29:00Z"/>
        </w:trPr>
        <w:tc>
          <w:tcPr>
            <w:tcW w:w="9000" w:type="dxa"/>
            <w:gridSpan w:val="5"/>
            <w:tcBorders>
              <w:top w:val="dotted" w:sz="8" w:space="0" w:color="7F7F7F"/>
              <w:left w:val="nil"/>
              <w:bottom w:val="dotted" w:sz="8" w:space="0" w:color="7F7F7F"/>
              <w:right w:val="nil"/>
            </w:tcBorders>
            <w:shd w:val="clear" w:color="auto" w:fill="auto"/>
            <w:tcMar>
              <w:top w:w="15" w:type="dxa"/>
              <w:left w:w="108" w:type="dxa"/>
              <w:bottom w:w="0" w:type="dxa"/>
              <w:right w:w="108" w:type="dxa"/>
            </w:tcMar>
            <w:vAlign w:val="center"/>
            <w:hideMark/>
          </w:tcPr>
          <w:p w14:paraId="4F4CEE72" w14:textId="5C42A917" w:rsidR="00D02208" w:rsidRPr="00006ABF" w:rsidDel="00E35D67" w:rsidRDefault="00D02208" w:rsidP="00CC4C47">
            <w:pPr>
              <w:spacing w:after="0" w:line="360" w:lineRule="auto"/>
              <w:rPr>
                <w:del w:id="7261" w:author="nadira firinda" w:date="2022-10-29T23:29:00Z"/>
                <w:rFonts w:ascii="Times New Roman" w:hAnsi="Times New Roman" w:cs="Times New Roman"/>
                <w:szCs w:val="20"/>
              </w:rPr>
              <w:pPrChange w:id="7262" w:author="nadira firinda" w:date="2022-10-29T23:37:00Z">
                <w:pPr>
                  <w:spacing w:after="0"/>
                </w:pPr>
              </w:pPrChange>
            </w:pPr>
            <w:del w:id="7263" w:author="nadira firinda" w:date="2022-10-29T23:29:00Z">
              <w:r w:rsidRPr="00006ABF" w:rsidDel="00E35D67">
                <w:rPr>
                  <w:rFonts w:ascii="Times New Roman" w:hAnsi="Times New Roman" w:cs="Times New Roman"/>
                  <w:szCs w:val="20"/>
                  <w:lang w:val="en-GB"/>
                </w:rPr>
                <w:delText xml:space="preserve">Dummy </w:delText>
              </w:r>
              <w:r w:rsidRPr="00006ABF" w:rsidDel="00E35D67">
                <w:rPr>
                  <w:rFonts w:ascii="Times New Roman" w:hAnsi="Times New Roman" w:cs="Times New Roman"/>
                  <w:szCs w:val="20"/>
                </w:rPr>
                <w:delText>w</w:delText>
              </w:r>
              <w:r w:rsidRPr="00006ABF" w:rsidDel="00E35D67">
                <w:rPr>
                  <w:rFonts w:ascii="Times New Roman" w:hAnsi="Times New Roman" w:cs="Times New Roman"/>
                  <w:noProof/>
                  <w:szCs w:val="20"/>
                  <w:lang w:val="en-GB"/>
                </w:rPr>
                <w:delText>aktu</w:delText>
              </w:r>
              <w:r w:rsidRPr="00006ABF" w:rsidDel="00E35D67">
                <w:rPr>
                  <w:rFonts w:ascii="Times New Roman" w:hAnsi="Times New Roman" w:cs="Times New Roman"/>
                  <w:szCs w:val="20"/>
                  <w:lang w:val="en-GB"/>
                </w:rPr>
                <w:delText xml:space="preserve">: </w:delText>
              </w:r>
              <w:r w:rsidR="003F585A" w:rsidRPr="00006ABF" w:rsidDel="00E35D67">
                <w:rPr>
                  <w:rFonts w:ascii="Times New Roman" w:hAnsi="Times New Roman" w:cs="Times New Roman"/>
                  <w:szCs w:val="20"/>
                  <w:lang w:val="en-GB"/>
                </w:rPr>
                <w:delText xml:space="preserve">T=2015.25 </w:delText>
              </w:r>
              <w:r w:rsidRPr="00006ABF" w:rsidDel="00E35D67">
                <w:rPr>
                  <w:rFonts w:ascii="Times New Roman" w:hAnsi="Times New Roman" w:cs="Times New Roman"/>
                  <w:szCs w:val="20"/>
                </w:rPr>
                <w:delText>T=</w:delText>
              </w:r>
              <w:r w:rsidR="00380A57" w:rsidRPr="00006ABF" w:rsidDel="00E35D67">
                <w:rPr>
                  <w:rFonts w:ascii="Times New Roman" w:hAnsi="Times New Roman" w:cs="Times New Roman"/>
                  <w:szCs w:val="20"/>
                </w:rPr>
                <w:delText>2016</w:delText>
              </w:r>
            </w:del>
          </w:p>
        </w:tc>
      </w:tr>
      <w:tr w:rsidR="00D02208" w:rsidRPr="00006ABF" w:rsidDel="00E35D67" w14:paraId="54D4EF25" w14:textId="5102D5DF" w:rsidTr="00FE59AD">
        <w:trPr>
          <w:trHeight w:val="433"/>
          <w:del w:id="7264" w:author="nadira firinda" w:date="2022-10-29T23:29:00Z"/>
        </w:trPr>
        <w:tc>
          <w:tcPr>
            <w:tcW w:w="9000" w:type="dxa"/>
            <w:gridSpan w:val="5"/>
            <w:tcBorders>
              <w:top w:val="dotted" w:sz="8" w:space="0" w:color="7F7F7F"/>
              <w:left w:val="nil"/>
              <w:bottom w:val="dotted" w:sz="8" w:space="0" w:color="7F7F7F"/>
              <w:right w:val="nil"/>
            </w:tcBorders>
            <w:shd w:val="clear" w:color="auto" w:fill="92D050"/>
            <w:tcMar>
              <w:top w:w="15" w:type="dxa"/>
              <w:left w:w="108" w:type="dxa"/>
              <w:bottom w:w="0" w:type="dxa"/>
              <w:right w:w="108" w:type="dxa"/>
            </w:tcMar>
            <w:vAlign w:val="center"/>
            <w:hideMark/>
          </w:tcPr>
          <w:p w14:paraId="07A15F62" w14:textId="38C0A190" w:rsidR="00D02208" w:rsidRPr="00006ABF" w:rsidDel="00E35D67" w:rsidRDefault="00D02208" w:rsidP="00CC4C47">
            <w:pPr>
              <w:spacing w:after="0" w:line="360" w:lineRule="auto"/>
              <w:rPr>
                <w:del w:id="7265" w:author="nadira firinda" w:date="2022-10-29T23:29:00Z"/>
                <w:rFonts w:ascii="Times New Roman" w:hAnsi="Times New Roman" w:cs="Times New Roman"/>
                <w:szCs w:val="20"/>
              </w:rPr>
              <w:pPrChange w:id="7266" w:author="nadira firinda" w:date="2022-10-29T23:37:00Z">
                <w:pPr>
                  <w:spacing w:after="0"/>
                </w:pPr>
              </w:pPrChange>
            </w:pPr>
            <w:del w:id="7267" w:author="nadira firinda" w:date="2022-10-29T23:29:00Z">
              <w:r w:rsidRPr="00006ABF" w:rsidDel="00E35D67">
                <w:rPr>
                  <w:rFonts w:ascii="Times New Roman" w:hAnsi="Times New Roman" w:cs="Times New Roman"/>
                  <w:b/>
                  <w:bCs/>
                  <w:szCs w:val="20"/>
                </w:rPr>
                <w:delText>Diagnostic Test</w:delText>
              </w:r>
            </w:del>
          </w:p>
        </w:tc>
      </w:tr>
      <w:tr w:rsidR="00D02208" w:rsidRPr="00006ABF" w:rsidDel="00E35D67" w14:paraId="6D594532" w14:textId="18D0BBA5" w:rsidTr="00FE59AD">
        <w:trPr>
          <w:trHeight w:val="433"/>
          <w:del w:id="7268" w:author="nadira firinda" w:date="2022-10-29T23:29:00Z"/>
        </w:trPr>
        <w:tc>
          <w:tcPr>
            <w:tcW w:w="3969" w:type="dxa"/>
            <w:tcBorders>
              <w:top w:val="dotted" w:sz="8" w:space="0" w:color="7F7F7F"/>
              <w:left w:val="nil"/>
              <w:bottom w:val="dotted" w:sz="8" w:space="0" w:color="7F7F7F"/>
              <w:right w:val="nil"/>
            </w:tcBorders>
            <w:shd w:val="clear" w:color="auto" w:fill="auto"/>
            <w:tcMar>
              <w:top w:w="15" w:type="dxa"/>
              <w:left w:w="108" w:type="dxa"/>
              <w:bottom w:w="0" w:type="dxa"/>
              <w:right w:w="108" w:type="dxa"/>
            </w:tcMar>
            <w:vAlign w:val="center"/>
            <w:hideMark/>
          </w:tcPr>
          <w:p w14:paraId="07E72F4B" w14:textId="77B6808B" w:rsidR="00D02208" w:rsidRPr="00006ABF" w:rsidDel="00E35D67" w:rsidRDefault="00D02208" w:rsidP="00CC4C47">
            <w:pPr>
              <w:spacing w:after="0" w:line="360" w:lineRule="auto"/>
              <w:rPr>
                <w:del w:id="7269" w:author="nadira firinda" w:date="2022-10-29T23:29:00Z"/>
                <w:rFonts w:ascii="Times New Roman" w:hAnsi="Times New Roman" w:cs="Times New Roman"/>
                <w:szCs w:val="20"/>
              </w:rPr>
              <w:pPrChange w:id="7270" w:author="nadira firinda" w:date="2022-10-29T23:37:00Z">
                <w:pPr>
                  <w:spacing w:after="0"/>
                </w:pPr>
              </w:pPrChange>
            </w:pPr>
            <w:del w:id="7271" w:author="nadira firinda" w:date="2022-10-29T23:29:00Z">
              <w:r w:rsidRPr="00006ABF" w:rsidDel="00E35D67">
                <w:rPr>
                  <w:rFonts w:ascii="Times New Roman" w:hAnsi="Times New Roman" w:cs="Times New Roman"/>
                  <w:szCs w:val="20"/>
                  <w:lang w:val="en-GB"/>
                </w:rPr>
                <w:delText>Adjusted R-Squared</w:delText>
              </w:r>
            </w:del>
          </w:p>
        </w:tc>
        <w:tc>
          <w:tcPr>
            <w:tcW w:w="236" w:type="dxa"/>
            <w:tcBorders>
              <w:top w:val="dotted" w:sz="8" w:space="0" w:color="7F7F7F"/>
              <w:left w:val="nil"/>
              <w:bottom w:val="dotted" w:sz="8" w:space="0" w:color="7F7F7F"/>
              <w:right w:val="nil"/>
            </w:tcBorders>
            <w:shd w:val="clear" w:color="auto" w:fill="auto"/>
            <w:tcMar>
              <w:top w:w="15" w:type="dxa"/>
              <w:left w:w="108" w:type="dxa"/>
              <w:bottom w:w="0" w:type="dxa"/>
              <w:right w:w="108" w:type="dxa"/>
            </w:tcMar>
            <w:vAlign w:val="center"/>
            <w:hideMark/>
          </w:tcPr>
          <w:p w14:paraId="4B0E0359" w14:textId="2F6E51DA" w:rsidR="00D02208" w:rsidRPr="00006ABF" w:rsidDel="00E35D67" w:rsidRDefault="00D02208" w:rsidP="00CC4C47">
            <w:pPr>
              <w:spacing w:after="0" w:line="360" w:lineRule="auto"/>
              <w:rPr>
                <w:del w:id="7272" w:author="nadira firinda" w:date="2022-10-29T23:29:00Z"/>
                <w:rFonts w:ascii="Times New Roman" w:hAnsi="Times New Roman" w:cs="Times New Roman"/>
                <w:szCs w:val="20"/>
              </w:rPr>
              <w:pPrChange w:id="7273" w:author="nadira firinda" w:date="2022-10-29T23:37:00Z">
                <w:pPr>
                  <w:spacing w:after="0"/>
                </w:pPr>
              </w:pPrChange>
            </w:pPr>
          </w:p>
        </w:tc>
        <w:tc>
          <w:tcPr>
            <w:tcW w:w="2458" w:type="dxa"/>
            <w:tcBorders>
              <w:top w:val="dotted" w:sz="8" w:space="0" w:color="7F7F7F"/>
              <w:left w:val="nil"/>
              <w:bottom w:val="dotted" w:sz="8" w:space="0" w:color="7F7F7F"/>
              <w:right w:val="dotted" w:sz="8" w:space="0" w:color="7F7F7F"/>
            </w:tcBorders>
            <w:shd w:val="clear" w:color="auto" w:fill="auto"/>
            <w:tcMar>
              <w:top w:w="15" w:type="dxa"/>
              <w:left w:w="108" w:type="dxa"/>
              <w:bottom w:w="0" w:type="dxa"/>
              <w:right w:w="108" w:type="dxa"/>
            </w:tcMar>
            <w:vAlign w:val="center"/>
            <w:hideMark/>
          </w:tcPr>
          <w:p w14:paraId="73A34286" w14:textId="3646EDB0" w:rsidR="00D02208" w:rsidRPr="00006ABF" w:rsidDel="00E35D67" w:rsidRDefault="00D02208" w:rsidP="00CC4C47">
            <w:pPr>
              <w:spacing w:after="0" w:line="360" w:lineRule="auto"/>
              <w:rPr>
                <w:del w:id="7274" w:author="nadira firinda" w:date="2022-10-29T23:29:00Z"/>
                <w:rFonts w:ascii="Times New Roman" w:hAnsi="Times New Roman" w:cs="Times New Roman"/>
                <w:szCs w:val="20"/>
              </w:rPr>
              <w:pPrChange w:id="7275" w:author="nadira firinda" w:date="2022-10-29T23:37:00Z">
                <w:pPr>
                  <w:spacing w:after="0"/>
                </w:pPr>
              </w:pPrChange>
            </w:pPr>
          </w:p>
        </w:tc>
        <w:tc>
          <w:tcPr>
            <w:tcW w:w="2337" w:type="dxa"/>
            <w:gridSpan w:val="2"/>
            <w:tcBorders>
              <w:top w:val="dotted" w:sz="8" w:space="0" w:color="7F7F7F"/>
              <w:left w:val="dotted" w:sz="8" w:space="0" w:color="7F7F7F"/>
              <w:bottom w:val="dotted" w:sz="8" w:space="0" w:color="7F7F7F"/>
              <w:right w:val="nil"/>
            </w:tcBorders>
            <w:shd w:val="clear" w:color="auto" w:fill="auto"/>
            <w:tcMar>
              <w:top w:w="15" w:type="dxa"/>
              <w:left w:w="108" w:type="dxa"/>
              <w:bottom w:w="0" w:type="dxa"/>
              <w:right w:w="108" w:type="dxa"/>
            </w:tcMar>
            <w:vAlign w:val="center"/>
            <w:hideMark/>
          </w:tcPr>
          <w:p w14:paraId="593BFCAC" w14:textId="7CC7D203" w:rsidR="00D02208" w:rsidRPr="00006ABF" w:rsidDel="00E35D67" w:rsidRDefault="00B737C2" w:rsidP="00CC4C47">
            <w:pPr>
              <w:spacing w:after="0" w:line="360" w:lineRule="auto"/>
              <w:jc w:val="center"/>
              <w:rPr>
                <w:del w:id="7276" w:author="nadira firinda" w:date="2022-10-29T23:29:00Z"/>
                <w:rFonts w:ascii="Times New Roman" w:hAnsi="Times New Roman" w:cs="Times New Roman"/>
                <w:szCs w:val="20"/>
              </w:rPr>
              <w:pPrChange w:id="7277" w:author="nadira firinda" w:date="2022-10-29T23:37:00Z">
                <w:pPr>
                  <w:spacing w:after="0"/>
                  <w:jc w:val="center"/>
                </w:pPr>
              </w:pPrChange>
            </w:pPr>
            <w:del w:id="7278" w:author="nadira firinda" w:date="2022-10-29T23:29:00Z">
              <w:r w:rsidRPr="00006ABF" w:rsidDel="00E35D67">
                <w:rPr>
                  <w:rFonts w:ascii="Times New Roman" w:hAnsi="Times New Roman" w:cs="Times New Roman"/>
                  <w:szCs w:val="20"/>
                </w:rPr>
                <w:delText>0</w:delText>
              </w:r>
              <w:r w:rsidR="00025F9D" w:rsidRPr="00006ABF" w:rsidDel="00E35D67">
                <w:rPr>
                  <w:rFonts w:ascii="Times New Roman" w:hAnsi="Times New Roman" w:cs="Times New Roman"/>
                  <w:szCs w:val="20"/>
                </w:rPr>
                <w:delText>.5622</w:delText>
              </w:r>
            </w:del>
          </w:p>
        </w:tc>
      </w:tr>
      <w:tr w:rsidR="00D02208" w:rsidRPr="00006ABF" w:rsidDel="00E35D67" w14:paraId="34185730" w14:textId="403005F7" w:rsidTr="00FE59AD">
        <w:trPr>
          <w:trHeight w:val="433"/>
          <w:del w:id="7279" w:author="nadira firinda" w:date="2022-10-29T23:29:00Z"/>
        </w:trPr>
        <w:tc>
          <w:tcPr>
            <w:tcW w:w="3969" w:type="dxa"/>
            <w:tcBorders>
              <w:top w:val="dotted" w:sz="8" w:space="0" w:color="7F7F7F"/>
              <w:left w:val="nil"/>
              <w:bottom w:val="dotted" w:sz="8" w:space="0" w:color="7F7F7F"/>
              <w:right w:val="nil"/>
            </w:tcBorders>
            <w:shd w:val="clear" w:color="auto" w:fill="auto"/>
            <w:tcMar>
              <w:top w:w="15" w:type="dxa"/>
              <w:left w:w="108" w:type="dxa"/>
              <w:bottom w:w="0" w:type="dxa"/>
              <w:right w:w="108" w:type="dxa"/>
            </w:tcMar>
            <w:vAlign w:val="center"/>
          </w:tcPr>
          <w:p w14:paraId="14C092E4" w14:textId="2564520A" w:rsidR="00D02208" w:rsidRPr="00006ABF" w:rsidDel="00E35D67" w:rsidRDefault="00D02208" w:rsidP="00CC4C47">
            <w:pPr>
              <w:spacing w:after="0" w:line="360" w:lineRule="auto"/>
              <w:rPr>
                <w:del w:id="7280" w:author="nadira firinda" w:date="2022-10-29T23:29:00Z"/>
                <w:rFonts w:ascii="Times New Roman" w:hAnsi="Times New Roman" w:cs="Times New Roman"/>
                <w:szCs w:val="20"/>
                <w:lang w:val="en-GB"/>
              </w:rPr>
              <w:pPrChange w:id="7281" w:author="nadira firinda" w:date="2022-10-29T23:37:00Z">
                <w:pPr>
                  <w:spacing w:after="0"/>
                </w:pPr>
              </w:pPrChange>
            </w:pPr>
            <w:del w:id="7282" w:author="nadira firinda" w:date="2022-10-29T23:29:00Z">
              <w:r w:rsidRPr="00006ABF" w:rsidDel="00E35D67">
                <w:rPr>
                  <w:rFonts w:ascii="Times New Roman" w:hAnsi="Times New Roman" w:cs="Times New Roman"/>
                  <w:szCs w:val="20"/>
                  <w:lang w:val="en-GB"/>
                </w:rPr>
                <w:delText>LM Test Stat</w:delText>
              </w:r>
            </w:del>
          </w:p>
        </w:tc>
        <w:tc>
          <w:tcPr>
            <w:tcW w:w="236" w:type="dxa"/>
            <w:tcBorders>
              <w:top w:val="dotted" w:sz="8" w:space="0" w:color="7F7F7F"/>
              <w:left w:val="nil"/>
              <w:bottom w:val="dotted" w:sz="8" w:space="0" w:color="7F7F7F"/>
              <w:right w:val="nil"/>
            </w:tcBorders>
            <w:shd w:val="clear" w:color="auto" w:fill="auto"/>
            <w:tcMar>
              <w:top w:w="15" w:type="dxa"/>
              <w:left w:w="108" w:type="dxa"/>
              <w:bottom w:w="0" w:type="dxa"/>
              <w:right w:w="108" w:type="dxa"/>
            </w:tcMar>
            <w:vAlign w:val="center"/>
          </w:tcPr>
          <w:p w14:paraId="3ACFF4E4" w14:textId="14AC0B7F" w:rsidR="00D02208" w:rsidRPr="00006ABF" w:rsidDel="00E35D67" w:rsidRDefault="00D02208" w:rsidP="00CC4C47">
            <w:pPr>
              <w:spacing w:after="0" w:line="360" w:lineRule="auto"/>
              <w:rPr>
                <w:del w:id="7283" w:author="nadira firinda" w:date="2022-10-29T23:29:00Z"/>
                <w:rFonts w:ascii="Times New Roman" w:hAnsi="Times New Roman" w:cs="Times New Roman"/>
                <w:szCs w:val="20"/>
              </w:rPr>
              <w:pPrChange w:id="7284" w:author="nadira firinda" w:date="2022-10-29T23:37:00Z">
                <w:pPr>
                  <w:spacing w:after="0"/>
                </w:pPr>
              </w:pPrChange>
            </w:pPr>
          </w:p>
        </w:tc>
        <w:tc>
          <w:tcPr>
            <w:tcW w:w="2458" w:type="dxa"/>
            <w:tcBorders>
              <w:top w:val="dotted" w:sz="8" w:space="0" w:color="7F7F7F"/>
              <w:left w:val="nil"/>
              <w:bottom w:val="dotted" w:sz="8" w:space="0" w:color="7F7F7F"/>
              <w:right w:val="dotted" w:sz="8" w:space="0" w:color="7F7F7F"/>
            </w:tcBorders>
            <w:shd w:val="clear" w:color="auto" w:fill="auto"/>
            <w:tcMar>
              <w:top w:w="15" w:type="dxa"/>
              <w:left w:w="108" w:type="dxa"/>
              <w:bottom w:w="0" w:type="dxa"/>
              <w:right w:w="108" w:type="dxa"/>
            </w:tcMar>
            <w:vAlign w:val="center"/>
          </w:tcPr>
          <w:p w14:paraId="56F2B448" w14:textId="2741D404" w:rsidR="00D02208" w:rsidRPr="00006ABF" w:rsidDel="00E35D67" w:rsidRDefault="00D02208" w:rsidP="00CC4C47">
            <w:pPr>
              <w:spacing w:after="0" w:line="360" w:lineRule="auto"/>
              <w:rPr>
                <w:del w:id="7285" w:author="nadira firinda" w:date="2022-10-29T23:29:00Z"/>
                <w:rFonts w:ascii="Times New Roman" w:hAnsi="Times New Roman" w:cs="Times New Roman"/>
                <w:szCs w:val="20"/>
              </w:rPr>
              <w:pPrChange w:id="7286" w:author="nadira firinda" w:date="2022-10-29T23:37:00Z">
                <w:pPr>
                  <w:spacing w:after="0"/>
                </w:pPr>
              </w:pPrChange>
            </w:pPr>
          </w:p>
        </w:tc>
        <w:tc>
          <w:tcPr>
            <w:tcW w:w="2337" w:type="dxa"/>
            <w:gridSpan w:val="2"/>
            <w:tcBorders>
              <w:top w:val="dotted" w:sz="8" w:space="0" w:color="7F7F7F"/>
              <w:left w:val="dotted" w:sz="8" w:space="0" w:color="7F7F7F"/>
              <w:bottom w:val="dotted" w:sz="8" w:space="0" w:color="7F7F7F"/>
              <w:right w:val="nil"/>
            </w:tcBorders>
            <w:shd w:val="clear" w:color="auto" w:fill="auto"/>
            <w:tcMar>
              <w:top w:w="15" w:type="dxa"/>
              <w:left w:w="108" w:type="dxa"/>
              <w:bottom w:w="0" w:type="dxa"/>
              <w:right w:w="108" w:type="dxa"/>
            </w:tcMar>
            <w:vAlign w:val="center"/>
          </w:tcPr>
          <w:p w14:paraId="37FB05C0" w14:textId="7DB5BD67" w:rsidR="00D02208" w:rsidRPr="00006ABF" w:rsidDel="00E35D67" w:rsidRDefault="00E15465" w:rsidP="00CC4C47">
            <w:pPr>
              <w:spacing w:after="0" w:line="360" w:lineRule="auto"/>
              <w:jc w:val="center"/>
              <w:rPr>
                <w:del w:id="7287" w:author="nadira firinda" w:date="2022-10-29T23:29:00Z"/>
                <w:rFonts w:ascii="Times New Roman" w:hAnsi="Times New Roman" w:cs="Times New Roman"/>
                <w:szCs w:val="20"/>
              </w:rPr>
              <w:pPrChange w:id="7288" w:author="nadira firinda" w:date="2022-10-29T23:37:00Z">
                <w:pPr>
                  <w:spacing w:after="0"/>
                  <w:jc w:val="center"/>
                </w:pPr>
              </w:pPrChange>
            </w:pPr>
            <w:del w:id="7289" w:author="nadira firinda" w:date="2022-10-29T23:29:00Z">
              <w:r w:rsidRPr="00006ABF" w:rsidDel="00E35D67">
                <w:rPr>
                  <w:rFonts w:ascii="Times New Roman" w:hAnsi="Times New Roman" w:cs="Times New Roman"/>
                  <w:szCs w:val="20"/>
                </w:rPr>
                <w:delText>0.</w:delText>
              </w:r>
              <w:r w:rsidR="00025F9D" w:rsidRPr="00006ABF" w:rsidDel="00E35D67">
                <w:rPr>
                  <w:rFonts w:ascii="Times New Roman" w:hAnsi="Times New Roman" w:cs="Times New Roman"/>
                  <w:szCs w:val="20"/>
                </w:rPr>
                <w:delText>1220</w:delText>
              </w:r>
            </w:del>
          </w:p>
        </w:tc>
      </w:tr>
      <w:tr w:rsidR="00D02208" w:rsidRPr="00006ABF" w:rsidDel="00E35D67" w14:paraId="08E27B85" w14:textId="38AE9C93" w:rsidTr="00FE59AD">
        <w:trPr>
          <w:trHeight w:val="433"/>
          <w:del w:id="7290" w:author="nadira firinda" w:date="2022-10-29T23:29:00Z"/>
        </w:trPr>
        <w:tc>
          <w:tcPr>
            <w:tcW w:w="3969" w:type="dxa"/>
            <w:tcBorders>
              <w:top w:val="dotted" w:sz="8" w:space="0" w:color="7F7F7F"/>
              <w:left w:val="nil"/>
              <w:bottom w:val="dotted" w:sz="8" w:space="0" w:color="7F7F7F"/>
              <w:right w:val="nil"/>
            </w:tcBorders>
            <w:shd w:val="clear" w:color="auto" w:fill="auto"/>
            <w:tcMar>
              <w:top w:w="15" w:type="dxa"/>
              <w:left w:w="108" w:type="dxa"/>
              <w:bottom w:w="0" w:type="dxa"/>
              <w:right w:w="108" w:type="dxa"/>
            </w:tcMar>
            <w:vAlign w:val="center"/>
          </w:tcPr>
          <w:p w14:paraId="24D5AE5F" w14:textId="60E4528A" w:rsidR="00D02208" w:rsidRPr="00006ABF" w:rsidDel="00E35D67" w:rsidRDefault="00D02208" w:rsidP="00CC4C47">
            <w:pPr>
              <w:spacing w:after="0" w:line="360" w:lineRule="auto"/>
              <w:rPr>
                <w:del w:id="7291" w:author="nadira firinda" w:date="2022-10-29T23:29:00Z"/>
                <w:rFonts w:ascii="Times New Roman" w:hAnsi="Times New Roman" w:cs="Times New Roman"/>
                <w:szCs w:val="20"/>
                <w:lang w:val="en-GB"/>
              </w:rPr>
              <w:pPrChange w:id="7292" w:author="nadira firinda" w:date="2022-10-29T23:37:00Z">
                <w:pPr>
                  <w:spacing w:after="0"/>
                </w:pPr>
              </w:pPrChange>
            </w:pPr>
            <w:del w:id="7293" w:author="nadira firinda" w:date="2022-10-29T23:29:00Z">
              <w:r w:rsidRPr="00006ABF" w:rsidDel="00E35D67">
                <w:rPr>
                  <w:rFonts w:ascii="Times New Roman" w:hAnsi="Times New Roman" w:cs="Times New Roman"/>
                  <w:noProof/>
                  <w:szCs w:val="20"/>
                  <w:lang w:val="en-GB"/>
                </w:rPr>
                <w:delText>Heteroskedasticity</w:delText>
              </w:r>
              <w:r w:rsidRPr="00006ABF" w:rsidDel="00E35D67">
                <w:rPr>
                  <w:rFonts w:ascii="Times New Roman" w:hAnsi="Times New Roman" w:cs="Times New Roman"/>
                  <w:szCs w:val="20"/>
                  <w:lang w:val="en-GB"/>
                </w:rPr>
                <w:delText xml:space="preserve"> Test Stat</w:delText>
              </w:r>
            </w:del>
          </w:p>
        </w:tc>
        <w:tc>
          <w:tcPr>
            <w:tcW w:w="236" w:type="dxa"/>
            <w:tcBorders>
              <w:top w:val="dotted" w:sz="8" w:space="0" w:color="7F7F7F"/>
              <w:left w:val="nil"/>
              <w:bottom w:val="dotted" w:sz="8" w:space="0" w:color="7F7F7F"/>
              <w:right w:val="nil"/>
            </w:tcBorders>
            <w:shd w:val="clear" w:color="auto" w:fill="auto"/>
            <w:tcMar>
              <w:top w:w="15" w:type="dxa"/>
              <w:left w:w="108" w:type="dxa"/>
              <w:bottom w:w="0" w:type="dxa"/>
              <w:right w:w="108" w:type="dxa"/>
            </w:tcMar>
            <w:vAlign w:val="center"/>
          </w:tcPr>
          <w:p w14:paraId="348F3580" w14:textId="323F6528" w:rsidR="00D02208" w:rsidRPr="00006ABF" w:rsidDel="00E35D67" w:rsidRDefault="00D02208" w:rsidP="00CC4C47">
            <w:pPr>
              <w:spacing w:after="0" w:line="360" w:lineRule="auto"/>
              <w:rPr>
                <w:del w:id="7294" w:author="nadira firinda" w:date="2022-10-29T23:29:00Z"/>
                <w:rFonts w:ascii="Times New Roman" w:hAnsi="Times New Roman" w:cs="Times New Roman"/>
                <w:szCs w:val="20"/>
              </w:rPr>
              <w:pPrChange w:id="7295" w:author="nadira firinda" w:date="2022-10-29T23:37:00Z">
                <w:pPr>
                  <w:spacing w:after="0"/>
                </w:pPr>
              </w:pPrChange>
            </w:pPr>
          </w:p>
        </w:tc>
        <w:tc>
          <w:tcPr>
            <w:tcW w:w="2458" w:type="dxa"/>
            <w:tcBorders>
              <w:top w:val="dotted" w:sz="8" w:space="0" w:color="7F7F7F"/>
              <w:left w:val="nil"/>
              <w:bottom w:val="dotted" w:sz="8" w:space="0" w:color="7F7F7F"/>
              <w:right w:val="dotted" w:sz="8" w:space="0" w:color="7F7F7F"/>
            </w:tcBorders>
            <w:shd w:val="clear" w:color="auto" w:fill="auto"/>
            <w:tcMar>
              <w:top w:w="15" w:type="dxa"/>
              <w:left w:w="108" w:type="dxa"/>
              <w:bottom w:w="0" w:type="dxa"/>
              <w:right w:w="108" w:type="dxa"/>
            </w:tcMar>
            <w:vAlign w:val="center"/>
          </w:tcPr>
          <w:p w14:paraId="750431CF" w14:textId="45186E05" w:rsidR="00D02208" w:rsidRPr="00006ABF" w:rsidDel="00E35D67" w:rsidRDefault="00D02208" w:rsidP="00CC4C47">
            <w:pPr>
              <w:spacing w:after="0" w:line="360" w:lineRule="auto"/>
              <w:rPr>
                <w:del w:id="7296" w:author="nadira firinda" w:date="2022-10-29T23:29:00Z"/>
                <w:rFonts w:ascii="Times New Roman" w:hAnsi="Times New Roman" w:cs="Times New Roman"/>
                <w:szCs w:val="20"/>
              </w:rPr>
              <w:pPrChange w:id="7297" w:author="nadira firinda" w:date="2022-10-29T23:37:00Z">
                <w:pPr>
                  <w:spacing w:after="0"/>
                </w:pPr>
              </w:pPrChange>
            </w:pPr>
          </w:p>
        </w:tc>
        <w:tc>
          <w:tcPr>
            <w:tcW w:w="2337" w:type="dxa"/>
            <w:gridSpan w:val="2"/>
            <w:tcBorders>
              <w:top w:val="dotted" w:sz="8" w:space="0" w:color="7F7F7F"/>
              <w:left w:val="dotted" w:sz="8" w:space="0" w:color="7F7F7F"/>
              <w:bottom w:val="dotted" w:sz="8" w:space="0" w:color="7F7F7F"/>
              <w:right w:val="nil"/>
            </w:tcBorders>
            <w:shd w:val="clear" w:color="auto" w:fill="auto"/>
            <w:tcMar>
              <w:top w:w="15" w:type="dxa"/>
              <w:left w:w="108" w:type="dxa"/>
              <w:bottom w:w="0" w:type="dxa"/>
              <w:right w:w="108" w:type="dxa"/>
            </w:tcMar>
            <w:vAlign w:val="center"/>
          </w:tcPr>
          <w:p w14:paraId="3CF7C8E3" w14:textId="5478C872" w:rsidR="00D02208" w:rsidRPr="00006ABF" w:rsidDel="00E35D67" w:rsidRDefault="00E15465" w:rsidP="00CC4C47">
            <w:pPr>
              <w:spacing w:after="0" w:line="360" w:lineRule="auto"/>
              <w:jc w:val="center"/>
              <w:rPr>
                <w:del w:id="7298" w:author="nadira firinda" w:date="2022-10-29T23:29:00Z"/>
                <w:rFonts w:ascii="Times New Roman" w:hAnsi="Times New Roman" w:cs="Times New Roman"/>
                <w:szCs w:val="20"/>
              </w:rPr>
              <w:pPrChange w:id="7299" w:author="nadira firinda" w:date="2022-10-29T23:37:00Z">
                <w:pPr>
                  <w:spacing w:after="0"/>
                  <w:jc w:val="center"/>
                </w:pPr>
              </w:pPrChange>
            </w:pPr>
            <w:del w:id="7300" w:author="nadira firinda" w:date="2022-10-29T23:29:00Z">
              <w:r w:rsidRPr="00006ABF" w:rsidDel="00E35D67">
                <w:rPr>
                  <w:rFonts w:ascii="Times New Roman" w:hAnsi="Times New Roman" w:cs="Times New Roman"/>
                  <w:szCs w:val="20"/>
                </w:rPr>
                <w:delText>0.</w:delText>
              </w:r>
              <w:r w:rsidR="00025F9D" w:rsidRPr="00006ABF" w:rsidDel="00E35D67">
                <w:rPr>
                  <w:rFonts w:ascii="Times New Roman" w:hAnsi="Times New Roman" w:cs="Times New Roman"/>
                  <w:szCs w:val="20"/>
                </w:rPr>
                <w:delText>4684</w:delText>
              </w:r>
            </w:del>
          </w:p>
        </w:tc>
      </w:tr>
    </w:tbl>
    <w:p w14:paraId="1487AA66" w14:textId="1DB9811B" w:rsidR="00D02208" w:rsidRPr="00E35D67" w:rsidDel="00E35D67" w:rsidRDefault="00D02208" w:rsidP="00CC4C47">
      <w:pPr>
        <w:spacing w:line="360" w:lineRule="auto"/>
        <w:rPr>
          <w:del w:id="7301" w:author="nadira firinda" w:date="2022-10-29T23:29:00Z"/>
          <w:rFonts w:ascii="Times New Roman" w:hAnsi="Times New Roman" w:cs="Times New Roman"/>
        </w:rPr>
        <w:pPrChange w:id="7302" w:author="nadira firinda" w:date="2022-10-29T23:37:00Z">
          <w:pPr/>
        </w:pPrChange>
      </w:pPr>
    </w:p>
    <w:p w14:paraId="41626AE1" w14:textId="0C4176BB" w:rsidR="003F04B5" w:rsidRPr="00E35D67" w:rsidDel="00E35D67" w:rsidRDefault="009B6D0B" w:rsidP="00CC4C47">
      <w:pPr>
        <w:keepNext/>
        <w:spacing w:line="360" w:lineRule="auto"/>
        <w:rPr>
          <w:del w:id="7303" w:author="nadira firinda" w:date="2022-10-29T23:29:00Z"/>
          <w:rFonts w:ascii="Times New Roman" w:hAnsi="Times New Roman" w:cs="Times New Roman"/>
        </w:rPr>
        <w:pPrChange w:id="7304" w:author="nadira firinda" w:date="2022-10-29T23:37:00Z">
          <w:pPr>
            <w:keepNext/>
          </w:pPr>
        </w:pPrChange>
      </w:pPr>
      <w:del w:id="7305" w:author="nadira firinda" w:date="2022-10-29T23:29:00Z">
        <w:r w:rsidRPr="00B30630" w:rsidDel="00E35D67">
          <w:rPr>
            <w:rFonts w:ascii="Times New Roman" w:hAnsi="Times New Roman" w:cs="Times New Roman"/>
          </w:rPr>
          <w:object w:dxaOrig="10045" w:dyaOrig="3336" w14:anchorId="18D4419B">
            <v:shape id="_x0000_i1026" type="#_x0000_t75" style="width:450.75pt;height:150.65pt" o:ole="">
              <v:imagedata r:id="rId63" o:title=""/>
            </v:shape>
            <o:OLEObject Type="Embed" ProgID="EViews.Workfile.2" ShapeID="_x0000_i1026" DrawAspect="Content" ObjectID="_1728592412" r:id="rId64"/>
          </w:object>
        </w:r>
      </w:del>
    </w:p>
    <w:p w14:paraId="7CE41E5D" w14:textId="0183EEBC" w:rsidR="00E35D67" w:rsidRPr="0069174C" w:rsidRDefault="003F04B5" w:rsidP="00CC4C47">
      <w:pPr>
        <w:spacing w:after="0" w:line="360" w:lineRule="auto"/>
        <w:ind w:firstLine="567"/>
        <w:jc w:val="both"/>
        <w:rPr>
          <w:ins w:id="7306" w:author="nadira firinda" w:date="2022-10-29T23:29:00Z"/>
          <w:rFonts w:ascii="Frutiger 45 Light" w:hAnsi="Frutiger 45 Light"/>
          <w:sz w:val="24"/>
          <w:szCs w:val="24"/>
          <w:lang w:val="en-US"/>
        </w:rPr>
        <w:pPrChange w:id="7307" w:author="nadira firinda" w:date="2022-10-29T23:37:00Z">
          <w:pPr>
            <w:spacing w:after="0"/>
            <w:ind w:firstLine="567"/>
            <w:jc w:val="both"/>
          </w:pPr>
        </w:pPrChange>
      </w:pPr>
      <w:bookmarkStart w:id="7308" w:name="_Ref84941837"/>
      <w:bookmarkStart w:id="7309" w:name="_Toc84944780"/>
      <w:bookmarkStart w:id="7310" w:name="_Toc84944867"/>
      <w:del w:id="7311" w:author="nadira firinda" w:date="2022-10-29T23:29:00Z">
        <w:r w:rsidRPr="00006ABF" w:rsidDel="00E35D67">
          <w:delText xml:space="preserve">Gambar </w:delText>
        </w:r>
      </w:del>
      <w:ins w:id="7312" w:author="Prasasti Karunia Farista Ananto" w:date="2021-10-12T14:34:00Z">
        <w:del w:id="7313" w:author="nadira firinda" w:date="2022-10-29T23:29:00Z">
          <w:r w:rsidR="00046663" w:rsidRPr="00B30630" w:rsidDel="00E35D67">
            <w:fldChar w:fldCharType="begin"/>
          </w:r>
          <w:r w:rsidR="00046663" w:rsidRPr="00006ABF" w:rsidDel="00E35D67">
            <w:delInstrText xml:space="preserve"> STYLEREF 1 \s </w:delInstrText>
          </w:r>
        </w:del>
      </w:ins>
      <w:del w:id="7314" w:author="nadira firinda" w:date="2022-10-29T23:29:00Z">
        <w:r w:rsidR="00046663" w:rsidRPr="008B62E9" w:rsidDel="00E35D67">
          <w:fldChar w:fldCharType="separate"/>
        </w:r>
        <w:r w:rsidR="00015ADF" w:rsidRPr="00006ABF" w:rsidDel="00E35D67">
          <w:rPr>
            <w:noProof/>
          </w:rPr>
          <w:delText>IV</w:delText>
        </w:r>
      </w:del>
      <w:ins w:id="7315" w:author="Prasasti Karunia Farista Ananto" w:date="2021-10-12T14:34:00Z">
        <w:del w:id="7316" w:author="nadira firinda" w:date="2022-10-29T23:29:00Z">
          <w:r w:rsidR="00046663" w:rsidRPr="00B30630" w:rsidDel="00E35D67">
            <w:fldChar w:fldCharType="end"/>
          </w:r>
          <w:r w:rsidR="00046663" w:rsidRPr="00006ABF" w:rsidDel="00E35D67">
            <w:noBreakHyphen/>
          </w:r>
          <w:r w:rsidR="00046663" w:rsidRPr="00B30630" w:rsidDel="00E35D67">
            <w:fldChar w:fldCharType="begin"/>
          </w:r>
          <w:r w:rsidR="00046663" w:rsidRPr="00006ABF" w:rsidDel="00E35D67">
            <w:delInstrText xml:space="preserve"> SEQ Gambar \* ARABIC \s 1 </w:delInstrText>
          </w:r>
        </w:del>
      </w:ins>
      <w:del w:id="7317" w:author="nadira firinda" w:date="2022-10-29T23:29:00Z">
        <w:r w:rsidR="00046663" w:rsidRPr="008B62E9" w:rsidDel="00E35D67">
          <w:fldChar w:fldCharType="separate"/>
        </w:r>
      </w:del>
      <w:ins w:id="7318" w:author="Prasasti Karunia Farista Ananto" w:date="2021-10-12T15:25:00Z">
        <w:del w:id="7319" w:author="nadira firinda" w:date="2022-10-29T23:29:00Z">
          <w:r w:rsidR="00015ADF" w:rsidRPr="00006ABF" w:rsidDel="00E35D67">
            <w:rPr>
              <w:noProof/>
            </w:rPr>
            <w:delText>2</w:delText>
          </w:r>
        </w:del>
      </w:ins>
      <w:ins w:id="7320" w:author="Prasasti Karunia Farista Ananto" w:date="2021-10-12T14:34:00Z">
        <w:del w:id="7321" w:author="nadira firinda" w:date="2022-10-29T23:29:00Z">
          <w:r w:rsidR="00046663" w:rsidRPr="00B30630" w:rsidDel="00E35D67">
            <w:fldChar w:fldCharType="end"/>
          </w:r>
        </w:del>
      </w:ins>
      <w:bookmarkEnd w:id="7308"/>
      <w:del w:id="7322" w:author="nadira firinda" w:date="2022-10-29T23:29:00Z">
        <w:r w:rsidR="00FB741C" w:rsidRPr="008B62E9" w:rsidDel="00E35D67">
          <w:fldChar w:fldCharType="begin"/>
        </w:r>
        <w:r w:rsidR="00FB741C" w:rsidRPr="00006ABF" w:rsidDel="00E35D67">
          <w:delInstrText xml:space="preserve"> STYLEREF 1 \s </w:delInstrText>
        </w:r>
        <w:r w:rsidR="00FB741C" w:rsidRPr="008B62E9" w:rsidDel="00E35D67">
          <w:fldChar w:fldCharType="separate"/>
        </w:r>
        <w:r w:rsidR="00FB741C" w:rsidRPr="00006ABF" w:rsidDel="00E35D67">
          <w:rPr>
            <w:noProof/>
          </w:rPr>
          <w:delText>IV</w:delText>
        </w:r>
        <w:r w:rsidR="00FB741C" w:rsidRPr="008B62E9" w:rsidDel="00E35D67">
          <w:fldChar w:fldCharType="end"/>
        </w:r>
        <w:r w:rsidR="00FB741C" w:rsidRPr="00006ABF" w:rsidDel="00E35D67">
          <w:noBreakHyphen/>
        </w:r>
        <w:r w:rsidR="00FB741C" w:rsidRPr="008B62E9" w:rsidDel="00E35D67">
          <w:fldChar w:fldCharType="begin"/>
        </w:r>
        <w:r w:rsidR="00FB741C" w:rsidRPr="00006ABF" w:rsidDel="00E35D67">
          <w:delInstrText xml:space="preserve"> SEQ Gambar \* ARABIC \s 1 </w:delInstrText>
        </w:r>
        <w:r w:rsidR="00FB741C" w:rsidRPr="008B62E9" w:rsidDel="00E35D67">
          <w:fldChar w:fldCharType="separate"/>
        </w:r>
        <w:r w:rsidR="00FB741C" w:rsidRPr="00006ABF" w:rsidDel="00E35D67">
          <w:rPr>
            <w:noProof/>
          </w:rPr>
          <w:delText>2</w:delText>
        </w:r>
        <w:r w:rsidR="00FB741C" w:rsidRPr="008B62E9" w:rsidDel="00E35D67">
          <w:fldChar w:fldCharType="end"/>
        </w:r>
        <w:r w:rsidRPr="00006ABF" w:rsidDel="00E35D67">
          <w:delText xml:space="preserve">. Hasil Proyeksi Sektor </w:delText>
        </w:r>
        <w:r w:rsidRPr="00006ABF" w:rsidDel="00E35D67">
          <w:rPr>
            <w:lang w:val="en-US"/>
          </w:rPr>
          <w:delText>Pertambangan dan Pengolahan</w:delText>
        </w:r>
      </w:del>
      <w:bookmarkEnd w:id="7309"/>
      <w:bookmarkEnd w:id="7310"/>
      <w:ins w:id="7323" w:author="nadira firinda" w:date="2022-10-29T23:29:00Z">
        <w:r w:rsidR="00E35D67" w:rsidRPr="00E35D67">
          <w:rPr>
            <w:rFonts w:ascii="Frutiger 45 Light" w:hAnsi="Frutiger 45 Light"/>
            <w:sz w:val="24"/>
            <w:szCs w:val="24"/>
            <w:lang w:val="en-US"/>
          </w:rPr>
          <w:t xml:space="preserve"> </w:t>
        </w:r>
        <w:r w:rsidR="00E35D67" w:rsidRPr="0069174C">
          <w:rPr>
            <w:rFonts w:ascii="Frutiger 45 Light" w:hAnsi="Frutiger 45 Light"/>
            <w:sz w:val="24"/>
            <w:szCs w:val="24"/>
            <w:lang w:val="en-US"/>
          </w:rPr>
          <w:t xml:space="preserve">Pada pengecekan konsistensi SOFIE dengan NPI, komponen yang digunakan adalah kesesuaian antara pertumbuhan Year-on-Year (Y-o-Y) nilai ekspor dan impor pada NPI dengan nominal ekspor dan impor dari SOFIE. </w:t>
        </w:r>
      </w:ins>
    </w:p>
    <w:p w14:paraId="566DD4B6" w14:textId="77777777" w:rsidR="00E35D67" w:rsidRPr="0069174C" w:rsidRDefault="00E35D67" w:rsidP="00CC4C47">
      <w:pPr>
        <w:spacing w:after="0" w:line="360" w:lineRule="auto"/>
        <w:ind w:firstLine="567"/>
        <w:jc w:val="both"/>
        <w:rPr>
          <w:ins w:id="7324" w:author="nadira firinda" w:date="2022-10-29T23:29:00Z"/>
          <w:rFonts w:ascii="Frutiger 45 Light" w:hAnsi="Frutiger 45 Light"/>
          <w:sz w:val="24"/>
          <w:szCs w:val="24"/>
          <w:lang w:val="en-US"/>
        </w:rPr>
        <w:pPrChange w:id="7325" w:author="nadira firinda" w:date="2022-10-29T23:37:00Z">
          <w:pPr>
            <w:spacing w:after="0"/>
            <w:ind w:firstLine="567"/>
            <w:jc w:val="both"/>
          </w:pPr>
        </w:pPrChange>
      </w:pPr>
      <w:ins w:id="7326" w:author="nadira firinda" w:date="2022-10-29T23:29:00Z">
        <w:r w:rsidRPr="0069174C">
          <w:rPr>
            <w:rFonts w:ascii="Frutiger 45 Light" w:hAnsi="Frutiger 45 Light"/>
            <w:sz w:val="24"/>
            <w:szCs w:val="24"/>
            <w:lang w:val="en-US"/>
          </w:rPr>
          <w:t>Untuk itu, bagian pertama pada worksheet konsistensi adalah masukan/</w:t>
        </w:r>
        <w:r w:rsidRPr="0069174C">
          <w:rPr>
            <w:rFonts w:ascii="Frutiger 45 Light" w:hAnsi="Frutiger 45 Light"/>
            <w:i/>
            <w:iCs/>
            <w:sz w:val="24"/>
            <w:szCs w:val="24"/>
            <w:lang w:val="en-US"/>
          </w:rPr>
          <w:t>input</w:t>
        </w:r>
        <w:r w:rsidRPr="0069174C">
          <w:rPr>
            <w:rFonts w:ascii="Frutiger 45 Light" w:hAnsi="Frutiger 45 Light"/>
            <w:sz w:val="24"/>
            <w:szCs w:val="24"/>
            <w:lang w:val="en-US"/>
          </w:rPr>
          <w:t xml:space="preserve"> mentah baik dari SOFIE maupun NPI. Masukan akan diperbaharui secara berkala mengikuti kebutuhan serta pembaharuan data dalam rangka melihat kesesuaian baik dari sisi ekspor maupun impor. Berikut merupakan ilustrasi masukan NPI dan SOFIE yang digunakan pada worksheet konsistensi.   </w:t>
        </w:r>
      </w:ins>
    </w:p>
    <w:p w14:paraId="4E863EEE" w14:textId="77777777" w:rsidR="00E35D67" w:rsidRPr="0069174C" w:rsidRDefault="00E35D67" w:rsidP="00CC4C47">
      <w:pPr>
        <w:spacing w:line="360" w:lineRule="auto"/>
        <w:rPr>
          <w:ins w:id="7327" w:author="nadira firinda" w:date="2022-10-29T23:29:00Z"/>
          <w:rFonts w:ascii="Frutiger 45 Light" w:hAnsi="Frutiger 45 Light"/>
        </w:rPr>
        <w:pPrChange w:id="7328" w:author="nadira firinda" w:date="2022-10-29T23:37:00Z">
          <w:pPr/>
        </w:pPrChange>
      </w:pPr>
      <w:ins w:id="7329" w:author="nadira firinda" w:date="2022-10-29T23:29:00Z">
        <w:r w:rsidRPr="0069174C">
          <w:rPr>
            <w:rFonts w:ascii="Frutiger 45 Light" w:hAnsi="Frutiger 45 Light"/>
            <w:lang w:val="en-US"/>
          </w:rPr>
          <w:lastRenderedPageBreak/>
          <w:tab/>
        </w:r>
        <w:r w:rsidRPr="0069174C">
          <w:rPr>
            <w:rFonts w:ascii="Frutiger 45 Light" w:hAnsi="Frutiger 45 Light"/>
            <w:noProof/>
            <w:lang w:val="en-US" w:eastAsia="ja-JP"/>
          </w:rPr>
          <w:drawing>
            <wp:inline distT="0" distB="0" distL="0" distR="0" wp14:anchorId="292BBB58" wp14:editId="0DBEDF1C">
              <wp:extent cx="6120130" cy="3002915"/>
              <wp:effectExtent l="0" t="0" r="0" b="698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120130" cy="3002915"/>
                      </a:xfrm>
                      <a:prstGeom prst="rect">
                        <a:avLst/>
                      </a:prstGeom>
                    </pic:spPr>
                  </pic:pic>
                </a:graphicData>
              </a:graphic>
            </wp:inline>
          </w:drawing>
        </w:r>
      </w:ins>
    </w:p>
    <w:p w14:paraId="0F29111F" w14:textId="77777777" w:rsidR="00E35D67" w:rsidRPr="0069174C" w:rsidRDefault="00E35D67" w:rsidP="00CC4C47">
      <w:pPr>
        <w:pStyle w:val="Caption"/>
        <w:spacing w:line="360" w:lineRule="auto"/>
        <w:rPr>
          <w:ins w:id="7330" w:author="nadira firinda" w:date="2022-10-29T23:29:00Z"/>
          <w:rFonts w:ascii="Frutiger 45 Light" w:hAnsi="Frutiger 45 Light"/>
          <w:lang w:val="en-US"/>
        </w:rPr>
        <w:pPrChange w:id="7331" w:author="nadira firinda" w:date="2022-10-29T23:37:00Z">
          <w:pPr>
            <w:pStyle w:val="Caption"/>
          </w:pPr>
        </w:pPrChange>
      </w:pPr>
      <w:ins w:id="7332" w:author="nadira firinda" w:date="2022-10-29T23:29:00Z">
        <w:r w:rsidRPr="0069174C">
          <w:rPr>
            <w:rFonts w:ascii="Frutiger 45 Light" w:hAnsi="Frutiger 45 Light"/>
          </w:rPr>
          <w:t xml:space="preserve">Grafik </w:t>
        </w:r>
        <w:r w:rsidRPr="0069174C">
          <w:rPr>
            <w:rFonts w:ascii="Frutiger 45 Light" w:hAnsi="Frutiger 45 Light"/>
          </w:rPr>
          <w:fldChar w:fldCharType="begin"/>
        </w:r>
        <w:r w:rsidRPr="0069174C">
          <w:rPr>
            <w:rFonts w:ascii="Frutiger 45 Light" w:hAnsi="Frutiger 45 Light"/>
          </w:rPr>
          <w:instrText xml:space="preserve"> STYLEREF 1 \s </w:instrText>
        </w:r>
        <w:r w:rsidRPr="0069174C">
          <w:rPr>
            <w:rFonts w:ascii="Frutiger 45 Light" w:hAnsi="Frutiger 45 Light"/>
          </w:rPr>
          <w:fldChar w:fldCharType="separate"/>
        </w:r>
        <w:r>
          <w:rPr>
            <w:rFonts w:ascii="Frutiger 45 Light" w:hAnsi="Frutiger 45 Light"/>
            <w:noProof/>
          </w:rPr>
          <w:t>II</w:t>
        </w:r>
        <w:r w:rsidRPr="0069174C">
          <w:rPr>
            <w:rFonts w:ascii="Frutiger 45 Light" w:hAnsi="Frutiger 45 Light"/>
          </w:rPr>
          <w:fldChar w:fldCharType="end"/>
        </w:r>
        <w:r w:rsidRPr="0069174C">
          <w:rPr>
            <w:rFonts w:ascii="Frutiger 45 Light" w:hAnsi="Frutiger 45 Light"/>
          </w:rPr>
          <w:t>.</w:t>
        </w:r>
        <w:r w:rsidRPr="0069174C">
          <w:rPr>
            <w:rFonts w:ascii="Frutiger 45 Light" w:hAnsi="Frutiger 45 Light"/>
          </w:rPr>
          <w:fldChar w:fldCharType="begin"/>
        </w:r>
        <w:r w:rsidRPr="0069174C">
          <w:rPr>
            <w:rFonts w:ascii="Frutiger 45 Light" w:hAnsi="Frutiger 45 Light"/>
          </w:rPr>
          <w:instrText xml:space="preserve"> SEQ Grafik \* ARABIC \s 1 </w:instrText>
        </w:r>
        <w:r w:rsidRPr="0069174C">
          <w:rPr>
            <w:rFonts w:ascii="Frutiger 45 Light" w:hAnsi="Frutiger 45 Light"/>
          </w:rPr>
          <w:fldChar w:fldCharType="separate"/>
        </w:r>
        <w:r>
          <w:rPr>
            <w:rFonts w:ascii="Frutiger 45 Light" w:hAnsi="Frutiger 45 Light"/>
            <w:noProof/>
          </w:rPr>
          <w:t>25</w:t>
        </w:r>
        <w:r w:rsidRPr="0069174C">
          <w:rPr>
            <w:rFonts w:ascii="Frutiger 45 Light" w:hAnsi="Frutiger 45 Light"/>
          </w:rPr>
          <w:fldChar w:fldCharType="end"/>
        </w:r>
        <w:r w:rsidRPr="0069174C">
          <w:rPr>
            <w:rFonts w:ascii="Frutiger 45 Light" w:hAnsi="Frutiger 45 Light"/>
            <w:lang w:val="en-US"/>
          </w:rPr>
          <w:t xml:space="preserve"> Input/Masukan NPI</w:t>
        </w:r>
      </w:ins>
    </w:p>
    <w:p w14:paraId="358291E0" w14:textId="77777777" w:rsidR="00E35D67" w:rsidRPr="0069174C" w:rsidRDefault="00E35D67" w:rsidP="00CC4C47">
      <w:pPr>
        <w:keepNext/>
        <w:spacing w:line="360" w:lineRule="auto"/>
        <w:rPr>
          <w:ins w:id="7333" w:author="nadira firinda" w:date="2022-10-29T23:29:00Z"/>
          <w:rFonts w:ascii="Frutiger 45 Light" w:hAnsi="Frutiger 45 Light"/>
        </w:rPr>
        <w:pPrChange w:id="7334" w:author="nadira firinda" w:date="2022-10-29T23:37:00Z">
          <w:pPr>
            <w:keepNext/>
          </w:pPr>
        </w:pPrChange>
      </w:pPr>
      <w:ins w:id="7335" w:author="nadira firinda" w:date="2022-10-29T23:29:00Z">
        <w:r w:rsidRPr="0069174C">
          <w:rPr>
            <w:rFonts w:ascii="Frutiger 45 Light" w:hAnsi="Frutiger 45 Light"/>
            <w:noProof/>
            <w:sz w:val="24"/>
            <w:szCs w:val="24"/>
            <w:lang w:val="en-US" w:eastAsia="ja-JP"/>
          </w:rPr>
          <w:drawing>
            <wp:inline distT="0" distB="0" distL="0" distR="0" wp14:anchorId="6E81FB3A" wp14:editId="0B8FD9E8">
              <wp:extent cx="6120130" cy="2033905"/>
              <wp:effectExtent l="0" t="0" r="0" b="444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120130" cy="2033905"/>
                      </a:xfrm>
                      <a:prstGeom prst="rect">
                        <a:avLst/>
                      </a:prstGeom>
                    </pic:spPr>
                  </pic:pic>
                </a:graphicData>
              </a:graphic>
            </wp:inline>
          </w:drawing>
        </w:r>
      </w:ins>
    </w:p>
    <w:p w14:paraId="6D232061" w14:textId="77777777" w:rsidR="00E35D67" w:rsidRPr="0069174C" w:rsidRDefault="00E35D67" w:rsidP="00CC4C47">
      <w:pPr>
        <w:pStyle w:val="Caption"/>
        <w:spacing w:line="360" w:lineRule="auto"/>
        <w:rPr>
          <w:ins w:id="7336" w:author="nadira firinda" w:date="2022-10-29T23:29:00Z"/>
          <w:rFonts w:ascii="Frutiger 45 Light" w:hAnsi="Frutiger 45 Light"/>
          <w:sz w:val="24"/>
          <w:szCs w:val="24"/>
          <w:lang w:val="en-US"/>
        </w:rPr>
        <w:pPrChange w:id="7337" w:author="nadira firinda" w:date="2022-10-29T23:37:00Z">
          <w:pPr>
            <w:pStyle w:val="Caption"/>
          </w:pPr>
        </w:pPrChange>
      </w:pPr>
      <w:ins w:id="7338" w:author="nadira firinda" w:date="2022-10-29T23:29:00Z">
        <w:r w:rsidRPr="0069174C">
          <w:rPr>
            <w:rFonts w:ascii="Frutiger 45 Light" w:hAnsi="Frutiger 45 Light"/>
          </w:rPr>
          <w:t xml:space="preserve">Grafik </w:t>
        </w:r>
        <w:r w:rsidRPr="0069174C">
          <w:rPr>
            <w:rFonts w:ascii="Frutiger 45 Light" w:hAnsi="Frutiger 45 Light"/>
          </w:rPr>
          <w:fldChar w:fldCharType="begin"/>
        </w:r>
        <w:r w:rsidRPr="0069174C">
          <w:rPr>
            <w:rFonts w:ascii="Frutiger 45 Light" w:hAnsi="Frutiger 45 Light"/>
          </w:rPr>
          <w:instrText xml:space="preserve"> STYLEREF 1 \s </w:instrText>
        </w:r>
        <w:r w:rsidRPr="0069174C">
          <w:rPr>
            <w:rFonts w:ascii="Frutiger 45 Light" w:hAnsi="Frutiger 45 Light"/>
          </w:rPr>
          <w:fldChar w:fldCharType="separate"/>
        </w:r>
        <w:r>
          <w:rPr>
            <w:rFonts w:ascii="Frutiger 45 Light" w:hAnsi="Frutiger 45 Light"/>
            <w:noProof/>
          </w:rPr>
          <w:t>II</w:t>
        </w:r>
        <w:r w:rsidRPr="0069174C">
          <w:rPr>
            <w:rFonts w:ascii="Frutiger 45 Light" w:hAnsi="Frutiger 45 Light"/>
          </w:rPr>
          <w:fldChar w:fldCharType="end"/>
        </w:r>
        <w:r w:rsidRPr="0069174C">
          <w:rPr>
            <w:rFonts w:ascii="Frutiger 45 Light" w:hAnsi="Frutiger 45 Light"/>
          </w:rPr>
          <w:t>.</w:t>
        </w:r>
        <w:r w:rsidRPr="0069174C">
          <w:rPr>
            <w:rFonts w:ascii="Frutiger 45 Light" w:hAnsi="Frutiger 45 Light"/>
          </w:rPr>
          <w:fldChar w:fldCharType="begin"/>
        </w:r>
        <w:r w:rsidRPr="0069174C">
          <w:rPr>
            <w:rFonts w:ascii="Frutiger 45 Light" w:hAnsi="Frutiger 45 Light"/>
          </w:rPr>
          <w:instrText xml:space="preserve"> SEQ Grafik \* ARABIC \s 1 </w:instrText>
        </w:r>
        <w:r w:rsidRPr="0069174C">
          <w:rPr>
            <w:rFonts w:ascii="Frutiger 45 Light" w:hAnsi="Frutiger 45 Light"/>
          </w:rPr>
          <w:fldChar w:fldCharType="separate"/>
        </w:r>
        <w:r>
          <w:rPr>
            <w:rFonts w:ascii="Frutiger 45 Light" w:hAnsi="Frutiger 45 Light"/>
            <w:noProof/>
          </w:rPr>
          <w:t>26</w:t>
        </w:r>
        <w:r w:rsidRPr="0069174C">
          <w:rPr>
            <w:rFonts w:ascii="Frutiger 45 Light" w:hAnsi="Frutiger 45 Light"/>
          </w:rPr>
          <w:fldChar w:fldCharType="end"/>
        </w:r>
        <w:r w:rsidRPr="0069174C">
          <w:rPr>
            <w:rFonts w:ascii="Frutiger 45 Light" w:hAnsi="Frutiger 45 Light"/>
            <w:lang w:val="en-US"/>
          </w:rPr>
          <w:t xml:space="preserve"> Input/Masukan SOFIE</w:t>
        </w:r>
      </w:ins>
    </w:p>
    <w:p w14:paraId="779E198D" w14:textId="77777777" w:rsidR="00E35D67" w:rsidRPr="0069174C" w:rsidRDefault="00E35D67" w:rsidP="00CC4C47">
      <w:pPr>
        <w:spacing w:line="360" w:lineRule="auto"/>
        <w:ind w:firstLine="567"/>
        <w:jc w:val="both"/>
        <w:rPr>
          <w:ins w:id="7339" w:author="nadira firinda" w:date="2022-10-29T23:29:00Z"/>
          <w:rFonts w:ascii="Frutiger 45 Light" w:hAnsi="Frutiger 45 Light"/>
          <w:sz w:val="24"/>
          <w:szCs w:val="24"/>
          <w:lang w:val="en-US"/>
        </w:rPr>
        <w:pPrChange w:id="7340" w:author="nadira firinda" w:date="2022-10-29T23:37:00Z">
          <w:pPr>
            <w:ind w:firstLine="567"/>
            <w:jc w:val="both"/>
          </w:pPr>
        </w:pPrChange>
      </w:pPr>
      <w:ins w:id="7341" w:author="nadira firinda" w:date="2022-10-29T23:29:00Z">
        <w:r w:rsidRPr="0069174C">
          <w:rPr>
            <w:rFonts w:ascii="Frutiger 45 Light" w:hAnsi="Frutiger 45 Light"/>
            <w:sz w:val="24"/>
            <w:szCs w:val="24"/>
            <w:lang w:val="en-US"/>
          </w:rPr>
          <w:t>Dilakukan pemrosesan atas data mentah pada worksheet. Hal ini dilakukan dalam rangka memudahkan dihasilkannya grafik pertumbuhan Y-o-Y untuk melihat konsistensi dua komponen terkait. Pada pemrosesan data, nominal impor dan ekspor dari SOFIE dikonversikan terlebih dahulu sebelum dapat dihitung pertumbuhannya secara Y-o-Y dan disandingkan dengan pertumbuhan Y-o-Y dari nilai impor serta ekspor NPI. Konversi terhadap nominal impor dan ekspor dari SOFIE memiliki rumus sebagai berikut.</w:t>
        </w:r>
      </w:ins>
    </w:p>
    <w:p w14:paraId="07474138" w14:textId="77777777" w:rsidR="00E35D67" w:rsidRPr="0069174C" w:rsidRDefault="00E35D67" w:rsidP="00CC4C47">
      <w:pPr>
        <w:spacing w:line="360" w:lineRule="auto"/>
        <w:ind w:firstLine="567"/>
        <w:jc w:val="both"/>
        <w:rPr>
          <w:ins w:id="7342" w:author="nadira firinda" w:date="2022-10-29T23:29:00Z"/>
          <w:rFonts w:ascii="Frutiger 45 Light" w:eastAsiaTheme="minorEastAsia" w:hAnsi="Frutiger 45 Light"/>
          <w:sz w:val="24"/>
          <w:szCs w:val="24"/>
          <w:lang w:val="en-US"/>
        </w:rPr>
        <w:pPrChange w:id="7343" w:author="nadira firinda" w:date="2022-10-29T23:37:00Z">
          <w:pPr>
            <w:ind w:firstLine="567"/>
            <w:jc w:val="both"/>
          </w:pPr>
        </w:pPrChange>
      </w:pPr>
      <m:oMathPara>
        <m:oMath>
          <m:f>
            <m:fPr>
              <m:ctrlPr>
                <w:ins w:id="7344" w:author="nadira firinda" w:date="2022-10-29T23:29:00Z">
                  <w:rPr>
                    <w:rFonts w:ascii="Cambria Math" w:hAnsi="Cambria Math"/>
                    <w:i/>
                    <w:sz w:val="24"/>
                    <w:szCs w:val="24"/>
                    <w:lang w:val="en-US"/>
                  </w:rPr>
                </w:ins>
              </m:ctrlPr>
            </m:fPr>
            <m:num>
              <m:r>
                <w:ins w:id="7345" w:author="nadira firinda" w:date="2022-10-29T23:29:00Z">
                  <w:rPr>
                    <w:rFonts w:ascii="Cambria Math" w:hAnsi="Cambria Math"/>
                    <w:sz w:val="24"/>
                    <w:szCs w:val="24"/>
                    <w:lang w:val="en-US"/>
                  </w:rPr>
                  <m:t>Nilai</m:t>
                </w:ins>
              </m:r>
              <m:f>
                <m:fPr>
                  <m:ctrlPr>
                    <w:ins w:id="7346" w:author="nadira firinda" w:date="2022-10-29T23:29:00Z">
                      <w:rPr>
                        <w:rFonts w:ascii="Cambria Math" w:hAnsi="Cambria Math"/>
                        <w:i/>
                        <w:sz w:val="24"/>
                        <w:szCs w:val="24"/>
                        <w:lang w:val="en-US"/>
                      </w:rPr>
                    </w:ins>
                  </m:ctrlPr>
                </m:fPr>
                <m:num>
                  <m:r>
                    <w:ins w:id="7347" w:author="nadira firinda" w:date="2022-10-29T23:29:00Z">
                      <w:rPr>
                        <w:rFonts w:ascii="Cambria Math" w:hAnsi="Cambria Math"/>
                        <w:sz w:val="24"/>
                        <w:szCs w:val="24"/>
                        <w:lang w:val="en-US"/>
                      </w:rPr>
                      <m:t>Ekspor</m:t>
                    </w:ins>
                  </m:r>
                </m:num>
                <m:den>
                  <m:r>
                    <w:ins w:id="7348" w:author="nadira firinda" w:date="2022-10-29T23:29:00Z">
                      <w:rPr>
                        <w:rFonts w:ascii="Cambria Math" w:hAnsi="Cambria Math"/>
                        <w:sz w:val="24"/>
                        <w:szCs w:val="24"/>
                        <w:lang w:val="en-US"/>
                      </w:rPr>
                      <m:t>Impor</m:t>
                    </w:ins>
                  </m:r>
                </m:den>
              </m:f>
              <m:r>
                <w:ins w:id="7349" w:author="nadira firinda" w:date="2022-10-29T23:29:00Z">
                  <w:rPr>
                    <w:rFonts w:ascii="Cambria Math" w:hAnsi="Cambria Math"/>
                    <w:sz w:val="24"/>
                    <w:szCs w:val="24"/>
                    <w:lang w:val="en-US"/>
                  </w:rPr>
                  <m:t>Barang dan Jasa SOFIE (Milyar Rupiah)</m:t>
                </w:ins>
              </m:r>
            </m:num>
            <m:den>
              <m:r>
                <w:ins w:id="7350" w:author="nadira firinda" w:date="2022-10-29T23:29:00Z">
                  <w:rPr>
                    <w:rFonts w:ascii="Cambria Math" w:hAnsi="Cambria Math"/>
                    <w:sz w:val="24"/>
                    <w:szCs w:val="24"/>
                    <w:lang w:val="en-US"/>
                  </w:rPr>
                  <m:t>Nilai Tukar</m:t>
                </w:ins>
              </m:r>
            </m:den>
          </m:f>
          <m:r>
            <w:ins w:id="7351" w:author="nadira firinda" w:date="2022-10-29T23:29:00Z">
              <w:rPr>
                <w:rFonts w:ascii="Cambria Math" w:hAnsi="Cambria Math"/>
                <w:sz w:val="24"/>
                <w:szCs w:val="24"/>
                <w:lang w:val="en-US"/>
              </w:rPr>
              <m:t xml:space="preserve"> ×1000</m:t>
            </w:ins>
          </m:r>
        </m:oMath>
      </m:oMathPara>
    </w:p>
    <w:p w14:paraId="539DB2B8" w14:textId="77777777" w:rsidR="00E35D67" w:rsidRPr="0069174C" w:rsidRDefault="00E35D67" w:rsidP="00CC4C47">
      <w:pPr>
        <w:spacing w:line="360" w:lineRule="auto"/>
        <w:ind w:firstLine="567"/>
        <w:jc w:val="both"/>
        <w:rPr>
          <w:ins w:id="7352" w:author="nadira firinda" w:date="2022-10-29T23:29:00Z"/>
          <w:rFonts w:ascii="Frutiger 45 Light" w:hAnsi="Frutiger 45 Light"/>
          <w:sz w:val="24"/>
          <w:szCs w:val="24"/>
          <w:lang w:val="en-US"/>
        </w:rPr>
        <w:pPrChange w:id="7353" w:author="nadira firinda" w:date="2022-10-29T23:37:00Z">
          <w:pPr>
            <w:ind w:firstLine="567"/>
            <w:jc w:val="both"/>
          </w:pPr>
        </w:pPrChange>
      </w:pPr>
    </w:p>
    <w:p w14:paraId="63DE3195" w14:textId="77777777" w:rsidR="00E35D67" w:rsidRPr="0069174C" w:rsidRDefault="00E35D67" w:rsidP="00CC4C47">
      <w:pPr>
        <w:spacing w:line="360" w:lineRule="auto"/>
        <w:ind w:firstLine="567"/>
        <w:jc w:val="both"/>
        <w:rPr>
          <w:ins w:id="7354" w:author="nadira firinda" w:date="2022-10-29T23:29:00Z"/>
          <w:rFonts w:ascii="Frutiger 45 Light" w:hAnsi="Frutiger 45 Light"/>
          <w:sz w:val="24"/>
          <w:szCs w:val="24"/>
          <w:lang w:val="en-US"/>
        </w:rPr>
        <w:pPrChange w:id="7355" w:author="nadira firinda" w:date="2022-10-29T23:37:00Z">
          <w:pPr>
            <w:ind w:firstLine="567"/>
            <w:jc w:val="both"/>
          </w:pPr>
        </w:pPrChange>
      </w:pPr>
      <w:ins w:id="7356" w:author="nadira firinda" w:date="2022-10-29T23:29:00Z">
        <w:r w:rsidRPr="0069174C">
          <w:rPr>
            <w:rFonts w:ascii="Frutiger 45 Light" w:hAnsi="Frutiger 45 Light"/>
            <w:sz w:val="24"/>
            <w:szCs w:val="24"/>
            <w:lang w:val="en-US"/>
          </w:rPr>
          <w:t>Setelah melakukan konversi atas nilai ekspor-impor barang dan jasa dari SOFIE, langkah berikutnya adalah menghitung pertumbuhan Y-o-Y untuk komponen tersebut beserta pertumbuhan Y-o-Y nilai ekspor-impor barang dan jasa dari NPI. Rumus pertumbuhan Y-o-Y sendiri memiliki bentuk sebagai berikut.</w:t>
        </w:r>
      </w:ins>
    </w:p>
    <w:p w14:paraId="5E20FAD1" w14:textId="77777777" w:rsidR="00E35D67" w:rsidRPr="0069174C" w:rsidRDefault="00E35D67" w:rsidP="00CC4C47">
      <w:pPr>
        <w:spacing w:line="360" w:lineRule="auto"/>
        <w:ind w:firstLine="567"/>
        <w:jc w:val="both"/>
        <w:rPr>
          <w:ins w:id="7357" w:author="nadira firinda" w:date="2022-10-29T23:29:00Z"/>
          <w:rFonts w:ascii="Frutiger 45 Light" w:eastAsiaTheme="minorEastAsia" w:hAnsi="Frutiger 45 Light"/>
          <w:sz w:val="24"/>
          <w:szCs w:val="24"/>
          <w:lang w:val="en-US"/>
        </w:rPr>
        <w:pPrChange w:id="7358" w:author="nadira firinda" w:date="2022-10-29T23:37:00Z">
          <w:pPr>
            <w:spacing w:line="276" w:lineRule="auto"/>
            <w:ind w:firstLine="567"/>
            <w:jc w:val="both"/>
          </w:pPr>
        </w:pPrChange>
      </w:pPr>
      <m:oMathPara>
        <m:oMath>
          <m:d>
            <m:dPr>
              <m:ctrlPr>
                <w:ins w:id="7359" w:author="nadira firinda" w:date="2022-10-29T23:29:00Z">
                  <w:rPr>
                    <w:rFonts w:ascii="Cambria Math" w:hAnsi="Cambria Math"/>
                    <w:i/>
                    <w:sz w:val="24"/>
                    <w:szCs w:val="24"/>
                    <w:lang w:val="en-US"/>
                  </w:rPr>
                </w:ins>
              </m:ctrlPr>
            </m:dPr>
            <m:e>
              <m:f>
                <m:fPr>
                  <m:ctrlPr>
                    <w:ins w:id="7360" w:author="nadira firinda" w:date="2022-10-29T23:29:00Z">
                      <w:rPr>
                        <w:rFonts w:ascii="Cambria Math" w:hAnsi="Cambria Math"/>
                        <w:i/>
                        <w:sz w:val="24"/>
                        <w:szCs w:val="24"/>
                        <w:lang w:val="en-US"/>
                      </w:rPr>
                    </w:ins>
                  </m:ctrlPr>
                </m:fPr>
                <m:num>
                  <m:sSup>
                    <m:sSupPr>
                      <m:ctrlPr>
                        <w:ins w:id="7361" w:author="nadira firinda" w:date="2022-10-29T23:29:00Z">
                          <w:rPr>
                            <w:rFonts w:ascii="Cambria Math" w:hAnsi="Cambria Math"/>
                            <w:i/>
                            <w:sz w:val="24"/>
                            <w:szCs w:val="24"/>
                            <w:lang w:val="en-US"/>
                          </w:rPr>
                        </w:ins>
                      </m:ctrlPr>
                    </m:sSupPr>
                    <m:e>
                      <m:r>
                        <w:ins w:id="7362" w:author="nadira firinda" w:date="2022-10-29T23:29:00Z">
                          <w:rPr>
                            <w:rFonts w:ascii="Cambria Math" w:hAnsi="Cambria Math"/>
                            <w:sz w:val="24"/>
                            <w:szCs w:val="24"/>
                            <w:lang w:val="en-US"/>
                          </w:rPr>
                          <m:t>(X</m:t>
                        </w:ins>
                      </m:r>
                    </m:e>
                    <m:sup>
                      <m:r>
                        <w:ins w:id="7363" w:author="nadira firinda" w:date="2022-10-29T23:29:00Z">
                          <w:rPr>
                            <w:rFonts w:ascii="Cambria Math" w:hAnsi="Cambria Math"/>
                            <w:sz w:val="24"/>
                            <w:szCs w:val="24"/>
                            <w:lang w:val="en-US"/>
                          </w:rPr>
                          <m:t>2</m:t>
                        </w:ins>
                      </m:r>
                    </m:sup>
                  </m:sSup>
                  <m:r>
                    <w:ins w:id="7364" w:author="nadira firinda" w:date="2022-10-29T23:29:00Z">
                      <w:rPr>
                        <w:rFonts w:ascii="Cambria Math" w:hAnsi="Cambria Math"/>
                        <w:sz w:val="24"/>
                        <w:szCs w:val="24"/>
                        <w:lang w:val="en-US"/>
                      </w:rPr>
                      <m:t>-</m:t>
                    </w:ins>
                  </m:r>
                  <m:sSup>
                    <m:sSupPr>
                      <m:ctrlPr>
                        <w:ins w:id="7365" w:author="nadira firinda" w:date="2022-10-29T23:29:00Z">
                          <w:rPr>
                            <w:rFonts w:ascii="Cambria Math" w:hAnsi="Cambria Math"/>
                            <w:i/>
                            <w:sz w:val="24"/>
                            <w:szCs w:val="24"/>
                            <w:lang w:val="en-US"/>
                          </w:rPr>
                        </w:ins>
                      </m:ctrlPr>
                    </m:sSupPr>
                    <m:e>
                      <m:r>
                        <w:ins w:id="7366" w:author="nadira firinda" w:date="2022-10-29T23:29:00Z">
                          <w:rPr>
                            <w:rFonts w:ascii="Cambria Math" w:hAnsi="Cambria Math"/>
                            <w:sz w:val="24"/>
                            <w:szCs w:val="24"/>
                            <w:lang w:val="en-US"/>
                          </w:rPr>
                          <m:t>X</m:t>
                        </w:ins>
                      </m:r>
                    </m:e>
                    <m:sup>
                      <m:r>
                        <w:ins w:id="7367" w:author="nadira firinda" w:date="2022-10-29T23:29:00Z">
                          <w:rPr>
                            <w:rFonts w:ascii="Cambria Math" w:hAnsi="Cambria Math"/>
                            <w:sz w:val="24"/>
                            <w:szCs w:val="24"/>
                            <w:lang w:val="en-US"/>
                          </w:rPr>
                          <m:t>1</m:t>
                        </w:ins>
                      </m:r>
                    </m:sup>
                  </m:sSup>
                  <m:r>
                    <w:ins w:id="7368" w:author="nadira firinda" w:date="2022-10-29T23:29:00Z">
                      <w:rPr>
                        <w:rFonts w:ascii="Cambria Math" w:hAnsi="Cambria Math"/>
                        <w:sz w:val="24"/>
                        <w:szCs w:val="24"/>
                        <w:lang w:val="en-US"/>
                      </w:rPr>
                      <m:t>)</m:t>
                    </w:ins>
                  </m:r>
                </m:num>
                <m:den>
                  <m:sSup>
                    <m:sSupPr>
                      <m:ctrlPr>
                        <w:ins w:id="7369" w:author="nadira firinda" w:date="2022-10-29T23:29:00Z">
                          <w:rPr>
                            <w:rFonts w:ascii="Cambria Math" w:hAnsi="Cambria Math"/>
                            <w:i/>
                            <w:sz w:val="24"/>
                            <w:szCs w:val="24"/>
                            <w:lang w:val="en-US"/>
                          </w:rPr>
                        </w:ins>
                      </m:ctrlPr>
                    </m:sSupPr>
                    <m:e>
                      <m:r>
                        <w:ins w:id="7370" w:author="nadira firinda" w:date="2022-10-29T23:29:00Z">
                          <w:rPr>
                            <w:rFonts w:ascii="Cambria Math" w:hAnsi="Cambria Math"/>
                            <w:sz w:val="24"/>
                            <w:szCs w:val="24"/>
                            <w:lang w:val="en-US"/>
                          </w:rPr>
                          <m:t>X</m:t>
                        </w:ins>
                      </m:r>
                    </m:e>
                    <m:sup>
                      <m:r>
                        <w:ins w:id="7371" w:author="nadira firinda" w:date="2022-10-29T23:29:00Z">
                          <w:rPr>
                            <w:rFonts w:ascii="Cambria Math" w:hAnsi="Cambria Math"/>
                            <w:sz w:val="24"/>
                            <w:szCs w:val="24"/>
                            <w:lang w:val="en-US"/>
                          </w:rPr>
                          <m:t>1</m:t>
                        </w:ins>
                      </m:r>
                    </m:sup>
                  </m:sSup>
                </m:den>
              </m:f>
            </m:e>
          </m:d>
          <m:r>
            <w:ins w:id="7372" w:author="nadira firinda" w:date="2022-10-29T23:29:00Z">
              <w:rPr>
                <w:rFonts w:ascii="Cambria Math" w:hAnsi="Cambria Math"/>
                <w:sz w:val="24"/>
                <w:szCs w:val="24"/>
                <w:lang w:val="en-US"/>
              </w:rPr>
              <m:t>×100</m:t>
            </w:ins>
          </m:r>
        </m:oMath>
      </m:oMathPara>
    </w:p>
    <w:p w14:paraId="32430E07" w14:textId="77777777" w:rsidR="00E35D67" w:rsidRPr="0069174C" w:rsidRDefault="00E35D67" w:rsidP="00CC4C47">
      <w:pPr>
        <w:spacing w:line="360" w:lineRule="auto"/>
        <w:ind w:firstLine="567"/>
        <w:jc w:val="both"/>
        <w:rPr>
          <w:ins w:id="7373" w:author="nadira firinda" w:date="2022-10-29T23:29:00Z"/>
          <w:rFonts w:ascii="Frutiger 45 Light" w:hAnsi="Frutiger 45 Light"/>
          <w:sz w:val="24"/>
          <w:szCs w:val="24"/>
          <w:lang w:val="en-US"/>
        </w:rPr>
        <w:pPrChange w:id="7374" w:author="nadira firinda" w:date="2022-10-29T23:37:00Z">
          <w:pPr>
            <w:spacing w:line="276" w:lineRule="auto"/>
            <w:ind w:firstLine="567"/>
            <w:jc w:val="both"/>
          </w:pPr>
        </w:pPrChange>
      </w:pPr>
      <m:oMath>
        <m:sSup>
          <m:sSupPr>
            <m:ctrlPr>
              <w:ins w:id="7375" w:author="nadira firinda" w:date="2022-10-29T23:29:00Z">
                <w:rPr>
                  <w:rFonts w:ascii="Cambria Math" w:hAnsi="Cambria Math"/>
                  <w:i/>
                  <w:sz w:val="24"/>
                  <w:szCs w:val="24"/>
                  <w:lang w:val="en-US"/>
                </w:rPr>
              </w:ins>
            </m:ctrlPr>
          </m:sSupPr>
          <m:e>
            <m:r>
              <w:ins w:id="7376" w:author="nadira firinda" w:date="2022-10-29T23:29:00Z">
                <w:rPr>
                  <w:rFonts w:ascii="Cambria Math" w:hAnsi="Cambria Math"/>
                  <w:sz w:val="24"/>
                  <w:szCs w:val="24"/>
                  <w:lang w:val="en-US"/>
                </w:rPr>
                <m:t>X</m:t>
              </w:ins>
            </m:r>
          </m:e>
          <m:sup>
            <m:r>
              <w:ins w:id="7377" w:author="nadira firinda" w:date="2022-10-29T23:29:00Z">
                <w:rPr>
                  <w:rFonts w:ascii="Cambria Math" w:hAnsi="Cambria Math"/>
                  <w:sz w:val="24"/>
                  <w:szCs w:val="24"/>
                  <w:lang w:val="en-US"/>
                </w:rPr>
                <m:t>1</m:t>
              </w:ins>
            </m:r>
          </m:sup>
        </m:sSup>
      </m:oMath>
      <w:ins w:id="7378" w:author="nadira firinda" w:date="2022-10-29T23:29:00Z">
        <w:r w:rsidRPr="0069174C">
          <w:rPr>
            <w:rFonts w:ascii="Frutiger 45 Light" w:eastAsiaTheme="minorEastAsia" w:hAnsi="Frutiger 45 Light"/>
            <w:sz w:val="24"/>
            <w:szCs w:val="24"/>
            <w:lang w:val="en-US"/>
          </w:rPr>
          <w:t xml:space="preserve"> = Nilai Ekspor-Impor Kuartal (t-4)</w:t>
        </w:r>
      </w:ins>
    </w:p>
    <w:p w14:paraId="517DDDCF" w14:textId="77777777" w:rsidR="00E35D67" w:rsidRPr="0069174C" w:rsidRDefault="00E35D67" w:rsidP="00CC4C47">
      <w:pPr>
        <w:spacing w:line="360" w:lineRule="auto"/>
        <w:ind w:firstLine="567"/>
        <w:jc w:val="both"/>
        <w:rPr>
          <w:ins w:id="7379" w:author="nadira firinda" w:date="2022-10-29T23:29:00Z"/>
          <w:rFonts w:ascii="Frutiger 45 Light" w:hAnsi="Frutiger 45 Light"/>
          <w:sz w:val="24"/>
          <w:szCs w:val="24"/>
          <w:lang w:val="en-US"/>
        </w:rPr>
        <w:pPrChange w:id="7380" w:author="nadira firinda" w:date="2022-10-29T23:37:00Z">
          <w:pPr>
            <w:spacing w:line="276" w:lineRule="auto"/>
            <w:ind w:firstLine="567"/>
            <w:jc w:val="both"/>
          </w:pPr>
        </w:pPrChange>
      </w:pPr>
      <m:oMath>
        <m:sSup>
          <m:sSupPr>
            <m:ctrlPr>
              <w:ins w:id="7381" w:author="nadira firinda" w:date="2022-10-29T23:29:00Z">
                <w:rPr>
                  <w:rFonts w:ascii="Cambria Math" w:hAnsi="Cambria Math"/>
                  <w:i/>
                  <w:sz w:val="24"/>
                  <w:szCs w:val="24"/>
                  <w:lang w:val="en-US"/>
                </w:rPr>
              </w:ins>
            </m:ctrlPr>
          </m:sSupPr>
          <m:e>
            <m:r>
              <w:ins w:id="7382" w:author="nadira firinda" w:date="2022-10-29T23:29:00Z">
                <w:rPr>
                  <w:rFonts w:ascii="Cambria Math" w:hAnsi="Cambria Math"/>
                  <w:sz w:val="24"/>
                  <w:szCs w:val="24"/>
                  <w:lang w:val="en-US"/>
                </w:rPr>
                <m:t>X</m:t>
              </w:ins>
            </m:r>
          </m:e>
          <m:sup>
            <m:r>
              <w:ins w:id="7383" w:author="nadira firinda" w:date="2022-10-29T23:29:00Z">
                <w:rPr>
                  <w:rFonts w:ascii="Cambria Math" w:hAnsi="Cambria Math"/>
                  <w:sz w:val="24"/>
                  <w:szCs w:val="24"/>
                  <w:lang w:val="en-US"/>
                </w:rPr>
                <m:t>2</m:t>
              </w:ins>
            </m:r>
          </m:sup>
        </m:sSup>
      </m:oMath>
      <w:ins w:id="7384" w:author="nadira firinda" w:date="2022-10-29T23:29:00Z">
        <w:r w:rsidRPr="0069174C">
          <w:rPr>
            <w:rFonts w:ascii="Frutiger 45 Light" w:hAnsi="Frutiger 45 Light"/>
            <w:sz w:val="24"/>
            <w:szCs w:val="24"/>
            <w:lang w:val="en-US"/>
          </w:rPr>
          <w:t xml:space="preserve"> = Nilai </w:t>
        </w:r>
        <w:r w:rsidRPr="0069174C">
          <w:rPr>
            <w:rFonts w:ascii="Frutiger 45 Light" w:eastAsiaTheme="minorEastAsia" w:hAnsi="Frutiger 45 Light"/>
            <w:sz w:val="24"/>
            <w:szCs w:val="24"/>
            <w:lang w:val="en-US"/>
          </w:rPr>
          <w:t>Ekspor-Impor</w:t>
        </w:r>
        <w:r w:rsidRPr="0069174C">
          <w:rPr>
            <w:rFonts w:ascii="Frutiger 45 Light" w:hAnsi="Frutiger 45 Light"/>
            <w:sz w:val="24"/>
            <w:szCs w:val="24"/>
            <w:lang w:val="en-US"/>
          </w:rPr>
          <w:t xml:space="preserve"> Kuartal t</w:t>
        </w:r>
      </w:ins>
    </w:p>
    <w:p w14:paraId="64B34209" w14:textId="77777777" w:rsidR="00E35D67" w:rsidRPr="0069174C" w:rsidRDefault="00E35D67" w:rsidP="00CC4C47">
      <w:pPr>
        <w:spacing w:line="360" w:lineRule="auto"/>
        <w:ind w:firstLine="567"/>
        <w:jc w:val="both"/>
        <w:rPr>
          <w:ins w:id="7385" w:author="nadira firinda" w:date="2022-10-29T23:29:00Z"/>
          <w:rFonts w:ascii="Frutiger 45 Light" w:hAnsi="Frutiger 45 Light"/>
          <w:sz w:val="24"/>
          <w:szCs w:val="24"/>
          <w:lang w:val="en-US"/>
        </w:rPr>
        <w:pPrChange w:id="7386" w:author="nadira firinda" w:date="2022-10-29T23:37:00Z">
          <w:pPr>
            <w:ind w:firstLine="567"/>
            <w:jc w:val="both"/>
          </w:pPr>
        </w:pPrChange>
      </w:pPr>
      <w:ins w:id="7387" w:author="nadira firinda" w:date="2022-10-29T23:29:00Z">
        <w:r w:rsidRPr="0069174C">
          <w:rPr>
            <w:rFonts w:ascii="Frutiger 45 Light" w:hAnsi="Frutiger 45 Light"/>
            <w:sz w:val="24"/>
            <w:szCs w:val="24"/>
            <w:lang w:val="en-US"/>
          </w:rPr>
          <w:t>Selanjutnya, hasil pemrosesan data dapat langsung dimasukkan ke dalam grafik untuk menilai konsistensi. Berikut merupakan ilustrasi hasil pemrosesan data ekspor dan impor dari NPI beserta nominal ekspor dan impor dari SOFIE.</w:t>
        </w:r>
      </w:ins>
    </w:p>
    <w:p w14:paraId="4BF94C6E" w14:textId="77777777" w:rsidR="00E35D67" w:rsidRPr="0069174C" w:rsidRDefault="00E35D67" w:rsidP="00CC4C47">
      <w:pPr>
        <w:keepNext/>
        <w:spacing w:line="360" w:lineRule="auto"/>
        <w:jc w:val="center"/>
        <w:rPr>
          <w:ins w:id="7388" w:author="nadira firinda" w:date="2022-10-29T23:29:00Z"/>
          <w:rFonts w:ascii="Frutiger 45 Light" w:hAnsi="Frutiger 45 Light"/>
        </w:rPr>
        <w:pPrChange w:id="7389" w:author="nadira firinda" w:date="2022-10-29T23:37:00Z">
          <w:pPr>
            <w:keepNext/>
            <w:jc w:val="center"/>
          </w:pPr>
        </w:pPrChange>
      </w:pPr>
      <w:ins w:id="7390" w:author="nadira firinda" w:date="2022-10-29T23:29:00Z">
        <w:r w:rsidRPr="0069174C">
          <w:rPr>
            <w:rFonts w:ascii="Frutiger 45 Light" w:hAnsi="Frutiger 45 Light"/>
            <w:noProof/>
            <w:sz w:val="24"/>
            <w:szCs w:val="24"/>
            <w:lang w:val="en-US" w:eastAsia="ja-JP"/>
          </w:rPr>
          <w:drawing>
            <wp:inline distT="0" distB="0" distL="0" distR="0" wp14:anchorId="28A75A3F" wp14:editId="373DE8DF">
              <wp:extent cx="2808985" cy="1911080"/>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827953" cy="1923984"/>
                      </a:xfrm>
                      <a:prstGeom prst="rect">
                        <a:avLst/>
                      </a:prstGeom>
                    </pic:spPr>
                  </pic:pic>
                </a:graphicData>
              </a:graphic>
            </wp:inline>
          </w:drawing>
        </w:r>
      </w:ins>
    </w:p>
    <w:p w14:paraId="35F5E6C9" w14:textId="77777777" w:rsidR="00E35D67" w:rsidRPr="0069174C" w:rsidRDefault="00E35D67" w:rsidP="00CC4C47">
      <w:pPr>
        <w:pStyle w:val="Caption"/>
        <w:spacing w:line="360" w:lineRule="auto"/>
        <w:rPr>
          <w:ins w:id="7391" w:author="nadira firinda" w:date="2022-10-29T23:29:00Z"/>
          <w:rFonts w:ascii="Frutiger 45 Light" w:hAnsi="Frutiger 45 Light"/>
        </w:rPr>
        <w:pPrChange w:id="7392" w:author="nadira firinda" w:date="2022-10-29T23:37:00Z">
          <w:pPr>
            <w:pStyle w:val="Caption"/>
          </w:pPr>
        </w:pPrChange>
      </w:pPr>
      <w:ins w:id="7393" w:author="nadira firinda" w:date="2022-10-29T23:29:00Z">
        <w:r w:rsidRPr="0069174C">
          <w:rPr>
            <w:rFonts w:ascii="Frutiger 45 Light" w:hAnsi="Frutiger 45 Light"/>
          </w:rPr>
          <w:t xml:space="preserve">Grafik </w:t>
        </w:r>
        <w:r w:rsidRPr="0069174C">
          <w:rPr>
            <w:rFonts w:ascii="Frutiger 45 Light" w:hAnsi="Frutiger 45 Light"/>
          </w:rPr>
          <w:fldChar w:fldCharType="begin"/>
        </w:r>
        <w:r w:rsidRPr="0069174C">
          <w:rPr>
            <w:rFonts w:ascii="Frutiger 45 Light" w:hAnsi="Frutiger 45 Light"/>
          </w:rPr>
          <w:instrText xml:space="preserve"> STYLEREF 1 \s </w:instrText>
        </w:r>
        <w:r w:rsidRPr="0069174C">
          <w:rPr>
            <w:rFonts w:ascii="Frutiger 45 Light" w:hAnsi="Frutiger 45 Light"/>
          </w:rPr>
          <w:fldChar w:fldCharType="separate"/>
        </w:r>
        <w:r>
          <w:rPr>
            <w:rFonts w:ascii="Frutiger 45 Light" w:hAnsi="Frutiger 45 Light"/>
            <w:noProof/>
          </w:rPr>
          <w:t>II</w:t>
        </w:r>
        <w:r w:rsidRPr="0069174C">
          <w:rPr>
            <w:rFonts w:ascii="Frutiger 45 Light" w:hAnsi="Frutiger 45 Light"/>
          </w:rPr>
          <w:fldChar w:fldCharType="end"/>
        </w:r>
        <w:r w:rsidRPr="0069174C">
          <w:rPr>
            <w:rFonts w:ascii="Frutiger 45 Light" w:hAnsi="Frutiger 45 Light"/>
          </w:rPr>
          <w:t>.</w:t>
        </w:r>
        <w:r w:rsidRPr="0069174C">
          <w:rPr>
            <w:rFonts w:ascii="Frutiger 45 Light" w:hAnsi="Frutiger 45 Light"/>
          </w:rPr>
          <w:fldChar w:fldCharType="begin"/>
        </w:r>
        <w:r w:rsidRPr="0069174C">
          <w:rPr>
            <w:rFonts w:ascii="Frutiger 45 Light" w:hAnsi="Frutiger 45 Light"/>
          </w:rPr>
          <w:instrText xml:space="preserve"> SEQ Grafik \* ARABIC \s 1 </w:instrText>
        </w:r>
        <w:r w:rsidRPr="0069174C">
          <w:rPr>
            <w:rFonts w:ascii="Frutiger 45 Light" w:hAnsi="Frutiger 45 Light"/>
          </w:rPr>
          <w:fldChar w:fldCharType="separate"/>
        </w:r>
        <w:r>
          <w:rPr>
            <w:rFonts w:ascii="Frutiger 45 Light" w:hAnsi="Frutiger 45 Light"/>
            <w:noProof/>
          </w:rPr>
          <w:t>27</w:t>
        </w:r>
        <w:r w:rsidRPr="0069174C">
          <w:rPr>
            <w:rFonts w:ascii="Frutiger 45 Light" w:hAnsi="Frutiger 45 Light"/>
          </w:rPr>
          <w:fldChar w:fldCharType="end"/>
        </w:r>
        <w:r w:rsidRPr="0069174C">
          <w:rPr>
            <w:rFonts w:ascii="Frutiger 45 Light" w:hAnsi="Frutiger 45 Light"/>
            <w:lang w:val="en-US"/>
          </w:rPr>
          <w:t xml:space="preserve"> Pemrosesan Masukan NPI pada Grafik Konsistensi</w:t>
        </w:r>
      </w:ins>
    </w:p>
    <w:p w14:paraId="35A38A28" w14:textId="77777777" w:rsidR="00E35D67" w:rsidRPr="0069174C" w:rsidRDefault="00E35D67" w:rsidP="00CC4C47">
      <w:pPr>
        <w:keepNext/>
        <w:spacing w:line="360" w:lineRule="auto"/>
        <w:jc w:val="center"/>
        <w:rPr>
          <w:ins w:id="7394" w:author="nadira firinda" w:date="2022-10-29T23:29:00Z"/>
          <w:rFonts w:ascii="Frutiger 45 Light" w:hAnsi="Frutiger 45 Light"/>
        </w:rPr>
        <w:pPrChange w:id="7395" w:author="nadira firinda" w:date="2022-10-29T23:37:00Z">
          <w:pPr>
            <w:keepNext/>
            <w:jc w:val="center"/>
          </w:pPr>
        </w:pPrChange>
      </w:pPr>
      <w:ins w:id="7396" w:author="nadira firinda" w:date="2022-10-29T23:29:00Z">
        <w:r w:rsidRPr="0069174C">
          <w:rPr>
            <w:rFonts w:ascii="Frutiger 45 Light" w:hAnsi="Frutiger 45 Light"/>
            <w:noProof/>
            <w:sz w:val="24"/>
            <w:szCs w:val="24"/>
            <w:lang w:val="en-US" w:eastAsia="ja-JP"/>
          </w:rPr>
          <w:drawing>
            <wp:inline distT="0" distB="0" distL="0" distR="0" wp14:anchorId="5D1B7F83" wp14:editId="02F7AFE4">
              <wp:extent cx="4381226" cy="1690122"/>
              <wp:effectExtent l="0" t="0" r="635" b="571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468727" cy="1723877"/>
                      </a:xfrm>
                      <a:prstGeom prst="rect">
                        <a:avLst/>
                      </a:prstGeom>
                    </pic:spPr>
                  </pic:pic>
                </a:graphicData>
              </a:graphic>
            </wp:inline>
          </w:drawing>
        </w:r>
      </w:ins>
    </w:p>
    <w:p w14:paraId="5DF7F1E7" w14:textId="77777777" w:rsidR="00E35D67" w:rsidRPr="0069174C" w:rsidRDefault="00E35D67" w:rsidP="00CC4C47">
      <w:pPr>
        <w:pStyle w:val="Caption"/>
        <w:spacing w:line="360" w:lineRule="auto"/>
        <w:rPr>
          <w:ins w:id="7397" w:author="nadira firinda" w:date="2022-10-29T23:29:00Z"/>
          <w:rFonts w:ascii="Frutiger 45 Light" w:hAnsi="Frutiger 45 Light"/>
          <w:sz w:val="24"/>
          <w:szCs w:val="24"/>
          <w:lang w:val="en-US"/>
        </w:rPr>
        <w:pPrChange w:id="7398" w:author="nadira firinda" w:date="2022-10-29T23:37:00Z">
          <w:pPr>
            <w:pStyle w:val="Caption"/>
          </w:pPr>
        </w:pPrChange>
      </w:pPr>
      <w:ins w:id="7399" w:author="nadira firinda" w:date="2022-10-29T23:29:00Z">
        <w:r w:rsidRPr="0069174C">
          <w:rPr>
            <w:rFonts w:ascii="Frutiger 45 Light" w:hAnsi="Frutiger 45 Light"/>
          </w:rPr>
          <w:t xml:space="preserve">Grafik </w:t>
        </w:r>
        <w:r w:rsidRPr="0069174C">
          <w:rPr>
            <w:rFonts w:ascii="Frutiger 45 Light" w:hAnsi="Frutiger 45 Light"/>
          </w:rPr>
          <w:fldChar w:fldCharType="begin"/>
        </w:r>
        <w:r w:rsidRPr="0069174C">
          <w:rPr>
            <w:rFonts w:ascii="Frutiger 45 Light" w:hAnsi="Frutiger 45 Light"/>
          </w:rPr>
          <w:instrText xml:space="preserve"> STYLEREF 1 \s </w:instrText>
        </w:r>
        <w:r w:rsidRPr="0069174C">
          <w:rPr>
            <w:rFonts w:ascii="Frutiger 45 Light" w:hAnsi="Frutiger 45 Light"/>
          </w:rPr>
          <w:fldChar w:fldCharType="separate"/>
        </w:r>
        <w:r>
          <w:rPr>
            <w:rFonts w:ascii="Frutiger 45 Light" w:hAnsi="Frutiger 45 Light"/>
            <w:noProof/>
          </w:rPr>
          <w:t>II</w:t>
        </w:r>
        <w:r w:rsidRPr="0069174C">
          <w:rPr>
            <w:rFonts w:ascii="Frutiger 45 Light" w:hAnsi="Frutiger 45 Light"/>
          </w:rPr>
          <w:fldChar w:fldCharType="end"/>
        </w:r>
        <w:r w:rsidRPr="0069174C">
          <w:rPr>
            <w:rFonts w:ascii="Frutiger 45 Light" w:hAnsi="Frutiger 45 Light"/>
          </w:rPr>
          <w:t>.</w:t>
        </w:r>
        <w:r w:rsidRPr="0069174C">
          <w:rPr>
            <w:rFonts w:ascii="Frutiger 45 Light" w:hAnsi="Frutiger 45 Light"/>
          </w:rPr>
          <w:fldChar w:fldCharType="begin"/>
        </w:r>
        <w:r w:rsidRPr="0069174C">
          <w:rPr>
            <w:rFonts w:ascii="Frutiger 45 Light" w:hAnsi="Frutiger 45 Light"/>
          </w:rPr>
          <w:instrText xml:space="preserve"> SEQ Grafik \* ARABIC \s 1 </w:instrText>
        </w:r>
        <w:r w:rsidRPr="0069174C">
          <w:rPr>
            <w:rFonts w:ascii="Frutiger 45 Light" w:hAnsi="Frutiger 45 Light"/>
          </w:rPr>
          <w:fldChar w:fldCharType="separate"/>
        </w:r>
        <w:r>
          <w:rPr>
            <w:rFonts w:ascii="Frutiger 45 Light" w:hAnsi="Frutiger 45 Light"/>
            <w:noProof/>
          </w:rPr>
          <w:t>28</w:t>
        </w:r>
        <w:r w:rsidRPr="0069174C">
          <w:rPr>
            <w:rFonts w:ascii="Frutiger 45 Light" w:hAnsi="Frutiger 45 Light"/>
          </w:rPr>
          <w:fldChar w:fldCharType="end"/>
        </w:r>
        <w:r w:rsidRPr="0069174C">
          <w:rPr>
            <w:rFonts w:ascii="Frutiger 45 Light" w:hAnsi="Frutiger 45 Light"/>
            <w:lang w:val="en-US"/>
          </w:rPr>
          <w:t xml:space="preserve"> Pemrosesan Masukan SOFIE pada Grafik Konsistensi</w:t>
        </w:r>
      </w:ins>
    </w:p>
    <w:p w14:paraId="0C080ECD" w14:textId="77777777" w:rsidR="00E35D67" w:rsidRPr="0069174C" w:rsidRDefault="00E35D67" w:rsidP="00CC4C47">
      <w:pPr>
        <w:spacing w:line="360" w:lineRule="auto"/>
        <w:ind w:firstLine="567"/>
        <w:jc w:val="both"/>
        <w:rPr>
          <w:ins w:id="7400" w:author="nadira firinda" w:date="2022-10-29T23:29:00Z"/>
          <w:rFonts w:ascii="Frutiger 45 Light" w:hAnsi="Frutiger 45 Light"/>
          <w:sz w:val="24"/>
          <w:szCs w:val="24"/>
          <w:lang w:val="en-US"/>
        </w:rPr>
        <w:pPrChange w:id="7401" w:author="nadira firinda" w:date="2022-10-29T23:37:00Z">
          <w:pPr>
            <w:ind w:firstLine="567"/>
            <w:jc w:val="both"/>
          </w:pPr>
        </w:pPrChange>
      </w:pPr>
      <w:ins w:id="7402" w:author="nadira firinda" w:date="2022-10-29T23:29:00Z">
        <w:r w:rsidRPr="0069174C">
          <w:rPr>
            <w:rFonts w:ascii="Frutiger 45 Light" w:hAnsi="Frutiger 45 Light"/>
            <w:sz w:val="24"/>
            <w:szCs w:val="24"/>
            <w:lang w:val="en-US"/>
          </w:rPr>
          <w:lastRenderedPageBreak/>
          <w:t>Berdasarkan grafik konsistensi yang dihasilkan baik dari sisi impor maupun ekspor, dapat dinilai bahwa pertumbuhan Y-o-Y impor dan ekspor yang dikeluarkan oleh NPI dan SOFIE cenderung sesuai dengan arah yang sama. Pembaharuan data sendiri termasuk pada realisasi angka ekspor dan impor pada kuartal IV 2021 beserta proyeksi dari kuartal I 2022. Untuk itu, ilustrasi berikut juga turut menggambarkan proyeksi atas nominal ekspor dan impor pada kuartal I 2022.</w:t>
        </w:r>
      </w:ins>
    </w:p>
    <w:tbl>
      <w:tblPr>
        <w:tblStyle w:val="TableGrid"/>
        <w:tblW w:w="963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8"/>
        <w:gridCol w:w="4961"/>
      </w:tblGrid>
      <w:tr w:rsidR="00E35D67" w:rsidRPr="0069174C" w14:paraId="5A1FB3E3" w14:textId="77777777" w:rsidTr="007275DA">
        <w:trPr>
          <w:trHeight w:val="3448"/>
          <w:ins w:id="7403" w:author="nadira firinda" w:date="2022-10-29T23:29:00Z"/>
        </w:trPr>
        <w:tc>
          <w:tcPr>
            <w:tcW w:w="4678" w:type="dxa"/>
          </w:tcPr>
          <w:p w14:paraId="2C2C86D2" w14:textId="77777777" w:rsidR="00E35D67" w:rsidRPr="0069174C" w:rsidRDefault="00E35D67" w:rsidP="00CC4C47">
            <w:pPr>
              <w:keepNext/>
              <w:spacing w:before="120" w:after="240" w:line="360" w:lineRule="auto"/>
              <w:ind w:right="-29"/>
              <w:jc w:val="both"/>
              <w:rPr>
                <w:ins w:id="7404" w:author="nadira firinda" w:date="2022-10-29T23:29:00Z"/>
                <w:rFonts w:ascii="Frutiger 45 Light" w:hAnsi="Frutiger 45 Light"/>
              </w:rPr>
              <w:pPrChange w:id="7405" w:author="nadira firinda" w:date="2022-10-29T23:37:00Z">
                <w:pPr>
                  <w:keepNext/>
                  <w:spacing w:before="120" w:after="240" w:line="288" w:lineRule="auto"/>
                  <w:ind w:right="-29"/>
                  <w:jc w:val="both"/>
                </w:pPr>
              </w:pPrChange>
            </w:pPr>
            <w:ins w:id="7406" w:author="nadira firinda" w:date="2022-10-29T23:29:00Z">
              <w:r w:rsidRPr="0069174C">
                <w:rPr>
                  <w:rFonts w:ascii="Frutiger 45 Light" w:hAnsi="Frutiger 45 Light" w:cstheme="minorHAnsi"/>
                  <w:noProof/>
                  <w:color w:val="000000"/>
                  <w:sz w:val="24"/>
                  <w:szCs w:val="24"/>
                  <w:lang w:val="en-US" w:eastAsia="ja-JP"/>
                </w:rPr>
                <w:drawing>
                  <wp:inline distT="0" distB="0" distL="0" distR="0" wp14:anchorId="7323757F" wp14:editId="325F87C5">
                    <wp:extent cx="2802406" cy="1594443"/>
                    <wp:effectExtent l="0" t="0" r="0" b="635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812433" cy="1600148"/>
                            </a:xfrm>
                            <a:prstGeom prst="rect">
                              <a:avLst/>
                            </a:prstGeom>
                            <a:noFill/>
                          </pic:spPr>
                        </pic:pic>
                      </a:graphicData>
                    </a:graphic>
                  </wp:inline>
                </w:drawing>
              </w:r>
            </w:ins>
          </w:p>
          <w:p w14:paraId="433CF08B" w14:textId="77777777" w:rsidR="00E35D67" w:rsidRPr="0069174C" w:rsidRDefault="00E35D67" w:rsidP="00CC4C47">
            <w:pPr>
              <w:pStyle w:val="Caption"/>
              <w:spacing w:line="360" w:lineRule="auto"/>
              <w:rPr>
                <w:ins w:id="7407" w:author="nadira firinda" w:date="2022-10-29T23:29:00Z"/>
                <w:rFonts w:ascii="Frutiger 45 Light" w:hAnsi="Frutiger 45 Light" w:cstheme="minorHAnsi"/>
                <w:color w:val="000000"/>
                <w:sz w:val="24"/>
                <w:szCs w:val="24"/>
              </w:rPr>
              <w:pPrChange w:id="7408" w:author="nadira firinda" w:date="2022-10-29T23:37:00Z">
                <w:pPr>
                  <w:pStyle w:val="Caption"/>
                </w:pPr>
              </w:pPrChange>
            </w:pPr>
            <w:ins w:id="7409" w:author="nadira firinda" w:date="2022-10-29T23:29:00Z">
              <w:r w:rsidRPr="0069174C">
                <w:rPr>
                  <w:rFonts w:ascii="Frutiger 45 Light" w:hAnsi="Frutiger 45 Light"/>
                </w:rPr>
                <w:t xml:space="preserve">Grafik </w:t>
              </w:r>
              <w:r w:rsidRPr="0069174C">
                <w:rPr>
                  <w:rFonts w:ascii="Frutiger 45 Light" w:hAnsi="Frutiger 45 Light"/>
                </w:rPr>
                <w:fldChar w:fldCharType="begin"/>
              </w:r>
              <w:r w:rsidRPr="0069174C">
                <w:rPr>
                  <w:rFonts w:ascii="Frutiger 45 Light" w:hAnsi="Frutiger 45 Light"/>
                </w:rPr>
                <w:instrText xml:space="preserve"> STYLEREF 1 \s </w:instrText>
              </w:r>
              <w:r w:rsidRPr="0069174C">
                <w:rPr>
                  <w:rFonts w:ascii="Frutiger 45 Light" w:hAnsi="Frutiger 45 Light"/>
                </w:rPr>
                <w:fldChar w:fldCharType="separate"/>
              </w:r>
              <w:r>
                <w:rPr>
                  <w:rFonts w:ascii="Frutiger 45 Light" w:hAnsi="Frutiger 45 Light"/>
                  <w:noProof/>
                </w:rPr>
                <w:t>II</w:t>
              </w:r>
              <w:r w:rsidRPr="0069174C">
                <w:rPr>
                  <w:rFonts w:ascii="Frutiger 45 Light" w:hAnsi="Frutiger 45 Light"/>
                </w:rPr>
                <w:fldChar w:fldCharType="end"/>
              </w:r>
              <w:r w:rsidRPr="0069174C">
                <w:rPr>
                  <w:rFonts w:ascii="Frutiger 45 Light" w:hAnsi="Frutiger 45 Light"/>
                </w:rPr>
                <w:t>.</w:t>
              </w:r>
              <w:r w:rsidRPr="0069174C">
                <w:rPr>
                  <w:rFonts w:ascii="Frutiger 45 Light" w:hAnsi="Frutiger 45 Light"/>
                </w:rPr>
                <w:fldChar w:fldCharType="begin"/>
              </w:r>
              <w:r w:rsidRPr="0069174C">
                <w:rPr>
                  <w:rFonts w:ascii="Frutiger 45 Light" w:hAnsi="Frutiger 45 Light"/>
                </w:rPr>
                <w:instrText xml:space="preserve"> SEQ Grafik \* ARABIC \s 1 </w:instrText>
              </w:r>
              <w:r w:rsidRPr="0069174C">
                <w:rPr>
                  <w:rFonts w:ascii="Frutiger 45 Light" w:hAnsi="Frutiger 45 Light"/>
                </w:rPr>
                <w:fldChar w:fldCharType="separate"/>
              </w:r>
              <w:r>
                <w:rPr>
                  <w:rFonts w:ascii="Frutiger 45 Light" w:hAnsi="Frutiger 45 Light"/>
                  <w:noProof/>
                </w:rPr>
                <w:t>29</w:t>
              </w:r>
              <w:r w:rsidRPr="0069174C">
                <w:rPr>
                  <w:rFonts w:ascii="Frutiger 45 Light" w:hAnsi="Frutiger 45 Light"/>
                </w:rPr>
                <w:fldChar w:fldCharType="end"/>
              </w:r>
              <w:r w:rsidRPr="0069174C">
                <w:rPr>
                  <w:rFonts w:ascii="Frutiger 45 Light" w:hAnsi="Frutiger 45 Light"/>
                  <w:lang w:val="en-US"/>
                </w:rPr>
                <w:t xml:space="preserve"> Hasil Perbandingan Konsistensi Pertumbuhan Impor</w:t>
              </w:r>
            </w:ins>
          </w:p>
        </w:tc>
        <w:tc>
          <w:tcPr>
            <w:tcW w:w="4961" w:type="dxa"/>
          </w:tcPr>
          <w:p w14:paraId="13E4DE90" w14:textId="77777777" w:rsidR="00E35D67" w:rsidRPr="0069174C" w:rsidRDefault="00E35D67" w:rsidP="00CC4C47">
            <w:pPr>
              <w:keepNext/>
              <w:spacing w:before="120" w:after="240" w:line="360" w:lineRule="auto"/>
              <w:ind w:right="-29"/>
              <w:jc w:val="both"/>
              <w:rPr>
                <w:ins w:id="7410" w:author="nadira firinda" w:date="2022-10-29T23:29:00Z"/>
                <w:rFonts w:ascii="Frutiger 45 Light" w:hAnsi="Frutiger 45 Light"/>
              </w:rPr>
              <w:pPrChange w:id="7411" w:author="nadira firinda" w:date="2022-10-29T23:37:00Z">
                <w:pPr>
                  <w:keepNext/>
                  <w:spacing w:before="120" w:after="240" w:line="288" w:lineRule="auto"/>
                  <w:ind w:right="-29"/>
                  <w:jc w:val="both"/>
                </w:pPr>
              </w:pPrChange>
            </w:pPr>
            <w:ins w:id="7412" w:author="nadira firinda" w:date="2022-10-29T23:29:00Z">
              <w:r w:rsidRPr="0069174C">
                <w:rPr>
                  <w:rFonts w:ascii="Frutiger 45 Light" w:hAnsi="Frutiger 45 Light" w:cstheme="minorHAnsi"/>
                  <w:noProof/>
                  <w:color w:val="000000"/>
                  <w:sz w:val="24"/>
                  <w:szCs w:val="24"/>
                  <w:lang w:val="en-US" w:eastAsia="ja-JP"/>
                </w:rPr>
                <w:drawing>
                  <wp:inline distT="0" distB="0" distL="0" distR="0" wp14:anchorId="15E85A13" wp14:editId="0DD445A6">
                    <wp:extent cx="2947131" cy="1598169"/>
                    <wp:effectExtent l="0" t="0" r="5715" b="254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960732" cy="1605544"/>
                            </a:xfrm>
                            <a:prstGeom prst="rect">
                              <a:avLst/>
                            </a:prstGeom>
                            <a:noFill/>
                          </pic:spPr>
                        </pic:pic>
                      </a:graphicData>
                    </a:graphic>
                  </wp:inline>
                </w:drawing>
              </w:r>
            </w:ins>
          </w:p>
          <w:p w14:paraId="4E3AFA87" w14:textId="77777777" w:rsidR="00E35D67" w:rsidRPr="0069174C" w:rsidRDefault="00E35D67" w:rsidP="00CC4C47">
            <w:pPr>
              <w:pStyle w:val="Caption"/>
              <w:spacing w:line="360" w:lineRule="auto"/>
              <w:rPr>
                <w:ins w:id="7413" w:author="nadira firinda" w:date="2022-10-29T23:29:00Z"/>
                <w:rFonts w:ascii="Frutiger 45 Light" w:hAnsi="Frutiger 45 Light"/>
              </w:rPr>
              <w:pPrChange w:id="7414" w:author="nadira firinda" w:date="2022-10-29T23:37:00Z">
                <w:pPr>
                  <w:pStyle w:val="Caption"/>
                </w:pPr>
              </w:pPrChange>
            </w:pPr>
            <w:ins w:id="7415" w:author="nadira firinda" w:date="2022-10-29T23:29:00Z">
              <w:r w:rsidRPr="0069174C">
                <w:rPr>
                  <w:rFonts w:ascii="Frutiger 45 Light" w:hAnsi="Frutiger 45 Light"/>
                </w:rPr>
                <w:t xml:space="preserve">Grafik </w:t>
              </w:r>
              <w:r w:rsidRPr="0069174C">
                <w:rPr>
                  <w:rFonts w:ascii="Frutiger 45 Light" w:hAnsi="Frutiger 45 Light"/>
                </w:rPr>
                <w:fldChar w:fldCharType="begin"/>
              </w:r>
              <w:r w:rsidRPr="0069174C">
                <w:rPr>
                  <w:rFonts w:ascii="Frutiger 45 Light" w:hAnsi="Frutiger 45 Light"/>
                </w:rPr>
                <w:instrText xml:space="preserve"> STYLEREF 1 \s </w:instrText>
              </w:r>
              <w:r w:rsidRPr="0069174C">
                <w:rPr>
                  <w:rFonts w:ascii="Frutiger 45 Light" w:hAnsi="Frutiger 45 Light"/>
                </w:rPr>
                <w:fldChar w:fldCharType="separate"/>
              </w:r>
              <w:r>
                <w:rPr>
                  <w:rFonts w:ascii="Frutiger 45 Light" w:hAnsi="Frutiger 45 Light"/>
                  <w:noProof/>
                </w:rPr>
                <w:t>II</w:t>
              </w:r>
              <w:r w:rsidRPr="0069174C">
                <w:rPr>
                  <w:rFonts w:ascii="Frutiger 45 Light" w:hAnsi="Frutiger 45 Light"/>
                </w:rPr>
                <w:fldChar w:fldCharType="end"/>
              </w:r>
              <w:r w:rsidRPr="0069174C">
                <w:rPr>
                  <w:rFonts w:ascii="Frutiger 45 Light" w:hAnsi="Frutiger 45 Light"/>
                </w:rPr>
                <w:t>.</w:t>
              </w:r>
              <w:r w:rsidRPr="0069174C">
                <w:rPr>
                  <w:rFonts w:ascii="Frutiger 45 Light" w:hAnsi="Frutiger 45 Light"/>
                </w:rPr>
                <w:fldChar w:fldCharType="begin"/>
              </w:r>
              <w:r w:rsidRPr="0069174C">
                <w:rPr>
                  <w:rFonts w:ascii="Frutiger 45 Light" w:hAnsi="Frutiger 45 Light"/>
                </w:rPr>
                <w:instrText xml:space="preserve"> SEQ Grafik \* ARABIC \s 1 </w:instrText>
              </w:r>
              <w:r w:rsidRPr="0069174C">
                <w:rPr>
                  <w:rFonts w:ascii="Frutiger 45 Light" w:hAnsi="Frutiger 45 Light"/>
                </w:rPr>
                <w:fldChar w:fldCharType="separate"/>
              </w:r>
              <w:r>
                <w:rPr>
                  <w:rFonts w:ascii="Frutiger 45 Light" w:hAnsi="Frutiger 45 Light"/>
                  <w:noProof/>
                </w:rPr>
                <w:t>30</w:t>
              </w:r>
              <w:r w:rsidRPr="0069174C">
                <w:rPr>
                  <w:rFonts w:ascii="Frutiger 45 Light" w:hAnsi="Frutiger 45 Light"/>
                </w:rPr>
                <w:fldChar w:fldCharType="end"/>
              </w:r>
              <w:r w:rsidRPr="0069174C">
                <w:rPr>
                  <w:rFonts w:ascii="Frutiger 45 Light" w:hAnsi="Frutiger 45 Light"/>
                  <w:lang w:val="en-US"/>
                </w:rPr>
                <w:t xml:space="preserve"> Hasil Perbandingan Konsistensi Pertumbuhan Ekspor</w:t>
              </w:r>
            </w:ins>
          </w:p>
          <w:p w14:paraId="47A9DA12" w14:textId="77777777" w:rsidR="00E35D67" w:rsidRPr="0069174C" w:rsidRDefault="00E35D67" w:rsidP="00CC4C47">
            <w:pPr>
              <w:spacing w:before="120" w:after="240" w:line="360" w:lineRule="auto"/>
              <w:ind w:right="-29"/>
              <w:jc w:val="both"/>
              <w:rPr>
                <w:ins w:id="7416" w:author="nadira firinda" w:date="2022-10-29T23:29:00Z"/>
                <w:rFonts w:ascii="Frutiger 45 Light" w:hAnsi="Frutiger 45 Light" w:cstheme="minorHAnsi"/>
                <w:color w:val="000000"/>
                <w:sz w:val="24"/>
                <w:szCs w:val="24"/>
              </w:rPr>
              <w:pPrChange w:id="7417" w:author="nadira firinda" w:date="2022-10-29T23:37:00Z">
                <w:pPr>
                  <w:spacing w:before="120" w:after="240" w:line="288" w:lineRule="auto"/>
                  <w:ind w:right="-29"/>
                  <w:jc w:val="both"/>
                </w:pPr>
              </w:pPrChange>
            </w:pPr>
          </w:p>
        </w:tc>
      </w:tr>
    </w:tbl>
    <w:p w14:paraId="0F748E93" w14:textId="0D44F305" w:rsidR="000B76F4" w:rsidRPr="00006ABF" w:rsidRDefault="000B76F4" w:rsidP="00CC4C47">
      <w:pPr>
        <w:pStyle w:val="Caption"/>
        <w:spacing w:line="360" w:lineRule="auto"/>
        <w:jc w:val="both"/>
        <w:pPrChange w:id="7418" w:author="nadira firinda" w:date="2022-10-29T23:37:00Z">
          <w:pPr>
            <w:pStyle w:val="Caption"/>
          </w:pPr>
        </w:pPrChange>
      </w:pPr>
    </w:p>
    <w:p w14:paraId="4B536D3D" w14:textId="2E233220" w:rsidR="00521DD2" w:rsidRDefault="00521DD2" w:rsidP="00CC4C47">
      <w:pPr>
        <w:pStyle w:val="Heading2"/>
        <w:rPr>
          <w:ins w:id="7419" w:author="nadira firinda" w:date="2022-10-29T23:30:00Z"/>
        </w:rPr>
      </w:pPr>
      <w:del w:id="7420" w:author="nadira firinda" w:date="2022-10-29T23:17:00Z">
        <w:r w:rsidRPr="00006ABF" w:rsidDel="009711D7">
          <w:delText>Industri Pengolahan</w:delText>
        </w:r>
      </w:del>
      <w:bookmarkStart w:id="7421" w:name="_Toc117980621"/>
      <w:ins w:id="7422" w:author="nadira firinda" w:date="2022-10-29T23:17:00Z">
        <w:r w:rsidR="009711D7">
          <w:t>Konsistensi SOFIE dan ISMA</w:t>
        </w:r>
      </w:ins>
      <w:bookmarkEnd w:id="7421"/>
    </w:p>
    <w:p w14:paraId="1D9B6401" w14:textId="77777777" w:rsidR="00F86F19" w:rsidRPr="0069174C" w:rsidRDefault="00F86F19" w:rsidP="00CC4C47">
      <w:pPr>
        <w:spacing w:line="360" w:lineRule="auto"/>
        <w:ind w:firstLine="567"/>
        <w:jc w:val="both"/>
        <w:rPr>
          <w:ins w:id="7423" w:author="nadira firinda" w:date="2022-10-29T23:31:00Z"/>
          <w:rFonts w:ascii="Frutiger 45 Light" w:hAnsi="Frutiger 45 Light"/>
          <w:sz w:val="24"/>
          <w:szCs w:val="24"/>
        </w:rPr>
        <w:pPrChange w:id="7424" w:author="nadira firinda" w:date="2022-10-29T23:37:00Z">
          <w:pPr>
            <w:spacing w:line="276" w:lineRule="auto"/>
            <w:ind w:firstLine="567"/>
            <w:jc w:val="both"/>
          </w:pPr>
        </w:pPrChange>
      </w:pPr>
      <w:ins w:id="7425" w:author="nadira firinda" w:date="2022-10-29T23:31:00Z">
        <w:r w:rsidRPr="0069174C">
          <w:rPr>
            <w:rFonts w:ascii="Frutiger 45 Light" w:hAnsi="Frutiger 45 Light"/>
            <w:sz w:val="24"/>
            <w:szCs w:val="24"/>
          </w:rPr>
          <w:t xml:space="preserve">Beberapa komponen PDB seperti konsumsi swasta, konsumsi pemerintah, dan investasi bangunan dalam implementasi proyeksi digunakan sebagai tracking indikator pertumbuhan kinerja proyeksi Lapangan Usaha (LU). Pada bagian pembahasan </w:t>
        </w:r>
        <w:r w:rsidRPr="0069174C">
          <w:rPr>
            <w:rFonts w:ascii="Frutiger 45 Light" w:hAnsi="Frutiger 45 Light"/>
            <w:i/>
            <w:iCs/>
            <w:sz w:val="24"/>
            <w:szCs w:val="24"/>
          </w:rPr>
          <w:t>stylized fact</w:t>
        </w:r>
        <w:r w:rsidRPr="0069174C">
          <w:rPr>
            <w:rFonts w:ascii="Frutiger 45 Light" w:hAnsi="Frutiger 45 Light"/>
            <w:sz w:val="24"/>
            <w:szCs w:val="24"/>
          </w:rPr>
          <w:t>, terdapat kesesuaian antar komponen PDB dengan beberapa LU yang ada, hal ini menjadi dasar dari penggunaan grafik konsistensi pertumbuhan Y-o-Y dan Quarter-to-Quarter (Q-t-Q) salah satu komponen PDB dengan LU yang sesuai.</w:t>
        </w:r>
      </w:ins>
    </w:p>
    <w:p w14:paraId="6D583554" w14:textId="77777777" w:rsidR="00F86F19" w:rsidRPr="0069174C" w:rsidRDefault="00F86F19" w:rsidP="00CC4C47">
      <w:pPr>
        <w:spacing w:after="0" w:line="360" w:lineRule="auto"/>
        <w:ind w:firstLine="567"/>
        <w:jc w:val="both"/>
        <w:rPr>
          <w:ins w:id="7426" w:author="nadira firinda" w:date="2022-10-29T23:31:00Z"/>
          <w:rFonts w:ascii="Frutiger 45 Light" w:hAnsi="Frutiger 45 Light"/>
          <w:noProof/>
          <w:sz w:val="24"/>
          <w:szCs w:val="24"/>
        </w:rPr>
        <w:pPrChange w:id="7427" w:author="nadira firinda" w:date="2022-10-29T23:37:00Z">
          <w:pPr>
            <w:spacing w:after="0"/>
            <w:ind w:firstLine="567"/>
            <w:jc w:val="both"/>
          </w:pPr>
        </w:pPrChange>
      </w:pPr>
      <w:ins w:id="7428" w:author="nadira firinda" w:date="2022-10-29T23:31:00Z">
        <w:r w:rsidRPr="0069174C">
          <w:rPr>
            <w:rFonts w:ascii="Frutiger 45 Light" w:hAnsi="Frutiger 45 Light"/>
            <w:sz w:val="24"/>
            <w:szCs w:val="24"/>
          </w:rPr>
          <w:t xml:space="preserve">Bagian pertama pada worksheet konsistensi adalah memasukkan data mentah dari sisi SOFIE dan sektoral ISMA. </w:t>
        </w:r>
        <w:r w:rsidRPr="0069174C">
          <w:rPr>
            <w:rFonts w:ascii="Frutiger 45 Light" w:hAnsi="Frutiger 45 Light"/>
            <w:sz w:val="24"/>
            <w:szCs w:val="24"/>
            <w:lang w:val="en-US"/>
          </w:rPr>
          <w:t xml:space="preserve">Masukan akan diperbaharui secara berkala mengikuti kebutuhan serta pembaharuan data dalam rangka melihat kesesuaian antar LU dengan komponen PDB terkait. Berikut merupakan ilustrasi masukan ISMA dan SOFIE yang digunakan pada worksheet konsistensi. </w:t>
        </w:r>
      </w:ins>
    </w:p>
    <w:p w14:paraId="6C02D5D8" w14:textId="77777777" w:rsidR="00F86F19" w:rsidRPr="0069174C" w:rsidRDefault="00F86F19" w:rsidP="00CC4C47">
      <w:pPr>
        <w:keepNext/>
        <w:spacing w:line="360" w:lineRule="auto"/>
        <w:jc w:val="both"/>
        <w:rPr>
          <w:ins w:id="7429" w:author="nadira firinda" w:date="2022-10-29T23:31:00Z"/>
          <w:rFonts w:ascii="Frutiger 45 Light" w:hAnsi="Frutiger 45 Light"/>
        </w:rPr>
        <w:pPrChange w:id="7430" w:author="nadira firinda" w:date="2022-10-29T23:37:00Z">
          <w:pPr>
            <w:keepNext/>
            <w:spacing w:line="276" w:lineRule="auto"/>
            <w:ind w:firstLine="567"/>
            <w:jc w:val="both"/>
          </w:pPr>
        </w:pPrChange>
      </w:pPr>
      <w:ins w:id="7431" w:author="nadira firinda" w:date="2022-10-29T23:31:00Z">
        <w:r w:rsidRPr="0069174C">
          <w:rPr>
            <w:rFonts w:ascii="Frutiger 45 Light" w:hAnsi="Frutiger 45 Light"/>
            <w:noProof/>
            <w:sz w:val="24"/>
            <w:szCs w:val="24"/>
            <w:lang w:val="en-US" w:eastAsia="ja-JP"/>
          </w:rPr>
          <w:lastRenderedPageBreak/>
          <w:drawing>
            <wp:inline distT="0" distB="0" distL="0" distR="0" wp14:anchorId="276AA09C" wp14:editId="40A05544">
              <wp:extent cx="6120130" cy="225234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120130" cy="2252345"/>
                      </a:xfrm>
                      <a:prstGeom prst="rect">
                        <a:avLst/>
                      </a:prstGeom>
                    </pic:spPr>
                  </pic:pic>
                </a:graphicData>
              </a:graphic>
            </wp:inline>
          </w:drawing>
        </w:r>
      </w:ins>
    </w:p>
    <w:p w14:paraId="43D2A2E6" w14:textId="77777777" w:rsidR="00F86F19" w:rsidRPr="0069174C" w:rsidRDefault="00F86F19" w:rsidP="00CC4C47">
      <w:pPr>
        <w:pStyle w:val="Caption"/>
        <w:spacing w:line="360" w:lineRule="auto"/>
        <w:jc w:val="both"/>
        <w:rPr>
          <w:ins w:id="7432" w:author="nadira firinda" w:date="2022-10-29T23:31:00Z"/>
          <w:rFonts w:ascii="Frutiger 45 Light" w:hAnsi="Frutiger 45 Light"/>
          <w:noProof/>
          <w:sz w:val="24"/>
          <w:szCs w:val="24"/>
        </w:rPr>
        <w:pPrChange w:id="7433" w:author="nadira firinda" w:date="2022-10-29T23:37:00Z">
          <w:pPr>
            <w:pStyle w:val="Caption"/>
          </w:pPr>
        </w:pPrChange>
      </w:pPr>
      <w:ins w:id="7434" w:author="nadira firinda" w:date="2022-10-29T23:31:00Z">
        <w:r w:rsidRPr="0069174C">
          <w:rPr>
            <w:rFonts w:ascii="Frutiger 45 Light" w:hAnsi="Frutiger 45 Light"/>
          </w:rPr>
          <w:t xml:space="preserve">Grafik </w:t>
        </w:r>
        <w:r w:rsidRPr="0069174C">
          <w:rPr>
            <w:rFonts w:ascii="Frutiger 45 Light" w:hAnsi="Frutiger 45 Light"/>
          </w:rPr>
          <w:fldChar w:fldCharType="begin"/>
        </w:r>
        <w:r w:rsidRPr="0069174C">
          <w:rPr>
            <w:rFonts w:ascii="Frutiger 45 Light" w:hAnsi="Frutiger 45 Light"/>
          </w:rPr>
          <w:instrText xml:space="preserve"> STYLEREF 1 \s </w:instrText>
        </w:r>
        <w:r w:rsidRPr="0069174C">
          <w:rPr>
            <w:rFonts w:ascii="Frutiger 45 Light" w:hAnsi="Frutiger 45 Light"/>
          </w:rPr>
          <w:fldChar w:fldCharType="separate"/>
        </w:r>
        <w:r>
          <w:rPr>
            <w:rFonts w:ascii="Frutiger 45 Light" w:hAnsi="Frutiger 45 Light"/>
            <w:noProof/>
          </w:rPr>
          <w:t>II</w:t>
        </w:r>
        <w:r w:rsidRPr="0069174C">
          <w:rPr>
            <w:rFonts w:ascii="Frutiger 45 Light" w:hAnsi="Frutiger 45 Light"/>
          </w:rPr>
          <w:fldChar w:fldCharType="end"/>
        </w:r>
        <w:r w:rsidRPr="0069174C">
          <w:rPr>
            <w:rFonts w:ascii="Frutiger 45 Light" w:hAnsi="Frutiger 45 Light"/>
          </w:rPr>
          <w:t>.</w:t>
        </w:r>
        <w:r w:rsidRPr="0069174C">
          <w:rPr>
            <w:rFonts w:ascii="Frutiger 45 Light" w:hAnsi="Frutiger 45 Light"/>
          </w:rPr>
          <w:fldChar w:fldCharType="begin"/>
        </w:r>
        <w:r w:rsidRPr="0069174C">
          <w:rPr>
            <w:rFonts w:ascii="Frutiger 45 Light" w:hAnsi="Frutiger 45 Light"/>
          </w:rPr>
          <w:instrText xml:space="preserve"> SEQ Grafik \* ARABIC \s 1 </w:instrText>
        </w:r>
        <w:r w:rsidRPr="0069174C">
          <w:rPr>
            <w:rFonts w:ascii="Frutiger 45 Light" w:hAnsi="Frutiger 45 Light"/>
          </w:rPr>
          <w:fldChar w:fldCharType="separate"/>
        </w:r>
        <w:r>
          <w:rPr>
            <w:rFonts w:ascii="Frutiger 45 Light" w:hAnsi="Frutiger 45 Light"/>
            <w:noProof/>
          </w:rPr>
          <w:t>31</w:t>
        </w:r>
        <w:r w:rsidRPr="0069174C">
          <w:rPr>
            <w:rFonts w:ascii="Frutiger 45 Light" w:hAnsi="Frutiger 45 Light"/>
          </w:rPr>
          <w:fldChar w:fldCharType="end"/>
        </w:r>
        <w:r w:rsidRPr="0069174C">
          <w:rPr>
            <w:rFonts w:ascii="Frutiger 45 Light" w:hAnsi="Frutiger 45 Light"/>
            <w:lang w:val="en-US"/>
          </w:rPr>
          <w:t xml:space="preserve"> Input/Masukan SOFIE</w:t>
        </w:r>
      </w:ins>
    </w:p>
    <w:p w14:paraId="02C02CE5" w14:textId="77777777" w:rsidR="00F86F19" w:rsidRPr="0069174C" w:rsidRDefault="00F86F19" w:rsidP="00CC4C47">
      <w:pPr>
        <w:keepNext/>
        <w:spacing w:line="360" w:lineRule="auto"/>
        <w:jc w:val="both"/>
        <w:rPr>
          <w:ins w:id="7435" w:author="nadira firinda" w:date="2022-10-29T23:31:00Z"/>
          <w:rFonts w:ascii="Frutiger 45 Light" w:hAnsi="Frutiger 45 Light"/>
        </w:rPr>
        <w:pPrChange w:id="7436" w:author="nadira firinda" w:date="2022-10-29T23:37:00Z">
          <w:pPr>
            <w:keepNext/>
            <w:spacing w:line="276" w:lineRule="auto"/>
            <w:jc w:val="both"/>
          </w:pPr>
        </w:pPrChange>
      </w:pPr>
      <w:ins w:id="7437" w:author="nadira firinda" w:date="2022-10-29T23:31:00Z">
        <w:r w:rsidRPr="0069174C">
          <w:rPr>
            <w:rFonts w:ascii="Frutiger 45 Light" w:hAnsi="Frutiger 45 Light"/>
            <w:noProof/>
            <w:lang w:val="en-US" w:eastAsia="ja-JP"/>
          </w:rPr>
          <w:drawing>
            <wp:inline distT="0" distB="0" distL="0" distR="0" wp14:anchorId="61F3EE50" wp14:editId="660A6062">
              <wp:extent cx="6120130" cy="216154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pic:nvPicPr>
                    <pic:blipFill>
                      <a:blip r:embed="rId72" cstate="print">
                        <a:extLst>
                          <a:ext uri="{28A0092B-C50C-407E-A947-70E740481C1C}">
                            <a14:useLocalDpi xmlns:a14="http://schemas.microsoft.com/office/drawing/2010/main" val="0"/>
                          </a:ext>
                        </a:extLst>
                      </a:blip>
                      <a:stretch>
                        <a:fillRect/>
                      </a:stretch>
                    </pic:blipFill>
                    <pic:spPr>
                      <a:xfrm>
                        <a:off x="0" y="0"/>
                        <a:ext cx="6120130" cy="2161540"/>
                      </a:xfrm>
                      <a:prstGeom prst="rect">
                        <a:avLst/>
                      </a:prstGeom>
                    </pic:spPr>
                  </pic:pic>
                </a:graphicData>
              </a:graphic>
            </wp:inline>
          </w:drawing>
        </w:r>
      </w:ins>
    </w:p>
    <w:p w14:paraId="218710C7" w14:textId="77777777" w:rsidR="00F86F19" w:rsidRPr="0069174C" w:rsidRDefault="00F86F19" w:rsidP="00CC4C47">
      <w:pPr>
        <w:pStyle w:val="Caption"/>
        <w:spacing w:line="360" w:lineRule="auto"/>
        <w:jc w:val="both"/>
        <w:rPr>
          <w:ins w:id="7438" w:author="nadira firinda" w:date="2022-10-29T23:31:00Z"/>
          <w:rFonts w:ascii="Frutiger 45 Light" w:hAnsi="Frutiger 45 Light"/>
          <w:noProof/>
          <w:sz w:val="24"/>
          <w:szCs w:val="24"/>
        </w:rPr>
        <w:pPrChange w:id="7439" w:author="nadira firinda" w:date="2022-10-29T23:37:00Z">
          <w:pPr>
            <w:pStyle w:val="Caption"/>
          </w:pPr>
        </w:pPrChange>
      </w:pPr>
      <w:ins w:id="7440" w:author="nadira firinda" w:date="2022-10-29T23:31:00Z">
        <w:r w:rsidRPr="0069174C">
          <w:rPr>
            <w:rFonts w:ascii="Frutiger 45 Light" w:hAnsi="Frutiger 45 Light"/>
          </w:rPr>
          <w:t xml:space="preserve">Grafik </w:t>
        </w:r>
        <w:r w:rsidRPr="0069174C">
          <w:rPr>
            <w:rFonts w:ascii="Frutiger 45 Light" w:hAnsi="Frutiger 45 Light"/>
          </w:rPr>
          <w:fldChar w:fldCharType="begin"/>
        </w:r>
        <w:r w:rsidRPr="0069174C">
          <w:rPr>
            <w:rFonts w:ascii="Frutiger 45 Light" w:hAnsi="Frutiger 45 Light"/>
          </w:rPr>
          <w:instrText xml:space="preserve"> STYLEREF 1 \s </w:instrText>
        </w:r>
        <w:r w:rsidRPr="0069174C">
          <w:rPr>
            <w:rFonts w:ascii="Frutiger 45 Light" w:hAnsi="Frutiger 45 Light"/>
          </w:rPr>
          <w:fldChar w:fldCharType="separate"/>
        </w:r>
        <w:r>
          <w:rPr>
            <w:rFonts w:ascii="Frutiger 45 Light" w:hAnsi="Frutiger 45 Light"/>
            <w:noProof/>
          </w:rPr>
          <w:t>II</w:t>
        </w:r>
        <w:r w:rsidRPr="0069174C">
          <w:rPr>
            <w:rFonts w:ascii="Frutiger 45 Light" w:hAnsi="Frutiger 45 Light"/>
          </w:rPr>
          <w:fldChar w:fldCharType="end"/>
        </w:r>
        <w:r w:rsidRPr="0069174C">
          <w:rPr>
            <w:rFonts w:ascii="Frutiger 45 Light" w:hAnsi="Frutiger 45 Light"/>
          </w:rPr>
          <w:t>.</w:t>
        </w:r>
        <w:r w:rsidRPr="0069174C">
          <w:rPr>
            <w:rFonts w:ascii="Frutiger 45 Light" w:hAnsi="Frutiger 45 Light"/>
          </w:rPr>
          <w:fldChar w:fldCharType="begin"/>
        </w:r>
        <w:r w:rsidRPr="0069174C">
          <w:rPr>
            <w:rFonts w:ascii="Frutiger 45 Light" w:hAnsi="Frutiger 45 Light"/>
          </w:rPr>
          <w:instrText xml:space="preserve"> SEQ Grafik \* ARABIC \s 1 </w:instrText>
        </w:r>
        <w:r w:rsidRPr="0069174C">
          <w:rPr>
            <w:rFonts w:ascii="Frutiger 45 Light" w:hAnsi="Frutiger 45 Light"/>
          </w:rPr>
          <w:fldChar w:fldCharType="separate"/>
        </w:r>
        <w:r>
          <w:rPr>
            <w:rFonts w:ascii="Frutiger 45 Light" w:hAnsi="Frutiger 45 Light"/>
            <w:noProof/>
          </w:rPr>
          <w:t>32</w:t>
        </w:r>
        <w:r w:rsidRPr="0069174C">
          <w:rPr>
            <w:rFonts w:ascii="Frutiger 45 Light" w:hAnsi="Frutiger 45 Light"/>
          </w:rPr>
          <w:fldChar w:fldCharType="end"/>
        </w:r>
        <w:r w:rsidRPr="0069174C">
          <w:rPr>
            <w:rFonts w:ascii="Frutiger 45 Light" w:hAnsi="Frutiger 45 Light"/>
            <w:lang w:val="en-US"/>
          </w:rPr>
          <w:t xml:space="preserve"> Input/Masukan Sektoral ISMA</w:t>
        </w:r>
      </w:ins>
    </w:p>
    <w:p w14:paraId="559B75FD" w14:textId="77777777" w:rsidR="00F86F19" w:rsidRPr="0069174C" w:rsidRDefault="00F86F19" w:rsidP="00CC4C47">
      <w:pPr>
        <w:spacing w:line="360" w:lineRule="auto"/>
        <w:ind w:firstLine="567"/>
        <w:jc w:val="both"/>
        <w:rPr>
          <w:ins w:id="7441" w:author="nadira firinda" w:date="2022-10-29T23:31:00Z"/>
          <w:rFonts w:ascii="Frutiger 45 Light" w:hAnsi="Frutiger 45 Light"/>
          <w:sz w:val="24"/>
          <w:szCs w:val="24"/>
          <w:lang w:val="en-US"/>
        </w:rPr>
        <w:pPrChange w:id="7442" w:author="nadira firinda" w:date="2022-10-29T23:37:00Z">
          <w:pPr>
            <w:spacing w:line="276" w:lineRule="auto"/>
            <w:ind w:firstLine="567"/>
            <w:jc w:val="both"/>
          </w:pPr>
        </w:pPrChange>
      </w:pPr>
      <w:ins w:id="7443" w:author="nadira firinda" w:date="2022-10-29T23:31:00Z">
        <w:r w:rsidRPr="0069174C">
          <w:rPr>
            <w:rFonts w:ascii="Frutiger 45 Light" w:hAnsi="Frutiger 45 Light"/>
            <w:sz w:val="24"/>
            <w:szCs w:val="24"/>
            <w:lang w:val="en-US"/>
          </w:rPr>
          <w:t xml:space="preserve">Setelah data mentah masuk ke dalam worksheet, dilakukan pemrosesan atas data – data tersebut. Hal ini dilakukan dalam rangka mempermudah dihasilkannya grafik pertumbuhan Y-o-Y untuk melihat konsistensi sektoral dengan komponen PDB terkait. Pada pemrosesan data, data mentah yang diperbaharui sebelumnya akan dirubah ke dalam bentuk yang lebih mudah untuk pembuatan grafik, baik secara Q-t-Q maupun Y-o-Y. </w:t>
        </w:r>
      </w:ins>
    </w:p>
    <w:p w14:paraId="480A57A2" w14:textId="77777777" w:rsidR="00F86F19" w:rsidRPr="0069174C" w:rsidRDefault="00F86F19" w:rsidP="00CC4C47">
      <w:pPr>
        <w:spacing w:line="360" w:lineRule="auto"/>
        <w:ind w:firstLine="567"/>
        <w:jc w:val="both"/>
        <w:rPr>
          <w:ins w:id="7444" w:author="nadira firinda" w:date="2022-10-29T23:31:00Z"/>
          <w:rFonts w:ascii="Frutiger 45 Light" w:hAnsi="Frutiger 45 Light"/>
          <w:sz w:val="24"/>
          <w:szCs w:val="24"/>
          <w:lang w:val="en-US"/>
        </w:rPr>
        <w:pPrChange w:id="7445" w:author="nadira firinda" w:date="2022-10-29T23:37:00Z">
          <w:pPr>
            <w:spacing w:line="276" w:lineRule="auto"/>
            <w:ind w:firstLine="567"/>
            <w:jc w:val="both"/>
          </w:pPr>
        </w:pPrChange>
      </w:pPr>
      <w:ins w:id="7446" w:author="nadira firinda" w:date="2022-10-29T23:31:00Z">
        <w:r w:rsidRPr="0069174C">
          <w:rPr>
            <w:rFonts w:ascii="Frutiger 45 Light" w:hAnsi="Frutiger 45 Light"/>
            <w:sz w:val="24"/>
            <w:szCs w:val="24"/>
            <w:lang w:val="en-US"/>
          </w:rPr>
          <w:t>Dikarenakan data mentah dari SOFIE hanya tersedia dalam bentuk pertumbuhan Y-o-Y, maka dilakukan pemrosesan khusus agar data – data tersebut mampu menghasilkan grafik Q-t-Q. Pemrosesan tersebut memberlakukan rumus pertumbuhan Q-t-Q sebagai berikut sebelum dapat disandingkan antara Q-t-Q sektoral dengan komponen PDB terkait.</w:t>
        </w:r>
      </w:ins>
    </w:p>
    <w:p w14:paraId="4FD0AAD5" w14:textId="77777777" w:rsidR="00F86F19" w:rsidRPr="0069174C" w:rsidRDefault="00F86F19" w:rsidP="00CC4C47">
      <w:pPr>
        <w:spacing w:line="360" w:lineRule="auto"/>
        <w:ind w:firstLine="567"/>
        <w:jc w:val="both"/>
        <w:rPr>
          <w:ins w:id="7447" w:author="nadira firinda" w:date="2022-10-29T23:31:00Z"/>
          <w:rFonts w:ascii="Frutiger 45 Light" w:eastAsiaTheme="minorEastAsia" w:hAnsi="Frutiger 45 Light"/>
          <w:sz w:val="24"/>
          <w:szCs w:val="24"/>
          <w:lang w:val="en-US"/>
        </w:rPr>
        <w:pPrChange w:id="7448" w:author="nadira firinda" w:date="2022-10-29T23:37:00Z">
          <w:pPr>
            <w:spacing w:line="276" w:lineRule="auto"/>
            <w:ind w:firstLine="567"/>
            <w:jc w:val="both"/>
          </w:pPr>
        </w:pPrChange>
      </w:pPr>
      <m:oMathPara>
        <m:oMath>
          <m:d>
            <m:dPr>
              <m:ctrlPr>
                <w:ins w:id="7449" w:author="nadira firinda" w:date="2022-10-29T23:31:00Z">
                  <w:rPr>
                    <w:rFonts w:ascii="Cambria Math" w:hAnsi="Cambria Math"/>
                    <w:i/>
                    <w:sz w:val="24"/>
                    <w:szCs w:val="24"/>
                    <w:lang w:val="en-US"/>
                  </w:rPr>
                </w:ins>
              </m:ctrlPr>
            </m:dPr>
            <m:e>
              <m:f>
                <m:fPr>
                  <m:ctrlPr>
                    <w:ins w:id="7450" w:author="nadira firinda" w:date="2022-10-29T23:31:00Z">
                      <w:rPr>
                        <w:rFonts w:ascii="Cambria Math" w:hAnsi="Cambria Math"/>
                        <w:i/>
                        <w:sz w:val="24"/>
                        <w:szCs w:val="24"/>
                        <w:lang w:val="en-US"/>
                      </w:rPr>
                    </w:ins>
                  </m:ctrlPr>
                </m:fPr>
                <m:num>
                  <m:sSup>
                    <m:sSupPr>
                      <m:ctrlPr>
                        <w:ins w:id="7451" w:author="nadira firinda" w:date="2022-10-29T23:31:00Z">
                          <w:rPr>
                            <w:rFonts w:ascii="Cambria Math" w:hAnsi="Cambria Math"/>
                            <w:i/>
                            <w:sz w:val="24"/>
                            <w:szCs w:val="24"/>
                            <w:lang w:val="en-US"/>
                          </w:rPr>
                        </w:ins>
                      </m:ctrlPr>
                    </m:sSupPr>
                    <m:e>
                      <m:r>
                        <w:ins w:id="7452" w:author="nadira firinda" w:date="2022-10-29T23:31:00Z">
                          <w:rPr>
                            <w:rFonts w:ascii="Cambria Math" w:hAnsi="Cambria Math"/>
                            <w:sz w:val="24"/>
                            <w:szCs w:val="24"/>
                            <w:lang w:val="en-US"/>
                          </w:rPr>
                          <m:t>(Q</m:t>
                        </w:ins>
                      </m:r>
                    </m:e>
                    <m:sup>
                      <m:r>
                        <w:ins w:id="7453" w:author="nadira firinda" w:date="2022-10-29T23:31:00Z">
                          <w:rPr>
                            <w:rFonts w:ascii="Cambria Math" w:hAnsi="Cambria Math"/>
                            <w:sz w:val="24"/>
                            <w:szCs w:val="24"/>
                            <w:lang w:val="en-US"/>
                          </w:rPr>
                          <m:t>2</m:t>
                        </w:ins>
                      </m:r>
                    </m:sup>
                  </m:sSup>
                  <m:r>
                    <w:ins w:id="7454" w:author="nadira firinda" w:date="2022-10-29T23:31:00Z">
                      <w:rPr>
                        <w:rFonts w:ascii="Cambria Math" w:hAnsi="Cambria Math"/>
                        <w:sz w:val="24"/>
                        <w:szCs w:val="24"/>
                        <w:lang w:val="en-US"/>
                      </w:rPr>
                      <m:t>-</m:t>
                    </w:ins>
                  </m:r>
                  <m:sSup>
                    <m:sSupPr>
                      <m:ctrlPr>
                        <w:ins w:id="7455" w:author="nadira firinda" w:date="2022-10-29T23:31:00Z">
                          <w:rPr>
                            <w:rFonts w:ascii="Cambria Math" w:hAnsi="Cambria Math"/>
                            <w:i/>
                            <w:sz w:val="24"/>
                            <w:szCs w:val="24"/>
                            <w:lang w:val="en-US"/>
                          </w:rPr>
                        </w:ins>
                      </m:ctrlPr>
                    </m:sSupPr>
                    <m:e>
                      <m:r>
                        <w:ins w:id="7456" w:author="nadira firinda" w:date="2022-10-29T23:31:00Z">
                          <w:rPr>
                            <w:rFonts w:ascii="Cambria Math" w:hAnsi="Cambria Math"/>
                            <w:sz w:val="24"/>
                            <w:szCs w:val="24"/>
                            <w:lang w:val="en-US"/>
                          </w:rPr>
                          <m:t>Q</m:t>
                        </w:ins>
                      </m:r>
                    </m:e>
                    <m:sup>
                      <m:r>
                        <w:ins w:id="7457" w:author="nadira firinda" w:date="2022-10-29T23:31:00Z">
                          <w:rPr>
                            <w:rFonts w:ascii="Cambria Math" w:hAnsi="Cambria Math"/>
                            <w:sz w:val="24"/>
                            <w:szCs w:val="24"/>
                            <w:lang w:val="en-US"/>
                          </w:rPr>
                          <m:t>1</m:t>
                        </w:ins>
                      </m:r>
                    </m:sup>
                  </m:sSup>
                  <m:r>
                    <w:ins w:id="7458" w:author="nadira firinda" w:date="2022-10-29T23:31:00Z">
                      <w:rPr>
                        <w:rFonts w:ascii="Cambria Math" w:hAnsi="Cambria Math"/>
                        <w:sz w:val="24"/>
                        <w:szCs w:val="24"/>
                        <w:lang w:val="en-US"/>
                      </w:rPr>
                      <m:t>)</m:t>
                    </w:ins>
                  </m:r>
                </m:num>
                <m:den>
                  <m:sSup>
                    <m:sSupPr>
                      <m:ctrlPr>
                        <w:ins w:id="7459" w:author="nadira firinda" w:date="2022-10-29T23:31:00Z">
                          <w:rPr>
                            <w:rFonts w:ascii="Cambria Math" w:hAnsi="Cambria Math"/>
                            <w:i/>
                            <w:sz w:val="24"/>
                            <w:szCs w:val="24"/>
                            <w:lang w:val="en-US"/>
                          </w:rPr>
                        </w:ins>
                      </m:ctrlPr>
                    </m:sSupPr>
                    <m:e>
                      <m:r>
                        <w:ins w:id="7460" w:author="nadira firinda" w:date="2022-10-29T23:31:00Z">
                          <w:rPr>
                            <w:rFonts w:ascii="Cambria Math" w:hAnsi="Cambria Math"/>
                            <w:sz w:val="24"/>
                            <w:szCs w:val="24"/>
                            <w:lang w:val="en-US"/>
                          </w:rPr>
                          <m:t>Q</m:t>
                        </w:ins>
                      </m:r>
                    </m:e>
                    <m:sup>
                      <m:r>
                        <w:ins w:id="7461" w:author="nadira firinda" w:date="2022-10-29T23:31:00Z">
                          <w:rPr>
                            <w:rFonts w:ascii="Cambria Math" w:hAnsi="Cambria Math"/>
                            <w:sz w:val="24"/>
                            <w:szCs w:val="24"/>
                            <w:lang w:val="en-US"/>
                          </w:rPr>
                          <m:t>1</m:t>
                        </w:ins>
                      </m:r>
                    </m:sup>
                  </m:sSup>
                </m:den>
              </m:f>
            </m:e>
          </m:d>
          <m:r>
            <w:ins w:id="7462" w:author="nadira firinda" w:date="2022-10-29T23:31:00Z">
              <w:rPr>
                <w:rFonts w:ascii="Cambria Math" w:hAnsi="Cambria Math"/>
                <w:sz w:val="24"/>
                <w:szCs w:val="24"/>
                <w:lang w:val="en-US"/>
              </w:rPr>
              <m:t>×100</m:t>
            </w:ins>
          </m:r>
        </m:oMath>
      </m:oMathPara>
    </w:p>
    <w:p w14:paraId="13368413" w14:textId="77777777" w:rsidR="00F86F19" w:rsidRPr="0069174C" w:rsidRDefault="00F86F19" w:rsidP="00CC4C47">
      <w:pPr>
        <w:spacing w:line="360" w:lineRule="auto"/>
        <w:ind w:firstLine="567"/>
        <w:jc w:val="both"/>
        <w:rPr>
          <w:ins w:id="7463" w:author="nadira firinda" w:date="2022-10-29T23:31:00Z"/>
          <w:rFonts w:ascii="Frutiger 45 Light" w:hAnsi="Frutiger 45 Light"/>
          <w:sz w:val="24"/>
          <w:szCs w:val="24"/>
          <w:lang w:val="en-US"/>
        </w:rPr>
        <w:pPrChange w:id="7464" w:author="nadira firinda" w:date="2022-10-29T23:37:00Z">
          <w:pPr>
            <w:spacing w:line="276" w:lineRule="auto"/>
            <w:ind w:firstLine="567"/>
            <w:jc w:val="both"/>
          </w:pPr>
        </w:pPrChange>
      </w:pPr>
      <m:oMath>
        <m:sSup>
          <m:sSupPr>
            <m:ctrlPr>
              <w:ins w:id="7465" w:author="nadira firinda" w:date="2022-10-29T23:31:00Z">
                <w:rPr>
                  <w:rFonts w:ascii="Cambria Math" w:hAnsi="Cambria Math"/>
                  <w:i/>
                  <w:sz w:val="24"/>
                  <w:szCs w:val="24"/>
                  <w:lang w:val="en-US"/>
                </w:rPr>
              </w:ins>
            </m:ctrlPr>
          </m:sSupPr>
          <m:e>
            <m:r>
              <w:ins w:id="7466" w:author="nadira firinda" w:date="2022-10-29T23:31:00Z">
                <w:rPr>
                  <w:rFonts w:ascii="Cambria Math" w:hAnsi="Cambria Math"/>
                  <w:sz w:val="24"/>
                  <w:szCs w:val="24"/>
                  <w:lang w:val="en-US"/>
                </w:rPr>
                <m:t>Q</m:t>
              </w:ins>
            </m:r>
          </m:e>
          <m:sup>
            <m:r>
              <w:ins w:id="7467" w:author="nadira firinda" w:date="2022-10-29T23:31:00Z">
                <w:rPr>
                  <w:rFonts w:ascii="Cambria Math" w:hAnsi="Cambria Math"/>
                  <w:sz w:val="24"/>
                  <w:szCs w:val="24"/>
                  <w:lang w:val="en-US"/>
                </w:rPr>
                <m:t>1</m:t>
              </w:ins>
            </m:r>
          </m:sup>
        </m:sSup>
      </m:oMath>
      <w:ins w:id="7468" w:author="nadira firinda" w:date="2022-10-29T23:31:00Z">
        <w:r w:rsidRPr="0069174C">
          <w:rPr>
            <w:rFonts w:ascii="Frutiger 45 Light" w:eastAsiaTheme="minorEastAsia" w:hAnsi="Frutiger 45 Light"/>
            <w:sz w:val="24"/>
            <w:szCs w:val="24"/>
            <w:lang w:val="en-US"/>
          </w:rPr>
          <w:t xml:space="preserve"> = Nilai Komponen PDB Kuartal (t-1)</w:t>
        </w:r>
      </w:ins>
    </w:p>
    <w:p w14:paraId="2D758673" w14:textId="77777777" w:rsidR="00F86F19" w:rsidRPr="0069174C" w:rsidRDefault="00F86F19" w:rsidP="00CC4C47">
      <w:pPr>
        <w:spacing w:line="360" w:lineRule="auto"/>
        <w:ind w:firstLine="567"/>
        <w:jc w:val="both"/>
        <w:rPr>
          <w:ins w:id="7469" w:author="nadira firinda" w:date="2022-10-29T23:31:00Z"/>
          <w:rFonts w:ascii="Frutiger 45 Light" w:hAnsi="Frutiger 45 Light"/>
          <w:sz w:val="24"/>
          <w:szCs w:val="24"/>
          <w:lang w:val="en-US"/>
        </w:rPr>
        <w:pPrChange w:id="7470" w:author="nadira firinda" w:date="2022-10-29T23:37:00Z">
          <w:pPr>
            <w:spacing w:line="276" w:lineRule="auto"/>
            <w:ind w:firstLine="567"/>
            <w:jc w:val="both"/>
          </w:pPr>
        </w:pPrChange>
      </w:pPr>
      <m:oMath>
        <m:sSup>
          <m:sSupPr>
            <m:ctrlPr>
              <w:ins w:id="7471" w:author="nadira firinda" w:date="2022-10-29T23:31:00Z">
                <w:rPr>
                  <w:rFonts w:ascii="Cambria Math" w:hAnsi="Cambria Math"/>
                  <w:i/>
                  <w:sz w:val="24"/>
                  <w:szCs w:val="24"/>
                  <w:lang w:val="en-US"/>
                </w:rPr>
              </w:ins>
            </m:ctrlPr>
          </m:sSupPr>
          <m:e>
            <m:r>
              <w:ins w:id="7472" w:author="nadira firinda" w:date="2022-10-29T23:31:00Z">
                <w:rPr>
                  <w:rFonts w:ascii="Cambria Math" w:hAnsi="Cambria Math"/>
                  <w:sz w:val="24"/>
                  <w:szCs w:val="24"/>
                  <w:lang w:val="en-US"/>
                </w:rPr>
                <m:t>Q</m:t>
              </w:ins>
            </m:r>
          </m:e>
          <m:sup>
            <m:r>
              <w:ins w:id="7473" w:author="nadira firinda" w:date="2022-10-29T23:31:00Z">
                <w:rPr>
                  <w:rFonts w:ascii="Cambria Math" w:hAnsi="Cambria Math"/>
                  <w:sz w:val="24"/>
                  <w:szCs w:val="24"/>
                  <w:lang w:val="en-US"/>
                </w:rPr>
                <m:t>2</m:t>
              </w:ins>
            </m:r>
          </m:sup>
        </m:sSup>
      </m:oMath>
      <w:ins w:id="7474" w:author="nadira firinda" w:date="2022-10-29T23:31:00Z">
        <w:r w:rsidRPr="0069174C">
          <w:rPr>
            <w:rFonts w:ascii="Frutiger 45 Light" w:hAnsi="Frutiger 45 Light"/>
            <w:sz w:val="24"/>
            <w:szCs w:val="24"/>
            <w:lang w:val="en-US"/>
          </w:rPr>
          <w:t xml:space="preserve"> = Nilai </w:t>
        </w:r>
        <w:r w:rsidRPr="0069174C">
          <w:rPr>
            <w:rFonts w:ascii="Frutiger 45 Light" w:eastAsiaTheme="minorEastAsia" w:hAnsi="Frutiger 45 Light"/>
            <w:sz w:val="24"/>
            <w:szCs w:val="24"/>
            <w:lang w:val="en-US"/>
          </w:rPr>
          <w:t>Komponen PDB</w:t>
        </w:r>
        <w:r w:rsidRPr="0069174C">
          <w:rPr>
            <w:rFonts w:ascii="Frutiger 45 Light" w:hAnsi="Frutiger 45 Light"/>
            <w:sz w:val="24"/>
            <w:szCs w:val="24"/>
            <w:lang w:val="en-US"/>
          </w:rPr>
          <w:t xml:space="preserve"> Kuartal t</w:t>
        </w:r>
      </w:ins>
    </w:p>
    <w:p w14:paraId="10B3B070" w14:textId="77777777" w:rsidR="00F86F19" w:rsidRPr="0069174C" w:rsidRDefault="00F86F19" w:rsidP="00CC4C47">
      <w:pPr>
        <w:spacing w:line="360" w:lineRule="auto"/>
        <w:ind w:firstLine="567"/>
        <w:jc w:val="both"/>
        <w:rPr>
          <w:ins w:id="7475" w:author="nadira firinda" w:date="2022-10-29T23:31:00Z"/>
          <w:rFonts w:ascii="Frutiger 45 Light" w:hAnsi="Frutiger 45 Light"/>
          <w:noProof/>
          <w:sz w:val="24"/>
          <w:szCs w:val="24"/>
          <w:lang w:val="en-US"/>
        </w:rPr>
        <w:pPrChange w:id="7476" w:author="nadira firinda" w:date="2022-10-29T23:37:00Z">
          <w:pPr>
            <w:spacing w:line="276" w:lineRule="auto"/>
            <w:ind w:firstLine="567"/>
            <w:jc w:val="both"/>
          </w:pPr>
        </w:pPrChange>
      </w:pPr>
      <w:ins w:id="7477" w:author="nadira firinda" w:date="2022-10-29T23:31:00Z">
        <w:r w:rsidRPr="0069174C">
          <w:rPr>
            <w:rFonts w:ascii="Frutiger 45 Light" w:hAnsi="Frutiger 45 Light"/>
            <w:sz w:val="24"/>
            <w:szCs w:val="24"/>
            <w:lang w:val="en-US"/>
          </w:rPr>
          <w:t>Selanjutnya, hasil pemrosesan data dapat langsung dimasukkan ke dalam grafik perbandingan Y-o-Y dan Q-t-Q untuk menilai konsistensi. Berikut merupakan ilustrasi pemrosesan data pertumbuhan PDB LU beserta pertumbuhan komponen PDB dari SOFIE.</w:t>
        </w:r>
      </w:ins>
    </w:p>
    <w:p w14:paraId="5884772D" w14:textId="77777777" w:rsidR="00F86F19" w:rsidRPr="0069174C" w:rsidRDefault="00F86F19" w:rsidP="00CC4C47">
      <w:pPr>
        <w:keepNext/>
        <w:spacing w:line="360" w:lineRule="auto"/>
        <w:jc w:val="both"/>
        <w:rPr>
          <w:ins w:id="7478" w:author="nadira firinda" w:date="2022-10-29T23:31:00Z"/>
          <w:rFonts w:ascii="Frutiger 45 Light" w:hAnsi="Frutiger 45 Light"/>
        </w:rPr>
        <w:pPrChange w:id="7479" w:author="nadira firinda" w:date="2022-10-29T23:37:00Z">
          <w:pPr>
            <w:keepNext/>
          </w:pPr>
        </w:pPrChange>
      </w:pPr>
      <w:ins w:id="7480" w:author="nadira firinda" w:date="2022-10-29T23:31:00Z">
        <w:r w:rsidRPr="0069174C">
          <w:rPr>
            <w:rFonts w:ascii="Frutiger 45 Light" w:hAnsi="Frutiger 45 Light"/>
            <w:noProof/>
            <w:sz w:val="24"/>
            <w:szCs w:val="24"/>
            <w:lang w:val="en-US" w:eastAsia="ja-JP"/>
          </w:rPr>
          <w:drawing>
            <wp:inline distT="0" distB="0" distL="0" distR="0" wp14:anchorId="372069F7" wp14:editId="718E04D1">
              <wp:extent cx="6120130" cy="2052955"/>
              <wp:effectExtent l="0" t="0" r="0" b="444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120130" cy="2052955"/>
                      </a:xfrm>
                      <a:prstGeom prst="rect">
                        <a:avLst/>
                      </a:prstGeom>
                    </pic:spPr>
                  </pic:pic>
                </a:graphicData>
              </a:graphic>
            </wp:inline>
          </w:drawing>
        </w:r>
      </w:ins>
    </w:p>
    <w:p w14:paraId="6CDCE5EB" w14:textId="77777777" w:rsidR="00F86F19" w:rsidRPr="0069174C" w:rsidRDefault="00F86F19" w:rsidP="00CC4C47">
      <w:pPr>
        <w:pStyle w:val="Caption"/>
        <w:spacing w:line="360" w:lineRule="auto"/>
        <w:jc w:val="both"/>
        <w:rPr>
          <w:ins w:id="7481" w:author="nadira firinda" w:date="2022-10-29T23:31:00Z"/>
          <w:rFonts w:ascii="Frutiger 45 Light" w:hAnsi="Frutiger 45 Light"/>
          <w:noProof/>
          <w:sz w:val="24"/>
          <w:szCs w:val="24"/>
        </w:rPr>
        <w:pPrChange w:id="7482" w:author="nadira firinda" w:date="2022-10-29T23:37:00Z">
          <w:pPr>
            <w:pStyle w:val="Caption"/>
          </w:pPr>
        </w:pPrChange>
      </w:pPr>
      <w:ins w:id="7483" w:author="nadira firinda" w:date="2022-10-29T23:31:00Z">
        <w:r w:rsidRPr="0069174C">
          <w:rPr>
            <w:rFonts w:ascii="Frutiger 45 Light" w:hAnsi="Frutiger 45 Light"/>
          </w:rPr>
          <w:t xml:space="preserve">Grafik </w:t>
        </w:r>
        <w:r w:rsidRPr="0069174C">
          <w:rPr>
            <w:rFonts w:ascii="Frutiger 45 Light" w:hAnsi="Frutiger 45 Light"/>
          </w:rPr>
          <w:fldChar w:fldCharType="begin"/>
        </w:r>
        <w:r w:rsidRPr="0069174C">
          <w:rPr>
            <w:rFonts w:ascii="Frutiger 45 Light" w:hAnsi="Frutiger 45 Light"/>
          </w:rPr>
          <w:instrText xml:space="preserve"> STYLEREF 1 \s </w:instrText>
        </w:r>
        <w:r w:rsidRPr="0069174C">
          <w:rPr>
            <w:rFonts w:ascii="Frutiger 45 Light" w:hAnsi="Frutiger 45 Light"/>
          </w:rPr>
          <w:fldChar w:fldCharType="separate"/>
        </w:r>
        <w:r>
          <w:rPr>
            <w:rFonts w:ascii="Frutiger 45 Light" w:hAnsi="Frutiger 45 Light"/>
            <w:noProof/>
          </w:rPr>
          <w:t>II</w:t>
        </w:r>
        <w:r w:rsidRPr="0069174C">
          <w:rPr>
            <w:rFonts w:ascii="Frutiger 45 Light" w:hAnsi="Frutiger 45 Light"/>
          </w:rPr>
          <w:fldChar w:fldCharType="end"/>
        </w:r>
        <w:r w:rsidRPr="0069174C">
          <w:rPr>
            <w:rFonts w:ascii="Frutiger 45 Light" w:hAnsi="Frutiger 45 Light"/>
          </w:rPr>
          <w:t>.</w:t>
        </w:r>
        <w:r w:rsidRPr="0069174C">
          <w:rPr>
            <w:rFonts w:ascii="Frutiger 45 Light" w:hAnsi="Frutiger 45 Light"/>
          </w:rPr>
          <w:fldChar w:fldCharType="begin"/>
        </w:r>
        <w:r w:rsidRPr="0069174C">
          <w:rPr>
            <w:rFonts w:ascii="Frutiger 45 Light" w:hAnsi="Frutiger 45 Light"/>
          </w:rPr>
          <w:instrText xml:space="preserve"> SEQ Grafik \* ARABIC \s 1 </w:instrText>
        </w:r>
        <w:r w:rsidRPr="0069174C">
          <w:rPr>
            <w:rFonts w:ascii="Frutiger 45 Light" w:hAnsi="Frutiger 45 Light"/>
          </w:rPr>
          <w:fldChar w:fldCharType="separate"/>
        </w:r>
        <w:r>
          <w:rPr>
            <w:rFonts w:ascii="Frutiger 45 Light" w:hAnsi="Frutiger 45 Light"/>
            <w:noProof/>
          </w:rPr>
          <w:t>33</w:t>
        </w:r>
        <w:r w:rsidRPr="0069174C">
          <w:rPr>
            <w:rFonts w:ascii="Frutiger 45 Light" w:hAnsi="Frutiger 45 Light"/>
          </w:rPr>
          <w:fldChar w:fldCharType="end"/>
        </w:r>
        <w:r w:rsidRPr="0069174C">
          <w:rPr>
            <w:rFonts w:ascii="Frutiger 45 Light" w:hAnsi="Frutiger 45 Light"/>
            <w:lang w:val="en-US"/>
          </w:rPr>
          <w:t xml:space="preserve"> Pemrosesan Masukan SOFIE pada Grafik Konsistensi</w:t>
        </w:r>
      </w:ins>
    </w:p>
    <w:p w14:paraId="716D49C6" w14:textId="77777777" w:rsidR="00F86F19" w:rsidRPr="0069174C" w:rsidRDefault="00F86F19" w:rsidP="00CC4C47">
      <w:pPr>
        <w:spacing w:line="360" w:lineRule="auto"/>
        <w:jc w:val="both"/>
        <w:rPr>
          <w:ins w:id="7484" w:author="nadira firinda" w:date="2022-10-29T23:31:00Z"/>
          <w:rFonts w:ascii="Frutiger 45 Light" w:hAnsi="Frutiger 45 Light"/>
          <w:noProof/>
          <w:sz w:val="24"/>
          <w:szCs w:val="24"/>
        </w:rPr>
        <w:pPrChange w:id="7485" w:author="nadira firinda" w:date="2022-10-29T23:37:00Z">
          <w:pPr/>
        </w:pPrChange>
      </w:pPr>
    </w:p>
    <w:p w14:paraId="08B4363B" w14:textId="77777777" w:rsidR="00F86F19" w:rsidRPr="0069174C" w:rsidRDefault="00F86F19" w:rsidP="00CC4C47">
      <w:pPr>
        <w:keepNext/>
        <w:spacing w:line="360" w:lineRule="auto"/>
        <w:jc w:val="both"/>
        <w:rPr>
          <w:ins w:id="7486" w:author="nadira firinda" w:date="2022-10-29T23:31:00Z"/>
          <w:rFonts w:ascii="Frutiger 45 Light" w:hAnsi="Frutiger 45 Light"/>
        </w:rPr>
        <w:pPrChange w:id="7487" w:author="nadira firinda" w:date="2022-10-29T23:37:00Z">
          <w:pPr>
            <w:keepNext/>
          </w:pPr>
        </w:pPrChange>
      </w:pPr>
      <w:ins w:id="7488" w:author="nadira firinda" w:date="2022-10-29T23:31:00Z">
        <w:r w:rsidRPr="0069174C">
          <w:rPr>
            <w:rFonts w:ascii="Frutiger 45 Light" w:hAnsi="Frutiger 45 Light"/>
            <w:noProof/>
            <w:sz w:val="24"/>
            <w:szCs w:val="24"/>
            <w:lang w:val="en-US" w:eastAsia="ja-JP"/>
          </w:rPr>
          <w:drawing>
            <wp:inline distT="0" distB="0" distL="0" distR="0" wp14:anchorId="705BA8D4" wp14:editId="0768C43B">
              <wp:extent cx="6120130" cy="2037715"/>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120130" cy="2037715"/>
                      </a:xfrm>
                      <a:prstGeom prst="rect">
                        <a:avLst/>
                      </a:prstGeom>
                    </pic:spPr>
                  </pic:pic>
                </a:graphicData>
              </a:graphic>
            </wp:inline>
          </w:drawing>
        </w:r>
      </w:ins>
    </w:p>
    <w:p w14:paraId="04912E4F" w14:textId="77777777" w:rsidR="00F86F19" w:rsidRPr="0069174C" w:rsidRDefault="00F86F19" w:rsidP="00CC4C47">
      <w:pPr>
        <w:pStyle w:val="Caption"/>
        <w:spacing w:line="360" w:lineRule="auto"/>
        <w:jc w:val="both"/>
        <w:rPr>
          <w:ins w:id="7489" w:author="nadira firinda" w:date="2022-10-29T23:31:00Z"/>
          <w:rFonts w:ascii="Frutiger 45 Light" w:hAnsi="Frutiger 45 Light"/>
          <w:noProof/>
          <w:sz w:val="24"/>
          <w:szCs w:val="24"/>
        </w:rPr>
        <w:pPrChange w:id="7490" w:author="nadira firinda" w:date="2022-10-29T23:37:00Z">
          <w:pPr>
            <w:pStyle w:val="Caption"/>
          </w:pPr>
        </w:pPrChange>
      </w:pPr>
      <w:ins w:id="7491" w:author="nadira firinda" w:date="2022-10-29T23:31:00Z">
        <w:r w:rsidRPr="0069174C">
          <w:rPr>
            <w:rFonts w:ascii="Frutiger 45 Light" w:hAnsi="Frutiger 45 Light"/>
          </w:rPr>
          <w:t xml:space="preserve">Grafik </w:t>
        </w:r>
        <w:r w:rsidRPr="0069174C">
          <w:rPr>
            <w:rFonts w:ascii="Frutiger 45 Light" w:hAnsi="Frutiger 45 Light"/>
          </w:rPr>
          <w:fldChar w:fldCharType="begin"/>
        </w:r>
        <w:r w:rsidRPr="0069174C">
          <w:rPr>
            <w:rFonts w:ascii="Frutiger 45 Light" w:hAnsi="Frutiger 45 Light"/>
          </w:rPr>
          <w:instrText xml:space="preserve"> STYLEREF 1 \s </w:instrText>
        </w:r>
        <w:r w:rsidRPr="0069174C">
          <w:rPr>
            <w:rFonts w:ascii="Frutiger 45 Light" w:hAnsi="Frutiger 45 Light"/>
          </w:rPr>
          <w:fldChar w:fldCharType="separate"/>
        </w:r>
        <w:r>
          <w:rPr>
            <w:rFonts w:ascii="Frutiger 45 Light" w:hAnsi="Frutiger 45 Light"/>
            <w:noProof/>
          </w:rPr>
          <w:t>II</w:t>
        </w:r>
        <w:r w:rsidRPr="0069174C">
          <w:rPr>
            <w:rFonts w:ascii="Frutiger 45 Light" w:hAnsi="Frutiger 45 Light"/>
          </w:rPr>
          <w:fldChar w:fldCharType="end"/>
        </w:r>
        <w:r w:rsidRPr="0069174C">
          <w:rPr>
            <w:rFonts w:ascii="Frutiger 45 Light" w:hAnsi="Frutiger 45 Light"/>
          </w:rPr>
          <w:t>.</w:t>
        </w:r>
        <w:r w:rsidRPr="0069174C">
          <w:rPr>
            <w:rFonts w:ascii="Frutiger 45 Light" w:hAnsi="Frutiger 45 Light"/>
          </w:rPr>
          <w:fldChar w:fldCharType="begin"/>
        </w:r>
        <w:r w:rsidRPr="0069174C">
          <w:rPr>
            <w:rFonts w:ascii="Frutiger 45 Light" w:hAnsi="Frutiger 45 Light"/>
          </w:rPr>
          <w:instrText xml:space="preserve"> SEQ Grafik \* ARABIC \s 1 </w:instrText>
        </w:r>
        <w:r w:rsidRPr="0069174C">
          <w:rPr>
            <w:rFonts w:ascii="Frutiger 45 Light" w:hAnsi="Frutiger 45 Light"/>
          </w:rPr>
          <w:fldChar w:fldCharType="separate"/>
        </w:r>
        <w:r>
          <w:rPr>
            <w:rFonts w:ascii="Frutiger 45 Light" w:hAnsi="Frutiger 45 Light"/>
            <w:noProof/>
          </w:rPr>
          <w:t>34</w:t>
        </w:r>
        <w:r w:rsidRPr="0069174C">
          <w:rPr>
            <w:rFonts w:ascii="Frutiger 45 Light" w:hAnsi="Frutiger 45 Light"/>
          </w:rPr>
          <w:fldChar w:fldCharType="end"/>
        </w:r>
        <w:r w:rsidRPr="0069174C">
          <w:rPr>
            <w:rFonts w:ascii="Frutiger 45 Light" w:hAnsi="Frutiger 45 Light"/>
            <w:lang w:val="en-US"/>
          </w:rPr>
          <w:t xml:space="preserve"> Pemrosesan Masukan Sektoral pada Grafik Konsistensi</w:t>
        </w:r>
      </w:ins>
    </w:p>
    <w:p w14:paraId="50AA3B01" w14:textId="77777777" w:rsidR="00F86F19" w:rsidRPr="0069174C" w:rsidRDefault="00F86F19" w:rsidP="00CC4C47">
      <w:pPr>
        <w:spacing w:line="360" w:lineRule="auto"/>
        <w:jc w:val="both"/>
        <w:rPr>
          <w:ins w:id="7492" w:author="nadira firinda" w:date="2022-10-29T23:31:00Z"/>
          <w:rFonts w:ascii="Frutiger 45 Light" w:hAnsi="Frutiger 45 Light"/>
          <w:noProof/>
          <w:sz w:val="24"/>
          <w:szCs w:val="24"/>
        </w:rPr>
        <w:pPrChange w:id="7493" w:author="nadira firinda" w:date="2022-10-29T23:37:00Z">
          <w:pPr/>
        </w:pPrChange>
      </w:pPr>
    </w:p>
    <w:p w14:paraId="2DA678F2" w14:textId="77777777" w:rsidR="00F86F19" w:rsidRPr="0069174C" w:rsidRDefault="00F86F19" w:rsidP="00CC4C47">
      <w:pPr>
        <w:spacing w:line="360" w:lineRule="auto"/>
        <w:ind w:firstLine="720"/>
        <w:jc w:val="both"/>
        <w:rPr>
          <w:ins w:id="7494" w:author="nadira firinda" w:date="2022-10-29T23:31:00Z"/>
          <w:rFonts w:ascii="Frutiger 45 Light" w:hAnsi="Frutiger 45 Light"/>
        </w:rPr>
        <w:pPrChange w:id="7495" w:author="nadira firinda" w:date="2022-10-29T23:37:00Z">
          <w:pPr>
            <w:ind w:firstLine="720"/>
            <w:jc w:val="both"/>
          </w:pPr>
        </w:pPrChange>
      </w:pPr>
      <w:ins w:id="7496" w:author="nadira firinda" w:date="2022-10-29T23:31:00Z">
        <w:r w:rsidRPr="0069174C">
          <w:rPr>
            <w:rFonts w:ascii="Frutiger 45 Light" w:hAnsi="Frutiger 45 Light"/>
            <w:noProof/>
            <w:sz w:val="24"/>
            <w:szCs w:val="24"/>
          </w:rPr>
          <w:t xml:space="preserve">Sesuai dengan dasar teori dan praktek jalannya proyeksi sektoral saat ini, hasil pengecekan konsistensi berfokus pada kesesuaian pertumbuhan Y-o-Y atau Q-t-Q </w:t>
        </w:r>
        <w:r w:rsidRPr="0069174C">
          <w:rPr>
            <w:rFonts w:ascii="Frutiger 45 Light" w:hAnsi="Frutiger 45 Light"/>
            <w:noProof/>
            <w:sz w:val="24"/>
            <w:szCs w:val="24"/>
          </w:rPr>
          <w:lastRenderedPageBreak/>
          <w:t>beberapa LU tertentu dari ISMA dengan pertumbuhan Y-o-Y atau Q-t-Q komponen PDB yang sesuai dari SOFIE. Berdasarkan kedua hal tersebut, ditemukan bahwa kesesuaian dimiliki oleh:</w:t>
        </w:r>
      </w:ins>
    </w:p>
    <w:p w14:paraId="667A9EC0" w14:textId="77777777" w:rsidR="00F86F19" w:rsidRPr="0069174C" w:rsidRDefault="00F86F19" w:rsidP="00CC4C47">
      <w:pPr>
        <w:pStyle w:val="ListParagraph"/>
        <w:numPr>
          <w:ilvl w:val="1"/>
          <w:numId w:val="35"/>
        </w:numPr>
        <w:spacing w:line="360" w:lineRule="auto"/>
        <w:jc w:val="both"/>
        <w:rPr>
          <w:ins w:id="7497" w:author="nadira firinda" w:date="2022-10-29T23:31:00Z"/>
          <w:rFonts w:ascii="Frutiger 45 Light" w:hAnsi="Frutiger 45 Light"/>
          <w:noProof/>
          <w:sz w:val="24"/>
          <w:szCs w:val="24"/>
        </w:rPr>
        <w:pPrChange w:id="7498" w:author="nadira firinda" w:date="2022-10-29T23:37:00Z">
          <w:pPr>
            <w:pStyle w:val="ListParagraph"/>
            <w:numPr>
              <w:ilvl w:val="1"/>
              <w:numId w:val="35"/>
            </w:numPr>
            <w:ind w:left="1440" w:hanging="360"/>
            <w:jc w:val="both"/>
          </w:pPr>
        </w:pPrChange>
      </w:pPr>
      <w:ins w:id="7499" w:author="nadira firinda" w:date="2022-10-29T23:31:00Z">
        <w:r w:rsidRPr="0069174C">
          <w:rPr>
            <w:rFonts w:ascii="Frutiger 45 Light" w:hAnsi="Frutiger 45 Light"/>
            <w:noProof/>
            <w:sz w:val="24"/>
            <w:szCs w:val="24"/>
          </w:rPr>
          <w:t>LU Perdagangan Besar dengan Eceran dengan Konsumsi Swasta</w:t>
        </w:r>
      </w:ins>
    </w:p>
    <w:p w14:paraId="0929067E" w14:textId="77777777" w:rsidR="00F86F19" w:rsidRPr="0069174C" w:rsidRDefault="00F86F19" w:rsidP="00CC4C47">
      <w:pPr>
        <w:pStyle w:val="ListParagraph"/>
        <w:numPr>
          <w:ilvl w:val="1"/>
          <w:numId w:val="35"/>
        </w:numPr>
        <w:spacing w:line="360" w:lineRule="auto"/>
        <w:jc w:val="both"/>
        <w:rPr>
          <w:ins w:id="7500" w:author="nadira firinda" w:date="2022-10-29T23:31:00Z"/>
          <w:rFonts w:ascii="Frutiger 45 Light" w:hAnsi="Frutiger 45 Light"/>
          <w:noProof/>
          <w:sz w:val="24"/>
          <w:szCs w:val="24"/>
        </w:rPr>
        <w:pPrChange w:id="7501" w:author="nadira firinda" w:date="2022-10-29T23:37:00Z">
          <w:pPr>
            <w:pStyle w:val="ListParagraph"/>
            <w:numPr>
              <w:ilvl w:val="1"/>
              <w:numId w:val="35"/>
            </w:numPr>
            <w:ind w:left="1440" w:hanging="360"/>
            <w:jc w:val="both"/>
          </w:pPr>
        </w:pPrChange>
      </w:pPr>
      <w:ins w:id="7502" w:author="nadira firinda" w:date="2022-10-29T23:31:00Z">
        <w:r w:rsidRPr="0069174C">
          <w:rPr>
            <w:rFonts w:ascii="Frutiger 45 Light" w:hAnsi="Frutiger 45 Light"/>
            <w:noProof/>
            <w:sz w:val="24"/>
            <w:szCs w:val="24"/>
          </w:rPr>
          <w:t>LU Industri Pengolahan dengan Konsumsi Swasta</w:t>
        </w:r>
      </w:ins>
    </w:p>
    <w:p w14:paraId="05EAC1FB" w14:textId="77777777" w:rsidR="00F86F19" w:rsidRPr="0069174C" w:rsidRDefault="00F86F19" w:rsidP="00CC4C47">
      <w:pPr>
        <w:pStyle w:val="ListParagraph"/>
        <w:numPr>
          <w:ilvl w:val="1"/>
          <w:numId w:val="35"/>
        </w:numPr>
        <w:spacing w:line="360" w:lineRule="auto"/>
        <w:jc w:val="both"/>
        <w:rPr>
          <w:ins w:id="7503" w:author="nadira firinda" w:date="2022-10-29T23:31:00Z"/>
          <w:rFonts w:ascii="Frutiger 45 Light" w:hAnsi="Frutiger 45 Light"/>
          <w:noProof/>
          <w:sz w:val="24"/>
          <w:szCs w:val="24"/>
        </w:rPr>
        <w:pPrChange w:id="7504" w:author="nadira firinda" w:date="2022-10-29T23:37:00Z">
          <w:pPr>
            <w:pStyle w:val="ListParagraph"/>
            <w:numPr>
              <w:ilvl w:val="1"/>
              <w:numId w:val="35"/>
            </w:numPr>
            <w:ind w:left="1440" w:hanging="360"/>
            <w:jc w:val="both"/>
          </w:pPr>
        </w:pPrChange>
      </w:pPr>
      <w:ins w:id="7505" w:author="nadira firinda" w:date="2022-10-29T23:31:00Z">
        <w:r w:rsidRPr="0069174C">
          <w:rPr>
            <w:rFonts w:ascii="Frutiger 45 Light" w:hAnsi="Frutiger 45 Light"/>
            <w:noProof/>
            <w:sz w:val="24"/>
            <w:szCs w:val="24"/>
          </w:rPr>
          <w:t>LU Akomodasi dan Makan Minum dengan Konsumsi Swasta</w:t>
        </w:r>
      </w:ins>
    </w:p>
    <w:p w14:paraId="1A20621F" w14:textId="77777777" w:rsidR="00F86F19" w:rsidRPr="0069174C" w:rsidRDefault="00F86F19" w:rsidP="00CC4C47">
      <w:pPr>
        <w:pStyle w:val="ListParagraph"/>
        <w:numPr>
          <w:ilvl w:val="1"/>
          <w:numId w:val="35"/>
        </w:numPr>
        <w:spacing w:line="360" w:lineRule="auto"/>
        <w:jc w:val="both"/>
        <w:rPr>
          <w:ins w:id="7506" w:author="nadira firinda" w:date="2022-10-29T23:31:00Z"/>
          <w:rFonts w:ascii="Frutiger 45 Light" w:hAnsi="Frutiger 45 Light"/>
          <w:noProof/>
          <w:sz w:val="24"/>
          <w:szCs w:val="24"/>
        </w:rPr>
        <w:pPrChange w:id="7507" w:author="nadira firinda" w:date="2022-10-29T23:37:00Z">
          <w:pPr>
            <w:pStyle w:val="ListParagraph"/>
            <w:numPr>
              <w:ilvl w:val="1"/>
              <w:numId w:val="35"/>
            </w:numPr>
            <w:ind w:left="1440" w:hanging="360"/>
            <w:jc w:val="both"/>
          </w:pPr>
        </w:pPrChange>
      </w:pPr>
      <w:ins w:id="7508" w:author="nadira firinda" w:date="2022-10-29T23:31:00Z">
        <w:r w:rsidRPr="0069174C">
          <w:rPr>
            <w:rFonts w:ascii="Frutiger 45 Light" w:hAnsi="Frutiger 45 Light"/>
            <w:noProof/>
            <w:sz w:val="24"/>
            <w:szCs w:val="24"/>
          </w:rPr>
          <w:t>LU Administrasi Pemerintah dengan Konsumsi Pemerintah</w:t>
        </w:r>
      </w:ins>
    </w:p>
    <w:p w14:paraId="676111FB" w14:textId="77777777" w:rsidR="00F86F19" w:rsidRPr="0069174C" w:rsidRDefault="00F86F19" w:rsidP="00CC4C47">
      <w:pPr>
        <w:pStyle w:val="ListParagraph"/>
        <w:numPr>
          <w:ilvl w:val="1"/>
          <w:numId w:val="35"/>
        </w:numPr>
        <w:spacing w:line="360" w:lineRule="auto"/>
        <w:jc w:val="both"/>
        <w:rPr>
          <w:ins w:id="7509" w:author="nadira firinda" w:date="2022-10-29T23:31:00Z"/>
          <w:rFonts w:ascii="Frutiger 45 Light" w:hAnsi="Frutiger 45 Light"/>
          <w:noProof/>
          <w:sz w:val="24"/>
          <w:szCs w:val="24"/>
        </w:rPr>
        <w:pPrChange w:id="7510" w:author="nadira firinda" w:date="2022-10-29T23:37:00Z">
          <w:pPr>
            <w:pStyle w:val="ListParagraph"/>
            <w:numPr>
              <w:ilvl w:val="1"/>
              <w:numId w:val="35"/>
            </w:numPr>
            <w:ind w:left="1440" w:hanging="360"/>
            <w:jc w:val="both"/>
          </w:pPr>
        </w:pPrChange>
      </w:pPr>
      <w:ins w:id="7511" w:author="nadira firinda" w:date="2022-10-29T23:31:00Z">
        <w:r w:rsidRPr="0069174C">
          <w:rPr>
            <w:rFonts w:ascii="Frutiger 45 Light" w:hAnsi="Frutiger 45 Light"/>
            <w:noProof/>
            <w:sz w:val="24"/>
            <w:szCs w:val="24"/>
          </w:rPr>
          <w:t>LU Konstruksi dengan Investasi Bangunan</w:t>
        </w:r>
      </w:ins>
    </w:p>
    <w:p w14:paraId="11FBB868" w14:textId="77777777" w:rsidR="00F86F19" w:rsidRPr="0069174C" w:rsidRDefault="00F86F19" w:rsidP="00CC4C47">
      <w:pPr>
        <w:pStyle w:val="ListParagraph"/>
        <w:numPr>
          <w:ilvl w:val="1"/>
          <w:numId w:val="35"/>
        </w:numPr>
        <w:spacing w:line="360" w:lineRule="auto"/>
        <w:jc w:val="both"/>
        <w:rPr>
          <w:ins w:id="7512" w:author="nadira firinda" w:date="2022-10-29T23:31:00Z"/>
          <w:rFonts w:ascii="Frutiger 45 Light" w:hAnsi="Frutiger 45 Light"/>
          <w:noProof/>
          <w:sz w:val="24"/>
          <w:szCs w:val="24"/>
        </w:rPr>
        <w:pPrChange w:id="7513" w:author="nadira firinda" w:date="2022-10-29T23:37:00Z">
          <w:pPr>
            <w:pStyle w:val="ListParagraph"/>
            <w:numPr>
              <w:ilvl w:val="1"/>
              <w:numId w:val="35"/>
            </w:numPr>
            <w:ind w:left="1440" w:hanging="360"/>
            <w:jc w:val="both"/>
          </w:pPr>
        </w:pPrChange>
      </w:pPr>
      <w:ins w:id="7514" w:author="nadira firinda" w:date="2022-10-29T23:31:00Z">
        <w:r w:rsidRPr="0069174C">
          <w:rPr>
            <w:rFonts w:ascii="Frutiger 45 Light" w:hAnsi="Frutiger 45 Light"/>
            <w:noProof/>
            <w:sz w:val="24"/>
            <w:szCs w:val="24"/>
          </w:rPr>
          <w:t>LU Pertambangan dengan Ekspor Riil</w:t>
        </w:r>
      </w:ins>
    </w:p>
    <w:p w14:paraId="00DE28AE" w14:textId="77777777" w:rsidR="00F86F19" w:rsidRPr="0069174C" w:rsidRDefault="00F86F19" w:rsidP="00CC4C47">
      <w:pPr>
        <w:spacing w:line="360" w:lineRule="auto"/>
        <w:ind w:firstLine="720"/>
        <w:jc w:val="both"/>
        <w:rPr>
          <w:ins w:id="7515" w:author="nadira firinda" w:date="2022-10-29T23:31:00Z"/>
          <w:rFonts w:ascii="Frutiger 45 Light" w:hAnsi="Frutiger 45 Light"/>
          <w:noProof/>
          <w:sz w:val="24"/>
          <w:szCs w:val="24"/>
        </w:rPr>
        <w:pPrChange w:id="7516" w:author="nadira firinda" w:date="2022-10-29T23:37:00Z">
          <w:pPr>
            <w:ind w:firstLine="720"/>
            <w:jc w:val="both"/>
          </w:pPr>
        </w:pPrChange>
      </w:pPr>
      <w:ins w:id="7517" w:author="nadira firinda" w:date="2022-10-29T23:31:00Z">
        <w:r w:rsidRPr="0069174C">
          <w:rPr>
            <w:rFonts w:ascii="Frutiger 45 Light" w:hAnsi="Frutiger 45 Light"/>
            <w:noProof/>
            <w:sz w:val="24"/>
            <w:szCs w:val="24"/>
          </w:rPr>
          <w:t>Berikut merupakan ilustrasi dari perbandingan kesesuaian antar beberapa LU tersebut dengan komponen PDB yang sesuai layaknya Konsumsi Swasta, Konsumsi Pemerintah, Investasi Bangunan dan Ekspor Riil. Ilustrasi yang diberikan diambil dari proyeksi sektoral dan komponen PDB periode Bulan Juli serta data realisasi sampai dengan 2022 Q1.</w:t>
        </w:r>
      </w:ins>
    </w:p>
    <w:p w14:paraId="65CB45D8" w14:textId="77777777" w:rsidR="00F86F19" w:rsidRPr="0069174C" w:rsidRDefault="00F86F19" w:rsidP="00CC4C47">
      <w:pPr>
        <w:pStyle w:val="Heading4"/>
        <w:numPr>
          <w:ilvl w:val="3"/>
          <w:numId w:val="35"/>
        </w:numPr>
        <w:spacing w:line="360" w:lineRule="auto"/>
        <w:ind w:left="709" w:hanging="425"/>
        <w:jc w:val="both"/>
        <w:rPr>
          <w:ins w:id="7518" w:author="nadira firinda" w:date="2022-10-29T23:31:00Z"/>
          <w:rFonts w:ascii="Frutiger 45 Light" w:hAnsi="Frutiger 45 Light"/>
          <w:b/>
          <w:bCs/>
          <w:i w:val="0"/>
          <w:iCs w:val="0"/>
          <w:noProof/>
          <w:color w:val="auto"/>
          <w:sz w:val="24"/>
          <w:szCs w:val="24"/>
        </w:rPr>
        <w:pPrChange w:id="7519" w:author="nadira firinda" w:date="2022-10-29T23:37:00Z">
          <w:pPr>
            <w:pStyle w:val="Heading4"/>
            <w:numPr>
              <w:ilvl w:val="3"/>
              <w:numId w:val="35"/>
            </w:numPr>
            <w:ind w:left="709" w:hanging="425"/>
          </w:pPr>
        </w:pPrChange>
      </w:pPr>
      <w:ins w:id="7520" w:author="nadira firinda" w:date="2022-10-29T23:31:00Z">
        <w:r w:rsidRPr="0069174C">
          <w:rPr>
            <w:rFonts w:ascii="Frutiger 45 Light" w:hAnsi="Frutiger 45 Light"/>
            <w:b/>
            <w:bCs/>
            <w:i w:val="0"/>
            <w:iCs w:val="0"/>
            <w:noProof/>
            <w:color w:val="auto"/>
            <w:sz w:val="24"/>
            <w:szCs w:val="24"/>
          </w:rPr>
          <w:t>LU Perdagangan Besar dengan Eceran dengan Konsumsi Swasta</w:t>
        </w:r>
      </w:ins>
    </w:p>
    <w:tbl>
      <w:tblPr>
        <w:tblStyle w:val="TableGrid"/>
        <w:tblW w:w="963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5"/>
        <w:gridCol w:w="4824"/>
      </w:tblGrid>
      <w:tr w:rsidR="00F86F19" w:rsidRPr="0069174C" w14:paraId="289CDCAA" w14:textId="77777777" w:rsidTr="007275DA">
        <w:trPr>
          <w:ins w:id="7521" w:author="nadira firinda" w:date="2022-10-29T23:31:00Z"/>
        </w:trPr>
        <w:tc>
          <w:tcPr>
            <w:tcW w:w="4678" w:type="dxa"/>
          </w:tcPr>
          <w:p w14:paraId="424356DF" w14:textId="77777777" w:rsidR="00F86F19" w:rsidRPr="0069174C" w:rsidRDefault="00F86F19" w:rsidP="00CC4C47">
            <w:pPr>
              <w:keepNext/>
              <w:spacing w:before="120" w:after="240" w:line="360" w:lineRule="auto"/>
              <w:ind w:right="-29"/>
              <w:jc w:val="both"/>
              <w:rPr>
                <w:ins w:id="7522" w:author="nadira firinda" w:date="2022-10-29T23:31:00Z"/>
                <w:rFonts w:ascii="Frutiger 45 Light" w:hAnsi="Frutiger 45 Light"/>
              </w:rPr>
              <w:pPrChange w:id="7523" w:author="nadira firinda" w:date="2022-10-29T23:37:00Z">
                <w:pPr>
                  <w:keepNext/>
                  <w:spacing w:before="120" w:after="240" w:line="288" w:lineRule="auto"/>
                  <w:ind w:right="-29"/>
                  <w:jc w:val="both"/>
                </w:pPr>
              </w:pPrChange>
            </w:pPr>
            <w:ins w:id="7524" w:author="nadira firinda" w:date="2022-10-29T23:31:00Z">
              <w:r w:rsidRPr="0069174C">
                <w:rPr>
                  <w:rFonts w:ascii="Frutiger 45 Light" w:hAnsi="Frutiger 45 Light" w:cstheme="minorHAnsi"/>
                  <w:noProof/>
                  <w:color w:val="000000"/>
                  <w:sz w:val="24"/>
                  <w:szCs w:val="24"/>
                  <w:lang w:val="en-US" w:eastAsia="ja-JP"/>
                </w:rPr>
                <w:drawing>
                  <wp:inline distT="0" distB="0" distL="0" distR="0" wp14:anchorId="593CBE9C" wp14:editId="0A6942D6">
                    <wp:extent cx="2920594" cy="1884680"/>
                    <wp:effectExtent l="0" t="0" r="0" b="12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941268" cy="1898021"/>
                            </a:xfrm>
                            <a:prstGeom prst="rect">
                              <a:avLst/>
                            </a:prstGeom>
                            <a:noFill/>
                          </pic:spPr>
                        </pic:pic>
                      </a:graphicData>
                    </a:graphic>
                  </wp:inline>
                </w:drawing>
              </w:r>
            </w:ins>
          </w:p>
          <w:p w14:paraId="2C68816E" w14:textId="77777777" w:rsidR="00F86F19" w:rsidRPr="0069174C" w:rsidRDefault="00F86F19" w:rsidP="00CC4C47">
            <w:pPr>
              <w:pStyle w:val="Caption"/>
              <w:spacing w:line="360" w:lineRule="auto"/>
              <w:jc w:val="both"/>
              <w:rPr>
                <w:ins w:id="7525" w:author="nadira firinda" w:date="2022-10-29T23:31:00Z"/>
                <w:rFonts w:ascii="Frutiger 45 Light" w:hAnsi="Frutiger 45 Light" w:cstheme="minorHAnsi"/>
                <w:color w:val="000000"/>
                <w:sz w:val="24"/>
                <w:szCs w:val="24"/>
              </w:rPr>
              <w:pPrChange w:id="7526" w:author="nadira firinda" w:date="2022-10-29T23:37:00Z">
                <w:pPr>
                  <w:pStyle w:val="Caption"/>
                </w:pPr>
              </w:pPrChange>
            </w:pPr>
            <w:ins w:id="7527" w:author="nadira firinda" w:date="2022-10-29T23:31:00Z">
              <w:r w:rsidRPr="0069174C">
                <w:rPr>
                  <w:rFonts w:ascii="Frutiger 45 Light" w:hAnsi="Frutiger 45 Light"/>
                </w:rPr>
                <w:t xml:space="preserve">Grafik </w:t>
              </w:r>
              <w:r w:rsidRPr="0069174C">
                <w:rPr>
                  <w:rFonts w:ascii="Frutiger 45 Light" w:hAnsi="Frutiger 45 Light"/>
                </w:rPr>
                <w:fldChar w:fldCharType="begin"/>
              </w:r>
              <w:r w:rsidRPr="0069174C">
                <w:rPr>
                  <w:rFonts w:ascii="Frutiger 45 Light" w:hAnsi="Frutiger 45 Light"/>
                </w:rPr>
                <w:instrText xml:space="preserve"> STYLEREF 1 \s </w:instrText>
              </w:r>
              <w:r w:rsidRPr="0069174C">
                <w:rPr>
                  <w:rFonts w:ascii="Frutiger 45 Light" w:hAnsi="Frutiger 45 Light"/>
                </w:rPr>
                <w:fldChar w:fldCharType="separate"/>
              </w:r>
              <w:r>
                <w:rPr>
                  <w:rFonts w:ascii="Frutiger 45 Light" w:hAnsi="Frutiger 45 Light"/>
                  <w:noProof/>
                </w:rPr>
                <w:t>II</w:t>
              </w:r>
              <w:r w:rsidRPr="0069174C">
                <w:rPr>
                  <w:rFonts w:ascii="Frutiger 45 Light" w:hAnsi="Frutiger 45 Light"/>
                </w:rPr>
                <w:fldChar w:fldCharType="end"/>
              </w:r>
              <w:r w:rsidRPr="0069174C">
                <w:rPr>
                  <w:rFonts w:ascii="Frutiger 45 Light" w:hAnsi="Frutiger 45 Light"/>
                </w:rPr>
                <w:t>.</w:t>
              </w:r>
              <w:r w:rsidRPr="0069174C">
                <w:rPr>
                  <w:rFonts w:ascii="Frutiger 45 Light" w:hAnsi="Frutiger 45 Light"/>
                </w:rPr>
                <w:fldChar w:fldCharType="begin"/>
              </w:r>
              <w:r w:rsidRPr="0069174C">
                <w:rPr>
                  <w:rFonts w:ascii="Frutiger 45 Light" w:hAnsi="Frutiger 45 Light"/>
                </w:rPr>
                <w:instrText xml:space="preserve"> SEQ Grafik \* ARABIC \s 1 </w:instrText>
              </w:r>
              <w:r w:rsidRPr="0069174C">
                <w:rPr>
                  <w:rFonts w:ascii="Frutiger 45 Light" w:hAnsi="Frutiger 45 Light"/>
                </w:rPr>
                <w:fldChar w:fldCharType="separate"/>
              </w:r>
              <w:r>
                <w:rPr>
                  <w:rFonts w:ascii="Frutiger 45 Light" w:hAnsi="Frutiger 45 Light"/>
                  <w:noProof/>
                </w:rPr>
                <w:t>35</w:t>
              </w:r>
              <w:r w:rsidRPr="0069174C">
                <w:rPr>
                  <w:rFonts w:ascii="Frutiger 45 Light" w:hAnsi="Frutiger 45 Light"/>
                </w:rPr>
                <w:fldChar w:fldCharType="end"/>
              </w:r>
              <w:r w:rsidRPr="0069174C">
                <w:rPr>
                  <w:rFonts w:ascii="Frutiger 45 Light" w:hAnsi="Frutiger 45 Light"/>
                  <w:lang w:val="en-US"/>
                </w:rPr>
                <w:t xml:space="preserve"> LU Perdagangan dan Konsumsi Swasta (QtQ)</w:t>
              </w:r>
            </w:ins>
          </w:p>
        </w:tc>
        <w:tc>
          <w:tcPr>
            <w:tcW w:w="4961" w:type="dxa"/>
          </w:tcPr>
          <w:p w14:paraId="403A1953" w14:textId="77777777" w:rsidR="00F86F19" w:rsidRPr="0069174C" w:rsidRDefault="00F86F19" w:rsidP="00CC4C47">
            <w:pPr>
              <w:keepNext/>
              <w:spacing w:before="120" w:after="240" w:line="360" w:lineRule="auto"/>
              <w:ind w:right="-29"/>
              <w:jc w:val="both"/>
              <w:rPr>
                <w:ins w:id="7528" w:author="nadira firinda" w:date="2022-10-29T23:31:00Z"/>
                <w:rFonts w:ascii="Frutiger 45 Light" w:hAnsi="Frutiger 45 Light"/>
              </w:rPr>
              <w:pPrChange w:id="7529" w:author="nadira firinda" w:date="2022-10-29T23:37:00Z">
                <w:pPr>
                  <w:keepNext/>
                  <w:spacing w:before="120" w:after="240" w:line="288" w:lineRule="auto"/>
                  <w:ind w:right="-29"/>
                  <w:jc w:val="both"/>
                </w:pPr>
              </w:pPrChange>
            </w:pPr>
            <w:ins w:id="7530" w:author="nadira firinda" w:date="2022-10-29T23:31:00Z">
              <w:r w:rsidRPr="0069174C">
                <w:rPr>
                  <w:rFonts w:ascii="Frutiger 45 Light" w:hAnsi="Frutiger 45 Light" w:cstheme="minorHAnsi"/>
                  <w:noProof/>
                  <w:color w:val="000000"/>
                  <w:sz w:val="24"/>
                  <w:szCs w:val="24"/>
                  <w:lang w:val="en-US" w:eastAsia="ja-JP"/>
                </w:rPr>
                <w:drawing>
                  <wp:inline distT="0" distB="0" distL="0" distR="0" wp14:anchorId="0335CF42" wp14:editId="425CBD57">
                    <wp:extent cx="2920818" cy="1884826"/>
                    <wp:effectExtent l="0" t="0" r="0" b="127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930040" cy="1890777"/>
                            </a:xfrm>
                            <a:prstGeom prst="rect">
                              <a:avLst/>
                            </a:prstGeom>
                            <a:noFill/>
                          </pic:spPr>
                        </pic:pic>
                      </a:graphicData>
                    </a:graphic>
                  </wp:inline>
                </w:drawing>
              </w:r>
            </w:ins>
          </w:p>
          <w:p w14:paraId="0FEA601E" w14:textId="77777777" w:rsidR="00F86F19" w:rsidRPr="0069174C" w:rsidRDefault="00F86F19" w:rsidP="00CC4C47">
            <w:pPr>
              <w:pStyle w:val="Caption"/>
              <w:spacing w:line="360" w:lineRule="auto"/>
              <w:jc w:val="both"/>
              <w:rPr>
                <w:ins w:id="7531" w:author="nadira firinda" w:date="2022-10-29T23:31:00Z"/>
                <w:rFonts w:ascii="Frutiger 45 Light" w:hAnsi="Frutiger 45 Light"/>
              </w:rPr>
              <w:pPrChange w:id="7532" w:author="nadira firinda" w:date="2022-10-29T23:37:00Z">
                <w:pPr>
                  <w:pStyle w:val="Caption"/>
                </w:pPr>
              </w:pPrChange>
            </w:pPr>
            <w:ins w:id="7533" w:author="nadira firinda" w:date="2022-10-29T23:31:00Z">
              <w:r w:rsidRPr="0069174C">
                <w:rPr>
                  <w:rFonts w:ascii="Frutiger 45 Light" w:hAnsi="Frutiger 45 Light"/>
                </w:rPr>
                <w:t xml:space="preserve">Grafik </w:t>
              </w:r>
              <w:r w:rsidRPr="0069174C">
                <w:rPr>
                  <w:rFonts w:ascii="Frutiger 45 Light" w:hAnsi="Frutiger 45 Light"/>
                </w:rPr>
                <w:fldChar w:fldCharType="begin"/>
              </w:r>
              <w:r w:rsidRPr="0069174C">
                <w:rPr>
                  <w:rFonts w:ascii="Frutiger 45 Light" w:hAnsi="Frutiger 45 Light"/>
                </w:rPr>
                <w:instrText xml:space="preserve"> STYLEREF 1 \s </w:instrText>
              </w:r>
              <w:r w:rsidRPr="0069174C">
                <w:rPr>
                  <w:rFonts w:ascii="Frutiger 45 Light" w:hAnsi="Frutiger 45 Light"/>
                </w:rPr>
                <w:fldChar w:fldCharType="separate"/>
              </w:r>
              <w:r>
                <w:rPr>
                  <w:rFonts w:ascii="Frutiger 45 Light" w:hAnsi="Frutiger 45 Light"/>
                  <w:noProof/>
                </w:rPr>
                <w:t>II</w:t>
              </w:r>
              <w:r w:rsidRPr="0069174C">
                <w:rPr>
                  <w:rFonts w:ascii="Frutiger 45 Light" w:hAnsi="Frutiger 45 Light"/>
                </w:rPr>
                <w:fldChar w:fldCharType="end"/>
              </w:r>
              <w:r w:rsidRPr="0069174C">
                <w:rPr>
                  <w:rFonts w:ascii="Frutiger 45 Light" w:hAnsi="Frutiger 45 Light"/>
                </w:rPr>
                <w:t>.</w:t>
              </w:r>
              <w:r w:rsidRPr="0069174C">
                <w:rPr>
                  <w:rFonts w:ascii="Frutiger 45 Light" w:hAnsi="Frutiger 45 Light"/>
                </w:rPr>
                <w:fldChar w:fldCharType="begin"/>
              </w:r>
              <w:r w:rsidRPr="0069174C">
                <w:rPr>
                  <w:rFonts w:ascii="Frutiger 45 Light" w:hAnsi="Frutiger 45 Light"/>
                </w:rPr>
                <w:instrText xml:space="preserve"> SEQ Grafik \* ARABIC \s 1 </w:instrText>
              </w:r>
              <w:r w:rsidRPr="0069174C">
                <w:rPr>
                  <w:rFonts w:ascii="Frutiger 45 Light" w:hAnsi="Frutiger 45 Light"/>
                </w:rPr>
                <w:fldChar w:fldCharType="separate"/>
              </w:r>
              <w:r>
                <w:rPr>
                  <w:rFonts w:ascii="Frutiger 45 Light" w:hAnsi="Frutiger 45 Light"/>
                  <w:noProof/>
                </w:rPr>
                <w:t>36</w:t>
              </w:r>
              <w:r w:rsidRPr="0069174C">
                <w:rPr>
                  <w:rFonts w:ascii="Frutiger 45 Light" w:hAnsi="Frutiger 45 Light"/>
                </w:rPr>
                <w:fldChar w:fldCharType="end"/>
              </w:r>
              <w:r w:rsidRPr="0069174C">
                <w:rPr>
                  <w:rFonts w:ascii="Frutiger 45 Light" w:hAnsi="Frutiger 45 Light"/>
                  <w:lang w:val="en-US"/>
                </w:rPr>
                <w:t xml:space="preserve"> LU Perdagangan dan Konsumsi Swasta (YoY)</w:t>
              </w:r>
            </w:ins>
          </w:p>
          <w:p w14:paraId="2D762602" w14:textId="77777777" w:rsidR="00F86F19" w:rsidRPr="0069174C" w:rsidRDefault="00F86F19" w:rsidP="00CC4C47">
            <w:pPr>
              <w:spacing w:before="120" w:after="240" w:line="360" w:lineRule="auto"/>
              <w:ind w:right="-29"/>
              <w:jc w:val="both"/>
              <w:rPr>
                <w:ins w:id="7534" w:author="nadira firinda" w:date="2022-10-29T23:31:00Z"/>
                <w:rFonts w:ascii="Frutiger 45 Light" w:hAnsi="Frutiger 45 Light" w:cstheme="minorHAnsi"/>
                <w:color w:val="000000"/>
                <w:sz w:val="24"/>
                <w:szCs w:val="24"/>
              </w:rPr>
              <w:pPrChange w:id="7535" w:author="nadira firinda" w:date="2022-10-29T23:37:00Z">
                <w:pPr>
                  <w:spacing w:before="120" w:after="240" w:line="288" w:lineRule="auto"/>
                  <w:ind w:right="-29"/>
                  <w:jc w:val="both"/>
                </w:pPr>
              </w:pPrChange>
            </w:pPr>
          </w:p>
        </w:tc>
      </w:tr>
    </w:tbl>
    <w:p w14:paraId="24CA399B" w14:textId="77777777" w:rsidR="00F86F19" w:rsidRPr="0069174C" w:rsidRDefault="00F86F19" w:rsidP="00CC4C47">
      <w:pPr>
        <w:spacing w:line="360" w:lineRule="auto"/>
        <w:ind w:firstLine="720"/>
        <w:jc w:val="both"/>
        <w:rPr>
          <w:ins w:id="7536" w:author="nadira firinda" w:date="2022-10-29T23:31:00Z"/>
          <w:rFonts w:ascii="Frutiger 45 Light" w:hAnsi="Frutiger 45 Light"/>
          <w:noProof/>
          <w:sz w:val="24"/>
          <w:szCs w:val="24"/>
        </w:rPr>
        <w:pPrChange w:id="7537" w:author="nadira firinda" w:date="2022-10-29T23:37:00Z">
          <w:pPr>
            <w:ind w:firstLine="720"/>
            <w:jc w:val="both"/>
          </w:pPr>
        </w:pPrChange>
      </w:pPr>
      <w:ins w:id="7538" w:author="nadira firinda" w:date="2022-10-29T23:31:00Z">
        <w:r w:rsidRPr="0069174C">
          <w:rPr>
            <w:rFonts w:ascii="Frutiger 45 Light" w:hAnsi="Frutiger 45 Light"/>
            <w:noProof/>
            <w:sz w:val="24"/>
            <w:szCs w:val="24"/>
          </w:rPr>
          <w:t xml:space="preserve">Berdasarkan ilustrasi grafik perbandingan konsistensi antara pertumbuhan LU Perdagangan Besar dan Eceran dengan konsumsi swasta, ditemukan bahwa terhitung sejak realisasi 2020 Q4 kedua komponen tersebut cenderung lebih konsisten pada pertumbuhan Y-o-Y dibandingkan Q-t-Q. Meskipun terdapat deviasi atas LU PDB dengan konsumsi swasta, namun arah pergerakan kedua hal tersebut cenderung sama. </w:t>
        </w:r>
      </w:ins>
    </w:p>
    <w:p w14:paraId="7D10AC99" w14:textId="77777777" w:rsidR="00F86F19" w:rsidRPr="0069174C" w:rsidRDefault="00F86F19" w:rsidP="00CC4C47">
      <w:pPr>
        <w:pStyle w:val="Heading4"/>
        <w:numPr>
          <w:ilvl w:val="0"/>
          <w:numId w:val="35"/>
        </w:numPr>
        <w:spacing w:line="360" w:lineRule="auto"/>
        <w:ind w:left="1080" w:hanging="720"/>
        <w:jc w:val="both"/>
        <w:rPr>
          <w:ins w:id="7539" w:author="nadira firinda" w:date="2022-10-29T23:31:00Z"/>
          <w:rFonts w:ascii="Frutiger 45 Light" w:hAnsi="Frutiger 45 Light"/>
          <w:b/>
          <w:bCs/>
          <w:i w:val="0"/>
          <w:iCs w:val="0"/>
          <w:noProof/>
          <w:color w:val="auto"/>
          <w:sz w:val="24"/>
          <w:szCs w:val="24"/>
        </w:rPr>
        <w:pPrChange w:id="7540" w:author="nadira firinda" w:date="2022-10-29T23:37:00Z">
          <w:pPr>
            <w:pStyle w:val="Heading4"/>
            <w:numPr>
              <w:numId w:val="35"/>
            </w:numPr>
            <w:ind w:left="1080" w:hanging="720"/>
          </w:pPr>
        </w:pPrChange>
      </w:pPr>
      <w:ins w:id="7541" w:author="nadira firinda" w:date="2022-10-29T23:31:00Z">
        <w:r w:rsidRPr="0069174C">
          <w:rPr>
            <w:rFonts w:ascii="Frutiger 45 Light" w:hAnsi="Frutiger 45 Light"/>
            <w:b/>
            <w:bCs/>
            <w:i w:val="0"/>
            <w:iCs w:val="0"/>
            <w:noProof/>
            <w:color w:val="auto"/>
            <w:sz w:val="24"/>
            <w:szCs w:val="24"/>
          </w:rPr>
          <w:lastRenderedPageBreak/>
          <w:t xml:space="preserve">LU Industri Pengolahan dengan Konsumsi Swasta  </w:t>
        </w:r>
      </w:ins>
    </w:p>
    <w:tbl>
      <w:tblPr>
        <w:tblStyle w:val="TableGrid"/>
        <w:tblW w:w="963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9"/>
        <w:gridCol w:w="4836"/>
      </w:tblGrid>
      <w:tr w:rsidR="00F86F19" w:rsidRPr="0069174C" w14:paraId="2762697B" w14:textId="77777777" w:rsidTr="007275DA">
        <w:trPr>
          <w:ins w:id="7542" w:author="nadira firinda" w:date="2022-10-29T23:31:00Z"/>
        </w:trPr>
        <w:tc>
          <w:tcPr>
            <w:tcW w:w="4678" w:type="dxa"/>
          </w:tcPr>
          <w:p w14:paraId="03BA59C1" w14:textId="77777777" w:rsidR="00F86F19" w:rsidRPr="0069174C" w:rsidRDefault="00F86F19" w:rsidP="00CC4C47">
            <w:pPr>
              <w:keepNext/>
              <w:spacing w:before="120" w:after="240" w:line="360" w:lineRule="auto"/>
              <w:ind w:right="-29"/>
              <w:jc w:val="both"/>
              <w:rPr>
                <w:ins w:id="7543" w:author="nadira firinda" w:date="2022-10-29T23:31:00Z"/>
                <w:rFonts w:ascii="Frutiger 45 Light" w:hAnsi="Frutiger 45 Light"/>
              </w:rPr>
              <w:pPrChange w:id="7544" w:author="nadira firinda" w:date="2022-10-29T23:37:00Z">
                <w:pPr>
                  <w:keepNext/>
                  <w:spacing w:before="120" w:after="240" w:line="288" w:lineRule="auto"/>
                  <w:ind w:right="-29"/>
                  <w:jc w:val="both"/>
                </w:pPr>
              </w:pPrChange>
            </w:pPr>
            <w:ins w:id="7545" w:author="nadira firinda" w:date="2022-10-29T23:31:00Z">
              <w:r w:rsidRPr="0069174C">
                <w:rPr>
                  <w:rFonts w:ascii="Frutiger 45 Light" w:hAnsi="Frutiger 45 Light" w:cstheme="minorHAnsi"/>
                  <w:noProof/>
                  <w:color w:val="000000"/>
                  <w:sz w:val="24"/>
                  <w:szCs w:val="24"/>
                  <w:lang w:val="en-US" w:eastAsia="ja-JP"/>
                </w:rPr>
                <w:drawing>
                  <wp:inline distT="0" distB="0" distL="0" distR="0" wp14:anchorId="7AD88C72" wp14:editId="6090DA16">
                    <wp:extent cx="2923200" cy="18864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923200" cy="1886400"/>
                            </a:xfrm>
                            <a:prstGeom prst="rect">
                              <a:avLst/>
                            </a:prstGeom>
                            <a:noFill/>
                          </pic:spPr>
                        </pic:pic>
                      </a:graphicData>
                    </a:graphic>
                  </wp:inline>
                </w:drawing>
              </w:r>
            </w:ins>
          </w:p>
          <w:p w14:paraId="1F11F172" w14:textId="77777777" w:rsidR="00F86F19" w:rsidRPr="0069174C" w:rsidRDefault="00F86F19" w:rsidP="00CC4C47">
            <w:pPr>
              <w:pStyle w:val="Caption"/>
              <w:spacing w:line="360" w:lineRule="auto"/>
              <w:jc w:val="both"/>
              <w:rPr>
                <w:ins w:id="7546" w:author="nadira firinda" w:date="2022-10-29T23:31:00Z"/>
                <w:rFonts w:ascii="Frutiger 45 Light" w:hAnsi="Frutiger 45 Light" w:cstheme="minorHAnsi"/>
                <w:color w:val="000000"/>
                <w:sz w:val="24"/>
                <w:szCs w:val="24"/>
              </w:rPr>
              <w:pPrChange w:id="7547" w:author="nadira firinda" w:date="2022-10-29T23:37:00Z">
                <w:pPr>
                  <w:pStyle w:val="Caption"/>
                </w:pPr>
              </w:pPrChange>
            </w:pPr>
            <w:ins w:id="7548" w:author="nadira firinda" w:date="2022-10-29T23:31:00Z">
              <w:r w:rsidRPr="0069174C">
                <w:rPr>
                  <w:rFonts w:ascii="Frutiger 45 Light" w:hAnsi="Frutiger 45 Light"/>
                </w:rPr>
                <w:t xml:space="preserve">Grafik </w:t>
              </w:r>
              <w:r w:rsidRPr="0069174C">
                <w:rPr>
                  <w:rFonts w:ascii="Frutiger 45 Light" w:hAnsi="Frutiger 45 Light"/>
                </w:rPr>
                <w:fldChar w:fldCharType="begin"/>
              </w:r>
              <w:r w:rsidRPr="0069174C">
                <w:rPr>
                  <w:rFonts w:ascii="Frutiger 45 Light" w:hAnsi="Frutiger 45 Light"/>
                </w:rPr>
                <w:instrText xml:space="preserve"> STYLEREF 1 \s </w:instrText>
              </w:r>
              <w:r w:rsidRPr="0069174C">
                <w:rPr>
                  <w:rFonts w:ascii="Frutiger 45 Light" w:hAnsi="Frutiger 45 Light"/>
                </w:rPr>
                <w:fldChar w:fldCharType="separate"/>
              </w:r>
              <w:r>
                <w:rPr>
                  <w:rFonts w:ascii="Frutiger 45 Light" w:hAnsi="Frutiger 45 Light"/>
                  <w:noProof/>
                </w:rPr>
                <w:t>II</w:t>
              </w:r>
              <w:r w:rsidRPr="0069174C">
                <w:rPr>
                  <w:rFonts w:ascii="Frutiger 45 Light" w:hAnsi="Frutiger 45 Light"/>
                </w:rPr>
                <w:fldChar w:fldCharType="end"/>
              </w:r>
              <w:r w:rsidRPr="0069174C">
                <w:rPr>
                  <w:rFonts w:ascii="Frutiger 45 Light" w:hAnsi="Frutiger 45 Light"/>
                </w:rPr>
                <w:t>.</w:t>
              </w:r>
              <w:r w:rsidRPr="0069174C">
                <w:rPr>
                  <w:rFonts w:ascii="Frutiger 45 Light" w:hAnsi="Frutiger 45 Light"/>
                </w:rPr>
                <w:fldChar w:fldCharType="begin"/>
              </w:r>
              <w:r w:rsidRPr="0069174C">
                <w:rPr>
                  <w:rFonts w:ascii="Frutiger 45 Light" w:hAnsi="Frutiger 45 Light"/>
                </w:rPr>
                <w:instrText xml:space="preserve"> SEQ Grafik \* ARABIC \s 1 </w:instrText>
              </w:r>
              <w:r w:rsidRPr="0069174C">
                <w:rPr>
                  <w:rFonts w:ascii="Frutiger 45 Light" w:hAnsi="Frutiger 45 Light"/>
                </w:rPr>
                <w:fldChar w:fldCharType="separate"/>
              </w:r>
              <w:r>
                <w:rPr>
                  <w:rFonts w:ascii="Frutiger 45 Light" w:hAnsi="Frutiger 45 Light"/>
                  <w:noProof/>
                </w:rPr>
                <w:t>37</w:t>
              </w:r>
              <w:r w:rsidRPr="0069174C">
                <w:rPr>
                  <w:rFonts w:ascii="Frutiger 45 Light" w:hAnsi="Frutiger 45 Light"/>
                </w:rPr>
                <w:fldChar w:fldCharType="end"/>
              </w:r>
              <w:r w:rsidRPr="0069174C">
                <w:rPr>
                  <w:rFonts w:ascii="Frutiger 45 Light" w:hAnsi="Frutiger 45 Light"/>
                  <w:lang w:val="en-US"/>
                </w:rPr>
                <w:t xml:space="preserve"> LU Industri Pengolahan dan Konsumsi Swasta (QtQ)</w:t>
              </w:r>
            </w:ins>
          </w:p>
        </w:tc>
        <w:tc>
          <w:tcPr>
            <w:tcW w:w="4961" w:type="dxa"/>
          </w:tcPr>
          <w:p w14:paraId="0E685BF6" w14:textId="77777777" w:rsidR="00F86F19" w:rsidRPr="0069174C" w:rsidRDefault="00F86F19" w:rsidP="00CC4C47">
            <w:pPr>
              <w:keepNext/>
              <w:spacing w:before="120" w:after="240" w:line="360" w:lineRule="auto"/>
              <w:ind w:right="-29"/>
              <w:jc w:val="both"/>
              <w:rPr>
                <w:ins w:id="7549" w:author="nadira firinda" w:date="2022-10-29T23:31:00Z"/>
                <w:rFonts w:ascii="Frutiger 45 Light" w:hAnsi="Frutiger 45 Light"/>
              </w:rPr>
              <w:pPrChange w:id="7550" w:author="nadira firinda" w:date="2022-10-29T23:37:00Z">
                <w:pPr>
                  <w:keepNext/>
                  <w:spacing w:before="120" w:after="240" w:line="288" w:lineRule="auto"/>
                  <w:ind w:right="-29"/>
                  <w:jc w:val="both"/>
                </w:pPr>
              </w:pPrChange>
            </w:pPr>
            <w:ins w:id="7551" w:author="nadira firinda" w:date="2022-10-29T23:31:00Z">
              <w:r w:rsidRPr="0069174C">
                <w:rPr>
                  <w:rFonts w:ascii="Frutiger 45 Light" w:hAnsi="Frutiger 45 Light" w:cstheme="minorHAnsi"/>
                  <w:noProof/>
                  <w:color w:val="000000"/>
                  <w:sz w:val="24"/>
                  <w:szCs w:val="24"/>
                  <w:lang w:val="en-US" w:eastAsia="ja-JP"/>
                </w:rPr>
                <w:drawing>
                  <wp:inline distT="0" distB="0" distL="0" distR="0" wp14:anchorId="300B74C1" wp14:editId="428AE622">
                    <wp:extent cx="2926800" cy="1890000"/>
                    <wp:effectExtent l="0" t="0" r="698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926800" cy="1890000"/>
                            </a:xfrm>
                            <a:prstGeom prst="rect">
                              <a:avLst/>
                            </a:prstGeom>
                            <a:noFill/>
                          </pic:spPr>
                        </pic:pic>
                      </a:graphicData>
                    </a:graphic>
                  </wp:inline>
                </w:drawing>
              </w:r>
            </w:ins>
          </w:p>
          <w:p w14:paraId="549CB306" w14:textId="77777777" w:rsidR="00F86F19" w:rsidRPr="0069174C" w:rsidRDefault="00F86F19" w:rsidP="00CC4C47">
            <w:pPr>
              <w:pStyle w:val="Caption"/>
              <w:spacing w:line="360" w:lineRule="auto"/>
              <w:jc w:val="both"/>
              <w:rPr>
                <w:ins w:id="7552" w:author="nadira firinda" w:date="2022-10-29T23:31:00Z"/>
                <w:rFonts w:ascii="Frutiger 45 Light" w:hAnsi="Frutiger 45 Light"/>
              </w:rPr>
              <w:pPrChange w:id="7553" w:author="nadira firinda" w:date="2022-10-29T23:37:00Z">
                <w:pPr>
                  <w:pStyle w:val="Caption"/>
                </w:pPr>
              </w:pPrChange>
            </w:pPr>
            <w:ins w:id="7554" w:author="nadira firinda" w:date="2022-10-29T23:31:00Z">
              <w:r w:rsidRPr="0069174C">
                <w:rPr>
                  <w:rFonts w:ascii="Frutiger 45 Light" w:hAnsi="Frutiger 45 Light"/>
                </w:rPr>
                <w:t xml:space="preserve">Grafik </w:t>
              </w:r>
              <w:r w:rsidRPr="0069174C">
                <w:rPr>
                  <w:rFonts w:ascii="Frutiger 45 Light" w:hAnsi="Frutiger 45 Light"/>
                </w:rPr>
                <w:fldChar w:fldCharType="begin"/>
              </w:r>
              <w:r w:rsidRPr="0069174C">
                <w:rPr>
                  <w:rFonts w:ascii="Frutiger 45 Light" w:hAnsi="Frutiger 45 Light"/>
                </w:rPr>
                <w:instrText xml:space="preserve"> STYLEREF 1 \s </w:instrText>
              </w:r>
              <w:r w:rsidRPr="0069174C">
                <w:rPr>
                  <w:rFonts w:ascii="Frutiger 45 Light" w:hAnsi="Frutiger 45 Light"/>
                </w:rPr>
                <w:fldChar w:fldCharType="separate"/>
              </w:r>
              <w:r>
                <w:rPr>
                  <w:rFonts w:ascii="Frutiger 45 Light" w:hAnsi="Frutiger 45 Light"/>
                  <w:noProof/>
                </w:rPr>
                <w:t>II</w:t>
              </w:r>
              <w:r w:rsidRPr="0069174C">
                <w:rPr>
                  <w:rFonts w:ascii="Frutiger 45 Light" w:hAnsi="Frutiger 45 Light"/>
                </w:rPr>
                <w:fldChar w:fldCharType="end"/>
              </w:r>
              <w:r w:rsidRPr="0069174C">
                <w:rPr>
                  <w:rFonts w:ascii="Frutiger 45 Light" w:hAnsi="Frutiger 45 Light"/>
                </w:rPr>
                <w:t>.</w:t>
              </w:r>
              <w:r w:rsidRPr="0069174C">
                <w:rPr>
                  <w:rFonts w:ascii="Frutiger 45 Light" w:hAnsi="Frutiger 45 Light"/>
                </w:rPr>
                <w:fldChar w:fldCharType="begin"/>
              </w:r>
              <w:r w:rsidRPr="0069174C">
                <w:rPr>
                  <w:rFonts w:ascii="Frutiger 45 Light" w:hAnsi="Frutiger 45 Light"/>
                </w:rPr>
                <w:instrText xml:space="preserve"> SEQ Grafik \* ARABIC \s 1 </w:instrText>
              </w:r>
              <w:r w:rsidRPr="0069174C">
                <w:rPr>
                  <w:rFonts w:ascii="Frutiger 45 Light" w:hAnsi="Frutiger 45 Light"/>
                </w:rPr>
                <w:fldChar w:fldCharType="separate"/>
              </w:r>
              <w:r>
                <w:rPr>
                  <w:rFonts w:ascii="Frutiger 45 Light" w:hAnsi="Frutiger 45 Light"/>
                  <w:noProof/>
                </w:rPr>
                <w:t>38</w:t>
              </w:r>
              <w:r w:rsidRPr="0069174C">
                <w:rPr>
                  <w:rFonts w:ascii="Frutiger 45 Light" w:hAnsi="Frutiger 45 Light"/>
                </w:rPr>
                <w:fldChar w:fldCharType="end"/>
              </w:r>
              <w:r w:rsidRPr="0069174C">
                <w:rPr>
                  <w:rFonts w:ascii="Frutiger 45 Light" w:hAnsi="Frutiger 45 Light"/>
                  <w:lang w:val="en-US"/>
                </w:rPr>
                <w:t xml:space="preserve"> LU Industri Pengolahan dan Konsumsi Swasta (YoY)</w:t>
              </w:r>
            </w:ins>
          </w:p>
          <w:p w14:paraId="1A8CD209" w14:textId="77777777" w:rsidR="00F86F19" w:rsidRPr="0069174C" w:rsidRDefault="00F86F19" w:rsidP="00CC4C47">
            <w:pPr>
              <w:spacing w:before="120" w:after="240" w:line="360" w:lineRule="auto"/>
              <w:ind w:right="-29"/>
              <w:jc w:val="both"/>
              <w:rPr>
                <w:ins w:id="7555" w:author="nadira firinda" w:date="2022-10-29T23:31:00Z"/>
                <w:rFonts w:ascii="Frutiger 45 Light" w:hAnsi="Frutiger 45 Light" w:cstheme="minorHAnsi"/>
                <w:color w:val="000000"/>
                <w:sz w:val="24"/>
                <w:szCs w:val="24"/>
              </w:rPr>
              <w:pPrChange w:id="7556" w:author="nadira firinda" w:date="2022-10-29T23:37:00Z">
                <w:pPr>
                  <w:spacing w:before="120" w:after="240" w:line="288" w:lineRule="auto"/>
                  <w:ind w:right="-29"/>
                  <w:jc w:val="both"/>
                </w:pPr>
              </w:pPrChange>
            </w:pPr>
          </w:p>
        </w:tc>
      </w:tr>
    </w:tbl>
    <w:p w14:paraId="05754EBB" w14:textId="77777777" w:rsidR="00F86F19" w:rsidRPr="0069174C" w:rsidRDefault="00F86F19" w:rsidP="00CC4C47">
      <w:pPr>
        <w:spacing w:line="360" w:lineRule="auto"/>
        <w:ind w:firstLine="720"/>
        <w:jc w:val="both"/>
        <w:rPr>
          <w:ins w:id="7557" w:author="nadira firinda" w:date="2022-10-29T23:31:00Z"/>
          <w:rFonts w:ascii="Frutiger 45 Light" w:hAnsi="Frutiger 45 Light"/>
          <w:noProof/>
          <w:sz w:val="24"/>
          <w:szCs w:val="24"/>
        </w:rPr>
        <w:pPrChange w:id="7558" w:author="nadira firinda" w:date="2022-10-29T23:37:00Z">
          <w:pPr>
            <w:ind w:firstLine="720"/>
            <w:jc w:val="both"/>
          </w:pPr>
        </w:pPrChange>
      </w:pPr>
      <w:ins w:id="7559" w:author="nadira firinda" w:date="2022-10-29T23:31:00Z">
        <w:r w:rsidRPr="0069174C">
          <w:rPr>
            <w:rFonts w:ascii="Frutiger 45 Light" w:hAnsi="Frutiger 45 Light"/>
            <w:noProof/>
            <w:sz w:val="24"/>
            <w:szCs w:val="24"/>
          </w:rPr>
          <w:t>Sejalan dengan perbandingan antara konsumsi swasta dengan LU Perdagangan Besar dan Eceran, ilustrasi penggambaran konsistensi antara konsumsi swasta dengan LU Industri Pengolahan juga menunjukkan kesesuaian yang cukup tinggi pada pertumbuhan Y-o-Y. Fenomena ini berlanjut sampai dengan data realisasi 2022 Q1 serta proyeksi satu tahun ke depan. Titik akhir proyeksi baik sektoral maupun konsumsi swasta dari SOFIE pada 2023 Q4 juga cukup dekat.</w:t>
        </w:r>
      </w:ins>
    </w:p>
    <w:p w14:paraId="005A1482" w14:textId="77777777" w:rsidR="00F86F19" w:rsidRPr="0069174C" w:rsidRDefault="00F86F19" w:rsidP="00CC4C47">
      <w:pPr>
        <w:pStyle w:val="Heading4"/>
        <w:numPr>
          <w:ilvl w:val="0"/>
          <w:numId w:val="35"/>
        </w:numPr>
        <w:spacing w:line="360" w:lineRule="auto"/>
        <w:ind w:left="1080" w:hanging="720"/>
        <w:jc w:val="both"/>
        <w:rPr>
          <w:ins w:id="7560" w:author="nadira firinda" w:date="2022-10-29T23:31:00Z"/>
          <w:rFonts w:ascii="Frutiger 45 Light" w:hAnsi="Frutiger 45 Light"/>
          <w:b/>
          <w:bCs/>
          <w:i w:val="0"/>
          <w:iCs w:val="0"/>
          <w:noProof/>
        </w:rPr>
        <w:pPrChange w:id="7561" w:author="nadira firinda" w:date="2022-10-29T23:37:00Z">
          <w:pPr>
            <w:pStyle w:val="Heading4"/>
            <w:numPr>
              <w:numId w:val="35"/>
            </w:numPr>
            <w:ind w:left="1080" w:hanging="720"/>
          </w:pPr>
        </w:pPrChange>
      </w:pPr>
      <w:ins w:id="7562" w:author="nadira firinda" w:date="2022-10-29T23:31:00Z">
        <w:r w:rsidRPr="0069174C">
          <w:rPr>
            <w:rFonts w:ascii="Frutiger 45 Light" w:hAnsi="Frutiger 45 Light"/>
            <w:b/>
            <w:bCs/>
            <w:i w:val="0"/>
            <w:iCs w:val="0"/>
            <w:noProof/>
            <w:color w:val="auto"/>
            <w:sz w:val="24"/>
            <w:szCs w:val="24"/>
          </w:rPr>
          <w:lastRenderedPageBreak/>
          <w:t>LU Akomodasi dan Makan Minum dengan Konsumsi Swasta</w:t>
        </w:r>
      </w:ins>
    </w:p>
    <w:tbl>
      <w:tblPr>
        <w:tblStyle w:val="TableGrid"/>
        <w:tblW w:w="96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36"/>
        <w:gridCol w:w="4836"/>
      </w:tblGrid>
      <w:tr w:rsidR="00F86F19" w:rsidRPr="0069174C" w14:paraId="39700AEF" w14:textId="77777777" w:rsidTr="007275DA">
        <w:trPr>
          <w:ins w:id="7563" w:author="nadira firinda" w:date="2022-10-29T23:31:00Z"/>
        </w:trPr>
        <w:tc>
          <w:tcPr>
            <w:tcW w:w="4836" w:type="dxa"/>
          </w:tcPr>
          <w:p w14:paraId="1AD17806" w14:textId="77777777" w:rsidR="00F86F19" w:rsidRPr="0069174C" w:rsidRDefault="00F86F19" w:rsidP="00CC4C47">
            <w:pPr>
              <w:keepNext/>
              <w:spacing w:before="120" w:after="240" w:line="360" w:lineRule="auto"/>
              <w:ind w:right="-29"/>
              <w:jc w:val="both"/>
              <w:rPr>
                <w:ins w:id="7564" w:author="nadira firinda" w:date="2022-10-29T23:31:00Z"/>
                <w:rFonts w:ascii="Frutiger 45 Light" w:hAnsi="Frutiger 45 Light"/>
              </w:rPr>
              <w:pPrChange w:id="7565" w:author="nadira firinda" w:date="2022-10-29T23:37:00Z">
                <w:pPr>
                  <w:keepNext/>
                  <w:spacing w:before="120" w:after="240" w:line="288" w:lineRule="auto"/>
                  <w:ind w:right="-29"/>
                  <w:jc w:val="both"/>
                </w:pPr>
              </w:pPrChange>
            </w:pPr>
            <w:ins w:id="7566" w:author="nadira firinda" w:date="2022-10-29T23:31:00Z">
              <w:r w:rsidRPr="0069174C">
                <w:rPr>
                  <w:rFonts w:ascii="Frutiger 45 Light" w:hAnsi="Frutiger 45 Light" w:cstheme="minorHAnsi"/>
                  <w:noProof/>
                  <w:color w:val="000000"/>
                  <w:sz w:val="24"/>
                  <w:szCs w:val="24"/>
                  <w:lang w:val="en-US" w:eastAsia="ja-JP"/>
                </w:rPr>
                <w:drawing>
                  <wp:inline distT="0" distB="0" distL="0" distR="0" wp14:anchorId="65AB6DE8" wp14:editId="7CA44906">
                    <wp:extent cx="2930400" cy="1893600"/>
                    <wp:effectExtent l="0" t="0" r="381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930400" cy="1893600"/>
                            </a:xfrm>
                            <a:prstGeom prst="rect">
                              <a:avLst/>
                            </a:prstGeom>
                            <a:noFill/>
                          </pic:spPr>
                        </pic:pic>
                      </a:graphicData>
                    </a:graphic>
                  </wp:inline>
                </w:drawing>
              </w:r>
            </w:ins>
          </w:p>
          <w:p w14:paraId="70F64BE1" w14:textId="77777777" w:rsidR="00F86F19" w:rsidRPr="0069174C" w:rsidRDefault="00F86F19" w:rsidP="00CC4C47">
            <w:pPr>
              <w:pStyle w:val="Caption"/>
              <w:spacing w:line="360" w:lineRule="auto"/>
              <w:jc w:val="both"/>
              <w:rPr>
                <w:ins w:id="7567" w:author="nadira firinda" w:date="2022-10-29T23:31:00Z"/>
                <w:rFonts w:ascii="Frutiger 45 Light" w:hAnsi="Frutiger 45 Light" w:cstheme="minorHAnsi"/>
                <w:color w:val="000000"/>
                <w:sz w:val="24"/>
                <w:szCs w:val="24"/>
              </w:rPr>
              <w:pPrChange w:id="7568" w:author="nadira firinda" w:date="2022-10-29T23:37:00Z">
                <w:pPr>
                  <w:pStyle w:val="Caption"/>
                </w:pPr>
              </w:pPrChange>
            </w:pPr>
            <w:ins w:id="7569" w:author="nadira firinda" w:date="2022-10-29T23:31:00Z">
              <w:r w:rsidRPr="0069174C">
                <w:rPr>
                  <w:rFonts w:ascii="Frutiger 45 Light" w:hAnsi="Frutiger 45 Light"/>
                </w:rPr>
                <w:t xml:space="preserve">Grafik </w:t>
              </w:r>
              <w:r w:rsidRPr="0069174C">
                <w:rPr>
                  <w:rFonts w:ascii="Frutiger 45 Light" w:hAnsi="Frutiger 45 Light"/>
                </w:rPr>
                <w:fldChar w:fldCharType="begin"/>
              </w:r>
              <w:r w:rsidRPr="0069174C">
                <w:rPr>
                  <w:rFonts w:ascii="Frutiger 45 Light" w:hAnsi="Frutiger 45 Light"/>
                </w:rPr>
                <w:instrText xml:space="preserve"> STYLEREF 1 \s </w:instrText>
              </w:r>
              <w:r w:rsidRPr="0069174C">
                <w:rPr>
                  <w:rFonts w:ascii="Frutiger 45 Light" w:hAnsi="Frutiger 45 Light"/>
                </w:rPr>
                <w:fldChar w:fldCharType="separate"/>
              </w:r>
              <w:r>
                <w:rPr>
                  <w:rFonts w:ascii="Frutiger 45 Light" w:hAnsi="Frutiger 45 Light"/>
                  <w:noProof/>
                </w:rPr>
                <w:t>II</w:t>
              </w:r>
              <w:r w:rsidRPr="0069174C">
                <w:rPr>
                  <w:rFonts w:ascii="Frutiger 45 Light" w:hAnsi="Frutiger 45 Light"/>
                </w:rPr>
                <w:fldChar w:fldCharType="end"/>
              </w:r>
              <w:r w:rsidRPr="0069174C">
                <w:rPr>
                  <w:rFonts w:ascii="Frutiger 45 Light" w:hAnsi="Frutiger 45 Light"/>
                </w:rPr>
                <w:t>.</w:t>
              </w:r>
              <w:r w:rsidRPr="0069174C">
                <w:rPr>
                  <w:rFonts w:ascii="Frutiger 45 Light" w:hAnsi="Frutiger 45 Light"/>
                </w:rPr>
                <w:fldChar w:fldCharType="begin"/>
              </w:r>
              <w:r w:rsidRPr="0069174C">
                <w:rPr>
                  <w:rFonts w:ascii="Frutiger 45 Light" w:hAnsi="Frutiger 45 Light"/>
                </w:rPr>
                <w:instrText xml:space="preserve"> SEQ Grafik \* ARABIC \s 1 </w:instrText>
              </w:r>
              <w:r w:rsidRPr="0069174C">
                <w:rPr>
                  <w:rFonts w:ascii="Frutiger 45 Light" w:hAnsi="Frutiger 45 Light"/>
                </w:rPr>
                <w:fldChar w:fldCharType="separate"/>
              </w:r>
              <w:r>
                <w:rPr>
                  <w:rFonts w:ascii="Frutiger 45 Light" w:hAnsi="Frutiger 45 Light"/>
                  <w:noProof/>
                </w:rPr>
                <w:t>39</w:t>
              </w:r>
              <w:r w:rsidRPr="0069174C">
                <w:rPr>
                  <w:rFonts w:ascii="Frutiger 45 Light" w:hAnsi="Frutiger 45 Light"/>
                </w:rPr>
                <w:fldChar w:fldCharType="end"/>
              </w:r>
              <w:r w:rsidRPr="0069174C">
                <w:rPr>
                  <w:rFonts w:ascii="Frutiger 45 Light" w:hAnsi="Frutiger 45 Light"/>
                  <w:lang w:val="en-US"/>
                </w:rPr>
                <w:t xml:space="preserve"> LU Akomodasi Makan Minum dan Konsumsi Swasta (QtQ)</w:t>
              </w:r>
            </w:ins>
          </w:p>
        </w:tc>
        <w:tc>
          <w:tcPr>
            <w:tcW w:w="4836" w:type="dxa"/>
          </w:tcPr>
          <w:p w14:paraId="33C9ECD4" w14:textId="77777777" w:rsidR="00F86F19" w:rsidRPr="0069174C" w:rsidRDefault="00F86F19" w:rsidP="00CC4C47">
            <w:pPr>
              <w:keepNext/>
              <w:spacing w:before="120" w:after="240" w:line="360" w:lineRule="auto"/>
              <w:ind w:right="-29"/>
              <w:jc w:val="both"/>
              <w:rPr>
                <w:ins w:id="7570" w:author="nadira firinda" w:date="2022-10-29T23:31:00Z"/>
                <w:rFonts w:ascii="Frutiger 45 Light" w:hAnsi="Frutiger 45 Light"/>
              </w:rPr>
              <w:pPrChange w:id="7571" w:author="nadira firinda" w:date="2022-10-29T23:37:00Z">
                <w:pPr>
                  <w:keepNext/>
                  <w:spacing w:before="120" w:after="240" w:line="288" w:lineRule="auto"/>
                  <w:ind w:right="-29"/>
                  <w:jc w:val="both"/>
                </w:pPr>
              </w:pPrChange>
            </w:pPr>
            <w:ins w:id="7572" w:author="nadira firinda" w:date="2022-10-29T23:31:00Z">
              <w:r w:rsidRPr="0069174C">
                <w:rPr>
                  <w:rFonts w:ascii="Frutiger 45 Light" w:hAnsi="Frutiger 45 Light" w:cstheme="minorHAnsi"/>
                  <w:noProof/>
                  <w:color w:val="000000"/>
                  <w:sz w:val="24"/>
                  <w:szCs w:val="24"/>
                  <w:lang w:val="en-US" w:eastAsia="ja-JP"/>
                </w:rPr>
                <w:drawing>
                  <wp:inline distT="0" distB="0" distL="0" distR="0" wp14:anchorId="45927306" wp14:editId="1E539329">
                    <wp:extent cx="2926800" cy="1890000"/>
                    <wp:effectExtent l="0" t="0" r="6985"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926800" cy="1890000"/>
                            </a:xfrm>
                            <a:prstGeom prst="rect">
                              <a:avLst/>
                            </a:prstGeom>
                            <a:noFill/>
                          </pic:spPr>
                        </pic:pic>
                      </a:graphicData>
                    </a:graphic>
                  </wp:inline>
                </w:drawing>
              </w:r>
            </w:ins>
          </w:p>
          <w:p w14:paraId="648F3EAE" w14:textId="77777777" w:rsidR="00F86F19" w:rsidRPr="0069174C" w:rsidRDefault="00F86F19" w:rsidP="00CC4C47">
            <w:pPr>
              <w:pStyle w:val="Caption"/>
              <w:spacing w:line="360" w:lineRule="auto"/>
              <w:jc w:val="both"/>
              <w:rPr>
                <w:ins w:id="7573" w:author="nadira firinda" w:date="2022-10-29T23:31:00Z"/>
                <w:rFonts w:ascii="Frutiger 45 Light" w:hAnsi="Frutiger 45 Light"/>
              </w:rPr>
              <w:pPrChange w:id="7574" w:author="nadira firinda" w:date="2022-10-29T23:37:00Z">
                <w:pPr>
                  <w:pStyle w:val="Caption"/>
                </w:pPr>
              </w:pPrChange>
            </w:pPr>
            <w:ins w:id="7575" w:author="nadira firinda" w:date="2022-10-29T23:31:00Z">
              <w:r w:rsidRPr="0069174C">
                <w:rPr>
                  <w:rFonts w:ascii="Frutiger 45 Light" w:hAnsi="Frutiger 45 Light"/>
                </w:rPr>
                <w:t xml:space="preserve">Grafik </w:t>
              </w:r>
              <w:r w:rsidRPr="0069174C">
                <w:rPr>
                  <w:rFonts w:ascii="Frutiger 45 Light" w:hAnsi="Frutiger 45 Light"/>
                </w:rPr>
                <w:fldChar w:fldCharType="begin"/>
              </w:r>
              <w:r w:rsidRPr="0069174C">
                <w:rPr>
                  <w:rFonts w:ascii="Frutiger 45 Light" w:hAnsi="Frutiger 45 Light"/>
                </w:rPr>
                <w:instrText xml:space="preserve"> STYLEREF 1 \s </w:instrText>
              </w:r>
              <w:r w:rsidRPr="0069174C">
                <w:rPr>
                  <w:rFonts w:ascii="Frutiger 45 Light" w:hAnsi="Frutiger 45 Light"/>
                </w:rPr>
                <w:fldChar w:fldCharType="separate"/>
              </w:r>
              <w:r>
                <w:rPr>
                  <w:rFonts w:ascii="Frutiger 45 Light" w:hAnsi="Frutiger 45 Light"/>
                  <w:noProof/>
                </w:rPr>
                <w:t>II</w:t>
              </w:r>
              <w:r w:rsidRPr="0069174C">
                <w:rPr>
                  <w:rFonts w:ascii="Frutiger 45 Light" w:hAnsi="Frutiger 45 Light"/>
                </w:rPr>
                <w:fldChar w:fldCharType="end"/>
              </w:r>
              <w:r w:rsidRPr="0069174C">
                <w:rPr>
                  <w:rFonts w:ascii="Frutiger 45 Light" w:hAnsi="Frutiger 45 Light"/>
                </w:rPr>
                <w:t>.</w:t>
              </w:r>
              <w:r w:rsidRPr="0069174C">
                <w:rPr>
                  <w:rFonts w:ascii="Frutiger 45 Light" w:hAnsi="Frutiger 45 Light"/>
                </w:rPr>
                <w:fldChar w:fldCharType="begin"/>
              </w:r>
              <w:r w:rsidRPr="0069174C">
                <w:rPr>
                  <w:rFonts w:ascii="Frutiger 45 Light" w:hAnsi="Frutiger 45 Light"/>
                </w:rPr>
                <w:instrText xml:space="preserve"> SEQ Grafik \* ARABIC \s 1 </w:instrText>
              </w:r>
              <w:r w:rsidRPr="0069174C">
                <w:rPr>
                  <w:rFonts w:ascii="Frutiger 45 Light" w:hAnsi="Frutiger 45 Light"/>
                </w:rPr>
                <w:fldChar w:fldCharType="separate"/>
              </w:r>
              <w:r>
                <w:rPr>
                  <w:rFonts w:ascii="Frutiger 45 Light" w:hAnsi="Frutiger 45 Light"/>
                  <w:noProof/>
                </w:rPr>
                <w:t>40</w:t>
              </w:r>
              <w:r w:rsidRPr="0069174C">
                <w:rPr>
                  <w:rFonts w:ascii="Frutiger 45 Light" w:hAnsi="Frutiger 45 Light"/>
                </w:rPr>
                <w:fldChar w:fldCharType="end"/>
              </w:r>
              <w:r w:rsidRPr="0069174C">
                <w:rPr>
                  <w:rFonts w:ascii="Frutiger 45 Light" w:hAnsi="Frutiger 45 Light"/>
                  <w:lang w:val="en-US"/>
                </w:rPr>
                <w:t xml:space="preserve"> LU Akomodasi Makan Minum dan Konsumsi Swasta (YoY)</w:t>
              </w:r>
            </w:ins>
          </w:p>
          <w:p w14:paraId="666485DB" w14:textId="77777777" w:rsidR="00F86F19" w:rsidRPr="0069174C" w:rsidRDefault="00F86F19" w:rsidP="00CC4C47">
            <w:pPr>
              <w:spacing w:before="120" w:after="240" w:line="360" w:lineRule="auto"/>
              <w:ind w:right="-29"/>
              <w:jc w:val="both"/>
              <w:rPr>
                <w:ins w:id="7576" w:author="nadira firinda" w:date="2022-10-29T23:31:00Z"/>
                <w:rFonts w:ascii="Frutiger 45 Light" w:hAnsi="Frutiger 45 Light" w:cstheme="minorHAnsi"/>
                <w:color w:val="000000"/>
                <w:sz w:val="24"/>
                <w:szCs w:val="24"/>
              </w:rPr>
              <w:pPrChange w:id="7577" w:author="nadira firinda" w:date="2022-10-29T23:37:00Z">
                <w:pPr>
                  <w:spacing w:before="120" w:after="240" w:line="288" w:lineRule="auto"/>
                  <w:ind w:right="-29"/>
                  <w:jc w:val="both"/>
                </w:pPr>
              </w:pPrChange>
            </w:pPr>
          </w:p>
        </w:tc>
      </w:tr>
    </w:tbl>
    <w:p w14:paraId="1A604DA4" w14:textId="77777777" w:rsidR="00F86F19" w:rsidRPr="0069174C" w:rsidRDefault="00F86F19" w:rsidP="00CC4C47">
      <w:pPr>
        <w:spacing w:line="360" w:lineRule="auto"/>
        <w:ind w:firstLine="720"/>
        <w:jc w:val="both"/>
        <w:rPr>
          <w:ins w:id="7578" w:author="nadira firinda" w:date="2022-10-29T23:31:00Z"/>
          <w:rFonts w:ascii="Frutiger 45 Light" w:hAnsi="Frutiger 45 Light"/>
          <w:noProof/>
          <w:sz w:val="24"/>
          <w:szCs w:val="24"/>
        </w:rPr>
        <w:pPrChange w:id="7579" w:author="nadira firinda" w:date="2022-10-29T23:37:00Z">
          <w:pPr>
            <w:ind w:firstLine="720"/>
            <w:jc w:val="both"/>
          </w:pPr>
        </w:pPrChange>
      </w:pPr>
      <w:ins w:id="7580" w:author="nadira firinda" w:date="2022-10-29T23:31:00Z">
        <w:r w:rsidRPr="0069174C">
          <w:rPr>
            <w:rFonts w:ascii="Frutiger 45 Light" w:hAnsi="Frutiger 45 Light"/>
            <w:noProof/>
            <w:sz w:val="24"/>
            <w:szCs w:val="24"/>
          </w:rPr>
          <w:t>Pada ilustrasi grafik konsistensi nilai antara konsumsi swasta dengan LU Akomodasi dan Makan Minum, dapat disimpulkan bahwa baik secara Q-t-Q maupun Y-o-Y hubungan antar kedua komponen ini cukup searah. Meskipun begitu, tingkat konsistensi LU Akomodasi dan Makan Minum dapat dikatakan lebih rendah jika dibandingkan dengan hubungan antara konsumsi swasta dengan PDB LU lainnya.</w:t>
        </w:r>
      </w:ins>
    </w:p>
    <w:p w14:paraId="7B8F45BF" w14:textId="77777777" w:rsidR="00F86F19" w:rsidRPr="0069174C" w:rsidRDefault="00F86F19" w:rsidP="00CC4C47">
      <w:pPr>
        <w:pStyle w:val="Heading4"/>
        <w:numPr>
          <w:ilvl w:val="0"/>
          <w:numId w:val="35"/>
        </w:numPr>
        <w:spacing w:line="360" w:lineRule="auto"/>
        <w:ind w:left="1080" w:hanging="720"/>
        <w:jc w:val="both"/>
        <w:rPr>
          <w:ins w:id="7581" w:author="nadira firinda" w:date="2022-10-29T23:31:00Z"/>
          <w:rFonts w:ascii="Frutiger 45 Light" w:hAnsi="Frutiger 45 Light"/>
          <w:b/>
          <w:bCs/>
          <w:i w:val="0"/>
          <w:iCs w:val="0"/>
          <w:noProof/>
          <w:sz w:val="24"/>
          <w:szCs w:val="24"/>
        </w:rPr>
        <w:pPrChange w:id="7582" w:author="nadira firinda" w:date="2022-10-29T23:37:00Z">
          <w:pPr>
            <w:pStyle w:val="Heading4"/>
            <w:numPr>
              <w:numId w:val="35"/>
            </w:numPr>
            <w:ind w:left="1080" w:hanging="720"/>
          </w:pPr>
        </w:pPrChange>
      </w:pPr>
      <w:ins w:id="7583" w:author="nadira firinda" w:date="2022-10-29T23:31:00Z">
        <w:r>
          <w:rPr>
            <w:rFonts w:ascii="Frutiger 45 Light" w:eastAsiaTheme="minorHAnsi" w:hAnsi="Frutiger 45 Light" w:cstheme="minorBidi"/>
            <w:noProof/>
            <w:lang w:val="en-US"/>
          </w:rPr>
          <w:lastRenderedPageBreak/>
          <mc:AlternateContent>
            <mc:Choice Requires="wps">
              <w:drawing>
                <wp:anchor distT="0" distB="0" distL="114300" distR="114300" simplePos="0" relativeHeight="251663360" behindDoc="0" locked="0" layoutInCell="1" allowOverlap="1" wp14:anchorId="0741478B" wp14:editId="6E624316">
                  <wp:simplePos x="0" y="0"/>
                  <wp:positionH relativeFrom="column">
                    <wp:posOffset>5908040</wp:posOffset>
                  </wp:positionH>
                  <wp:positionV relativeFrom="paragraph">
                    <wp:posOffset>1005840</wp:posOffset>
                  </wp:positionV>
                  <wp:extent cx="412750" cy="204470"/>
                  <wp:effectExtent l="0" t="0" r="0" b="5080"/>
                  <wp:wrapNone/>
                  <wp:docPr id="224" name="Text Box 224"/>
                  <wp:cNvGraphicFramePr/>
                  <a:graphic xmlns:a="http://schemas.openxmlformats.org/drawingml/2006/main">
                    <a:graphicData uri="http://schemas.microsoft.com/office/word/2010/wordprocessingShape">
                      <wps:wsp>
                        <wps:cNvSpPr txBox="1"/>
                        <wps:spPr>
                          <a:xfrm>
                            <a:off x="0" y="0"/>
                            <a:ext cx="412750" cy="204470"/>
                          </a:xfrm>
                          <a:prstGeom prst="rect">
                            <a:avLst/>
                          </a:prstGeom>
                          <a:noFill/>
                          <a:ln w="6350">
                            <a:noFill/>
                          </a:ln>
                        </wps:spPr>
                        <wps:txbx>
                          <w:txbxContent>
                            <w:p w14:paraId="504FC96E" w14:textId="77777777" w:rsidR="00F86F19" w:rsidRPr="007275DA" w:rsidRDefault="00F86F19" w:rsidP="00F86F19">
                              <w:pPr>
                                <w:jc w:val="center"/>
                                <w:rPr>
                                  <w:sz w:val="10"/>
                                  <w:szCs w:val="10"/>
                                </w:rPr>
                              </w:pPr>
                              <w:r w:rsidRPr="007275DA">
                                <w:rPr>
                                  <w:sz w:val="10"/>
                                  <w:szCs w:val="10"/>
                                </w:rPr>
                                <w:t>YoY(%)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41478B" id="Text Box 224" o:spid="_x0000_s1039" type="#_x0000_t202" style="position:absolute;left:0;text-align:left;margin-left:465.2pt;margin-top:79.2pt;width:32.5pt;height:16.1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" filled="f" stroked="f" strokeweight=".5pt">
                  <v:textbox>
                    <w:txbxContent>
                      <w:p w14:paraId="504FC96E" w14:textId="77777777" w:rsidR="00F86F19" w:rsidRPr="007275DA" w:rsidRDefault="00F86F19" w:rsidP="00F86F19">
                        <w:pPr>
                          <w:jc w:val="center"/>
                          <w:rPr>
                            <w:sz w:val="10"/>
                            <w:szCs w:val="10"/>
                          </w:rPr>
                        </w:pPr>
                        <w:r w:rsidRPr="007275DA">
                          <w:rPr>
                            <w:sz w:val="10"/>
                            <w:szCs w:val="10"/>
                          </w:rPr>
                          <w:t>YoY(%)</w:t>
                        </w:r>
                      </w:p>
                    </w:txbxContent>
                  </v:textbox>
                </v:shape>
              </w:pict>
            </mc:Fallback>
          </mc:AlternateContent>
        </w:r>
        <w:r w:rsidRPr="0069174C">
          <w:rPr>
            <w:rFonts w:ascii="Frutiger 45 Light" w:hAnsi="Frutiger 45 Light"/>
            <w:b/>
            <w:bCs/>
            <w:i w:val="0"/>
            <w:iCs w:val="0"/>
            <w:noProof/>
            <w:color w:val="auto"/>
            <w:sz w:val="24"/>
            <w:szCs w:val="24"/>
          </w:rPr>
          <w:t xml:space="preserve">LU Administrasi Pemerintah dengan Konsumsi Pemerintah </w:t>
        </w:r>
        <w:r w:rsidRPr="0069174C">
          <w:rPr>
            <w:rFonts w:ascii="Frutiger 45 Light" w:hAnsi="Frutiger 45 Light"/>
            <w:b/>
            <w:bCs/>
            <w:i w:val="0"/>
            <w:iCs w:val="0"/>
            <w:noProof/>
            <w:sz w:val="24"/>
            <w:szCs w:val="24"/>
          </w:rPr>
          <w:t xml:space="preserve"> </w:t>
        </w:r>
      </w:ins>
    </w:p>
    <w:tbl>
      <w:tblPr>
        <w:tblStyle w:val="TableGrid"/>
        <w:tblW w:w="963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36"/>
        <w:gridCol w:w="4836"/>
      </w:tblGrid>
      <w:tr w:rsidR="00F86F19" w:rsidRPr="0069174C" w14:paraId="278C6417" w14:textId="77777777" w:rsidTr="007275DA">
        <w:trPr>
          <w:ins w:id="7584" w:author="nadira firinda" w:date="2022-10-29T23:31:00Z"/>
        </w:trPr>
        <w:tc>
          <w:tcPr>
            <w:tcW w:w="4678" w:type="dxa"/>
          </w:tcPr>
          <w:p w14:paraId="4273A0EE" w14:textId="77777777" w:rsidR="00F86F19" w:rsidRPr="0069174C" w:rsidRDefault="00F86F19" w:rsidP="00CC4C47">
            <w:pPr>
              <w:keepNext/>
              <w:spacing w:before="120" w:after="240" w:line="360" w:lineRule="auto"/>
              <w:ind w:right="-29"/>
              <w:jc w:val="both"/>
              <w:rPr>
                <w:ins w:id="7585" w:author="nadira firinda" w:date="2022-10-29T23:31:00Z"/>
                <w:rFonts w:ascii="Frutiger 45 Light" w:hAnsi="Frutiger 45 Light"/>
              </w:rPr>
              <w:pPrChange w:id="7586" w:author="nadira firinda" w:date="2022-10-29T23:37:00Z">
                <w:pPr>
                  <w:keepNext/>
                  <w:spacing w:before="120" w:after="240" w:line="288" w:lineRule="auto"/>
                  <w:ind w:right="-29"/>
                  <w:jc w:val="both"/>
                </w:pPr>
              </w:pPrChange>
            </w:pPr>
            <w:ins w:id="7587" w:author="nadira firinda" w:date="2022-10-29T23:31:00Z">
              <w:r>
                <w:rPr>
                  <w:rFonts w:ascii="Frutiger 45 Light" w:hAnsi="Frutiger 45 Light"/>
                  <w:noProof/>
                  <w:lang w:val="en-US"/>
                </w:rPr>
                <mc:AlternateContent>
                  <mc:Choice Requires="wps">
                    <w:drawing>
                      <wp:anchor distT="0" distB="0" distL="114300" distR="114300" simplePos="0" relativeHeight="251664384" behindDoc="0" locked="0" layoutInCell="1" allowOverlap="1" wp14:anchorId="4AB4878C" wp14:editId="0AC0D6B6">
                        <wp:simplePos x="0" y="0"/>
                        <wp:positionH relativeFrom="column">
                          <wp:posOffset>2752090</wp:posOffset>
                        </wp:positionH>
                        <wp:positionV relativeFrom="paragraph">
                          <wp:posOffset>813435</wp:posOffset>
                        </wp:positionV>
                        <wp:extent cx="412750" cy="204470"/>
                        <wp:effectExtent l="0" t="0" r="0" b="5080"/>
                        <wp:wrapNone/>
                        <wp:docPr id="225" name="Text Box 225"/>
                        <wp:cNvGraphicFramePr/>
                        <a:graphic xmlns:a="http://schemas.openxmlformats.org/drawingml/2006/main">
                          <a:graphicData uri="http://schemas.microsoft.com/office/word/2010/wordprocessingShape">
                            <wps:wsp>
                              <wps:cNvSpPr txBox="1"/>
                              <wps:spPr>
                                <a:xfrm>
                                  <a:off x="0" y="0"/>
                                  <a:ext cx="412750" cy="204470"/>
                                </a:xfrm>
                                <a:prstGeom prst="rect">
                                  <a:avLst/>
                                </a:prstGeom>
                                <a:noFill/>
                                <a:ln w="6350">
                                  <a:noFill/>
                                </a:ln>
                              </wps:spPr>
                              <wps:txbx>
                                <w:txbxContent>
                                  <w:p w14:paraId="3FB716E6" w14:textId="77777777" w:rsidR="00F86F19" w:rsidRPr="007275DA" w:rsidRDefault="00F86F19" w:rsidP="00F86F19">
                                    <w:pPr>
                                      <w:jc w:val="center"/>
                                      <w:rPr>
                                        <w:sz w:val="10"/>
                                        <w:szCs w:val="10"/>
                                      </w:rPr>
                                    </w:pPr>
                                    <w:r>
                                      <w:rPr>
                                        <w:sz w:val="10"/>
                                        <w:szCs w:val="10"/>
                                      </w:rPr>
                                      <w:t>QtQ</w:t>
                                    </w:r>
                                    <w:r w:rsidRPr="007275DA">
                                      <w:rPr>
                                        <w:sz w:val="10"/>
                                        <w:szCs w:val="1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B4878C" id="Text Box 225" o:spid="_x0000_s1040" type="#_x0000_t202" style="position:absolute;left:0;text-align:left;margin-left:216.7pt;margin-top:64.05pt;width:32.5pt;height:16.1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" filled="f" stroked="f" strokeweight=".5pt">
                        <v:textbox>
                          <w:txbxContent>
                            <w:p w14:paraId="3FB716E6" w14:textId="77777777" w:rsidR="00F86F19" w:rsidRPr="007275DA" w:rsidRDefault="00F86F19" w:rsidP="00F86F19">
                              <w:pPr>
                                <w:jc w:val="center"/>
                                <w:rPr>
                                  <w:sz w:val="10"/>
                                  <w:szCs w:val="10"/>
                                </w:rPr>
                              </w:pPr>
                              <w:r>
                                <w:rPr>
                                  <w:sz w:val="10"/>
                                  <w:szCs w:val="10"/>
                                </w:rPr>
                                <w:t>QtQ</w:t>
                              </w:r>
                              <w:r w:rsidRPr="007275DA">
                                <w:rPr>
                                  <w:sz w:val="10"/>
                                  <w:szCs w:val="10"/>
                                </w:rPr>
                                <w:t>(%)</w:t>
                              </w:r>
                            </w:p>
                          </w:txbxContent>
                        </v:textbox>
                      </v:shape>
                    </w:pict>
                  </mc:Fallback>
                </mc:AlternateContent>
              </w:r>
              <w:r w:rsidRPr="0069174C">
                <w:rPr>
                  <w:rFonts w:ascii="Frutiger 45 Light" w:hAnsi="Frutiger 45 Light"/>
                  <w:noProof/>
                  <w:lang w:val="en-US" w:eastAsia="ja-JP"/>
                </w:rPr>
                <w:drawing>
                  <wp:inline distT="0" distB="0" distL="0" distR="0" wp14:anchorId="22F9B738" wp14:editId="60F6B489">
                    <wp:extent cx="2926800" cy="1893600"/>
                    <wp:effectExtent l="0" t="0" r="6985"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926800" cy="1893600"/>
                            </a:xfrm>
                            <a:prstGeom prst="rect">
                              <a:avLst/>
                            </a:prstGeom>
                            <a:noFill/>
                          </pic:spPr>
                        </pic:pic>
                      </a:graphicData>
                    </a:graphic>
                  </wp:inline>
                </w:drawing>
              </w:r>
            </w:ins>
          </w:p>
          <w:p w14:paraId="68F19DB4" w14:textId="77777777" w:rsidR="00F86F19" w:rsidRPr="0069174C" w:rsidRDefault="00F86F19" w:rsidP="00CC4C47">
            <w:pPr>
              <w:pStyle w:val="Caption"/>
              <w:spacing w:line="360" w:lineRule="auto"/>
              <w:jc w:val="both"/>
              <w:rPr>
                <w:ins w:id="7588" w:author="nadira firinda" w:date="2022-10-29T23:31:00Z"/>
                <w:rFonts w:ascii="Frutiger 45 Light" w:hAnsi="Frutiger 45 Light" w:cstheme="minorHAnsi"/>
                <w:color w:val="000000"/>
                <w:sz w:val="24"/>
                <w:szCs w:val="24"/>
              </w:rPr>
              <w:pPrChange w:id="7589" w:author="nadira firinda" w:date="2022-10-29T23:37:00Z">
                <w:pPr>
                  <w:pStyle w:val="Caption"/>
                </w:pPr>
              </w:pPrChange>
            </w:pPr>
            <w:ins w:id="7590" w:author="nadira firinda" w:date="2022-10-29T23:31:00Z">
              <w:r w:rsidRPr="0069174C">
                <w:rPr>
                  <w:rFonts w:ascii="Frutiger 45 Light" w:hAnsi="Frutiger 45 Light"/>
                </w:rPr>
                <w:t xml:space="preserve">Grafik </w:t>
              </w:r>
              <w:r w:rsidRPr="0069174C">
                <w:rPr>
                  <w:rFonts w:ascii="Frutiger 45 Light" w:hAnsi="Frutiger 45 Light"/>
                </w:rPr>
                <w:fldChar w:fldCharType="begin"/>
              </w:r>
              <w:r w:rsidRPr="0069174C">
                <w:rPr>
                  <w:rFonts w:ascii="Frutiger 45 Light" w:hAnsi="Frutiger 45 Light"/>
                </w:rPr>
                <w:instrText xml:space="preserve"> STYLEREF 1 \s </w:instrText>
              </w:r>
              <w:r w:rsidRPr="0069174C">
                <w:rPr>
                  <w:rFonts w:ascii="Frutiger 45 Light" w:hAnsi="Frutiger 45 Light"/>
                </w:rPr>
                <w:fldChar w:fldCharType="separate"/>
              </w:r>
              <w:r>
                <w:rPr>
                  <w:rFonts w:ascii="Frutiger 45 Light" w:hAnsi="Frutiger 45 Light"/>
                  <w:noProof/>
                </w:rPr>
                <w:t>II</w:t>
              </w:r>
              <w:r w:rsidRPr="0069174C">
                <w:rPr>
                  <w:rFonts w:ascii="Frutiger 45 Light" w:hAnsi="Frutiger 45 Light"/>
                </w:rPr>
                <w:fldChar w:fldCharType="end"/>
              </w:r>
              <w:r w:rsidRPr="0069174C">
                <w:rPr>
                  <w:rFonts w:ascii="Frutiger 45 Light" w:hAnsi="Frutiger 45 Light"/>
                </w:rPr>
                <w:t>.</w:t>
              </w:r>
              <w:r w:rsidRPr="0069174C">
                <w:rPr>
                  <w:rFonts w:ascii="Frutiger 45 Light" w:hAnsi="Frutiger 45 Light"/>
                </w:rPr>
                <w:fldChar w:fldCharType="begin"/>
              </w:r>
              <w:r w:rsidRPr="0069174C">
                <w:rPr>
                  <w:rFonts w:ascii="Frutiger 45 Light" w:hAnsi="Frutiger 45 Light"/>
                </w:rPr>
                <w:instrText xml:space="preserve"> SEQ Grafik \* ARABIC \s 1 </w:instrText>
              </w:r>
              <w:r w:rsidRPr="0069174C">
                <w:rPr>
                  <w:rFonts w:ascii="Frutiger 45 Light" w:hAnsi="Frutiger 45 Light"/>
                </w:rPr>
                <w:fldChar w:fldCharType="separate"/>
              </w:r>
              <w:r>
                <w:rPr>
                  <w:rFonts w:ascii="Frutiger 45 Light" w:hAnsi="Frutiger 45 Light"/>
                  <w:noProof/>
                </w:rPr>
                <w:t>41</w:t>
              </w:r>
              <w:r w:rsidRPr="0069174C">
                <w:rPr>
                  <w:rFonts w:ascii="Frutiger 45 Light" w:hAnsi="Frutiger 45 Light"/>
                </w:rPr>
                <w:fldChar w:fldCharType="end"/>
              </w:r>
              <w:r w:rsidRPr="0069174C">
                <w:rPr>
                  <w:rFonts w:ascii="Frutiger 45 Light" w:hAnsi="Frutiger 45 Light"/>
                  <w:lang w:val="en-US"/>
                </w:rPr>
                <w:t xml:space="preserve"> LU Administrasi Pemerintah dan Konsumsi Pemerintah (QtQ)</w:t>
              </w:r>
            </w:ins>
          </w:p>
        </w:tc>
        <w:tc>
          <w:tcPr>
            <w:tcW w:w="4961" w:type="dxa"/>
          </w:tcPr>
          <w:p w14:paraId="183BFB07" w14:textId="77777777" w:rsidR="00F86F19" w:rsidRPr="0069174C" w:rsidRDefault="00F86F19" w:rsidP="00CC4C47">
            <w:pPr>
              <w:keepNext/>
              <w:spacing w:before="120" w:after="240" w:line="360" w:lineRule="auto"/>
              <w:ind w:right="-29"/>
              <w:jc w:val="both"/>
              <w:rPr>
                <w:ins w:id="7591" w:author="nadira firinda" w:date="2022-10-29T23:31:00Z"/>
                <w:rFonts w:ascii="Frutiger 45 Light" w:hAnsi="Frutiger 45 Light"/>
              </w:rPr>
              <w:pPrChange w:id="7592" w:author="nadira firinda" w:date="2022-10-29T23:37:00Z">
                <w:pPr>
                  <w:keepNext/>
                  <w:spacing w:before="120" w:after="240" w:line="288" w:lineRule="auto"/>
                  <w:ind w:right="-29"/>
                  <w:jc w:val="both"/>
                </w:pPr>
              </w:pPrChange>
            </w:pPr>
            <w:ins w:id="7593" w:author="nadira firinda" w:date="2022-10-29T23:31:00Z">
              <w:r w:rsidRPr="0069174C">
                <w:rPr>
                  <w:rFonts w:ascii="Frutiger 45 Light" w:hAnsi="Frutiger 45 Light" w:cstheme="minorHAnsi"/>
                  <w:noProof/>
                  <w:color w:val="000000"/>
                  <w:sz w:val="24"/>
                  <w:szCs w:val="24"/>
                  <w:lang w:val="en-US" w:eastAsia="ja-JP"/>
                </w:rPr>
                <w:drawing>
                  <wp:inline distT="0" distB="0" distL="0" distR="0" wp14:anchorId="7378D9C3" wp14:editId="7E47008D">
                    <wp:extent cx="2930400" cy="1893600"/>
                    <wp:effectExtent l="0" t="0" r="381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930400" cy="1893600"/>
                            </a:xfrm>
                            <a:prstGeom prst="rect">
                              <a:avLst/>
                            </a:prstGeom>
                            <a:noFill/>
                          </pic:spPr>
                        </pic:pic>
                      </a:graphicData>
                    </a:graphic>
                  </wp:inline>
                </w:drawing>
              </w:r>
            </w:ins>
          </w:p>
          <w:p w14:paraId="5019FFF4" w14:textId="77777777" w:rsidR="00F86F19" w:rsidRPr="0069174C" w:rsidRDefault="00F86F19" w:rsidP="00CC4C47">
            <w:pPr>
              <w:pStyle w:val="Caption"/>
              <w:spacing w:line="360" w:lineRule="auto"/>
              <w:jc w:val="both"/>
              <w:rPr>
                <w:ins w:id="7594" w:author="nadira firinda" w:date="2022-10-29T23:31:00Z"/>
                <w:rFonts w:ascii="Frutiger 45 Light" w:hAnsi="Frutiger 45 Light"/>
              </w:rPr>
              <w:pPrChange w:id="7595" w:author="nadira firinda" w:date="2022-10-29T23:37:00Z">
                <w:pPr>
                  <w:pStyle w:val="Caption"/>
                </w:pPr>
              </w:pPrChange>
            </w:pPr>
            <w:ins w:id="7596" w:author="nadira firinda" w:date="2022-10-29T23:31:00Z">
              <w:r w:rsidRPr="0069174C">
                <w:rPr>
                  <w:rFonts w:ascii="Frutiger 45 Light" w:hAnsi="Frutiger 45 Light"/>
                </w:rPr>
                <w:t xml:space="preserve">Grafik </w:t>
              </w:r>
              <w:r w:rsidRPr="0069174C">
                <w:rPr>
                  <w:rFonts w:ascii="Frutiger 45 Light" w:hAnsi="Frutiger 45 Light"/>
                </w:rPr>
                <w:fldChar w:fldCharType="begin"/>
              </w:r>
              <w:r w:rsidRPr="0069174C">
                <w:rPr>
                  <w:rFonts w:ascii="Frutiger 45 Light" w:hAnsi="Frutiger 45 Light"/>
                </w:rPr>
                <w:instrText xml:space="preserve"> STYLEREF 1 \s </w:instrText>
              </w:r>
              <w:r w:rsidRPr="0069174C">
                <w:rPr>
                  <w:rFonts w:ascii="Frutiger 45 Light" w:hAnsi="Frutiger 45 Light"/>
                </w:rPr>
                <w:fldChar w:fldCharType="separate"/>
              </w:r>
              <w:r>
                <w:rPr>
                  <w:rFonts w:ascii="Frutiger 45 Light" w:hAnsi="Frutiger 45 Light"/>
                  <w:noProof/>
                </w:rPr>
                <w:t>II</w:t>
              </w:r>
              <w:r w:rsidRPr="0069174C">
                <w:rPr>
                  <w:rFonts w:ascii="Frutiger 45 Light" w:hAnsi="Frutiger 45 Light"/>
                </w:rPr>
                <w:fldChar w:fldCharType="end"/>
              </w:r>
              <w:r w:rsidRPr="0069174C">
                <w:rPr>
                  <w:rFonts w:ascii="Frutiger 45 Light" w:hAnsi="Frutiger 45 Light"/>
                </w:rPr>
                <w:t>.</w:t>
              </w:r>
              <w:r w:rsidRPr="0069174C">
                <w:rPr>
                  <w:rFonts w:ascii="Frutiger 45 Light" w:hAnsi="Frutiger 45 Light"/>
                </w:rPr>
                <w:fldChar w:fldCharType="begin"/>
              </w:r>
              <w:r w:rsidRPr="0069174C">
                <w:rPr>
                  <w:rFonts w:ascii="Frutiger 45 Light" w:hAnsi="Frutiger 45 Light"/>
                </w:rPr>
                <w:instrText xml:space="preserve"> SEQ Grafik \* ARABIC \s 1 </w:instrText>
              </w:r>
              <w:r w:rsidRPr="0069174C">
                <w:rPr>
                  <w:rFonts w:ascii="Frutiger 45 Light" w:hAnsi="Frutiger 45 Light"/>
                </w:rPr>
                <w:fldChar w:fldCharType="separate"/>
              </w:r>
              <w:r>
                <w:rPr>
                  <w:rFonts w:ascii="Frutiger 45 Light" w:hAnsi="Frutiger 45 Light"/>
                  <w:noProof/>
                </w:rPr>
                <w:t>42</w:t>
              </w:r>
              <w:r w:rsidRPr="0069174C">
                <w:rPr>
                  <w:rFonts w:ascii="Frutiger 45 Light" w:hAnsi="Frutiger 45 Light"/>
                </w:rPr>
                <w:fldChar w:fldCharType="end"/>
              </w:r>
              <w:r w:rsidRPr="0069174C">
                <w:rPr>
                  <w:rFonts w:ascii="Frutiger 45 Light" w:hAnsi="Frutiger 45 Light"/>
                  <w:lang w:val="en-US"/>
                </w:rPr>
                <w:t xml:space="preserve"> LU Administrasi Pemerintah dan Konsumsi Pemerintah (YoY)</w:t>
              </w:r>
            </w:ins>
          </w:p>
          <w:p w14:paraId="107D0744" w14:textId="77777777" w:rsidR="00F86F19" w:rsidRPr="0069174C" w:rsidRDefault="00F86F19" w:rsidP="00CC4C47">
            <w:pPr>
              <w:spacing w:before="120" w:after="240" w:line="360" w:lineRule="auto"/>
              <w:ind w:right="-29"/>
              <w:jc w:val="both"/>
              <w:rPr>
                <w:ins w:id="7597" w:author="nadira firinda" w:date="2022-10-29T23:31:00Z"/>
                <w:rFonts w:ascii="Frutiger 45 Light" w:hAnsi="Frutiger 45 Light" w:cstheme="minorHAnsi"/>
                <w:color w:val="000000"/>
                <w:sz w:val="24"/>
                <w:szCs w:val="24"/>
              </w:rPr>
              <w:pPrChange w:id="7598" w:author="nadira firinda" w:date="2022-10-29T23:37:00Z">
                <w:pPr>
                  <w:spacing w:before="120" w:after="240" w:line="288" w:lineRule="auto"/>
                  <w:ind w:right="-29"/>
                  <w:jc w:val="both"/>
                </w:pPr>
              </w:pPrChange>
            </w:pPr>
          </w:p>
        </w:tc>
      </w:tr>
    </w:tbl>
    <w:p w14:paraId="4FE89C86" w14:textId="77777777" w:rsidR="00F86F19" w:rsidRPr="0069174C" w:rsidRDefault="00F86F19" w:rsidP="00CC4C47">
      <w:pPr>
        <w:spacing w:line="360" w:lineRule="auto"/>
        <w:ind w:firstLine="720"/>
        <w:jc w:val="both"/>
        <w:rPr>
          <w:ins w:id="7599" w:author="nadira firinda" w:date="2022-10-29T23:31:00Z"/>
          <w:rFonts w:ascii="Frutiger 45 Light" w:hAnsi="Frutiger 45 Light"/>
          <w:noProof/>
          <w:sz w:val="24"/>
          <w:szCs w:val="24"/>
        </w:rPr>
        <w:pPrChange w:id="7600" w:author="nadira firinda" w:date="2022-10-29T23:37:00Z">
          <w:pPr>
            <w:ind w:firstLine="720"/>
            <w:jc w:val="both"/>
          </w:pPr>
        </w:pPrChange>
      </w:pPr>
      <w:ins w:id="7601" w:author="nadira firinda" w:date="2022-10-29T23:31:00Z">
        <w:r w:rsidRPr="0069174C">
          <w:rPr>
            <w:rFonts w:ascii="Frutiger 45 Light" w:hAnsi="Frutiger 45 Light"/>
            <w:noProof/>
            <w:sz w:val="24"/>
            <w:szCs w:val="24"/>
          </w:rPr>
          <w:t>LU Administrasi Pemerintah memiliki tingkat seasonalitas yang cukup tinggi jika dibandingkan dengan beberapa LU lainnya. Hal ini tercermin dari bentuk Seasonal Factor (SF) yang digambarkan pada grafik. Pada gambar, terlihat bahwa ketiga sektor dengan tingkat seasonalitas yang tinggi dari 17 LU yang ada adalah LU Pertanian, Administrasi Pemerintah serta Jasa Pendidikan.</w:t>
        </w:r>
      </w:ins>
    </w:p>
    <w:p w14:paraId="29C9962D" w14:textId="77777777" w:rsidR="00F86F19" w:rsidRPr="0069174C" w:rsidRDefault="00F86F19" w:rsidP="00CC4C47">
      <w:pPr>
        <w:spacing w:line="360" w:lineRule="auto"/>
        <w:ind w:firstLine="720"/>
        <w:jc w:val="both"/>
        <w:rPr>
          <w:ins w:id="7602" w:author="nadira firinda" w:date="2022-10-29T23:31:00Z"/>
          <w:rFonts w:ascii="Frutiger 45 Light" w:hAnsi="Frutiger 45 Light"/>
          <w:noProof/>
          <w:sz w:val="24"/>
          <w:szCs w:val="24"/>
        </w:rPr>
        <w:pPrChange w:id="7603" w:author="nadira firinda" w:date="2022-10-29T23:37:00Z">
          <w:pPr>
            <w:ind w:firstLine="720"/>
            <w:jc w:val="both"/>
          </w:pPr>
        </w:pPrChange>
      </w:pPr>
      <w:ins w:id="7604" w:author="nadira firinda" w:date="2022-10-29T23:31:00Z">
        <w:r w:rsidRPr="0069174C">
          <w:rPr>
            <w:rFonts w:ascii="Frutiger 45 Light" w:hAnsi="Frutiger 45 Light"/>
            <w:noProof/>
            <w:sz w:val="24"/>
            <w:szCs w:val="24"/>
          </w:rPr>
          <w:t xml:space="preserve">Oleh karena itu, jika dibandingkan maka ilustrasi konsistensi Q-t-Q cenderung lebih baik dengan kesesuaian arah yang cukup tinggi mengikuti volatilitas nilai realisasi LU. Dan meskipun terdapat deviasi nilai dari setiap titik sejak pola historis realisasinya pada 2010, sampai dengan realisasi 2022 Q1 hingga proyeksi 2022 dapat dikatakan bahwa LU Administrasi Pemerintah sejalan dengan Konsumsi Pemerintah. </w:t>
        </w:r>
      </w:ins>
    </w:p>
    <w:p w14:paraId="3592F97D" w14:textId="77777777" w:rsidR="00F86F19" w:rsidRPr="0069174C" w:rsidRDefault="00F86F19" w:rsidP="00CC4C47">
      <w:pPr>
        <w:spacing w:line="360" w:lineRule="auto"/>
        <w:jc w:val="both"/>
        <w:rPr>
          <w:ins w:id="7605" w:author="nadira firinda" w:date="2022-10-29T23:31:00Z"/>
          <w:rFonts w:ascii="Frutiger 45 Light" w:hAnsi="Frutiger 45 Light"/>
        </w:rPr>
        <w:pPrChange w:id="7606" w:author="nadira firinda" w:date="2022-10-29T23:37:00Z">
          <w:pPr/>
        </w:pPrChange>
      </w:pPr>
      <w:ins w:id="7607" w:author="nadira firinda" w:date="2022-10-29T23:31:00Z">
        <w:r w:rsidRPr="0069174C">
          <w:rPr>
            <w:rFonts w:ascii="Frutiger 45 Light" w:hAnsi="Frutiger 45 Light"/>
            <w:noProof/>
            <w:lang w:val="en-US" w:eastAsia="ja-JP"/>
          </w:rPr>
          <w:lastRenderedPageBreak/>
          <w:drawing>
            <wp:inline distT="0" distB="0" distL="0" distR="0" wp14:anchorId="04ED2507" wp14:editId="18B21E24">
              <wp:extent cx="6013792" cy="3019425"/>
              <wp:effectExtent l="0" t="0" r="0" b="0"/>
              <wp:docPr id="1038480874" name="Picture 1038480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extLst>
                          <a:ext uri="{28A0092B-C50C-407E-A947-70E740481C1C}">
                            <a14:useLocalDpi xmlns:a14="http://schemas.microsoft.com/office/drawing/2010/main" val="0"/>
                          </a:ext>
                        </a:extLst>
                      </a:blip>
                      <a:stretch>
                        <a:fillRect/>
                      </a:stretch>
                    </pic:blipFill>
                    <pic:spPr>
                      <a:xfrm>
                        <a:off x="0" y="0"/>
                        <a:ext cx="6013792" cy="3019425"/>
                      </a:xfrm>
                      <a:prstGeom prst="rect">
                        <a:avLst/>
                      </a:prstGeom>
                    </pic:spPr>
                  </pic:pic>
                </a:graphicData>
              </a:graphic>
            </wp:inline>
          </w:drawing>
        </w:r>
      </w:ins>
    </w:p>
    <w:p w14:paraId="627A12A4" w14:textId="77777777" w:rsidR="00F86F19" w:rsidRPr="0069174C" w:rsidRDefault="00F86F19" w:rsidP="00CC4C47">
      <w:pPr>
        <w:pStyle w:val="Heading4"/>
        <w:numPr>
          <w:ilvl w:val="0"/>
          <w:numId w:val="35"/>
        </w:numPr>
        <w:spacing w:line="360" w:lineRule="auto"/>
        <w:ind w:left="1080" w:hanging="720"/>
        <w:jc w:val="both"/>
        <w:rPr>
          <w:ins w:id="7608" w:author="nadira firinda" w:date="2022-10-29T23:31:00Z"/>
          <w:rFonts w:ascii="Frutiger 45 Light" w:hAnsi="Frutiger 45 Light"/>
          <w:b/>
          <w:bCs/>
          <w:i w:val="0"/>
          <w:iCs w:val="0"/>
          <w:noProof/>
          <w:color w:val="auto"/>
          <w:sz w:val="24"/>
          <w:szCs w:val="24"/>
        </w:rPr>
        <w:pPrChange w:id="7609" w:author="nadira firinda" w:date="2022-10-29T23:37:00Z">
          <w:pPr>
            <w:pStyle w:val="Heading4"/>
            <w:numPr>
              <w:numId w:val="35"/>
            </w:numPr>
            <w:ind w:left="1080" w:hanging="720"/>
          </w:pPr>
        </w:pPrChange>
      </w:pPr>
      <w:ins w:id="7610" w:author="nadira firinda" w:date="2022-10-29T23:31:00Z">
        <w:r w:rsidRPr="0069174C">
          <w:rPr>
            <w:rFonts w:ascii="Frutiger 45 Light" w:hAnsi="Frutiger 45 Light"/>
            <w:b/>
            <w:bCs/>
            <w:i w:val="0"/>
            <w:iCs w:val="0"/>
            <w:noProof/>
            <w:color w:val="auto"/>
            <w:sz w:val="24"/>
            <w:szCs w:val="24"/>
          </w:rPr>
          <w:t>LU Konstruksi dengan Investasi Bangunan</w:t>
        </w:r>
      </w:ins>
    </w:p>
    <w:tbl>
      <w:tblPr>
        <w:tblStyle w:val="TableGrid"/>
        <w:tblW w:w="963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36"/>
        <w:gridCol w:w="4836"/>
      </w:tblGrid>
      <w:tr w:rsidR="00F86F19" w:rsidRPr="0069174C" w14:paraId="533864BF" w14:textId="77777777" w:rsidTr="007275DA">
        <w:trPr>
          <w:ins w:id="7611" w:author="nadira firinda" w:date="2022-10-29T23:31:00Z"/>
        </w:trPr>
        <w:tc>
          <w:tcPr>
            <w:tcW w:w="4678" w:type="dxa"/>
          </w:tcPr>
          <w:p w14:paraId="0029FC71" w14:textId="77777777" w:rsidR="00F86F19" w:rsidRPr="0069174C" w:rsidRDefault="00F86F19" w:rsidP="00CC4C47">
            <w:pPr>
              <w:keepNext/>
              <w:spacing w:before="120" w:after="240" w:line="360" w:lineRule="auto"/>
              <w:ind w:right="-29"/>
              <w:jc w:val="both"/>
              <w:rPr>
                <w:ins w:id="7612" w:author="nadira firinda" w:date="2022-10-29T23:31:00Z"/>
                <w:rFonts w:ascii="Frutiger 45 Light" w:hAnsi="Frutiger 45 Light"/>
              </w:rPr>
              <w:pPrChange w:id="7613" w:author="nadira firinda" w:date="2022-10-29T23:37:00Z">
                <w:pPr>
                  <w:keepNext/>
                  <w:spacing w:before="120" w:after="240" w:line="288" w:lineRule="auto"/>
                  <w:ind w:right="-29"/>
                  <w:jc w:val="both"/>
                </w:pPr>
              </w:pPrChange>
            </w:pPr>
            <w:ins w:id="7614" w:author="nadira firinda" w:date="2022-10-29T23:31:00Z">
              <w:r w:rsidRPr="0069174C">
                <w:rPr>
                  <w:rFonts w:ascii="Frutiger 45 Light" w:hAnsi="Frutiger 45 Light"/>
                  <w:noProof/>
                  <w:lang w:val="en-US" w:eastAsia="ja-JP"/>
                </w:rPr>
                <w:drawing>
                  <wp:inline distT="0" distB="0" distL="0" distR="0" wp14:anchorId="043AFF15" wp14:editId="66587E5A">
                    <wp:extent cx="2930400" cy="1893600"/>
                    <wp:effectExtent l="0" t="0" r="381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930400" cy="1893600"/>
                            </a:xfrm>
                            <a:prstGeom prst="rect">
                              <a:avLst/>
                            </a:prstGeom>
                            <a:noFill/>
                          </pic:spPr>
                        </pic:pic>
                      </a:graphicData>
                    </a:graphic>
                  </wp:inline>
                </w:drawing>
              </w:r>
            </w:ins>
          </w:p>
          <w:p w14:paraId="65C62CE0" w14:textId="77777777" w:rsidR="00F86F19" w:rsidRPr="0069174C" w:rsidRDefault="00F86F19" w:rsidP="00CC4C47">
            <w:pPr>
              <w:pStyle w:val="Caption"/>
              <w:spacing w:line="360" w:lineRule="auto"/>
              <w:jc w:val="both"/>
              <w:rPr>
                <w:ins w:id="7615" w:author="nadira firinda" w:date="2022-10-29T23:31:00Z"/>
                <w:rFonts w:ascii="Frutiger 45 Light" w:hAnsi="Frutiger 45 Light" w:cstheme="minorHAnsi"/>
                <w:color w:val="000000"/>
                <w:sz w:val="24"/>
                <w:szCs w:val="24"/>
              </w:rPr>
              <w:pPrChange w:id="7616" w:author="nadira firinda" w:date="2022-10-29T23:37:00Z">
                <w:pPr>
                  <w:pStyle w:val="Caption"/>
                </w:pPr>
              </w:pPrChange>
            </w:pPr>
            <w:ins w:id="7617" w:author="nadira firinda" w:date="2022-10-29T23:31:00Z">
              <w:r w:rsidRPr="0069174C">
                <w:rPr>
                  <w:rFonts w:ascii="Frutiger 45 Light" w:hAnsi="Frutiger 45 Light"/>
                </w:rPr>
                <w:t xml:space="preserve">Grafik </w:t>
              </w:r>
              <w:r w:rsidRPr="0069174C">
                <w:rPr>
                  <w:rFonts w:ascii="Frutiger 45 Light" w:hAnsi="Frutiger 45 Light"/>
                </w:rPr>
                <w:fldChar w:fldCharType="begin"/>
              </w:r>
              <w:r w:rsidRPr="0069174C">
                <w:rPr>
                  <w:rFonts w:ascii="Frutiger 45 Light" w:hAnsi="Frutiger 45 Light"/>
                </w:rPr>
                <w:instrText xml:space="preserve"> STYLEREF 1 \s </w:instrText>
              </w:r>
              <w:r w:rsidRPr="0069174C">
                <w:rPr>
                  <w:rFonts w:ascii="Frutiger 45 Light" w:hAnsi="Frutiger 45 Light"/>
                </w:rPr>
                <w:fldChar w:fldCharType="separate"/>
              </w:r>
              <w:r>
                <w:rPr>
                  <w:rFonts w:ascii="Frutiger 45 Light" w:hAnsi="Frutiger 45 Light"/>
                  <w:noProof/>
                </w:rPr>
                <w:t>II</w:t>
              </w:r>
              <w:r w:rsidRPr="0069174C">
                <w:rPr>
                  <w:rFonts w:ascii="Frutiger 45 Light" w:hAnsi="Frutiger 45 Light"/>
                </w:rPr>
                <w:fldChar w:fldCharType="end"/>
              </w:r>
              <w:r w:rsidRPr="0069174C">
                <w:rPr>
                  <w:rFonts w:ascii="Frutiger 45 Light" w:hAnsi="Frutiger 45 Light"/>
                </w:rPr>
                <w:t>.</w:t>
              </w:r>
              <w:r w:rsidRPr="0069174C">
                <w:rPr>
                  <w:rFonts w:ascii="Frutiger 45 Light" w:hAnsi="Frutiger 45 Light"/>
                </w:rPr>
                <w:fldChar w:fldCharType="begin"/>
              </w:r>
              <w:r w:rsidRPr="0069174C">
                <w:rPr>
                  <w:rFonts w:ascii="Frutiger 45 Light" w:hAnsi="Frutiger 45 Light"/>
                </w:rPr>
                <w:instrText xml:space="preserve"> SEQ Grafik \* ARABIC \s 1 </w:instrText>
              </w:r>
              <w:r w:rsidRPr="0069174C">
                <w:rPr>
                  <w:rFonts w:ascii="Frutiger 45 Light" w:hAnsi="Frutiger 45 Light"/>
                </w:rPr>
                <w:fldChar w:fldCharType="separate"/>
              </w:r>
              <w:r>
                <w:rPr>
                  <w:rFonts w:ascii="Frutiger 45 Light" w:hAnsi="Frutiger 45 Light"/>
                  <w:noProof/>
                </w:rPr>
                <w:t>43</w:t>
              </w:r>
              <w:r w:rsidRPr="0069174C">
                <w:rPr>
                  <w:rFonts w:ascii="Frutiger 45 Light" w:hAnsi="Frutiger 45 Light"/>
                </w:rPr>
                <w:fldChar w:fldCharType="end"/>
              </w:r>
              <w:r w:rsidRPr="0069174C">
                <w:rPr>
                  <w:rFonts w:ascii="Frutiger 45 Light" w:hAnsi="Frutiger 45 Light"/>
                  <w:lang w:val="en-US"/>
                </w:rPr>
                <w:t xml:space="preserve"> LU Konstruksi dan Investasi Bangunan (QtQ)</w:t>
              </w:r>
            </w:ins>
          </w:p>
        </w:tc>
        <w:tc>
          <w:tcPr>
            <w:tcW w:w="4961" w:type="dxa"/>
          </w:tcPr>
          <w:p w14:paraId="7EB4858F" w14:textId="77777777" w:rsidR="00F86F19" w:rsidRPr="0069174C" w:rsidRDefault="00F86F19" w:rsidP="00CC4C47">
            <w:pPr>
              <w:keepNext/>
              <w:spacing w:before="120" w:after="240" w:line="360" w:lineRule="auto"/>
              <w:ind w:right="-29"/>
              <w:jc w:val="both"/>
              <w:rPr>
                <w:ins w:id="7618" w:author="nadira firinda" w:date="2022-10-29T23:31:00Z"/>
                <w:rFonts w:ascii="Frutiger 45 Light" w:hAnsi="Frutiger 45 Light"/>
              </w:rPr>
              <w:pPrChange w:id="7619" w:author="nadira firinda" w:date="2022-10-29T23:37:00Z">
                <w:pPr>
                  <w:keepNext/>
                  <w:spacing w:before="120" w:after="240" w:line="288" w:lineRule="auto"/>
                  <w:ind w:right="-29"/>
                  <w:jc w:val="both"/>
                </w:pPr>
              </w:pPrChange>
            </w:pPr>
            <w:ins w:id="7620" w:author="nadira firinda" w:date="2022-10-29T23:31:00Z">
              <w:r w:rsidRPr="0069174C">
                <w:rPr>
                  <w:rFonts w:ascii="Frutiger 45 Light" w:hAnsi="Frutiger 45 Light" w:cstheme="minorHAnsi"/>
                  <w:noProof/>
                  <w:color w:val="000000"/>
                  <w:sz w:val="24"/>
                  <w:szCs w:val="24"/>
                  <w:lang w:val="en-US" w:eastAsia="ja-JP"/>
                </w:rPr>
                <w:drawing>
                  <wp:inline distT="0" distB="0" distL="0" distR="0" wp14:anchorId="6BF42599" wp14:editId="105355CC">
                    <wp:extent cx="2929890" cy="1802130"/>
                    <wp:effectExtent l="0" t="0" r="3810" b="762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930480" cy="1802493"/>
                            </a:xfrm>
                            <a:prstGeom prst="rect">
                              <a:avLst/>
                            </a:prstGeom>
                            <a:noFill/>
                          </pic:spPr>
                        </pic:pic>
                      </a:graphicData>
                    </a:graphic>
                  </wp:inline>
                </w:drawing>
              </w:r>
            </w:ins>
          </w:p>
          <w:p w14:paraId="6E74B4A9" w14:textId="77777777" w:rsidR="00F86F19" w:rsidRPr="0069174C" w:rsidRDefault="00F86F19" w:rsidP="00CC4C47">
            <w:pPr>
              <w:pStyle w:val="Caption"/>
              <w:spacing w:line="360" w:lineRule="auto"/>
              <w:jc w:val="both"/>
              <w:rPr>
                <w:ins w:id="7621" w:author="nadira firinda" w:date="2022-10-29T23:31:00Z"/>
                <w:rFonts w:ascii="Frutiger 45 Light" w:hAnsi="Frutiger 45 Light"/>
              </w:rPr>
              <w:pPrChange w:id="7622" w:author="nadira firinda" w:date="2022-10-29T23:37:00Z">
                <w:pPr>
                  <w:pStyle w:val="Caption"/>
                </w:pPr>
              </w:pPrChange>
            </w:pPr>
            <w:ins w:id="7623" w:author="nadira firinda" w:date="2022-10-29T23:31:00Z">
              <w:r w:rsidRPr="0069174C">
                <w:rPr>
                  <w:rFonts w:ascii="Frutiger 45 Light" w:hAnsi="Frutiger 45 Light"/>
                </w:rPr>
                <w:t xml:space="preserve">Grafik </w:t>
              </w:r>
              <w:r w:rsidRPr="0069174C">
                <w:rPr>
                  <w:rFonts w:ascii="Frutiger 45 Light" w:hAnsi="Frutiger 45 Light"/>
                </w:rPr>
                <w:fldChar w:fldCharType="begin"/>
              </w:r>
              <w:r w:rsidRPr="0069174C">
                <w:rPr>
                  <w:rFonts w:ascii="Frutiger 45 Light" w:hAnsi="Frutiger 45 Light"/>
                </w:rPr>
                <w:instrText xml:space="preserve"> STYLEREF 1 \s </w:instrText>
              </w:r>
              <w:r w:rsidRPr="0069174C">
                <w:rPr>
                  <w:rFonts w:ascii="Frutiger 45 Light" w:hAnsi="Frutiger 45 Light"/>
                </w:rPr>
                <w:fldChar w:fldCharType="separate"/>
              </w:r>
              <w:r>
                <w:rPr>
                  <w:rFonts w:ascii="Frutiger 45 Light" w:hAnsi="Frutiger 45 Light"/>
                  <w:noProof/>
                </w:rPr>
                <w:t>II</w:t>
              </w:r>
              <w:r w:rsidRPr="0069174C">
                <w:rPr>
                  <w:rFonts w:ascii="Frutiger 45 Light" w:hAnsi="Frutiger 45 Light"/>
                </w:rPr>
                <w:fldChar w:fldCharType="end"/>
              </w:r>
              <w:r w:rsidRPr="0069174C">
                <w:rPr>
                  <w:rFonts w:ascii="Frutiger 45 Light" w:hAnsi="Frutiger 45 Light"/>
                </w:rPr>
                <w:t>.</w:t>
              </w:r>
              <w:r w:rsidRPr="0069174C">
                <w:rPr>
                  <w:rFonts w:ascii="Frutiger 45 Light" w:hAnsi="Frutiger 45 Light"/>
                </w:rPr>
                <w:fldChar w:fldCharType="begin"/>
              </w:r>
              <w:r w:rsidRPr="0069174C">
                <w:rPr>
                  <w:rFonts w:ascii="Frutiger 45 Light" w:hAnsi="Frutiger 45 Light"/>
                </w:rPr>
                <w:instrText xml:space="preserve"> SEQ Grafik \* ARABIC \s 1 </w:instrText>
              </w:r>
              <w:r w:rsidRPr="0069174C">
                <w:rPr>
                  <w:rFonts w:ascii="Frutiger 45 Light" w:hAnsi="Frutiger 45 Light"/>
                </w:rPr>
                <w:fldChar w:fldCharType="separate"/>
              </w:r>
              <w:r>
                <w:rPr>
                  <w:rFonts w:ascii="Frutiger 45 Light" w:hAnsi="Frutiger 45 Light"/>
                  <w:noProof/>
                </w:rPr>
                <w:t>44</w:t>
              </w:r>
              <w:r w:rsidRPr="0069174C">
                <w:rPr>
                  <w:rFonts w:ascii="Frutiger 45 Light" w:hAnsi="Frutiger 45 Light"/>
                </w:rPr>
                <w:fldChar w:fldCharType="end"/>
              </w:r>
              <w:r w:rsidRPr="0069174C">
                <w:rPr>
                  <w:rFonts w:ascii="Frutiger 45 Light" w:hAnsi="Frutiger 45 Light"/>
                  <w:lang w:val="en-US"/>
                </w:rPr>
                <w:t xml:space="preserve"> LU Konstruksi dan Investasi Bangunan (YoY)</w:t>
              </w:r>
            </w:ins>
          </w:p>
          <w:p w14:paraId="0E439F06" w14:textId="77777777" w:rsidR="00F86F19" w:rsidRPr="0069174C" w:rsidRDefault="00F86F19" w:rsidP="00CC4C47">
            <w:pPr>
              <w:spacing w:before="120" w:after="240" w:line="360" w:lineRule="auto"/>
              <w:ind w:right="-29"/>
              <w:jc w:val="both"/>
              <w:rPr>
                <w:ins w:id="7624" w:author="nadira firinda" w:date="2022-10-29T23:31:00Z"/>
                <w:rFonts w:ascii="Frutiger 45 Light" w:hAnsi="Frutiger 45 Light" w:cstheme="minorHAnsi"/>
                <w:color w:val="000000"/>
                <w:sz w:val="24"/>
                <w:szCs w:val="24"/>
              </w:rPr>
              <w:pPrChange w:id="7625" w:author="nadira firinda" w:date="2022-10-29T23:37:00Z">
                <w:pPr>
                  <w:spacing w:before="120" w:after="240" w:line="288" w:lineRule="auto"/>
                  <w:ind w:right="-29"/>
                  <w:jc w:val="both"/>
                </w:pPr>
              </w:pPrChange>
            </w:pPr>
          </w:p>
        </w:tc>
      </w:tr>
    </w:tbl>
    <w:p w14:paraId="357DDCBD" w14:textId="77777777" w:rsidR="00F86F19" w:rsidRPr="0069174C" w:rsidRDefault="00F86F19" w:rsidP="00CC4C47">
      <w:pPr>
        <w:spacing w:line="360" w:lineRule="auto"/>
        <w:ind w:firstLine="720"/>
        <w:jc w:val="both"/>
        <w:rPr>
          <w:ins w:id="7626" w:author="nadira firinda" w:date="2022-10-29T23:31:00Z"/>
          <w:rFonts w:ascii="Frutiger 45 Light" w:hAnsi="Frutiger 45 Light"/>
          <w:noProof/>
          <w:sz w:val="24"/>
          <w:szCs w:val="24"/>
        </w:rPr>
        <w:pPrChange w:id="7627" w:author="nadira firinda" w:date="2022-10-29T23:37:00Z">
          <w:pPr>
            <w:ind w:firstLine="720"/>
            <w:jc w:val="both"/>
          </w:pPr>
        </w:pPrChange>
      </w:pPr>
      <w:ins w:id="7628" w:author="nadira firinda" w:date="2022-10-29T23:31:00Z">
        <w:r w:rsidRPr="0069174C">
          <w:rPr>
            <w:rFonts w:ascii="Frutiger 45 Light" w:hAnsi="Frutiger 45 Light"/>
            <w:noProof/>
            <w:sz w:val="24"/>
            <w:szCs w:val="24"/>
          </w:rPr>
          <w:t>Berdasarkan grafik konsistensi antara LU Konstruksi dan Investasi Bangunan, dapat disimpulkan bahwa baik secara Q-t-Q maupun Y-o-Y kesesuaian antara kedua komponen tersebut cukup baik. Hal ini juga tercermin pada proyeksi LU Konstruksi 2022 Q2 sampai dengan tahun 2023 yang masih sejalan secara Q-t-Q dan Y-o-Y.</w:t>
        </w:r>
      </w:ins>
    </w:p>
    <w:p w14:paraId="388A00F9" w14:textId="77777777" w:rsidR="00F86F19" w:rsidRPr="0069174C" w:rsidRDefault="00F86F19" w:rsidP="00CC4C47">
      <w:pPr>
        <w:pStyle w:val="Heading4"/>
        <w:numPr>
          <w:ilvl w:val="0"/>
          <w:numId w:val="35"/>
        </w:numPr>
        <w:spacing w:line="360" w:lineRule="auto"/>
        <w:ind w:left="1080" w:hanging="720"/>
        <w:jc w:val="both"/>
        <w:rPr>
          <w:ins w:id="7629" w:author="nadira firinda" w:date="2022-10-29T23:31:00Z"/>
          <w:rFonts w:ascii="Frutiger 45 Light" w:hAnsi="Frutiger 45 Light"/>
          <w:b/>
          <w:bCs/>
          <w:i w:val="0"/>
          <w:iCs w:val="0"/>
          <w:noProof/>
          <w:color w:val="auto"/>
          <w:sz w:val="24"/>
          <w:szCs w:val="24"/>
        </w:rPr>
        <w:pPrChange w:id="7630" w:author="nadira firinda" w:date="2022-10-29T23:37:00Z">
          <w:pPr>
            <w:pStyle w:val="Heading4"/>
            <w:numPr>
              <w:numId w:val="35"/>
            </w:numPr>
            <w:ind w:left="1080" w:hanging="720"/>
          </w:pPr>
        </w:pPrChange>
      </w:pPr>
      <w:ins w:id="7631" w:author="nadira firinda" w:date="2022-10-29T23:31:00Z">
        <w:r w:rsidRPr="0069174C">
          <w:rPr>
            <w:rFonts w:ascii="Frutiger 45 Light" w:hAnsi="Frutiger 45 Light"/>
            <w:b/>
            <w:bCs/>
            <w:i w:val="0"/>
            <w:iCs w:val="0"/>
            <w:noProof/>
            <w:color w:val="auto"/>
            <w:sz w:val="24"/>
            <w:szCs w:val="24"/>
          </w:rPr>
          <w:lastRenderedPageBreak/>
          <w:t>LU Pertambangan dengan Ekspor Riil</w:t>
        </w:r>
      </w:ins>
    </w:p>
    <w:tbl>
      <w:tblPr>
        <w:tblStyle w:val="TableGrid"/>
        <w:tblW w:w="963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8"/>
        <w:gridCol w:w="4961"/>
      </w:tblGrid>
      <w:tr w:rsidR="00F86F19" w:rsidRPr="0069174C" w14:paraId="28469C1E" w14:textId="77777777" w:rsidTr="007275DA">
        <w:trPr>
          <w:ins w:id="7632" w:author="nadira firinda" w:date="2022-10-29T23:31:00Z"/>
        </w:trPr>
        <w:tc>
          <w:tcPr>
            <w:tcW w:w="4678" w:type="dxa"/>
          </w:tcPr>
          <w:p w14:paraId="215420C8" w14:textId="77777777" w:rsidR="00F86F19" w:rsidRPr="0069174C" w:rsidRDefault="00F86F19" w:rsidP="00CC4C47">
            <w:pPr>
              <w:keepNext/>
              <w:spacing w:before="120" w:after="240" w:line="360" w:lineRule="auto"/>
              <w:ind w:right="-29"/>
              <w:jc w:val="both"/>
              <w:rPr>
                <w:ins w:id="7633" w:author="nadira firinda" w:date="2022-10-29T23:31:00Z"/>
                <w:rFonts w:ascii="Frutiger 45 Light" w:hAnsi="Frutiger 45 Light"/>
              </w:rPr>
              <w:pPrChange w:id="7634" w:author="nadira firinda" w:date="2022-10-29T23:37:00Z">
                <w:pPr>
                  <w:keepNext/>
                  <w:spacing w:before="120" w:after="240" w:line="288" w:lineRule="auto"/>
                  <w:ind w:right="-29"/>
                  <w:jc w:val="both"/>
                </w:pPr>
              </w:pPrChange>
            </w:pPr>
            <w:ins w:id="7635" w:author="nadira firinda" w:date="2022-10-29T23:31:00Z">
              <w:r w:rsidRPr="0069174C">
                <w:rPr>
                  <w:rFonts w:ascii="Frutiger 45 Light" w:hAnsi="Frutiger 45 Light" w:cstheme="minorHAnsi"/>
                  <w:noProof/>
                  <w:color w:val="000000"/>
                  <w:sz w:val="24"/>
                  <w:szCs w:val="24"/>
                  <w:lang w:val="en-US" w:eastAsia="ja-JP"/>
                </w:rPr>
                <w:drawing>
                  <wp:inline distT="0" distB="0" distL="0" distR="0" wp14:anchorId="680F2649" wp14:editId="283C9AAF">
                    <wp:extent cx="2797969" cy="1809065"/>
                    <wp:effectExtent l="0" t="0" r="2540" b="12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808974" cy="1816180"/>
                            </a:xfrm>
                            <a:prstGeom prst="rect">
                              <a:avLst/>
                            </a:prstGeom>
                            <a:noFill/>
                          </pic:spPr>
                        </pic:pic>
                      </a:graphicData>
                    </a:graphic>
                  </wp:inline>
                </w:drawing>
              </w:r>
            </w:ins>
          </w:p>
          <w:p w14:paraId="337A67B5" w14:textId="77777777" w:rsidR="00F86F19" w:rsidRPr="0069174C" w:rsidRDefault="00F86F19" w:rsidP="00CC4C47">
            <w:pPr>
              <w:pStyle w:val="Caption"/>
              <w:spacing w:line="360" w:lineRule="auto"/>
              <w:jc w:val="both"/>
              <w:rPr>
                <w:ins w:id="7636" w:author="nadira firinda" w:date="2022-10-29T23:31:00Z"/>
                <w:rFonts w:ascii="Frutiger 45 Light" w:hAnsi="Frutiger 45 Light" w:cstheme="minorHAnsi"/>
                <w:color w:val="000000"/>
                <w:sz w:val="24"/>
                <w:szCs w:val="24"/>
              </w:rPr>
              <w:pPrChange w:id="7637" w:author="nadira firinda" w:date="2022-10-29T23:37:00Z">
                <w:pPr>
                  <w:pStyle w:val="Caption"/>
                </w:pPr>
              </w:pPrChange>
            </w:pPr>
            <w:ins w:id="7638" w:author="nadira firinda" w:date="2022-10-29T23:31:00Z">
              <w:r w:rsidRPr="0069174C">
                <w:rPr>
                  <w:rFonts w:ascii="Frutiger 45 Light" w:hAnsi="Frutiger 45 Light"/>
                </w:rPr>
                <w:t xml:space="preserve">Grafik </w:t>
              </w:r>
              <w:r w:rsidRPr="0069174C">
                <w:rPr>
                  <w:rFonts w:ascii="Frutiger 45 Light" w:hAnsi="Frutiger 45 Light"/>
                </w:rPr>
                <w:fldChar w:fldCharType="begin"/>
              </w:r>
              <w:r w:rsidRPr="0069174C">
                <w:rPr>
                  <w:rFonts w:ascii="Frutiger 45 Light" w:hAnsi="Frutiger 45 Light"/>
                </w:rPr>
                <w:instrText xml:space="preserve"> STYLEREF 1 \s </w:instrText>
              </w:r>
              <w:r w:rsidRPr="0069174C">
                <w:rPr>
                  <w:rFonts w:ascii="Frutiger 45 Light" w:hAnsi="Frutiger 45 Light"/>
                </w:rPr>
                <w:fldChar w:fldCharType="separate"/>
              </w:r>
              <w:r>
                <w:rPr>
                  <w:rFonts w:ascii="Frutiger 45 Light" w:hAnsi="Frutiger 45 Light"/>
                  <w:noProof/>
                </w:rPr>
                <w:t>II</w:t>
              </w:r>
              <w:r w:rsidRPr="0069174C">
                <w:rPr>
                  <w:rFonts w:ascii="Frutiger 45 Light" w:hAnsi="Frutiger 45 Light"/>
                </w:rPr>
                <w:fldChar w:fldCharType="end"/>
              </w:r>
              <w:r w:rsidRPr="0069174C">
                <w:rPr>
                  <w:rFonts w:ascii="Frutiger 45 Light" w:hAnsi="Frutiger 45 Light"/>
                </w:rPr>
                <w:t>.</w:t>
              </w:r>
              <w:r w:rsidRPr="0069174C">
                <w:rPr>
                  <w:rFonts w:ascii="Frutiger 45 Light" w:hAnsi="Frutiger 45 Light"/>
                </w:rPr>
                <w:fldChar w:fldCharType="begin"/>
              </w:r>
              <w:r w:rsidRPr="0069174C">
                <w:rPr>
                  <w:rFonts w:ascii="Frutiger 45 Light" w:hAnsi="Frutiger 45 Light"/>
                </w:rPr>
                <w:instrText xml:space="preserve"> SEQ Grafik \* ARABIC \s 1 </w:instrText>
              </w:r>
              <w:r w:rsidRPr="0069174C">
                <w:rPr>
                  <w:rFonts w:ascii="Frutiger 45 Light" w:hAnsi="Frutiger 45 Light"/>
                </w:rPr>
                <w:fldChar w:fldCharType="separate"/>
              </w:r>
              <w:r>
                <w:rPr>
                  <w:rFonts w:ascii="Frutiger 45 Light" w:hAnsi="Frutiger 45 Light"/>
                  <w:noProof/>
                </w:rPr>
                <w:t>45</w:t>
              </w:r>
              <w:r w:rsidRPr="0069174C">
                <w:rPr>
                  <w:rFonts w:ascii="Frutiger 45 Light" w:hAnsi="Frutiger 45 Light"/>
                </w:rPr>
                <w:fldChar w:fldCharType="end"/>
              </w:r>
              <w:r w:rsidRPr="0069174C">
                <w:rPr>
                  <w:rFonts w:ascii="Frutiger 45 Light" w:hAnsi="Frutiger 45 Light"/>
                  <w:lang w:val="en-US"/>
                </w:rPr>
                <w:t xml:space="preserve"> LU Pertambangan dan Ekspor (QtQ)</w:t>
              </w:r>
            </w:ins>
          </w:p>
        </w:tc>
        <w:tc>
          <w:tcPr>
            <w:tcW w:w="4961" w:type="dxa"/>
          </w:tcPr>
          <w:p w14:paraId="79E9566E" w14:textId="77777777" w:rsidR="00F86F19" w:rsidRPr="0069174C" w:rsidRDefault="00F86F19" w:rsidP="00CC4C47">
            <w:pPr>
              <w:keepNext/>
              <w:spacing w:before="120" w:after="240" w:line="360" w:lineRule="auto"/>
              <w:ind w:right="-29"/>
              <w:jc w:val="both"/>
              <w:rPr>
                <w:ins w:id="7639" w:author="nadira firinda" w:date="2022-10-29T23:31:00Z"/>
                <w:rFonts w:ascii="Frutiger 45 Light" w:hAnsi="Frutiger 45 Light"/>
              </w:rPr>
              <w:pPrChange w:id="7640" w:author="nadira firinda" w:date="2022-10-29T23:37:00Z">
                <w:pPr>
                  <w:keepNext/>
                  <w:spacing w:before="120" w:after="240" w:line="288" w:lineRule="auto"/>
                  <w:ind w:right="-29"/>
                  <w:jc w:val="both"/>
                </w:pPr>
              </w:pPrChange>
            </w:pPr>
            <w:ins w:id="7641" w:author="nadira firinda" w:date="2022-10-29T23:31:00Z">
              <w:r w:rsidRPr="0069174C">
                <w:rPr>
                  <w:rFonts w:ascii="Frutiger 45 Light" w:hAnsi="Frutiger 45 Light" w:cstheme="minorHAnsi"/>
                  <w:noProof/>
                  <w:color w:val="000000"/>
                  <w:sz w:val="24"/>
                  <w:szCs w:val="24"/>
                  <w:lang w:val="en-US" w:eastAsia="ja-JP"/>
                </w:rPr>
                <w:drawing>
                  <wp:inline distT="0" distB="0" distL="0" distR="0" wp14:anchorId="3806EF16" wp14:editId="7D0EEBB7">
                    <wp:extent cx="2929890" cy="1808480"/>
                    <wp:effectExtent l="0" t="0" r="3810" b="127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930843" cy="1809068"/>
                            </a:xfrm>
                            <a:prstGeom prst="rect">
                              <a:avLst/>
                            </a:prstGeom>
                            <a:noFill/>
                          </pic:spPr>
                        </pic:pic>
                      </a:graphicData>
                    </a:graphic>
                  </wp:inline>
                </w:drawing>
              </w:r>
            </w:ins>
          </w:p>
          <w:p w14:paraId="07A5A556" w14:textId="77777777" w:rsidR="00F86F19" w:rsidRPr="0069174C" w:rsidRDefault="00F86F19" w:rsidP="00CC4C47">
            <w:pPr>
              <w:pStyle w:val="Caption"/>
              <w:spacing w:line="360" w:lineRule="auto"/>
              <w:jc w:val="both"/>
              <w:rPr>
                <w:ins w:id="7642" w:author="nadira firinda" w:date="2022-10-29T23:31:00Z"/>
                <w:rFonts w:ascii="Frutiger 45 Light" w:hAnsi="Frutiger 45 Light"/>
              </w:rPr>
              <w:pPrChange w:id="7643" w:author="nadira firinda" w:date="2022-10-29T23:37:00Z">
                <w:pPr>
                  <w:pStyle w:val="Caption"/>
                </w:pPr>
              </w:pPrChange>
            </w:pPr>
            <w:ins w:id="7644" w:author="nadira firinda" w:date="2022-10-29T23:31:00Z">
              <w:r w:rsidRPr="0069174C">
                <w:rPr>
                  <w:rFonts w:ascii="Frutiger 45 Light" w:hAnsi="Frutiger 45 Light"/>
                </w:rPr>
                <w:t xml:space="preserve">Grafik </w:t>
              </w:r>
              <w:r w:rsidRPr="0069174C">
                <w:rPr>
                  <w:rFonts w:ascii="Frutiger 45 Light" w:hAnsi="Frutiger 45 Light"/>
                </w:rPr>
                <w:fldChar w:fldCharType="begin"/>
              </w:r>
              <w:r w:rsidRPr="0069174C">
                <w:rPr>
                  <w:rFonts w:ascii="Frutiger 45 Light" w:hAnsi="Frutiger 45 Light"/>
                </w:rPr>
                <w:instrText xml:space="preserve"> STYLEREF 1 \s </w:instrText>
              </w:r>
              <w:r w:rsidRPr="0069174C">
                <w:rPr>
                  <w:rFonts w:ascii="Frutiger 45 Light" w:hAnsi="Frutiger 45 Light"/>
                </w:rPr>
                <w:fldChar w:fldCharType="separate"/>
              </w:r>
              <w:r>
                <w:rPr>
                  <w:rFonts w:ascii="Frutiger 45 Light" w:hAnsi="Frutiger 45 Light"/>
                  <w:noProof/>
                </w:rPr>
                <w:t>II</w:t>
              </w:r>
              <w:r w:rsidRPr="0069174C">
                <w:rPr>
                  <w:rFonts w:ascii="Frutiger 45 Light" w:hAnsi="Frutiger 45 Light"/>
                </w:rPr>
                <w:fldChar w:fldCharType="end"/>
              </w:r>
              <w:r w:rsidRPr="0069174C">
                <w:rPr>
                  <w:rFonts w:ascii="Frutiger 45 Light" w:hAnsi="Frutiger 45 Light"/>
                </w:rPr>
                <w:t>.</w:t>
              </w:r>
              <w:r w:rsidRPr="0069174C">
                <w:rPr>
                  <w:rFonts w:ascii="Frutiger 45 Light" w:hAnsi="Frutiger 45 Light"/>
                </w:rPr>
                <w:fldChar w:fldCharType="begin"/>
              </w:r>
              <w:r w:rsidRPr="0069174C">
                <w:rPr>
                  <w:rFonts w:ascii="Frutiger 45 Light" w:hAnsi="Frutiger 45 Light"/>
                </w:rPr>
                <w:instrText xml:space="preserve"> SEQ Grafik \* ARABIC \s 1 </w:instrText>
              </w:r>
              <w:r w:rsidRPr="0069174C">
                <w:rPr>
                  <w:rFonts w:ascii="Frutiger 45 Light" w:hAnsi="Frutiger 45 Light"/>
                </w:rPr>
                <w:fldChar w:fldCharType="separate"/>
              </w:r>
              <w:r>
                <w:rPr>
                  <w:rFonts w:ascii="Frutiger 45 Light" w:hAnsi="Frutiger 45 Light"/>
                  <w:noProof/>
                </w:rPr>
                <w:t>46</w:t>
              </w:r>
              <w:r w:rsidRPr="0069174C">
                <w:rPr>
                  <w:rFonts w:ascii="Frutiger 45 Light" w:hAnsi="Frutiger 45 Light"/>
                </w:rPr>
                <w:fldChar w:fldCharType="end"/>
              </w:r>
              <w:r w:rsidRPr="0069174C">
                <w:rPr>
                  <w:rFonts w:ascii="Frutiger 45 Light" w:hAnsi="Frutiger 45 Light"/>
                  <w:lang w:val="en-US"/>
                </w:rPr>
                <w:t xml:space="preserve"> LU Pertambangan dan Ekspor (YoY)</w:t>
              </w:r>
            </w:ins>
          </w:p>
          <w:p w14:paraId="78C492F4" w14:textId="77777777" w:rsidR="00F86F19" w:rsidRPr="0069174C" w:rsidRDefault="00F86F19" w:rsidP="00CC4C47">
            <w:pPr>
              <w:spacing w:before="120" w:after="240" w:line="360" w:lineRule="auto"/>
              <w:ind w:right="-29"/>
              <w:jc w:val="both"/>
              <w:rPr>
                <w:ins w:id="7645" w:author="nadira firinda" w:date="2022-10-29T23:31:00Z"/>
                <w:rFonts w:ascii="Frutiger 45 Light" w:hAnsi="Frutiger 45 Light" w:cstheme="minorHAnsi"/>
                <w:color w:val="000000"/>
                <w:sz w:val="24"/>
                <w:szCs w:val="24"/>
              </w:rPr>
              <w:pPrChange w:id="7646" w:author="nadira firinda" w:date="2022-10-29T23:37:00Z">
                <w:pPr>
                  <w:spacing w:before="120" w:after="240" w:line="288" w:lineRule="auto"/>
                  <w:ind w:right="-29"/>
                  <w:jc w:val="both"/>
                </w:pPr>
              </w:pPrChange>
            </w:pPr>
          </w:p>
        </w:tc>
      </w:tr>
    </w:tbl>
    <w:p w14:paraId="058F37DE" w14:textId="4AFBCB8A" w:rsidR="00F21BA2" w:rsidRDefault="00F86F19" w:rsidP="00CC4C47">
      <w:pPr>
        <w:spacing w:line="360" w:lineRule="auto"/>
        <w:jc w:val="both"/>
        <w:rPr>
          <w:ins w:id="7647" w:author="nadira firinda" w:date="2022-10-29T23:32:00Z"/>
          <w:rFonts w:ascii="Frutiger 45 Light" w:hAnsi="Frutiger 45 Light"/>
          <w:noProof/>
          <w:sz w:val="24"/>
          <w:szCs w:val="24"/>
        </w:rPr>
        <w:pPrChange w:id="7648" w:author="nadira firinda" w:date="2022-10-29T23:37:00Z">
          <w:pPr>
            <w:jc w:val="both"/>
          </w:pPr>
        </w:pPrChange>
      </w:pPr>
      <w:ins w:id="7649" w:author="nadira firinda" w:date="2022-10-29T23:31:00Z">
        <w:r w:rsidRPr="0069174C">
          <w:rPr>
            <w:rFonts w:ascii="Frutiger 45 Light" w:hAnsi="Frutiger 45 Light"/>
            <w:noProof/>
            <w:sz w:val="24"/>
            <w:szCs w:val="24"/>
          </w:rPr>
          <w:t xml:space="preserve">Sesuai dengan pembahasan pada bagian </w:t>
        </w:r>
        <w:r w:rsidRPr="0069174C">
          <w:rPr>
            <w:rFonts w:ascii="Frutiger 45 Light" w:hAnsi="Frutiger 45 Light"/>
            <w:i/>
            <w:iCs/>
            <w:noProof/>
            <w:sz w:val="24"/>
            <w:szCs w:val="24"/>
          </w:rPr>
          <w:t>stylized fact</w:t>
        </w:r>
        <w:r w:rsidRPr="0069174C">
          <w:rPr>
            <w:rFonts w:ascii="Frutiger 45 Light" w:hAnsi="Frutiger 45 Light"/>
            <w:noProof/>
            <w:sz w:val="24"/>
            <w:szCs w:val="24"/>
          </w:rPr>
          <w:t>, ekspor riil merupakan komponen PDB yang sering dikaitkan dengan LU Pertambangan. Pada grafik konsistensi pertumbuhan PDB LU Pertambangan dengan Ekspor Riil, terutama sejak realisasi tahun 2019 hingga 2022 Q1 menunjukkan arah yang sejalan baik secara Q-t-Q dan Y-o-Y. Terlihat pula bahwa deviasi proyeksi secara Y-o-Y sejalan antara pertumbuhan ekspor riil dari SOFIE dan PDB LU Pertambangan dari ISMA.</w:t>
        </w:r>
      </w:ins>
    </w:p>
    <w:p w14:paraId="38BC378A" w14:textId="77777777" w:rsidR="00F21BA2" w:rsidRDefault="00F21BA2" w:rsidP="00CC4C47">
      <w:pPr>
        <w:spacing w:line="360" w:lineRule="auto"/>
        <w:rPr>
          <w:ins w:id="7650" w:author="nadira firinda" w:date="2022-10-29T23:32:00Z"/>
          <w:rFonts w:ascii="Frutiger 45 Light" w:hAnsi="Frutiger 45 Light"/>
          <w:noProof/>
          <w:sz w:val="24"/>
          <w:szCs w:val="24"/>
        </w:rPr>
        <w:pPrChange w:id="7651" w:author="nadira firinda" w:date="2022-10-29T23:37:00Z">
          <w:pPr/>
        </w:pPrChange>
      </w:pPr>
      <w:ins w:id="7652" w:author="nadira firinda" w:date="2022-10-29T23:32:00Z">
        <w:r>
          <w:rPr>
            <w:rFonts w:ascii="Frutiger 45 Light" w:hAnsi="Frutiger 45 Light"/>
            <w:noProof/>
            <w:sz w:val="24"/>
            <w:szCs w:val="24"/>
          </w:rPr>
          <w:br w:type="page"/>
        </w:r>
      </w:ins>
    </w:p>
    <w:p w14:paraId="4AC38CC2" w14:textId="59CB9AFD" w:rsidR="00F21BA2" w:rsidRPr="00F21BA2" w:rsidDel="00F21BA2" w:rsidRDefault="00F21BA2" w:rsidP="00CC4C47">
      <w:pPr>
        <w:spacing w:line="360" w:lineRule="auto"/>
        <w:jc w:val="both"/>
        <w:rPr>
          <w:del w:id="7653" w:author="nadira firinda" w:date="2022-10-29T23:32:00Z"/>
          <w:rFonts w:ascii="Frutiger 45 Light" w:hAnsi="Frutiger 45 Light"/>
          <w:noProof/>
          <w:sz w:val="24"/>
          <w:szCs w:val="24"/>
          <w:rPrChange w:id="7654" w:author="nadira firinda" w:date="2022-10-29T23:32:00Z">
            <w:rPr>
              <w:del w:id="7655" w:author="nadira firinda" w:date="2022-10-29T23:32:00Z"/>
            </w:rPr>
          </w:rPrChange>
        </w:rPr>
        <w:pPrChange w:id="7656" w:author="nadira firinda" w:date="2022-10-29T23:37:00Z">
          <w:pPr>
            <w:pStyle w:val="Heading2"/>
          </w:pPr>
        </w:pPrChange>
      </w:pPr>
      <w:bookmarkStart w:id="7657" w:name="_Toc117978974"/>
      <w:bookmarkStart w:id="7658" w:name="_Toc117980622"/>
      <w:bookmarkEnd w:id="7657"/>
      <w:bookmarkEnd w:id="7658"/>
    </w:p>
    <w:p w14:paraId="5093E78A" w14:textId="4B380CBB" w:rsidR="002053F1" w:rsidRPr="00006ABF" w:rsidDel="00E35D67" w:rsidRDefault="002053F1" w:rsidP="00CC4C47">
      <w:pPr>
        <w:pStyle w:val="BodyTulisan"/>
        <w:ind w:firstLine="709"/>
        <w:rPr>
          <w:del w:id="7659" w:author="nadira firinda" w:date="2022-10-29T23:30:00Z"/>
          <w:rFonts w:cs="Times New Roman"/>
          <w:lang w:val="en-US"/>
        </w:rPr>
        <w:pPrChange w:id="7660" w:author="nadira firinda" w:date="2022-10-29T23:37:00Z">
          <w:pPr>
            <w:pStyle w:val="BodyTulisan"/>
            <w:ind w:firstLine="360"/>
          </w:pPr>
        </w:pPrChange>
      </w:pPr>
      <w:del w:id="7661" w:author="nadira firinda" w:date="2022-10-29T23:30:00Z">
        <w:r w:rsidRPr="00006ABF" w:rsidDel="00E35D67">
          <w:rPr>
            <w:rFonts w:cs="Times New Roman"/>
            <w:lang w:val="en-US"/>
          </w:rPr>
          <w:delText>Hasil estimasi persamaan sektor Industri Pengolahan jangka panjang menunjukkan bahwa arah koefisien hasil regresi pada variabel penjelas sejalan dengan teori dan secara statistik signifikan (</w:delText>
        </w:r>
      </w:del>
      <w:ins w:id="7662" w:author="Prasasti Karunia Farista Ananto" w:date="2021-10-12T14:38:00Z">
        <w:del w:id="7663" w:author="nadira firinda" w:date="2022-10-29T23:30:00Z">
          <w:r w:rsidR="00622509" w:rsidRPr="00D206AB" w:rsidDel="00E35D67">
            <w:rPr>
              <w:rFonts w:cs="Times New Roman"/>
              <w:b/>
              <w:bCs/>
              <w:lang w:val="en-US"/>
            </w:rPr>
            <w:fldChar w:fldCharType="begin"/>
          </w:r>
          <w:r w:rsidR="00622509" w:rsidRPr="00E35D67" w:rsidDel="00E35D67">
            <w:rPr>
              <w:rFonts w:cs="Times New Roman"/>
              <w:b/>
              <w:bCs/>
              <w:lang w:val="en-US"/>
            </w:rPr>
            <w:delInstrText xml:space="preserve"> REF _Ref84941862 \h </w:delInstrText>
          </w:r>
        </w:del>
      </w:ins>
      <w:del w:id="7664" w:author="nadira firinda" w:date="2022-10-29T23:30:00Z">
        <w:r w:rsidR="00622509" w:rsidRPr="00006ABF" w:rsidDel="00E35D67">
          <w:rPr>
            <w:rFonts w:cs="Times New Roman"/>
            <w:b/>
            <w:bCs/>
            <w:lang w:val="en-US"/>
          </w:rPr>
          <w:delInstrText xml:space="preserve"> \* MERGEFORMAT </w:delInstrText>
        </w:r>
        <w:r w:rsidR="00622509" w:rsidRPr="00D206AB" w:rsidDel="00E35D67">
          <w:rPr>
            <w:rFonts w:cs="Times New Roman"/>
            <w:b/>
            <w:bCs/>
            <w:lang w:val="en-US"/>
          </w:rPr>
        </w:r>
        <w:r w:rsidR="00622509" w:rsidRPr="008B62E9" w:rsidDel="00E35D67">
          <w:rPr>
            <w:rFonts w:cs="Times New Roman"/>
            <w:b/>
            <w:bCs/>
            <w:lang w:val="en-US"/>
          </w:rPr>
          <w:fldChar w:fldCharType="separate"/>
        </w:r>
      </w:del>
      <w:ins w:id="7665" w:author="Prasasti Karunia Farista Ananto" w:date="2021-10-12T15:25:00Z">
        <w:del w:id="7666" w:author="nadira firinda" w:date="2022-10-29T23:30:00Z">
          <w:r w:rsidR="00015ADF" w:rsidRPr="00E35D67" w:rsidDel="00E35D67">
            <w:rPr>
              <w:rFonts w:cs="Times New Roman"/>
              <w:b/>
              <w:bCs/>
            </w:rPr>
            <w:delText xml:space="preserve">Tabel </w:delText>
          </w:r>
          <w:r w:rsidR="00015ADF" w:rsidRPr="00E35D67" w:rsidDel="00E35D67">
            <w:rPr>
              <w:rFonts w:cs="Times New Roman"/>
              <w:b/>
              <w:bCs/>
              <w:noProof/>
            </w:rPr>
            <w:delText>IV</w:delText>
          </w:r>
          <w:r w:rsidR="00015ADF" w:rsidRPr="00006ABF" w:rsidDel="00E35D67">
            <w:rPr>
              <w:rFonts w:cs="Times New Roman"/>
              <w:b/>
              <w:bCs/>
              <w:noProof/>
              <w:rPrChange w:id="7667" w:author="Prasasti Karunia Farista Ananto" w:date="2021-10-14T16:56:00Z">
                <w:rPr/>
              </w:rPrChange>
            </w:rPr>
            <w:noBreakHyphen/>
          </w:r>
          <w:r w:rsidR="00015ADF" w:rsidRPr="00E35D67" w:rsidDel="00E35D67">
            <w:rPr>
              <w:rFonts w:cs="Times New Roman"/>
              <w:b/>
              <w:bCs/>
              <w:noProof/>
            </w:rPr>
            <w:delText>3</w:delText>
          </w:r>
        </w:del>
      </w:ins>
      <w:ins w:id="7668" w:author="Prasasti Karunia Farista Ananto" w:date="2021-10-12T14:38:00Z">
        <w:del w:id="7669" w:author="nadira firinda" w:date="2022-10-29T23:30:00Z">
          <w:r w:rsidR="00622509" w:rsidRPr="00D206AB" w:rsidDel="00E35D67">
            <w:rPr>
              <w:rFonts w:cs="Times New Roman"/>
              <w:b/>
              <w:bCs/>
              <w:lang w:val="en-US"/>
            </w:rPr>
            <w:fldChar w:fldCharType="end"/>
          </w:r>
        </w:del>
      </w:ins>
      <w:del w:id="7670" w:author="nadira firinda" w:date="2022-10-29T23:30:00Z">
        <w:r w:rsidRPr="008B62E9" w:rsidDel="00E35D67">
          <w:rPr>
            <w:rFonts w:cs="Times New Roman"/>
            <w:b/>
            <w:lang w:val="en-US"/>
          </w:rPr>
          <w:fldChar w:fldCharType="begin"/>
        </w:r>
        <w:r w:rsidRPr="00006ABF" w:rsidDel="00E35D67">
          <w:rPr>
            <w:rFonts w:cs="Times New Roman"/>
            <w:b/>
            <w:lang w:val="en-US"/>
          </w:rPr>
          <w:delInstrText xml:space="preserve"> REF _Ref58003010 \h  \* MERGEFORMAT </w:delInstrText>
        </w:r>
        <w:r w:rsidRPr="008B62E9" w:rsidDel="00E35D67">
          <w:rPr>
            <w:rFonts w:cs="Times New Roman"/>
            <w:b/>
            <w:lang w:val="en-US"/>
          </w:rPr>
        </w:r>
        <w:r w:rsidRPr="008B62E9" w:rsidDel="00E35D67">
          <w:rPr>
            <w:rFonts w:cs="Times New Roman"/>
            <w:b/>
            <w:lang w:val="en-US"/>
          </w:rPr>
          <w:fldChar w:fldCharType="separate"/>
        </w:r>
        <w:r w:rsidRPr="00006ABF" w:rsidDel="00E35D67">
          <w:rPr>
            <w:rFonts w:cs="Times New Roman"/>
            <w:b/>
          </w:rPr>
          <w:delText xml:space="preserve">Tabel </w:delText>
        </w:r>
        <w:r w:rsidRPr="00006ABF" w:rsidDel="00E35D67">
          <w:rPr>
            <w:rFonts w:cs="Times New Roman"/>
            <w:b/>
            <w:lang w:val="en-US"/>
          </w:rPr>
          <w:delText>x</w:delText>
        </w:r>
        <w:r w:rsidRPr="008B62E9" w:rsidDel="00E35D67">
          <w:rPr>
            <w:rFonts w:cs="Times New Roman"/>
            <w:b/>
            <w:lang w:val="en-US"/>
          </w:rPr>
          <w:fldChar w:fldCharType="end"/>
        </w:r>
        <w:r w:rsidRPr="00006ABF" w:rsidDel="00E35D67">
          <w:rPr>
            <w:rFonts w:cs="Times New Roman"/>
            <w:lang w:val="en-US"/>
          </w:rPr>
          <w:delText xml:space="preserve">). Sektor Perdagangan Besar dan Eceran, </w:delText>
        </w:r>
        <w:r w:rsidRPr="00006ABF" w:rsidDel="00E35D67">
          <w:rPr>
            <w:rFonts w:cs="Times New Roman"/>
            <w:szCs w:val="20"/>
          </w:rPr>
          <w:delText>Investasi Bangunan</w:delText>
        </w:r>
        <w:r w:rsidRPr="00006ABF" w:rsidDel="00E35D67">
          <w:rPr>
            <w:rFonts w:cs="Times New Roman"/>
            <w:szCs w:val="20"/>
            <w:lang w:val="en-US"/>
          </w:rPr>
          <w:delText xml:space="preserve"> dan Konsumsi Swasta</w:delText>
        </w:r>
        <w:r w:rsidRPr="00006ABF" w:rsidDel="00E35D67">
          <w:rPr>
            <w:rFonts w:cs="Times New Roman"/>
            <w:lang w:val="en-US"/>
          </w:rPr>
          <w:delText xml:space="preserve"> berpengaruh positif terhadap sektor ini secara jangka panjang. Sektor Perdagangan Besar dan Eceran serta K</w:delText>
        </w:r>
        <w:r w:rsidR="00235BCA" w:rsidRPr="00006ABF" w:rsidDel="00E35D67">
          <w:rPr>
            <w:rFonts w:cs="Times New Roman"/>
            <w:lang w:val="en-US"/>
          </w:rPr>
          <w:delText>o</w:delText>
        </w:r>
        <w:r w:rsidRPr="00006ABF" w:rsidDel="00E35D67">
          <w:rPr>
            <w:rFonts w:cs="Times New Roman"/>
            <w:lang w:val="en-US"/>
          </w:rPr>
          <w:delText>nsumsi Swasta memiliki tingkat signifikansi sebesar 1%</w:delText>
        </w:r>
        <w:r w:rsidR="00235BCA" w:rsidRPr="00006ABF" w:rsidDel="00E35D67">
          <w:rPr>
            <w:rFonts w:cs="Times New Roman"/>
            <w:lang w:val="en-US"/>
          </w:rPr>
          <w:delText xml:space="preserve">, sedangkan Investasi </w:delText>
        </w:r>
        <w:r w:rsidR="00235BCA" w:rsidRPr="00006ABF" w:rsidDel="00E35D67">
          <w:rPr>
            <w:rFonts w:cs="Times New Roman"/>
            <w:szCs w:val="20"/>
          </w:rPr>
          <w:delText>Bangunan</w:delText>
        </w:r>
        <w:r w:rsidR="00235BCA" w:rsidRPr="00006ABF" w:rsidDel="00E35D67">
          <w:rPr>
            <w:rFonts w:cs="Times New Roman"/>
            <w:szCs w:val="20"/>
            <w:lang w:val="en-US"/>
          </w:rPr>
          <w:delText xml:space="preserve"> signifikan sebesar 5%.</w:delText>
        </w:r>
        <w:bookmarkStart w:id="7671" w:name="_Toc117978975"/>
        <w:bookmarkStart w:id="7672" w:name="_Toc117980623"/>
        <w:bookmarkEnd w:id="7671"/>
        <w:bookmarkEnd w:id="7672"/>
      </w:del>
    </w:p>
    <w:p w14:paraId="6FAE8BD6" w14:textId="61845232" w:rsidR="002053F1" w:rsidRPr="00006ABF" w:rsidDel="00E35D67" w:rsidRDefault="002053F1" w:rsidP="00CC4C47">
      <w:pPr>
        <w:pStyle w:val="BodyTulisan"/>
        <w:ind w:firstLine="709"/>
        <w:rPr>
          <w:del w:id="7673" w:author="nadira firinda" w:date="2022-10-29T23:30:00Z"/>
          <w:rFonts w:cs="Times New Roman"/>
          <w:lang w:val="en-US"/>
        </w:rPr>
        <w:pPrChange w:id="7674" w:author="nadira firinda" w:date="2022-10-29T23:37:00Z">
          <w:pPr>
            <w:pStyle w:val="BodyTulisan"/>
            <w:ind w:firstLine="360"/>
          </w:pPr>
        </w:pPrChange>
      </w:pPr>
      <w:del w:id="7675" w:author="nadira firinda" w:date="2022-10-29T23:30:00Z">
        <w:r w:rsidRPr="00006ABF" w:rsidDel="00E35D67">
          <w:rPr>
            <w:rFonts w:cs="Times New Roman"/>
          </w:rPr>
          <w:delText>Hasil estimasi persamaan jangka pendek menunjukkan bahwa arah koefisien hasil regresi sesuai dengan yang diharapkan</w:delText>
        </w:r>
        <w:r w:rsidRPr="00006ABF" w:rsidDel="00E35D67">
          <w:rPr>
            <w:rFonts w:cs="Times New Roman"/>
            <w:lang w:val="en-US"/>
          </w:rPr>
          <w:delText xml:space="preserve">. </w:delText>
        </w:r>
        <w:r w:rsidR="00235BCA" w:rsidRPr="00006ABF" w:rsidDel="00E35D67">
          <w:rPr>
            <w:rFonts w:cs="Times New Roman"/>
            <w:lang w:val="en-US"/>
          </w:rPr>
          <w:delText xml:space="preserve">Sektor Perdagangan Besar dan Eceran, </w:delText>
        </w:r>
        <w:r w:rsidR="00235BCA" w:rsidRPr="00006ABF" w:rsidDel="00E35D67">
          <w:rPr>
            <w:rFonts w:cs="Times New Roman"/>
            <w:szCs w:val="20"/>
          </w:rPr>
          <w:delText>Investasi Bangunan</w:delText>
        </w:r>
        <w:r w:rsidR="00235BCA" w:rsidRPr="00006ABF" w:rsidDel="00E35D67">
          <w:rPr>
            <w:rFonts w:cs="Times New Roman"/>
            <w:szCs w:val="20"/>
            <w:lang w:val="en-US"/>
          </w:rPr>
          <w:delText xml:space="preserve"> dan Konsumsi Swasta</w:delText>
        </w:r>
        <w:r w:rsidRPr="00006ABF" w:rsidDel="00E35D67">
          <w:rPr>
            <w:rFonts w:cs="Times New Roman"/>
          </w:rPr>
          <w:delText xml:space="preserve"> berpengaruh signifikan terhadap </w:delText>
        </w:r>
        <w:r w:rsidR="00235BCA" w:rsidRPr="00006ABF" w:rsidDel="00E35D67">
          <w:rPr>
            <w:rFonts w:cs="Times New Roman"/>
            <w:lang w:val="en-US"/>
          </w:rPr>
          <w:delText>Industri Pengolahan</w:delText>
        </w:r>
        <w:r w:rsidRPr="00006ABF" w:rsidDel="00E35D67">
          <w:rPr>
            <w:rFonts w:cs="Times New Roman"/>
          </w:rPr>
          <w:delText xml:space="preserve"> dengan arah yang positif.</w:delText>
        </w:r>
        <w:r w:rsidR="00235BCA" w:rsidRPr="00006ABF" w:rsidDel="00E35D67">
          <w:rPr>
            <w:rFonts w:cs="Times New Roman"/>
            <w:lang w:val="en-US"/>
          </w:rPr>
          <w:delText xml:space="preserve"> </w:delText>
        </w:r>
        <w:r w:rsidRPr="00006ABF" w:rsidDel="00E35D67">
          <w:rPr>
            <w:rFonts w:cs="Times New Roman"/>
          </w:rPr>
          <w:delText xml:space="preserve">Variabel koreksi kesalahan ECM mempunyai nilai koefisien negatif kurang dari 1. Persamaan tersebut cukup baik dalam menjelaskan perilaku </w:delText>
        </w:r>
        <w:r w:rsidRPr="00006ABF" w:rsidDel="00E35D67">
          <w:rPr>
            <w:rFonts w:cs="Times New Roman"/>
            <w:lang w:val="en-US"/>
          </w:rPr>
          <w:delText>sektor Pertambangan dan Pengolahan</w:delText>
        </w:r>
        <w:r w:rsidRPr="00006ABF" w:rsidDel="00E35D67">
          <w:rPr>
            <w:rFonts w:cs="Times New Roman"/>
          </w:rPr>
          <w:delText xml:space="preserve"> yang diindikasikan dengan nilai adjusted </w:delText>
        </w:r>
        <w:r w:rsidRPr="00006ABF" w:rsidDel="00E35D67">
          <w:rPr>
            <w:rFonts w:cs="Times New Roman"/>
            <w:i/>
          </w:rPr>
          <w:delText>R-squared</w:delText>
        </w:r>
        <w:r w:rsidRPr="00006ABF" w:rsidDel="00E35D67">
          <w:rPr>
            <w:rFonts w:cs="Times New Roman"/>
          </w:rPr>
          <w:delText xml:space="preserve"> yang mencapai 0,</w:delText>
        </w:r>
        <w:r w:rsidRPr="00006ABF" w:rsidDel="00E35D67">
          <w:rPr>
            <w:rFonts w:cs="Times New Roman"/>
            <w:lang w:val="en-US"/>
          </w:rPr>
          <w:delText>4</w:delText>
        </w:r>
        <w:r w:rsidR="00235BCA" w:rsidRPr="00006ABF" w:rsidDel="00E35D67">
          <w:rPr>
            <w:rFonts w:cs="Times New Roman"/>
            <w:lang w:val="en-US"/>
          </w:rPr>
          <w:delText>5</w:delText>
        </w:r>
        <w:r w:rsidRPr="00006ABF" w:rsidDel="00E35D67">
          <w:rPr>
            <w:rFonts w:cs="Times New Roman"/>
          </w:rPr>
          <w:delText xml:space="preserve">. Selain itu, nilai </w:delText>
        </w:r>
        <w:r w:rsidRPr="00006ABF" w:rsidDel="00E35D67">
          <w:rPr>
            <w:rFonts w:cs="Times New Roman"/>
            <w:i/>
          </w:rPr>
          <w:delText>probability LM test</w:delText>
        </w:r>
        <w:r w:rsidRPr="00006ABF" w:rsidDel="00E35D67">
          <w:rPr>
            <w:rFonts w:cs="Times New Roman"/>
          </w:rPr>
          <w:delText xml:space="preserve"> sebesar 0,</w:delText>
        </w:r>
        <w:r w:rsidR="00235BCA" w:rsidRPr="00006ABF" w:rsidDel="00E35D67">
          <w:rPr>
            <w:rFonts w:cs="Times New Roman"/>
            <w:lang w:val="en-US"/>
          </w:rPr>
          <w:delText>63</w:delText>
        </w:r>
        <w:r w:rsidRPr="00006ABF" w:rsidDel="00E35D67">
          <w:rPr>
            <w:rFonts w:cs="Times New Roman"/>
          </w:rPr>
          <w:delText xml:space="preserve"> menunjukkan tidak terjadi autokorelasi dalam persamaan. Nilai </w:delText>
        </w:r>
        <w:r w:rsidRPr="00006ABF" w:rsidDel="00E35D67">
          <w:rPr>
            <w:rFonts w:cs="Times New Roman"/>
            <w:i/>
          </w:rPr>
          <w:delText>probability heteroskedastisitas test</w:delText>
        </w:r>
        <w:r w:rsidRPr="00006ABF" w:rsidDel="00E35D67">
          <w:rPr>
            <w:rFonts w:cs="Times New Roman"/>
          </w:rPr>
          <w:delText xml:space="preserve"> sebesar 0,</w:delText>
        </w:r>
        <w:r w:rsidR="00235BCA" w:rsidRPr="00006ABF" w:rsidDel="00E35D67">
          <w:rPr>
            <w:rFonts w:cs="Times New Roman"/>
            <w:lang w:val="en-US"/>
          </w:rPr>
          <w:delText>94</w:delText>
        </w:r>
        <w:r w:rsidRPr="00006ABF" w:rsidDel="00E35D67">
          <w:rPr>
            <w:rFonts w:cs="Times New Roman"/>
          </w:rPr>
          <w:delText xml:space="preserve"> menunjukkan bahwa persamaan tidak melanggar asumsi homoskedastisitas.</w:delText>
        </w:r>
        <w:bookmarkStart w:id="7676" w:name="_Toc117978976"/>
        <w:bookmarkStart w:id="7677" w:name="_Toc117980624"/>
        <w:bookmarkEnd w:id="7676"/>
        <w:bookmarkEnd w:id="7677"/>
      </w:del>
    </w:p>
    <w:p w14:paraId="7C5A6A53" w14:textId="63848496" w:rsidR="002053F1" w:rsidRPr="00006ABF" w:rsidDel="00E35D67" w:rsidRDefault="002053F1" w:rsidP="00CC4C47">
      <w:pPr>
        <w:pStyle w:val="BodyTulisan"/>
        <w:ind w:firstLine="709"/>
        <w:rPr>
          <w:del w:id="7678" w:author="nadira firinda" w:date="2022-10-29T23:30:00Z"/>
          <w:rFonts w:cs="Times New Roman"/>
          <w:lang w:val="en-US"/>
        </w:rPr>
        <w:pPrChange w:id="7679" w:author="nadira firinda" w:date="2022-10-29T23:37:00Z">
          <w:pPr>
            <w:pStyle w:val="BodyTulisan"/>
            <w:ind w:firstLine="360"/>
          </w:pPr>
        </w:pPrChange>
      </w:pPr>
      <w:del w:id="7680" w:author="nadira firinda" w:date="2022-10-29T23:30:00Z">
        <w:r w:rsidRPr="00006ABF" w:rsidDel="00E35D67">
          <w:rPr>
            <w:rFonts w:cs="Times New Roman"/>
            <w:lang w:val="en-US"/>
          </w:rPr>
          <w:delText xml:space="preserve">Perilaku sektor juga dapat digambarkan dari gambar </w:delText>
        </w:r>
        <w:r w:rsidRPr="00006ABF" w:rsidDel="00E35D67">
          <w:rPr>
            <w:rFonts w:cs="Times New Roman"/>
            <w:i/>
            <w:iCs/>
            <w:lang w:val="en-US"/>
          </w:rPr>
          <w:delText>in-sample</w:delText>
        </w:r>
        <w:r w:rsidRPr="00006ABF" w:rsidDel="00E35D67">
          <w:rPr>
            <w:rFonts w:cs="Times New Roman"/>
            <w:lang w:val="en-US"/>
          </w:rPr>
          <w:delText xml:space="preserve"> dan </w:delText>
        </w:r>
        <w:r w:rsidRPr="00006ABF" w:rsidDel="00E35D67">
          <w:rPr>
            <w:rFonts w:cs="Times New Roman"/>
            <w:i/>
            <w:iCs/>
            <w:lang w:val="en-US"/>
          </w:rPr>
          <w:delText>out-sample</w:delText>
        </w:r>
        <w:r w:rsidRPr="00006ABF" w:rsidDel="00E35D67">
          <w:rPr>
            <w:rFonts w:cs="Times New Roman"/>
            <w:lang w:val="en-US"/>
          </w:rPr>
          <w:delText xml:space="preserve"> baik secara level maupun perubahan tahunan antara sektor dengan variabel – variabel yang mempengaruhinya (</w:delText>
        </w:r>
      </w:del>
      <w:ins w:id="7681" w:author="Prasasti Karunia Farista Ananto" w:date="2021-10-12T14:37:00Z">
        <w:del w:id="7682" w:author="nadira firinda" w:date="2022-10-29T23:30:00Z">
          <w:r w:rsidR="00622509" w:rsidRPr="00E35D67" w:rsidDel="00E35D67">
            <w:rPr>
              <w:rFonts w:cs="Times New Roman"/>
              <w:b/>
              <w:bCs/>
              <w:lang w:val="en-US"/>
            </w:rPr>
            <w:fldChar w:fldCharType="begin"/>
          </w:r>
          <w:r w:rsidR="00622509" w:rsidRPr="00E35D67" w:rsidDel="00E35D67">
            <w:rPr>
              <w:rFonts w:cs="Times New Roman"/>
              <w:b/>
              <w:bCs/>
              <w:lang w:val="en-US"/>
            </w:rPr>
            <w:delInstrText xml:space="preserve"> REF _Ref84941887 \h </w:delInstrText>
          </w:r>
        </w:del>
      </w:ins>
      <w:del w:id="7683" w:author="nadira firinda" w:date="2022-10-29T23:30:00Z">
        <w:r w:rsidR="00622509" w:rsidRPr="00006ABF" w:rsidDel="00E35D67">
          <w:rPr>
            <w:rFonts w:cs="Times New Roman"/>
            <w:b/>
            <w:bCs/>
            <w:lang w:val="en-US"/>
          </w:rPr>
          <w:delInstrText xml:space="preserve"> \* MERGEFORMAT </w:delInstrText>
        </w:r>
        <w:r w:rsidR="00622509" w:rsidRPr="008B62E9" w:rsidDel="00E35D67">
          <w:rPr>
            <w:rFonts w:cs="Times New Roman"/>
            <w:b/>
            <w:bCs/>
            <w:lang w:val="en-US"/>
          </w:rPr>
        </w:r>
        <w:r w:rsidR="00622509" w:rsidRPr="00E35D67" w:rsidDel="00E35D67">
          <w:rPr>
            <w:rFonts w:cs="Times New Roman"/>
            <w:b/>
            <w:bCs/>
            <w:lang w:val="en-US"/>
          </w:rPr>
          <w:fldChar w:fldCharType="separate"/>
        </w:r>
      </w:del>
      <w:ins w:id="7684" w:author="Prasasti Karunia Farista Ananto" w:date="2021-10-12T15:25:00Z">
        <w:del w:id="7685" w:author="nadira firinda" w:date="2022-10-29T23:30:00Z">
          <w:r w:rsidR="00015ADF" w:rsidRPr="00E35D67" w:rsidDel="00E35D67">
            <w:rPr>
              <w:rFonts w:cs="Times New Roman"/>
              <w:b/>
              <w:bCs/>
            </w:rPr>
            <w:delText xml:space="preserve">Gambar </w:delText>
          </w:r>
          <w:r w:rsidR="00015ADF" w:rsidRPr="00E35D67" w:rsidDel="00E35D67">
            <w:rPr>
              <w:rFonts w:cs="Times New Roman"/>
              <w:b/>
              <w:bCs/>
              <w:noProof/>
            </w:rPr>
            <w:delText>IV</w:delText>
          </w:r>
          <w:r w:rsidR="00015ADF" w:rsidRPr="00006ABF" w:rsidDel="00E35D67">
            <w:rPr>
              <w:rFonts w:cs="Times New Roman"/>
              <w:b/>
              <w:bCs/>
              <w:noProof/>
              <w:rPrChange w:id="7686" w:author="Prasasti Karunia Farista Ananto" w:date="2021-10-14T16:56:00Z">
                <w:rPr/>
              </w:rPrChange>
            </w:rPr>
            <w:noBreakHyphen/>
          </w:r>
          <w:r w:rsidR="00015ADF" w:rsidRPr="00E35D67" w:rsidDel="00E35D67">
            <w:rPr>
              <w:rFonts w:cs="Times New Roman"/>
              <w:b/>
              <w:bCs/>
              <w:noProof/>
            </w:rPr>
            <w:delText>3</w:delText>
          </w:r>
        </w:del>
      </w:ins>
      <w:ins w:id="7687" w:author="Prasasti Karunia Farista Ananto" w:date="2021-10-12T14:37:00Z">
        <w:del w:id="7688" w:author="nadira firinda" w:date="2022-10-29T23:30:00Z">
          <w:r w:rsidR="00622509" w:rsidRPr="00E35D67" w:rsidDel="00E35D67">
            <w:rPr>
              <w:rFonts w:cs="Times New Roman"/>
              <w:b/>
              <w:bCs/>
              <w:lang w:val="en-US"/>
            </w:rPr>
            <w:fldChar w:fldCharType="end"/>
          </w:r>
        </w:del>
      </w:ins>
      <w:del w:id="7689" w:author="nadira firinda" w:date="2022-10-29T23:30:00Z">
        <w:r w:rsidRPr="00006ABF" w:rsidDel="00E35D67">
          <w:rPr>
            <w:rFonts w:cs="Times New Roman"/>
            <w:b/>
            <w:bCs/>
            <w:lang w:val="en-US"/>
          </w:rPr>
          <w:delText>gambar x</w:delText>
        </w:r>
        <w:r w:rsidRPr="00006ABF" w:rsidDel="00E35D67">
          <w:rPr>
            <w:rFonts w:cs="Times New Roman"/>
            <w:lang w:val="en-US"/>
          </w:rPr>
          <w:delText xml:space="preserve">). Berdasarkan gambar, terlihat garis </w:delText>
        </w:r>
        <w:r w:rsidRPr="00006ABF" w:rsidDel="00E35D67">
          <w:rPr>
            <w:rFonts w:cs="Times New Roman"/>
            <w:i/>
            <w:iCs/>
            <w:lang w:val="en-US"/>
          </w:rPr>
          <w:delText>actual</w:delText>
        </w:r>
        <w:r w:rsidRPr="00006ABF" w:rsidDel="00E35D67">
          <w:rPr>
            <w:rFonts w:cs="Times New Roman"/>
            <w:lang w:val="en-US"/>
          </w:rPr>
          <w:delText xml:space="preserve"> yang merupakan data sesungguhnya dari pertumbuhan PDB sektor dengan garis </w:delText>
        </w:r>
        <w:r w:rsidRPr="00006ABF" w:rsidDel="00E35D67">
          <w:rPr>
            <w:rFonts w:cs="Times New Roman"/>
            <w:i/>
            <w:iCs/>
            <w:lang w:val="en-US"/>
          </w:rPr>
          <w:delText>baseline</w:delText>
        </w:r>
        <w:r w:rsidRPr="00006ABF" w:rsidDel="00E35D67">
          <w:rPr>
            <w:rFonts w:cs="Times New Roman"/>
            <w:lang w:val="en-US"/>
          </w:rPr>
          <w:delText xml:space="preserve"> yang adalah hasil proyeksi oleh model berjalan dengan arah yang sama dan sesuai, menunjukkan jika perilaku sektor Industri Pengolahan dapat dideskripsikan melalui variabel – variabel yang ada.</w:delText>
        </w:r>
        <w:bookmarkStart w:id="7690" w:name="_Toc117978977"/>
        <w:bookmarkStart w:id="7691" w:name="_Toc117980625"/>
        <w:bookmarkEnd w:id="7690"/>
        <w:bookmarkEnd w:id="7691"/>
      </w:del>
    </w:p>
    <w:p w14:paraId="0613EC8D" w14:textId="5FDAC148" w:rsidR="003F04B5" w:rsidRPr="00006ABF" w:rsidDel="00E35D67" w:rsidRDefault="003F04B5" w:rsidP="00CC4C47">
      <w:pPr>
        <w:pStyle w:val="Caption"/>
        <w:keepNext/>
        <w:spacing w:line="360" w:lineRule="auto"/>
        <w:rPr>
          <w:del w:id="7692" w:author="nadira firinda" w:date="2022-10-29T23:30:00Z"/>
        </w:rPr>
        <w:pPrChange w:id="7693" w:author="nadira firinda" w:date="2022-10-29T23:37:00Z">
          <w:pPr>
            <w:pStyle w:val="Caption"/>
            <w:keepNext/>
          </w:pPr>
        </w:pPrChange>
      </w:pPr>
      <w:bookmarkStart w:id="7694" w:name="_Ref84941862"/>
      <w:bookmarkStart w:id="7695" w:name="_Toc84944895"/>
      <w:del w:id="7696" w:author="nadira firinda" w:date="2022-10-29T23:30:00Z">
        <w:r w:rsidRPr="00006ABF" w:rsidDel="00E35D67">
          <w:delText xml:space="preserve">Tabel </w:delText>
        </w:r>
      </w:del>
      <w:ins w:id="7697" w:author="Prasasti Karunia Farista Ananto" w:date="2021-10-18T13:53:00Z">
        <w:del w:id="7698" w:author="nadira firinda" w:date="2022-10-29T23:30:00Z">
          <w:r w:rsidR="00895415" w:rsidDel="00E35D67">
            <w:fldChar w:fldCharType="begin"/>
          </w:r>
          <w:r w:rsidR="00895415" w:rsidDel="00E35D67">
            <w:delInstrText xml:space="preserve"> STYLEREF 1 \s </w:delInstrText>
          </w:r>
        </w:del>
      </w:ins>
      <w:del w:id="7699" w:author="nadira firinda" w:date="2022-10-29T23:30:00Z">
        <w:r w:rsidR="00895415" w:rsidDel="00E35D67">
          <w:fldChar w:fldCharType="separate"/>
        </w:r>
        <w:r w:rsidR="00895415" w:rsidDel="00E35D67">
          <w:rPr>
            <w:noProof/>
          </w:rPr>
          <w:delText>IV</w:delText>
        </w:r>
      </w:del>
      <w:ins w:id="7700" w:author="Prasasti Karunia Farista Ananto" w:date="2021-10-18T13:53:00Z">
        <w:del w:id="7701" w:author="nadira firinda" w:date="2022-10-29T23:30:00Z">
          <w:r w:rsidR="00895415" w:rsidDel="00E35D67">
            <w:fldChar w:fldCharType="end"/>
          </w:r>
          <w:r w:rsidR="00895415" w:rsidDel="00E35D67">
            <w:noBreakHyphen/>
          </w:r>
          <w:r w:rsidR="00895415" w:rsidDel="00E35D67">
            <w:fldChar w:fldCharType="begin"/>
          </w:r>
          <w:r w:rsidR="00895415" w:rsidDel="00E35D67">
            <w:delInstrText xml:space="preserve"> SEQ Tabel \* ARABIC \s 1 </w:delInstrText>
          </w:r>
        </w:del>
      </w:ins>
      <w:del w:id="7702" w:author="nadira firinda" w:date="2022-10-29T23:30:00Z">
        <w:r w:rsidR="00895415" w:rsidDel="00E35D67">
          <w:fldChar w:fldCharType="separate"/>
        </w:r>
      </w:del>
      <w:ins w:id="7703" w:author="Prasasti Karunia Farista Ananto" w:date="2021-10-18T13:53:00Z">
        <w:del w:id="7704" w:author="nadira firinda" w:date="2022-10-29T23:30:00Z">
          <w:r w:rsidR="00895415" w:rsidDel="00E35D67">
            <w:rPr>
              <w:noProof/>
            </w:rPr>
            <w:delText>3</w:delText>
          </w:r>
          <w:r w:rsidR="00895415" w:rsidDel="00E35D67">
            <w:fldChar w:fldCharType="end"/>
          </w:r>
        </w:del>
      </w:ins>
      <w:del w:id="7705" w:author="nadira firinda" w:date="2022-10-29T23:30:00Z">
        <w:r w:rsidR="00410221" w:rsidDel="00E35D67">
          <w:fldChar w:fldCharType="begin"/>
        </w:r>
        <w:r w:rsidR="00410221" w:rsidDel="00E35D67">
          <w:delInstrText xml:space="preserve"> STYLEREF 1 \s </w:delInstrText>
        </w:r>
        <w:r w:rsidR="00410221" w:rsidDel="00E35D67">
          <w:fldChar w:fldCharType="separate"/>
        </w:r>
        <w:r w:rsidR="00015ADF" w:rsidRPr="00006ABF" w:rsidDel="00E35D67">
          <w:rPr>
            <w:noProof/>
          </w:rPr>
          <w:delText>IV</w:delText>
        </w:r>
        <w:r w:rsidR="00410221" w:rsidDel="00E35D67">
          <w:rPr>
            <w:noProof/>
          </w:rPr>
          <w:fldChar w:fldCharType="end"/>
        </w:r>
        <w:r w:rsidR="00FB741C" w:rsidRPr="00006ABF" w:rsidDel="00E35D67">
          <w:noBreakHyphen/>
        </w:r>
        <w:r w:rsidR="00410221" w:rsidDel="00E35D67">
          <w:fldChar w:fldCharType="begin"/>
        </w:r>
        <w:r w:rsidR="00410221" w:rsidDel="00E35D67">
          <w:delInstrText xml:space="preserve"> SEQ Tabel \* ARABIC \s 1 </w:delInstrText>
        </w:r>
        <w:r w:rsidR="00410221" w:rsidDel="00E35D67">
          <w:fldChar w:fldCharType="separate"/>
        </w:r>
        <w:r w:rsidR="00015ADF" w:rsidRPr="00006ABF" w:rsidDel="00E35D67">
          <w:rPr>
            <w:noProof/>
          </w:rPr>
          <w:delText>3</w:delText>
        </w:r>
        <w:r w:rsidR="00410221" w:rsidDel="00E35D67">
          <w:rPr>
            <w:noProof/>
          </w:rPr>
          <w:fldChar w:fldCharType="end"/>
        </w:r>
        <w:bookmarkEnd w:id="7694"/>
        <w:r w:rsidRPr="00006ABF" w:rsidDel="00E35D67">
          <w:delText>. Persamaan Sektor Industri Pengolahan</w:delText>
        </w:r>
        <w:bookmarkStart w:id="7706" w:name="_Toc117978978"/>
        <w:bookmarkStart w:id="7707" w:name="_Toc117980626"/>
        <w:bookmarkEnd w:id="7695"/>
        <w:bookmarkEnd w:id="7706"/>
        <w:bookmarkEnd w:id="7707"/>
      </w:del>
    </w:p>
    <w:tbl>
      <w:tblPr>
        <w:tblW w:w="9000" w:type="dxa"/>
        <w:tblLayout w:type="fixed"/>
        <w:tblCellMar>
          <w:left w:w="0" w:type="dxa"/>
          <w:right w:w="0" w:type="dxa"/>
        </w:tblCellMar>
        <w:tblLook w:val="0600" w:firstRow="0" w:lastRow="0" w:firstColumn="0" w:lastColumn="0" w:noHBand="1" w:noVBand="1"/>
      </w:tblPr>
      <w:tblGrid>
        <w:gridCol w:w="3969"/>
        <w:gridCol w:w="236"/>
        <w:gridCol w:w="2458"/>
        <w:gridCol w:w="1134"/>
        <w:gridCol w:w="1203"/>
      </w:tblGrid>
      <w:tr w:rsidR="00EA5EF7" w:rsidRPr="00006ABF" w:rsidDel="00E35D67" w14:paraId="6FBA2FCF" w14:textId="3EC65817" w:rsidTr="00FE59AD">
        <w:trPr>
          <w:trHeight w:val="433"/>
          <w:del w:id="7708" w:author="nadira firinda" w:date="2022-10-29T23:30:00Z"/>
        </w:trPr>
        <w:tc>
          <w:tcPr>
            <w:tcW w:w="9000" w:type="dxa"/>
            <w:gridSpan w:val="5"/>
            <w:tcBorders>
              <w:top w:val="nil"/>
              <w:left w:val="nil"/>
              <w:bottom w:val="nil"/>
              <w:right w:val="nil"/>
            </w:tcBorders>
            <w:shd w:val="clear" w:color="auto" w:fill="44546A"/>
            <w:tcMar>
              <w:top w:w="15" w:type="dxa"/>
              <w:left w:w="108" w:type="dxa"/>
              <w:bottom w:w="0" w:type="dxa"/>
              <w:right w:w="108" w:type="dxa"/>
            </w:tcMar>
            <w:vAlign w:val="center"/>
            <w:hideMark/>
          </w:tcPr>
          <w:p w14:paraId="1B4CE357" w14:textId="3739C84F" w:rsidR="00EA5EF7" w:rsidRPr="00006ABF" w:rsidDel="00E35D67" w:rsidRDefault="00EA5EF7" w:rsidP="00CC4C47">
            <w:pPr>
              <w:spacing w:after="0" w:line="360" w:lineRule="auto"/>
              <w:jc w:val="center"/>
              <w:rPr>
                <w:del w:id="7709" w:author="nadira firinda" w:date="2022-10-29T23:30:00Z"/>
                <w:rFonts w:ascii="Times New Roman" w:hAnsi="Times New Roman" w:cs="Times New Roman"/>
                <w:szCs w:val="20"/>
              </w:rPr>
              <w:pPrChange w:id="7710" w:author="nadira firinda" w:date="2022-10-29T23:37:00Z">
                <w:pPr>
                  <w:spacing w:after="0"/>
                  <w:jc w:val="center"/>
                </w:pPr>
              </w:pPrChange>
            </w:pPr>
            <w:del w:id="7711" w:author="nadira firinda" w:date="2022-10-29T23:30:00Z">
              <w:r w:rsidRPr="00006ABF" w:rsidDel="00E35D67">
                <w:rPr>
                  <w:rFonts w:ascii="Times New Roman" w:hAnsi="Times New Roman" w:cs="Times New Roman"/>
                  <w:b/>
                  <w:bCs/>
                  <w:color w:val="FFFFFF" w:themeColor="background1"/>
                  <w:szCs w:val="20"/>
                </w:rPr>
                <w:delText>Persamaan Jangka Panjang</w:delText>
              </w:r>
              <w:bookmarkStart w:id="7712" w:name="_Toc117978979"/>
              <w:bookmarkStart w:id="7713" w:name="_Toc117980627"/>
              <w:bookmarkEnd w:id="7712"/>
              <w:bookmarkEnd w:id="7713"/>
            </w:del>
          </w:p>
        </w:tc>
        <w:bookmarkStart w:id="7714" w:name="_Toc117978980"/>
        <w:bookmarkStart w:id="7715" w:name="_Toc117980628"/>
        <w:bookmarkEnd w:id="7714"/>
        <w:bookmarkEnd w:id="7715"/>
      </w:tr>
      <w:tr w:rsidR="00EA5EF7" w:rsidRPr="00006ABF" w:rsidDel="00E35D67" w14:paraId="2AD4AC53" w14:textId="2967B353" w:rsidTr="00FE59AD">
        <w:trPr>
          <w:trHeight w:val="433"/>
          <w:del w:id="7716" w:author="nadira firinda" w:date="2022-10-29T23:30:00Z"/>
        </w:trPr>
        <w:tc>
          <w:tcPr>
            <w:tcW w:w="9000" w:type="dxa"/>
            <w:gridSpan w:val="5"/>
            <w:tcBorders>
              <w:top w:val="nil"/>
              <w:left w:val="nil"/>
              <w:bottom w:val="nil"/>
              <w:right w:val="nil"/>
            </w:tcBorders>
            <w:shd w:val="clear" w:color="auto" w:fill="4472C4"/>
            <w:tcMar>
              <w:top w:w="15" w:type="dxa"/>
              <w:left w:w="108" w:type="dxa"/>
              <w:bottom w:w="0" w:type="dxa"/>
              <w:right w:w="108" w:type="dxa"/>
            </w:tcMar>
            <w:vAlign w:val="center"/>
            <w:hideMark/>
          </w:tcPr>
          <w:p w14:paraId="54C902AC" w14:textId="3A3D77E2" w:rsidR="00EA5EF7" w:rsidRPr="00006ABF" w:rsidDel="00E35D67" w:rsidRDefault="00EA5EF7" w:rsidP="00CC4C47">
            <w:pPr>
              <w:spacing w:after="0" w:line="360" w:lineRule="auto"/>
              <w:rPr>
                <w:del w:id="7717" w:author="nadira firinda" w:date="2022-10-29T23:30:00Z"/>
                <w:rFonts w:ascii="Times New Roman" w:hAnsi="Times New Roman" w:cs="Times New Roman"/>
                <w:b/>
                <w:bCs/>
                <w:color w:val="FFFFFF" w:themeColor="background1"/>
                <w:szCs w:val="20"/>
              </w:rPr>
              <w:pPrChange w:id="7718" w:author="nadira firinda" w:date="2022-10-29T23:37:00Z">
                <w:pPr>
                  <w:spacing w:after="0"/>
                </w:pPr>
              </w:pPrChange>
            </w:pPr>
            <w:del w:id="7719" w:author="nadira firinda" w:date="2022-10-29T23:30:00Z">
              <w:r w:rsidRPr="00006ABF" w:rsidDel="00E35D67">
                <w:rPr>
                  <w:rFonts w:ascii="Times New Roman" w:hAnsi="Times New Roman" w:cs="Times New Roman"/>
                  <w:b/>
                  <w:bCs/>
                  <w:color w:val="FFFFFF" w:themeColor="background1"/>
                  <w:szCs w:val="20"/>
                </w:rPr>
                <w:delText>Dependent variable: Industri Pengolahan</w:delText>
              </w:r>
              <w:bookmarkStart w:id="7720" w:name="_Toc117978981"/>
              <w:bookmarkStart w:id="7721" w:name="_Toc117980629"/>
              <w:bookmarkEnd w:id="7720"/>
              <w:bookmarkEnd w:id="7721"/>
            </w:del>
          </w:p>
          <w:p w14:paraId="3E785EAB" w14:textId="4C5D1126" w:rsidR="00EA5EF7" w:rsidRPr="00006ABF" w:rsidDel="00E35D67" w:rsidRDefault="00EA5EF7" w:rsidP="00CC4C47">
            <w:pPr>
              <w:spacing w:after="0" w:line="360" w:lineRule="auto"/>
              <w:rPr>
                <w:del w:id="7722" w:author="nadira firinda" w:date="2022-10-29T23:30:00Z"/>
                <w:rFonts w:ascii="Times New Roman" w:hAnsi="Times New Roman" w:cs="Times New Roman"/>
                <w:szCs w:val="20"/>
              </w:rPr>
              <w:pPrChange w:id="7723" w:author="nadira firinda" w:date="2022-10-29T23:37:00Z">
                <w:pPr>
                  <w:spacing w:after="0"/>
                </w:pPr>
              </w:pPrChange>
            </w:pPr>
            <w:del w:id="7724" w:author="nadira firinda" w:date="2022-10-29T23:30:00Z">
              <w:r w:rsidRPr="00006ABF" w:rsidDel="00E35D67">
                <w:rPr>
                  <w:rFonts w:ascii="Times New Roman" w:hAnsi="Times New Roman" w:cs="Times New Roman"/>
                  <w:b/>
                  <w:bCs/>
                  <w:color w:val="FFFFFF" w:themeColor="background1"/>
                  <w:szCs w:val="20"/>
                </w:rPr>
                <w:delText>LOG(G03MNFRL/ G03MNFRL_SF)</w:delText>
              </w:r>
              <w:bookmarkStart w:id="7725" w:name="_Toc117978982"/>
              <w:bookmarkStart w:id="7726" w:name="_Toc117980630"/>
              <w:bookmarkEnd w:id="7725"/>
              <w:bookmarkEnd w:id="7726"/>
            </w:del>
          </w:p>
        </w:tc>
        <w:bookmarkStart w:id="7727" w:name="_Toc117978983"/>
        <w:bookmarkStart w:id="7728" w:name="_Toc117980631"/>
        <w:bookmarkEnd w:id="7727"/>
        <w:bookmarkEnd w:id="7728"/>
      </w:tr>
      <w:tr w:rsidR="00EA5EF7" w:rsidRPr="00006ABF" w:rsidDel="00E35D67" w14:paraId="02C9D350" w14:textId="2F944867" w:rsidTr="00FE59AD">
        <w:trPr>
          <w:trHeight w:val="433"/>
          <w:del w:id="7729" w:author="nadira firinda" w:date="2022-10-29T23:30:00Z"/>
        </w:trPr>
        <w:tc>
          <w:tcPr>
            <w:tcW w:w="3969" w:type="dxa"/>
            <w:tcBorders>
              <w:top w:val="nil"/>
              <w:left w:val="nil"/>
              <w:bottom w:val="nil"/>
              <w:right w:val="nil"/>
            </w:tcBorders>
            <w:shd w:val="clear" w:color="auto" w:fill="FFC000"/>
            <w:tcMar>
              <w:top w:w="15" w:type="dxa"/>
              <w:left w:w="108" w:type="dxa"/>
              <w:bottom w:w="0" w:type="dxa"/>
              <w:right w:w="108" w:type="dxa"/>
            </w:tcMar>
            <w:vAlign w:val="center"/>
            <w:hideMark/>
          </w:tcPr>
          <w:p w14:paraId="3BE3BCB3" w14:textId="5229F930" w:rsidR="00EA5EF7" w:rsidRPr="00006ABF" w:rsidDel="00E35D67" w:rsidRDefault="00EA5EF7" w:rsidP="00CC4C47">
            <w:pPr>
              <w:spacing w:after="0" w:line="360" w:lineRule="auto"/>
              <w:rPr>
                <w:del w:id="7730" w:author="nadira firinda" w:date="2022-10-29T23:30:00Z"/>
                <w:rFonts w:ascii="Times New Roman" w:hAnsi="Times New Roman" w:cs="Times New Roman"/>
                <w:szCs w:val="20"/>
              </w:rPr>
              <w:pPrChange w:id="7731" w:author="nadira firinda" w:date="2022-10-29T23:37:00Z">
                <w:pPr>
                  <w:spacing w:after="0"/>
                </w:pPr>
              </w:pPrChange>
            </w:pPr>
            <w:del w:id="7732" w:author="nadira firinda" w:date="2022-10-29T23:30:00Z">
              <w:r w:rsidRPr="00006ABF" w:rsidDel="00E35D67">
                <w:rPr>
                  <w:rFonts w:ascii="Times New Roman" w:hAnsi="Times New Roman" w:cs="Times New Roman"/>
                  <w:b/>
                  <w:bCs/>
                  <w:szCs w:val="20"/>
                </w:rPr>
                <w:delText>Explanatory Variables</w:delText>
              </w:r>
              <w:bookmarkStart w:id="7733" w:name="_Toc117978984"/>
              <w:bookmarkStart w:id="7734" w:name="_Toc117980632"/>
              <w:bookmarkEnd w:id="7733"/>
              <w:bookmarkEnd w:id="7734"/>
            </w:del>
          </w:p>
        </w:tc>
        <w:tc>
          <w:tcPr>
            <w:tcW w:w="2694" w:type="dxa"/>
            <w:gridSpan w:val="2"/>
            <w:tcBorders>
              <w:top w:val="nil"/>
              <w:left w:val="nil"/>
              <w:bottom w:val="nil"/>
              <w:right w:val="nil"/>
            </w:tcBorders>
            <w:shd w:val="clear" w:color="auto" w:fill="FFC000"/>
            <w:vAlign w:val="center"/>
          </w:tcPr>
          <w:p w14:paraId="2ACB02FC" w14:textId="2F49806D" w:rsidR="00EA5EF7" w:rsidRPr="00006ABF" w:rsidDel="00E35D67" w:rsidRDefault="00EA5EF7" w:rsidP="00CC4C47">
            <w:pPr>
              <w:spacing w:after="0" w:line="360" w:lineRule="auto"/>
              <w:rPr>
                <w:del w:id="7735" w:author="nadira firinda" w:date="2022-10-29T23:30:00Z"/>
                <w:rFonts w:ascii="Times New Roman" w:hAnsi="Times New Roman" w:cs="Times New Roman"/>
                <w:szCs w:val="20"/>
              </w:rPr>
              <w:pPrChange w:id="7736" w:author="nadira firinda" w:date="2022-10-29T23:37:00Z">
                <w:pPr>
                  <w:spacing w:after="0"/>
                </w:pPr>
              </w:pPrChange>
            </w:pPr>
            <w:bookmarkStart w:id="7737" w:name="_Toc117978985"/>
            <w:bookmarkStart w:id="7738" w:name="_Toc117980633"/>
            <w:bookmarkEnd w:id="7737"/>
            <w:bookmarkEnd w:id="7738"/>
          </w:p>
        </w:tc>
        <w:tc>
          <w:tcPr>
            <w:tcW w:w="1134" w:type="dxa"/>
            <w:tcBorders>
              <w:top w:val="nil"/>
              <w:left w:val="nil"/>
              <w:bottom w:val="nil"/>
              <w:right w:val="nil"/>
            </w:tcBorders>
            <w:shd w:val="clear" w:color="auto" w:fill="FFC000"/>
            <w:tcMar>
              <w:top w:w="15" w:type="dxa"/>
              <w:left w:w="108" w:type="dxa"/>
              <w:bottom w:w="0" w:type="dxa"/>
              <w:right w:w="108" w:type="dxa"/>
            </w:tcMar>
            <w:vAlign w:val="center"/>
            <w:hideMark/>
          </w:tcPr>
          <w:p w14:paraId="493E3CDC" w14:textId="2EC48367" w:rsidR="00EA5EF7" w:rsidRPr="00006ABF" w:rsidDel="00E35D67" w:rsidRDefault="00EA5EF7" w:rsidP="00CC4C47">
            <w:pPr>
              <w:spacing w:after="0" w:line="360" w:lineRule="auto"/>
              <w:rPr>
                <w:del w:id="7739" w:author="nadira firinda" w:date="2022-10-29T23:30:00Z"/>
                <w:rFonts w:ascii="Times New Roman" w:hAnsi="Times New Roman" w:cs="Times New Roman"/>
                <w:noProof/>
                <w:szCs w:val="20"/>
              </w:rPr>
              <w:pPrChange w:id="7740" w:author="nadira firinda" w:date="2022-10-29T23:37:00Z">
                <w:pPr>
                  <w:spacing w:after="0"/>
                </w:pPr>
              </w:pPrChange>
            </w:pPr>
            <w:del w:id="7741" w:author="nadira firinda" w:date="2022-10-29T23:30:00Z">
              <w:r w:rsidRPr="00006ABF" w:rsidDel="00E35D67">
                <w:rPr>
                  <w:rFonts w:ascii="Times New Roman" w:hAnsi="Times New Roman" w:cs="Times New Roman"/>
                  <w:b/>
                  <w:bCs/>
                  <w:noProof/>
                  <w:szCs w:val="20"/>
                  <w:lang w:val="en-GB"/>
                </w:rPr>
                <w:delText>Koefisien</w:delText>
              </w:r>
              <w:bookmarkStart w:id="7742" w:name="_Toc117978986"/>
              <w:bookmarkStart w:id="7743" w:name="_Toc117980634"/>
              <w:bookmarkEnd w:id="7742"/>
              <w:bookmarkEnd w:id="7743"/>
            </w:del>
          </w:p>
        </w:tc>
        <w:tc>
          <w:tcPr>
            <w:tcW w:w="1203" w:type="dxa"/>
            <w:tcBorders>
              <w:top w:val="nil"/>
              <w:left w:val="nil"/>
              <w:bottom w:val="nil"/>
              <w:right w:val="nil"/>
            </w:tcBorders>
            <w:shd w:val="clear" w:color="auto" w:fill="FFC000"/>
            <w:vAlign w:val="center"/>
          </w:tcPr>
          <w:p w14:paraId="73B1B06A" w14:textId="43F1D564" w:rsidR="00EA5EF7" w:rsidRPr="00006ABF" w:rsidDel="00E35D67" w:rsidRDefault="00EA5EF7" w:rsidP="00CC4C47">
            <w:pPr>
              <w:spacing w:after="0" w:line="360" w:lineRule="auto"/>
              <w:rPr>
                <w:del w:id="7744" w:author="nadira firinda" w:date="2022-10-29T23:30:00Z"/>
                <w:rFonts w:ascii="Times New Roman" w:hAnsi="Times New Roman" w:cs="Times New Roman"/>
                <w:szCs w:val="20"/>
              </w:rPr>
              <w:pPrChange w:id="7745" w:author="nadira firinda" w:date="2022-10-29T23:37:00Z">
                <w:pPr>
                  <w:spacing w:after="0"/>
                </w:pPr>
              </w:pPrChange>
            </w:pPr>
            <w:bookmarkStart w:id="7746" w:name="_Toc117978987"/>
            <w:bookmarkStart w:id="7747" w:name="_Toc117980635"/>
            <w:bookmarkEnd w:id="7746"/>
            <w:bookmarkEnd w:id="7747"/>
          </w:p>
        </w:tc>
        <w:bookmarkStart w:id="7748" w:name="_Toc117978988"/>
        <w:bookmarkStart w:id="7749" w:name="_Toc117980636"/>
        <w:bookmarkEnd w:id="7748"/>
        <w:bookmarkEnd w:id="7749"/>
      </w:tr>
      <w:tr w:rsidR="00F55F84" w:rsidRPr="00006ABF" w:rsidDel="00E35D67" w14:paraId="6BC368DB" w14:textId="6855B043" w:rsidTr="00EF04C5">
        <w:trPr>
          <w:trHeight w:val="433"/>
          <w:del w:id="7750" w:author="nadira firinda" w:date="2022-10-29T23:30:00Z"/>
        </w:trPr>
        <w:tc>
          <w:tcPr>
            <w:tcW w:w="3969" w:type="dxa"/>
            <w:tcBorders>
              <w:top w:val="dotted" w:sz="8" w:space="0" w:color="7F7F7F"/>
              <w:left w:val="nil"/>
              <w:bottom w:val="dotted" w:sz="8" w:space="0" w:color="7F7F7F"/>
              <w:right w:val="dotted" w:sz="8" w:space="0" w:color="7F7F7F"/>
            </w:tcBorders>
            <w:shd w:val="clear" w:color="auto" w:fill="auto"/>
            <w:tcMar>
              <w:top w:w="15" w:type="dxa"/>
              <w:left w:w="108" w:type="dxa"/>
              <w:bottom w:w="0" w:type="dxa"/>
              <w:right w:w="108" w:type="dxa"/>
            </w:tcMar>
          </w:tcPr>
          <w:p w14:paraId="002A1C03" w14:textId="3146BF7D" w:rsidR="00F55F84" w:rsidRPr="00006ABF" w:rsidDel="00E35D67" w:rsidRDefault="00F55F84" w:rsidP="00CC4C47">
            <w:pPr>
              <w:spacing w:line="360" w:lineRule="auto"/>
              <w:rPr>
                <w:del w:id="7751" w:author="nadira firinda" w:date="2022-10-29T23:30:00Z"/>
                <w:rFonts w:ascii="Times New Roman" w:hAnsi="Times New Roman" w:cs="Times New Roman"/>
              </w:rPr>
              <w:pPrChange w:id="7752" w:author="nadira firinda" w:date="2022-10-29T23:37:00Z">
                <w:pPr/>
              </w:pPrChange>
            </w:pPr>
            <w:del w:id="7753" w:author="nadira firinda" w:date="2022-10-29T23:30:00Z">
              <w:r w:rsidRPr="00006ABF" w:rsidDel="00E35D67">
                <w:rPr>
                  <w:rFonts w:ascii="Times New Roman" w:hAnsi="Times New Roman" w:cs="Times New Roman"/>
                </w:rPr>
                <w:delText>C</w:delText>
              </w:r>
              <w:bookmarkStart w:id="7754" w:name="_Toc117978989"/>
              <w:bookmarkStart w:id="7755" w:name="_Toc117980637"/>
              <w:bookmarkEnd w:id="7754"/>
              <w:bookmarkEnd w:id="7755"/>
            </w:del>
          </w:p>
        </w:tc>
        <w:tc>
          <w:tcPr>
            <w:tcW w:w="2694" w:type="dxa"/>
            <w:gridSpan w:val="2"/>
            <w:tcBorders>
              <w:top w:val="dotted" w:sz="8" w:space="0" w:color="7F7F7F"/>
              <w:left w:val="dotted" w:sz="8" w:space="0" w:color="7F7F7F"/>
              <w:bottom w:val="dotted" w:sz="8" w:space="0" w:color="7F7F7F"/>
              <w:right w:val="dotted" w:sz="8" w:space="0" w:color="7F7F7F"/>
            </w:tcBorders>
            <w:shd w:val="clear" w:color="auto" w:fill="auto"/>
            <w:tcMar>
              <w:top w:w="15" w:type="dxa"/>
              <w:left w:w="108" w:type="dxa"/>
              <w:bottom w:w="0" w:type="dxa"/>
              <w:right w:w="108" w:type="dxa"/>
            </w:tcMar>
            <w:vAlign w:val="center"/>
          </w:tcPr>
          <w:p w14:paraId="6A815EDA" w14:textId="11E924AD" w:rsidR="00F55F84" w:rsidRPr="00006ABF" w:rsidDel="00E35D67" w:rsidRDefault="00F55F84" w:rsidP="00CC4C47">
            <w:pPr>
              <w:spacing w:after="0" w:line="360" w:lineRule="auto"/>
              <w:rPr>
                <w:del w:id="7756" w:author="nadira firinda" w:date="2022-10-29T23:30:00Z"/>
                <w:rFonts w:ascii="Times New Roman" w:hAnsi="Times New Roman" w:cs="Times New Roman"/>
                <w:szCs w:val="20"/>
              </w:rPr>
              <w:pPrChange w:id="7757" w:author="nadira firinda" w:date="2022-10-29T23:37:00Z">
                <w:pPr>
                  <w:spacing w:after="0"/>
                </w:pPr>
              </w:pPrChange>
            </w:pPr>
            <w:del w:id="7758" w:author="nadira firinda" w:date="2022-10-29T23:30:00Z">
              <w:r w:rsidRPr="00006ABF" w:rsidDel="00E35D67">
                <w:rPr>
                  <w:rFonts w:ascii="Times New Roman" w:hAnsi="Times New Roman" w:cs="Times New Roman"/>
                  <w:szCs w:val="20"/>
                </w:rPr>
                <w:delText>Konstanta</w:delText>
              </w:r>
              <w:bookmarkStart w:id="7759" w:name="_Toc117978990"/>
              <w:bookmarkStart w:id="7760" w:name="_Toc117980638"/>
              <w:bookmarkEnd w:id="7759"/>
              <w:bookmarkEnd w:id="7760"/>
            </w:del>
          </w:p>
        </w:tc>
        <w:tc>
          <w:tcPr>
            <w:tcW w:w="1134" w:type="dxa"/>
            <w:tcBorders>
              <w:top w:val="dotted" w:sz="8" w:space="0" w:color="7F7F7F"/>
              <w:left w:val="dotted" w:sz="8" w:space="0" w:color="7F7F7F"/>
              <w:bottom w:val="dotted" w:sz="8" w:space="0" w:color="7F7F7F"/>
              <w:right w:val="dotted" w:sz="8" w:space="0" w:color="7F7F7F"/>
            </w:tcBorders>
            <w:shd w:val="clear" w:color="auto" w:fill="auto"/>
            <w:tcMar>
              <w:top w:w="15" w:type="dxa"/>
              <w:left w:w="108" w:type="dxa"/>
              <w:bottom w:w="0" w:type="dxa"/>
              <w:right w:w="108" w:type="dxa"/>
            </w:tcMar>
          </w:tcPr>
          <w:p w14:paraId="0020C125" w14:textId="401B15F9" w:rsidR="00F55F84" w:rsidRPr="00006ABF" w:rsidDel="00E35D67" w:rsidRDefault="00F55F84" w:rsidP="00CC4C47">
            <w:pPr>
              <w:spacing w:line="360" w:lineRule="auto"/>
              <w:jc w:val="center"/>
              <w:rPr>
                <w:del w:id="7761" w:author="nadira firinda" w:date="2022-10-29T23:30:00Z"/>
                <w:rFonts w:ascii="Times New Roman" w:hAnsi="Times New Roman" w:cs="Times New Roman"/>
              </w:rPr>
              <w:pPrChange w:id="7762" w:author="nadira firinda" w:date="2022-10-29T23:37:00Z">
                <w:pPr>
                  <w:jc w:val="center"/>
                </w:pPr>
              </w:pPrChange>
            </w:pPr>
            <w:del w:id="7763" w:author="nadira firinda" w:date="2022-10-29T23:30:00Z">
              <w:r w:rsidRPr="00006ABF" w:rsidDel="00E35D67">
                <w:rPr>
                  <w:rFonts w:ascii="Times New Roman" w:hAnsi="Times New Roman" w:cs="Times New Roman"/>
                </w:rPr>
                <w:delText>1.1463</w:delText>
              </w:r>
              <w:bookmarkStart w:id="7764" w:name="_Toc117978991"/>
              <w:bookmarkStart w:id="7765" w:name="_Toc117980639"/>
              <w:bookmarkEnd w:id="7764"/>
              <w:bookmarkEnd w:id="7765"/>
            </w:del>
          </w:p>
        </w:tc>
        <w:tc>
          <w:tcPr>
            <w:tcW w:w="1203" w:type="dxa"/>
            <w:tcBorders>
              <w:top w:val="dotted" w:sz="8" w:space="0" w:color="7F7F7F"/>
              <w:left w:val="dotted" w:sz="8" w:space="0" w:color="7F7F7F"/>
              <w:bottom w:val="dotted" w:sz="8" w:space="0" w:color="7F7F7F"/>
              <w:right w:val="nil"/>
            </w:tcBorders>
            <w:shd w:val="clear" w:color="auto" w:fill="auto"/>
            <w:tcMar>
              <w:top w:w="15" w:type="dxa"/>
              <w:left w:w="108" w:type="dxa"/>
              <w:bottom w:w="0" w:type="dxa"/>
              <w:right w:w="108" w:type="dxa"/>
            </w:tcMar>
            <w:vAlign w:val="center"/>
          </w:tcPr>
          <w:p w14:paraId="039E522E" w14:textId="6DA83066" w:rsidR="00F55F84" w:rsidRPr="00006ABF" w:rsidDel="00E35D67" w:rsidRDefault="00F55F84" w:rsidP="00CC4C47">
            <w:pPr>
              <w:spacing w:after="0" w:line="360" w:lineRule="auto"/>
              <w:jc w:val="center"/>
              <w:rPr>
                <w:del w:id="7766" w:author="nadira firinda" w:date="2022-10-29T23:30:00Z"/>
                <w:rFonts w:ascii="Times New Roman" w:hAnsi="Times New Roman" w:cs="Times New Roman"/>
                <w:szCs w:val="20"/>
              </w:rPr>
              <w:pPrChange w:id="7767" w:author="nadira firinda" w:date="2022-10-29T23:37:00Z">
                <w:pPr>
                  <w:spacing w:after="0"/>
                  <w:jc w:val="center"/>
                </w:pPr>
              </w:pPrChange>
            </w:pPr>
            <w:del w:id="7768" w:author="nadira firinda" w:date="2022-10-29T23:30:00Z">
              <w:r w:rsidRPr="00006ABF" w:rsidDel="00E35D67">
                <w:rPr>
                  <w:rFonts w:ascii="Times New Roman" w:hAnsi="Times New Roman" w:cs="Times New Roman"/>
                  <w:szCs w:val="20"/>
                </w:rPr>
                <w:delText>***</w:delText>
              </w:r>
              <w:bookmarkStart w:id="7769" w:name="_Toc117978992"/>
              <w:bookmarkStart w:id="7770" w:name="_Toc117980640"/>
              <w:bookmarkEnd w:id="7769"/>
              <w:bookmarkEnd w:id="7770"/>
            </w:del>
          </w:p>
        </w:tc>
        <w:bookmarkStart w:id="7771" w:name="_Toc117978993"/>
        <w:bookmarkStart w:id="7772" w:name="_Toc117980641"/>
        <w:bookmarkEnd w:id="7771"/>
        <w:bookmarkEnd w:id="7772"/>
      </w:tr>
      <w:tr w:rsidR="00F340F3" w:rsidRPr="00006ABF" w:rsidDel="00E35D67" w14:paraId="1EE99A8E" w14:textId="68A6E685" w:rsidTr="00EF04C5">
        <w:trPr>
          <w:trHeight w:val="433"/>
          <w:del w:id="7773" w:author="nadira firinda" w:date="2022-10-29T23:30:00Z"/>
        </w:trPr>
        <w:tc>
          <w:tcPr>
            <w:tcW w:w="3969" w:type="dxa"/>
            <w:tcBorders>
              <w:top w:val="dotted" w:sz="8" w:space="0" w:color="7F7F7F"/>
              <w:left w:val="nil"/>
              <w:bottom w:val="dotted" w:sz="8" w:space="0" w:color="7F7F7F"/>
              <w:right w:val="dotted" w:sz="8" w:space="0" w:color="7F7F7F"/>
            </w:tcBorders>
            <w:shd w:val="clear" w:color="auto" w:fill="auto"/>
            <w:tcMar>
              <w:top w:w="15" w:type="dxa"/>
              <w:left w:w="108" w:type="dxa"/>
              <w:bottom w:w="0" w:type="dxa"/>
              <w:right w:w="108" w:type="dxa"/>
            </w:tcMar>
          </w:tcPr>
          <w:p w14:paraId="13BC60D5" w14:textId="5C27F8AF" w:rsidR="00F340F3" w:rsidRPr="00006ABF" w:rsidDel="00E35D67" w:rsidRDefault="00F340F3" w:rsidP="00CC4C47">
            <w:pPr>
              <w:spacing w:line="360" w:lineRule="auto"/>
              <w:rPr>
                <w:del w:id="7774" w:author="nadira firinda" w:date="2022-10-29T23:30:00Z"/>
                <w:rFonts w:ascii="Times New Roman" w:hAnsi="Times New Roman" w:cs="Times New Roman"/>
                <w:szCs w:val="20"/>
              </w:rPr>
              <w:pPrChange w:id="7775" w:author="nadira firinda" w:date="2022-10-29T23:37:00Z">
                <w:pPr/>
              </w:pPrChange>
            </w:pPr>
            <w:del w:id="7776" w:author="nadira firinda" w:date="2022-10-29T23:30:00Z">
              <w:r w:rsidRPr="00006ABF" w:rsidDel="00E35D67">
                <w:rPr>
                  <w:rFonts w:ascii="Times New Roman" w:hAnsi="Times New Roman" w:cs="Times New Roman"/>
                </w:rPr>
                <w:delText>LOG(INHRL/INHRL_SF)</w:delText>
              </w:r>
              <w:bookmarkStart w:id="7777" w:name="_Toc117978994"/>
              <w:bookmarkStart w:id="7778" w:name="_Toc117980642"/>
              <w:bookmarkEnd w:id="7777"/>
              <w:bookmarkEnd w:id="7778"/>
            </w:del>
          </w:p>
        </w:tc>
        <w:tc>
          <w:tcPr>
            <w:tcW w:w="2694" w:type="dxa"/>
            <w:gridSpan w:val="2"/>
            <w:tcBorders>
              <w:top w:val="dotted" w:sz="8" w:space="0" w:color="7F7F7F"/>
              <w:left w:val="dotted" w:sz="8" w:space="0" w:color="7F7F7F"/>
              <w:bottom w:val="dotted" w:sz="8" w:space="0" w:color="7F7F7F"/>
              <w:right w:val="dotted" w:sz="8" w:space="0" w:color="7F7F7F"/>
            </w:tcBorders>
            <w:shd w:val="clear" w:color="auto" w:fill="auto"/>
            <w:tcMar>
              <w:top w:w="15" w:type="dxa"/>
              <w:left w:w="108" w:type="dxa"/>
              <w:bottom w:w="0" w:type="dxa"/>
              <w:right w:w="108" w:type="dxa"/>
            </w:tcMar>
            <w:vAlign w:val="center"/>
          </w:tcPr>
          <w:p w14:paraId="3CDB8AC5" w14:textId="2D017781" w:rsidR="00F340F3" w:rsidRPr="00006ABF" w:rsidDel="00E35D67" w:rsidRDefault="00F340F3" w:rsidP="00CC4C47">
            <w:pPr>
              <w:spacing w:after="0" w:line="360" w:lineRule="auto"/>
              <w:rPr>
                <w:del w:id="7779" w:author="nadira firinda" w:date="2022-10-29T23:30:00Z"/>
                <w:rFonts w:ascii="Times New Roman" w:hAnsi="Times New Roman" w:cs="Times New Roman"/>
                <w:szCs w:val="20"/>
              </w:rPr>
              <w:pPrChange w:id="7780" w:author="nadira firinda" w:date="2022-10-29T23:37:00Z">
                <w:pPr>
                  <w:spacing w:after="0"/>
                </w:pPr>
              </w:pPrChange>
            </w:pPr>
            <w:del w:id="7781" w:author="nadira firinda" w:date="2022-10-29T23:30:00Z">
              <w:r w:rsidRPr="00006ABF" w:rsidDel="00E35D67">
                <w:rPr>
                  <w:rFonts w:ascii="Times New Roman" w:hAnsi="Times New Roman" w:cs="Times New Roman"/>
                  <w:szCs w:val="20"/>
                </w:rPr>
                <w:delText>Investasi Bangunan</w:delText>
              </w:r>
              <w:bookmarkStart w:id="7782" w:name="_Toc117978995"/>
              <w:bookmarkStart w:id="7783" w:name="_Toc117980643"/>
              <w:bookmarkEnd w:id="7782"/>
              <w:bookmarkEnd w:id="7783"/>
            </w:del>
          </w:p>
        </w:tc>
        <w:tc>
          <w:tcPr>
            <w:tcW w:w="1134" w:type="dxa"/>
            <w:tcBorders>
              <w:top w:val="dotted" w:sz="8" w:space="0" w:color="7F7F7F"/>
              <w:left w:val="dotted" w:sz="8" w:space="0" w:color="7F7F7F"/>
              <w:bottom w:val="dotted" w:sz="8" w:space="0" w:color="7F7F7F"/>
              <w:right w:val="dotted" w:sz="8" w:space="0" w:color="7F7F7F"/>
            </w:tcBorders>
            <w:shd w:val="clear" w:color="auto" w:fill="auto"/>
            <w:tcMar>
              <w:top w:w="15" w:type="dxa"/>
              <w:left w:w="108" w:type="dxa"/>
              <w:bottom w:w="0" w:type="dxa"/>
              <w:right w:w="108" w:type="dxa"/>
            </w:tcMar>
            <w:hideMark/>
          </w:tcPr>
          <w:p w14:paraId="4D678BAC" w14:textId="70ADF00F" w:rsidR="00F340F3" w:rsidRPr="00006ABF" w:rsidDel="00E35D67" w:rsidRDefault="00F340F3" w:rsidP="00CC4C47">
            <w:pPr>
              <w:spacing w:line="360" w:lineRule="auto"/>
              <w:jc w:val="center"/>
              <w:rPr>
                <w:del w:id="7784" w:author="nadira firinda" w:date="2022-10-29T23:30:00Z"/>
                <w:rFonts w:ascii="Times New Roman" w:hAnsi="Times New Roman" w:cs="Times New Roman"/>
              </w:rPr>
              <w:pPrChange w:id="7785" w:author="nadira firinda" w:date="2022-10-29T23:37:00Z">
                <w:pPr>
                  <w:jc w:val="center"/>
                </w:pPr>
              </w:pPrChange>
            </w:pPr>
            <w:del w:id="7786" w:author="nadira firinda" w:date="2022-10-29T23:30:00Z">
              <w:r w:rsidRPr="00006ABF" w:rsidDel="00E35D67">
                <w:rPr>
                  <w:rFonts w:ascii="Times New Roman" w:hAnsi="Times New Roman" w:cs="Times New Roman"/>
                </w:rPr>
                <w:delText>0.1794</w:delText>
              </w:r>
              <w:bookmarkStart w:id="7787" w:name="_Toc117978996"/>
              <w:bookmarkStart w:id="7788" w:name="_Toc117980644"/>
              <w:bookmarkEnd w:id="7787"/>
              <w:bookmarkEnd w:id="7788"/>
            </w:del>
          </w:p>
        </w:tc>
        <w:tc>
          <w:tcPr>
            <w:tcW w:w="1203" w:type="dxa"/>
            <w:tcBorders>
              <w:top w:val="dotted" w:sz="8" w:space="0" w:color="7F7F7F"/>
              <w:left w:val="dotted" w:sz="8" w:space="0" w:color="7F7F7F"/>
              <w:bottom w:val="dotted" w:sz="8" w:space="0" w:color="7F7F7F"/>
              <w:right w:val="nil"/>
            </w:tcBorders>
            <w:shd w:val="clear" w:color="auto" w:fill="auto"/>
            <w:tcMar>
              <w:top w:w="15" w:type="dxa"/>
              <w:left w:w="108" w:type="dxa"/>
              <w:bottom w:w="0" w:type="dxa"/>
              <w:right w:w="108" w:type="dxa"/>
            </w:tcMar>
            <w:vAlign w:val="center"/>
            <w:hideMark/>
          </w:tcPr>
          <w:p w14:paraId="186612BD" w14:textId="25B9EC31" w:rsidR="00F340F3" w:rsidRPr="00006ABF" w:rsidDel="00E35D67" w:rsidRDefault="00F340F3" w:rsidP="00CC4C47">
            <w:pPr>
              <w:spacing w:after="0" w:line="360" w:lineRule="auto"/>
              <w:jc w:val="center"/>
              <w:rPr>
                <w:del w:id="7789" w:author="nadira firinda" w:date="2022-10-29T23:30:00Z"/>
                <w:rFonts w:ascii="Times New Roman" w:hAnsi="Times New Roman" w:cs="Times New Roman"/>
                <w:szCs w:val="20"/>
              </w:rPr>
              <w:pPrChange w:id="7790" w:author="nadira firinda" w:date="2022-10-29T23:37:00Z">
                <w:pPr>
                  <w:spacing w:after="0"/>
                  <w:jc w:val="center"/>
                </w:pPr>
              </w:pPrChange>
            </w:pPr>
            <w:del w:id="7791" w:author="nadira firinda" w:date="2022-10-29T23:30:00Z">
              <w:r w:rsidRPr="00006ABF" w:rsidDel="00E35D67">
                <w:rPr>
                  <w:rFonts w:ascii="Times New Roman" w:hAnsi="Times New Roman" w:cs="Times New Roman"/>
                  <w:szCs w:val="20"/>
                </w:rPr>
                <w:delText>**</w:delText>
              </w:r>
              <w:bookmarkStart w:id="7792" w:name="_Toc117978997"/>
              <w:bookmarkStart w:id="7793" w:name="_Toc117980645"/>
              <w:bookmarkEnd w:id="7792"/>
              <w:bookmarkEnd w:id="7793"/>
            </w:del>
          </w:p>
        </w:tc>
        <w:bookmarkStart w:id="7794" w:name="_Toc117978998"/>
        <w:bookmarkStart w:id="7795" w:name="_Toc117980646"/>
        <w:bookmarkEnd w:id="7794"/>
        <w:bookmarkEnd w:id="7795"/>
      </w:tr>
      <w:tr w:rsidR="00F340F3" w:rsidRPr="00006ABF" w:rsidDel="00E35D67" w14:paraId="2F32E5B3" w14:textId="0B37BC77" w:rsidTr="00EF04C5">
        <w:trPr>
          <w:trHeight w:val="433"/>
          <w:del w:id="7796" w:author="nadira firinda" w:date="2022-10-29T23:30:00Z"/>
        </w:trPr>
        <w:tc>
          <w:tcPr>
            <w:tcW w:w="3969" w:type="dxa"/>
            <w:tcBorders>
              <w:top w:val="dotted" w:sz="8" w:space="0" w:color="7F7F7F"/>
              <w:left w:val="nil"/>
              <w:bottom w:val="dotted" w:sz="8" w:space="0" w:color="7F7F7F"/>
              <w:right w:val="dotted" w:sz="8" w:space="0" w:color="7F7F7F"/>
            </w:tcBorders>
            <w:shd w:val="clear" w:color="auto" w:fill="auto"/>
            <w:tcMar>
              <w:top w:w="15" w:type="dxa"/>
              <w:left w:w="108" w:type="dxa"/>
              <w:bottom w:w="0" w:type="dxa"/>
              <w:right w:w="108" w:type="dxa"/>
            </w:tcMar>
          </w:tcPr>
          <w:p w14:paraId="02DAEE6A" w14:textId="5391EB07" w:rsidR="00F340F3" w:rsidRPr="00006ABF" w:rsidDel="00E35D67" w:rsidRDefault="00F340F3" w:rsidP="00CC4C47">
            <w:pPr>
              <w:spacing w:line="360" w:lineRule="auto"/>
              <w:rPr>
                <w:del w:id="7797" w:author="nadira firinda" w:date="2022-10-29T23:30:00Z"/>
                <w:rFonts w:ascii="Times New Roman" w:hAnsi="Times New Roman" w:cs="Times New Roman"/>
                <w:szCs w:val="20"/>
              </w:rPr>
              <w:pPrChange w:id="7798" w:author="nadira firinda" w:date="2022-10-29T23:37:00Z">
                <w:pPr/>
              </w:pPrChange>
            </w:pPr>
            <w:del w:id="7799" w:author="nadira firinda" w:date="2022-10-29T23:30:00Z">
              <w:r w:rsidRPr="00006ABF" w:rsidDel="00E35D67">
                <w:rPr>
                  <w:rFonts w:ascii="Times New Roman" w:hAnsi="Times New Roman" w:cs="Times New Roman"/>
                </w:rPr>
                <w:delText>LOG(G07WRMRL/G07WRMRL_SF)</w:delText>
              </w:r>
              <w:bookmarkStart w:id="7800" w:name="_Toc117978999"/>
              <w:bookmarkStart w:id="7801" w:name="_Toc117980647"/>
              <w:bookmarkEnd w:id="7800"/>
              <w:bookmarkEnd w:id="7801"/>
            </w:del>
          </w:p>
        </w:tc>
        <w:tc>
          <w:tcPr>
            <w:tcW w:w="2694" w:type="dxa"/>
            <w:gridSpan w:val="2"/>
            <w:tcBorders>
              <w:top w:val="dotted" w:sz="8" w:space="0" w:color="7F7F7F"/>
              <w:left w:val="dotted" w:sz="8" w:space="0" w:color="7F7F7F"/>
              <w:bottom w:val="dotted" w:sz="8" w:space="0" w:color="7F7F7F"/>
              <w:right w:val="dotted" w:sz="8" w:space="0" w:color="7F7F7F"/>
            </w:tcBorders>
            <w:shd w:val="clear" w:color="auto" w:fill="auto"/>
            <w:tcMar>
              <w:top w:w="15" w:type="dxa"/>
              <w:left w:w="108" w:type="dxa"/>
              <w:bottom w:w="0" w:type="dxa"/>
              <w:right w:w="108" w:type="dxa"/>
            </w:tcMar>
            <w:vAlign w:val="center"/>
          </w:tcPr>
          <w:p w14:paraId="23F90E29" w14:textId="2B096189" w:rsidR="00F340F3" w:rsidRPr="00006ABF" w:rsidDel="00E35D67" w:rsidRDefault="00F340F3" w:rsidP="00CC4C47">
            <w:pPr>
              <w:spacing w:after="0" w:line="360" w:lineRule="auto"/>
              <w:rPr>
                <w:del w:id="7802" w:author="nadira firinda" w:date="2022-10-29T23:30:00Z"/>
                <w:rFonts w:ascii="Times New Roman" w:hAnsi="Times New Roman" w:cs="Times New Roman"/>
                <w:i/>
                <w:szCs w:val="20"/>
              </w:rPr>
              <w:pPrChange w:id="7803" w:author="nadira firinda" w:date="2022-10-29T23:37:00Z">
                <w:pPr>
                  <w:spacing w:after="0"/>
                </w:pPr>
              </w:pPrChange>
            </w:pPr>
            <w:del w:id="7804" w:author="nadira firinda" w:date="2022-10-29T23:30:00Z">
              <w:r w:rsidRPr="00006ABF" w:rsidDel="00E35D67">
                <w:rPr>
                  <w:rFonts w:ascii="Times New Roman" w:hAnsi="Times New Roman" w:cs="Times New Roman"/>
                  <w:szCs w:val="20"/>
                </w:rPr>
                <w:delText>Sektor Perdagangan Besar dan Eceran</w:delText>
              </w:r>
              <w:bookmarkStart w:id="7805" w:name="_Toc117979000"/>
              <w:bookmarkStart w:id="7806" w:name="_Toc117980648"/>
              <w:bookmarkEnd w:id="7805"/>
              <w:bookmarkEnd w:id="7806"/>
            </w:del>
          </w:p>
        </w:tc>
        <w:tc>
          <w:tcPr>
            <w:tcW w:w="1134" w:type="dxa"/>
            <w:tcBorders>
              <w:top w:val="dotted" w:sz="8" w:space="0" w:color="7F7F7F"/>
              <w:left w:val="dotted" w:sz="8" w:space="0" w:color="7F7F7F"/>
              <w:bottom w:val="dotted" w:sz="8" w:space="0" w:color="7F7F7F"/>
              <w:right w:val="dotted" w:sz="8" w:space="0" w:color="7F7F7F"/>
            </w:tcBorders>
            <w:shd w:val="clear" w:color="auto" w:fill="auto"/>
            <w:tcMar>
              <w:top w:w="15" w:type="dxa"/>
              <w:left w:w="108" w:type="dxa"/>
              <w:bottom w:w="0" w:type="dxa"/>
              <w:right w:w="108" w:type="dxa"/>
            </w:tcMar>
          </w:tcPr>
          <w:p w14:paraId="24A0F079" w14:textId="7EB62E96" w:rsidR="00F340F3" w:rsidRPr="00006ABF" w:rsidDel="00E35D67" w:rsidRDefault="00F340F3" w:rsidP="00CC4C47">
            <w:pPr>
              <w:spacing w:line="360" w:lineRule="auto"/>
              <w:jc w:val="center"/>
              <w:rPr>
                <w:del w:id="7807" w:author="nadira firinda" w:date="2022-10-29T23:30:00Z"/>
                <w:rFonts w:ascii="Times New Roman" w:hAnsi="Times New Roman" w:cs="Times New Roman"/>
              </w:rPr>
              <w:pPrChange w:id="7808" w:author="nadira firinda" w:date="2022-10-29T23:37:00Z">
                <w:pPr>
                  <w:jc w:val="center"/>
                </w:pPr>
              </w:pPrChange>
            </w:pPr>
            <w:del w:id="7809" w:author="nadira firinda" w:date="2022-10-29T23:30:00Z">
              <w:r w:rsidRPr="00006ABF" w:rsidDel="00E35D67">
                <w:rPr>
                  <w:rFonts w:ascii="Times New Roman" w:hAnsi="Times New Roman" w:cs="Times New Roman"/>
                </w:rPr>
                <w:delText>0.2924</w:delText>
              </w:r>
              <w:bookmarkStart w:id="7810" w:name="_Toc117979001"/>
              <w:bookmarkStart w:id="7811" w:name="_Toc117980649"/>
              <w:bookmarkEnd w:id="7810"/>
              <w:bookmarkEnd w:id="7811"/>
            </w:del>
          </w:p>
        </w:tc>
        <w:tc>
          <w:tcPr>
            <w:tcW w:w="1203" w:type="dxa"/>
            <w:tcBorders>
              <w:top w:val="dotted" w:sz="8" w:space="0" w:color="7F7F7F"/>
              <w:left w:val="dotted" w:sz="8" w:space="0" w:color="7F7F7F"/>
              <w:bottom w:val="dotted" w:sz="8" w:space="0" w:color="7F7F7F"/>
              <w:right w:val="nil"/>
            </w:tcBorders>
            <w:shd w:val="clear" w:color="auto" w:fill="auto"/>
            <w:tcMar>
              <w:top w:w="15" w:type="dxa"/>
              <w:left w:w="108" w:type="dxa"/>
              <w:bottom w:w="0" w:type="dxa"/>
              <w:right w:w="108" w:type="dxa"/>
            </w:tcMar>
            <w:vAlign w:val="center"/>
          </w:tcPr>
          <w:p w14:paraId="4D361791" w14:textId="071351DA" w:rsidR="00F340F3" w:rsidRPr="00006ABF" w:rsidDel="00E35D67" w:rsidRDefault="00F340F3" w:rsidP="00CC4C47">
            <w:pPr>
              <w:spacing w:after="0" w:line="360" w:lineRule="auto"/>
              <w:jc w:val="center"/>
              <w:rPr>
                <w:del w:id="7812" w:author="nadira firinda" w:date="2022-10-29T23:30:00Z"/>
                <w:rFonts w:ascii="Times New Roman" w:hAnsi="Times New Roman" w:cs="Times New Roman"/>
                <w:szCs w:val="20"/>
              </w:rPr>
              <w:pPrChange w:id="7813" w:author="nadira firinda" w:date="2022-10-29T23:37:00Z">
                <w:pPr>
                  <w:spacing w:after="0"/>
                  <w:jc w:val="center"/>
                </w:pPr>
              </w:pPrChange>
            </w:pPr>
            <w:del w:id="7814" w:author="nadira firinda" w:date="2022-10-29T23:30:00Z">
              <w:r w:rsidRPr="00006ABF" w:rsidDel="00E35D67">
                <w:rPr>
                  <w:rFonts w:ascii="Times New Roman" w:hAnsi="Times New Roman" w:cs="Times New Roman"/>
                  <w:szCs w:val="20"/>
                </w:rPr>
                <w:delText>***</w:delText>
              </w:r>
              <w:bookmarkStart w:id="7815" w:name="_Toc117979002"/>
              <w:bookmarkStart w:id="7816" w:name="_Toc117980650"/>
              <w:bookmarkEnd w:id="7815"/>
              <w:bookmarkEnd w:id="7816"/>
            </w:del>
          </w:p>
        </w:tc>
        <w:bookmarkStart w:id="7817" w:name="_Toc117979003"/>
        <w:bookmarkStart w:id="7818" w:name="_Toc117980651"/>
        <w:bookmarkEnd w:id="7817"/>
        <w:bookmarkEnd w:id="7818"/>
      </w:tr>
      <w:tr w:rsidR="00F340F3" w:rsidRPr="00006ABF" w:rsidDel="00E35D67" w14:paraId="0A84F9CD" w14:textId="2ACEF233" w:rsidTr="00EF04C5">
        <w:trPr>
          <w:trHeight w:val="433"/>
          <w:del w:id="7819" w:author="nadira firinda" w:date="2022-10-29T23:30:00Z"/>
        </w:trPr>
        <w:tc>
          <w:tcPr>
            <w:tcW w:w="3969" w:type="dxa"/>
            <w:tcBorders>
              <w:top w:val="dotted" w:sz="8" w:space="0" w:color="7F7F7F"/>
              <w:left w:val="nil"/>
              <w:bottom w:val="dotted" w:sz="8" w:space="0" w:color="7F7F7F"/>
              <w:right w:val="dotted" w:sz="8" w:space="0" w:color="7F7F7F"/>
            </w:tcBorders>
            <w:shd w:val="clear" w:color="auto" w:fill="auto"/>
            <w:tcMar>
              <w:top w:w="15" w:type="dxa"/>
              <w:left w:w="108" w:type="dxa"/>
              <w:bottom w:w="0" w:type="dxa"/>
              <w:right w:w="108" w:type="dxa"/>
            </w:tcMar>
          </w:tcPr>
          <w:p w14:paraId="43D41C43" w14:textId="357F7B1E" w:rsidR="00F340F3" w:rsidRPr="00006ABF" w:rsidDel="00E35D67" w:rsidRDefault="00F340F3" w:rsidP="00CC4C47">
            <w:pPr>
              <w:spacing w:line="360" w:lineRule="auto"/>
              <w:rPr>
                <w:del w:id="7820" w:author="nadira firinda" w:date="2022-10-29T23:30:00Z"/>
                <w:rFonts w:ascii="Times New Roman" w:hAnsi="Times New Roman" w:cs="Times New Roman"/>
                <w:szCs w:val="20"/>
              </w:rPr>
              <w:pPrChange w:id="7821" w:author="nadira firinda" w:date="2022-10-29T23:37:00Z">
                <w:pPr/>
              </w:pPrChange>
            </w:pPr>
            <w:del w:id="7822" w:author="nadira firinda" w:date="2022-10-29T23:30:00Z">
              <w:r w:rsidRPr="00006ABF" w:rsidDel="00E35D67">
                <w:rPr>
                  <w:rFonts w:ascii="Times New Roman" w:hAnsi="Times New Roman" w:cs="Times New Roman"/>
                </w:rPr>
                <w:delText>LOG(CSPLRL/CSPLRL_SF)</w:delText>
              </w:r>
              <w:bookmarkStart w:id="7823" w:name="_Toc117979004"/>
              <w:bookmarkStart w:id="7824" w:name="_Toc117980652"/>
              <w:bookmarkEnd w:id="7823"/>
              <w:bookmarkEnd w:id="7824"/>
            </w:del>
          </w:p>
        </w:tc>
        <w:tc>
          <w:tcPr>
            <w:tcW w:w="2694" w:type="dxa"/>
            <w:gridSpan w:val="2"/>
            <w:tcBorders>
              <w:top w:val="dotted" w:sz="8" w:space="0" w:color="7F7F7F"/>
              <w:left w:val="dotted" w:sz="8" w:space="0" w:color="7F7F7F"/>
              <w:bottom w:val="dotted" w:sz="8" w:space="0" w:color="7F7F7F"/>
              <w:right w:val="dotted" w:sz="8" w:space="0" w:color="7F7F7F"/>
            </w:tcBorders>
            <w:shd w:val="clear" w:color="auto" w:fill="auto"/>
            <w:tcMar>
              <w:top w:w="15" w:type="dxa"/>
              <w:left w:w="108" w:type="dxa"/>
              <w:bottom w:w="0" w:type="dxa"/>
              <w:right w:w="108" w:type="dxa"/>
            </w:tcMar>
            <w:vAlign w:val="center"/>
          </w:tcPr>
          <w:p w14:paraId="3B4D223D" w14:textId="65CEC1F4" w:rsidR="00F340F3" w:rsidRPr="00006ABF" w:rsidDel="00E35D67" w:rsidRDefault="00F340F3" w:rsidP="00CC4C47">
            <w:pPr>
              <w:spacing w:after="0" w:line="360" w:lineRule="auto"/>
              <w:rPr>
                <w:del w:id="7825" w:author="nadira firinda" w:date="2022-10-29T23:30:00Z"/>
                <w:rFonts w:ascii="Times New Roman" w:hAnsi="Times New Roman" w:cs="Times New Roman"/>
                <w:szCs w:val="20"/>
              </w:rPr>
              <w:pPrChange w:id="7826" w:author="nadira firinda" w:date="2022-10-29T23:37:00Z">
                <w:pPr>
                  <w:spacing w:after="0"/>
                </w:pPr>
              </w:pPrChange>
            </w:pPr>
            <w:del w:id="7827" w:author="nadira firinda" w:date="2022-10-29T23:30:00Z">
              <w:r w:rsidRPr="00006ABF" w:rsidDel="00E35D67">
                <w:rPr>
                  <w:rFonts w:ascii="Times New Roman" w:hAnsi="Times New Roman" w:cs="Times New Roman"/>
                  <w:szCs w:val="20"/>
                </w:rPr>
                <w:delText>Konsumsi Swasta</w:delText>
              </w:r>
              <w:bookmarkStart w:id="7828" w:name="_Toc117979005"/>
              <w:bookmarkStart w:id="7829" w:name="_Toc117980653"/>
              <w:bookmarkEnd w:id="7828"/>
              <w:bookmarkEnd w:id="7829"/>
            </w:del>
          </w:p>
        </w:tc>
        <w:tc>
          <w:tcPr>
            <w:tcW w:w="1134" w:type="dxa"/>
            <w:tcBorders>
              <w:top w:val="dotted" w:sz="8" w:space="0" w:color="7F7F7F"/>
              <w:left w:val="dotted" w:sz="8" w:space="0" w:color="7F7F7F"/>
              <w:bottom w:val="dotted" w:sz="8" w:space="0" w:color="7F7F7F"/>
              <w:right w:val="dotted" w:sz="8" w:space="0" w:color="7F7F7F"/>
            </w:tcBorders>
            <w:shd w:val="clear" w:color="auto" w:fill="auto"/>
            <w:tcMar>
              <w:top w:w="15" w:type="dxa"/>
              <w:left w:w="108" w:type="dxa"/>
              <w:bottom w:w="0" w:type="dxa"/>
              <w:right w:w="108" w:type="dxa"/>
            </w:tcMar>
          </w:tcPr>
          <w:p w14:paraId="19275E39" w14:textId="6747ACD5" w:rsidR="00F340F3" w:rsidRPr="00006ABF" w:rsidDel="00E35D67" w:rsidRDefault="00F340F3" w:rsidP="00CC4C47">
            <w:pPr>
              <w:spacing w:line="360" w:lineRule="auto"/>
              <w:jc w:val="center"/>
              <w:rPr>
                <w:del w:id="7830" w:author="nadira firinda" w:date="2022-10-29T23:30:00Z"/>
                <w:rFonts w:ascii="Times New Roman" w:hAnsi="Times New Roman" w:cs="Times New Roman"/>
              </w:rPr>
              <w:pPrChange w:id="7831" w:author="nadira firinda" w:date="2022-10-29T23:37:00Z">
                <w:pPr>
                  <w:jc w:val="center"/>
                </w:pPr>
              </w:pPrChange>
            </w:pPr>
            <w:del w:id="7832" w:author="nadira firinda" w:date="2022-10-29T23:30:00Z">
              <w:r w:rsidRPr="00006ABF" w:rsidDel="00E35D67">
                <w:rPr>
                  <w:rFonts w:ascii="Times New Roman" w:hAnsi="Times New Roman" w:cs="Times New Roman"/>
                </w:rPr>
                <w:delText>0.4193</w:delText>
              </w:r>
              <w:bookmarkStart w:id="7833" w:name="_Toc117979006"/>
              <w:bookmarkStart w:id="7834" w:name="_Toc117980654"/>
              <w:bookmarkEnd w:id="7833"/>
              <w:bookmarkEnd w:id="7834"/>
            </w:del>
          </w:p>
        </w:tc>
        <w:tc>
          <w:tcPr>
            <w:tcW w:w="1203" w:type="dxa"/>
            <w:tcBorders>
              <w:top w:val="dotted" w:sz="8" w:space="0" w:color="7F7F7F"/>
              <w:left w:val="dotted" w:sz="8" w:space="0" w:color="7F7F7F"/>
              <w:bottom w:val="dotted" w:sz="8" w:space="0" w:color="7F7F7F"/>
              <w:right w:val="nil"/>
            </w:tcBorders>
            <w:shd w:val="clear" w:color="auto" w:fill="auto"/>
            <w:tcMar>
              <w:top w:w="15" w:type="dxa"/>
              <w:left w:w="108" w:type="dxa"/>
              <w:bottom w:w="0" w:type="dxa"/>
              <w:right w:w="108" w:type="dxa"/>
            </w:tcMar>
            <w:vAlign w:val="center"/>
          </w:tcPr>
          <w:p w14:paraId="16565EF1" w14:textId="7881E8DA" w:rsidR="00F340F3" w:rsidRPr="00006ABF" w:rsidDel="00E35D67" w:rsidRDefault="00F340F3" w:rsidP="00CC4C47">
            <w:pPr>
              <w:spacing w:after="0" w:line="360" w:lineRule="auto"/>
              <w:jc w:val="center"/>
              <w:rPr>
                <w:del w:id="7835" w:author="nadira firinda" w:date="2022-10-29T23:30:00Z"/>
                <w:rFonts w:ascii="Times New Roman" w:hAnsi="Times New Roman" w:cs="Times New Roman"/>
                <w:szCs w:val="20"/>
              </w:rPr>
              <w:pPrChange w:id="7836" w:author="nadira firinda" w:date="2022-10-29T23:37:00Z">
                <w:pPr>
                  <w:spacing w:after="0"/>
                  <w:jc w:val="center"/>
                </w:pPr>
              </w:pPrChange>
            </w:pPr>
            <w:del w:id="7837" w:author="nadira firinda" w:date="2022-10-29T23:30:00Z">
              <w:r w:rsidRPr="00006ABF" w:rsidDel="00E35D67">
                <w:rPr>
                  <w:rFonts w:ascii="Times New Roman" w:hAnsi="Times New Roman" w:cs="Times New Roman"/>
                  <w:szCs w:val="20"/>
                </w:rPr>
                <w:delText>***</w:delText>
              </w:r>
              <w:bookmarkStart w:id="7838" w:name="_Toc117979007"/>
              <w:bookmarkStart w:id="7839" w:name="_Toc117980655"/>
              <w:bookmarkEnd w:id="7838"/>
              <w:bookmarkEnd w:id="7839"/>
            </w:del>
          </w:p>
        </w:tc>
        <w:bookmarkStart w:id="7840" w:name="_Toc117979008"/>
        <w:bookmarkStart w:id="7841" w:name="_Toc117980656"/>
        <w:bookmarkEnd w:id="7840"/>
        <w:bookmarkEnd w:id="7841"/>
      </w:tr>
      <w:tr w:rsidR="00EA5EF7" w:rsidRPr="00006ABF" w:rsidDel="00E35D67" w14:paraId="3ACC6577" w14:textId="5738F619" w:rsidTr="00FE59AD">
        <w:trPr>
          <w:trHeight w:val="433"/>
          <w:del w:id="7842" w:author="nadira firinda" w:date="2022-10-29T23:30:00Z"/>
        </w:trPr>
        <w:tc>
          <w:tcPr>
            <w:tcW w:w="3969" w:type="dxa"/>
            <w:tcBorders>
              <w:top w:val="dotted" w:sz="8" w:space="0" w:color="7F7F7F"/>
              <w:left w:val="nil"/>
              <w:bottom w:val="dotted" w:sz="8" w:space="0" w:color="7F7F7F"/>
              <w:right w:val="nil"/>
            </w:tcBorders>
            <w:shd w:val="clear" w:color="auto" w:fill="auto"/>
            <w:tcMar>
              <w:top w:w="15" w:type="dxa"/>
              <w:left w:w="108" w:type="dxa"/>
              <w:bottom w:w="0" w:type="dxa"/>
              <w:right w:w="108" w:type="dxa"/>
            </w:tcMar>
            <w:vAlign w:val="center"/>
          </w:tcPr>
          <w:p w14:paraId="4EA2DD91" w14:textId="4F45BB3F" w:rsidR="00EA5EF7" w:rsidRPr="00006ABF" w:rsidDel="00E35D67" w:rsidRDefault="00EA5EF7" w:rsidP="00CC4C47">
            <w:pPr>
              <w:spacing w:after="0" w:line="360" w:lineRule="auto"/>
              <w:rPr>
                <w:del w:id="7843" w:author="nadira firinda" w:date="2022-10-29T23:30:00Z"/>
                <w:rFonts w:ascii="Times New Roman" w:hAnsi="Times New Roman" w:cs="Times New Roman"/>
                <w:szCs w:val="20"/>
              </w:rPr>
              <w:pPrChange w:id="7844" w:author="nadira firinda" w:date="2022-10-29T23:37:00Z">
                <w:pPr>
                  <w:spacing w:after="0"/>
                </w:pPr>
              </w:pPrChange>
            </w:pPr>
            <w:del w:id="7845" w:author="nadira firinda" w:date="2022-10-29T23:30:00Z">
              <w:r w:rsidRPr="00006ABF" w:rsidDel="00E35D67">
                <w:rPr>
                  <w:rFonts w:ascii="Times New Roman" w:hAnsi="Times New Roman" w:cs="Times New Roman"/>
                  <w:szCs w:val="20"/>
                  <w:lang w:val="en-GB"/>
                </w:rPr>
                <w:delText xml:space="preserve">Dummy </w:delText>
              </w:r>
              <w:r w:rsidRPr="00006ABF" w:rsidDel="00E35D67">
                <w:rPr>
                  <w:rFonts w:ascii="Times New Roman" w:hAnsi="Times New Roman" w:cs="Times New Roman"/>
                  <w:szCs w:val="20"/>
                </w:rPr>
                <w:delText>w</w:delText>
              </w:r>
              <w:r w:rsidRPr="00006ABF" w:rsidDel="00E35D67">
                <w:rPr>
                  <w:rFonts w:ascii="Times New Roman" w:hAnsi="Times New Roman" w:cs="Times New Roman"/>
                  <w:noProof/>
                  <w:szCs w:val="20"/>
                  <w:lang w:val="en-GB"/>
                </w:rPr>
                <w:delText>aktu</w:delText>
              </w:r>
              <w:r w:rsidRPr="00006ABF" w:rsidDel="00E35D67">
                <w:rPr>
                  <w:rFonts w:ascii="Times New Roman" w:hAnsi="Times New Roman" w:cs="Times New Roman"/>
                  <w:szCs w:val="20"/>
                  <w:lang w:val="en-GB"/>
                </w:rPr>
                <w:delText>: --</w:delText>
              </w:r>
              <w:bookmarkStart w:id="7846" w:name="_Toc117979009"/>
              <w:bookmarkStart w:id="7847" w:name="_Toc117980657"/>
              <w:bookmarkEnd w:id="7846"/>
              <w:bookmarkEnd w:id="7847"/>
            </w:del>
          </w:p>
        </w:tc>
        <w:tc>
          <w:tcPr>
            <w:tcW w:w="2694" w:type="dxa"/>
            <w:gridSpan w:val="2"/>
            <w:tcMar>
              <w:top w:w="15" w:type="dxa"/>
              <w:left w:w="108" w:type="dxa"/>
              <w:bottom w:w="0" w:type="dxa"/>
              <w:right w:w="108" w:type="dxa"/>
            </w:tcMar>
          </w:tcPr>
          <w:p w14:paraId="591ADFD6" w14:textId="412D3767" w:rsidR="00EA5EF7" w:rsidRPr="00006ABF" w:rsidDel="00E35D67" w:rsidRDefault="00EA5EF7" w:rsidP="00CC4C47">
            <w:pPr>
              <w:spacing w:after="0" w:line="360" w:lineRule="auto"/>
              <w:rPr>
                <w:del w:id="7848" w:author="nadira firinda" w:date="2022-10-29T23:30:00Z"/>
                <w:rFonts w:ascii="Times New Roman" w:hAnsi="Times New Roman" w:cs="Times New Roman"/>
                <w:szCs w:val="20"/>
              </w:rPr>
              <w:pPrChange w:id="7849" w:author="nadira firinda" w:date="2022-10-29T23:37:00Z">
                <w:pPr>
                  <w:spacing w:after="0"/>
                </w:pPr>
              </w:pPrChange>
            </w:pPr>
            <w:bookmarkStart w:id="7850" w:name="_Toc117979010"/>
            <w:bookmarkStart w:id="7851" w:name="_Toc117980658"/>
            <w:bookmarkEnd w:id="7850"/>
            <w:bookmarkEnd w:id="7851"/>
          </w:p>
        </w:tc>
        <w:tc>
          <w:tcPr>
            <w:tcW w:w="1134" w:type="dxa"/>
            <w:tcBorders>
              <w:top w:val="dotted" w:sz="8" w:space="0" w:color="7F7F7F"/>
              <w:left w:val="dotted" w:sz="8" w:space="0" w:color="7F7F7F"/>
              <w:bottom w:val="dotted" w:sz="8" w:space="0" w:color="7F7F7F"/>
              <w:right w:val="dotted" w:sz="8" w:space="0" w:color="7F7F7F"/>
            </w:tcBorders>
            <w:shd w:val="clear" w:color="auto" w:fill="auto"/>
            <w:tcMar>
              <w:top w:w="15" w:type="dxa"/>
              <w:left w:w="108" w:type="dxa"/>
              <w:bottom w:w="0" w:type="dxa"/>
              <w:right w:w="108" w:type="dxa"/>
            </w:tcMar>
            <w:vAlign w:val="center"/>
          </w:tcPr>
          <w:p w14:paraId="7709FE9D" w14:textId="7EB34A3F" w:rsidR="00EA5EF7" w:rsidRPr="00006ABF" w:rsidDel="00E35D67" w:rsidRDefault="00EA5EF7" w:rsidP="00CC4C47">
            <w:pPr>
              <w:spacing w:line="360" w:lineRule="auto"/>
              <w:jc w:val="center"/>
              <w:rPr>
                <w:del w:id="7852" w:author="nadira firinda" w:date="2022-10-29T23:30:00Z"/>
                <w:rFonts w:ascii="Times New Roman" w:hAnsi="Times New Roman" w:cs="Times New Roman"/>
              </w:rPr>
              <w:pPrChange w:id="7853" w:author="nadira firinda" w:date="2022-10-29T23:37:00Z">
                <w:pPr>
                  <w:jc w:val="center"/>
                </w:pPr>
              </w:pPrChange>
            </w:pPr>
            <w:bookmarkStart w:id="7854" w:name="_Toc117979011"/>
            <w:bookmarkStart w:id="7855" w:name="_Toc117980659"/>
            <w:bookmarkEnd w:id="7854"/>
            <w:bookmarkEnd w:id="7855"/>
          </w:p>
        </w:tc>
        <w:tc>
          <w:tcPr>
            <w:tcW w:w="1203" w:type="dxa"/>
            <w:tcBorders>
              <w:top w:val="dotted" w:sz="8" w:space="0" w:color="7F7F7F"/>
              <w:left w:val="dotted" w:sz="8" w:space="0" w:color="7F7F7F"/>
              <w:bottom w:val="dotted" w:sz="8" w:space="0" w:color="7F7F7F"/>
              <w:right w:val="nil"/>
            </w:tcBorders>
            <w:shd w:val="clear" w:color="auto" w:fill="auto"/>
            <w:tcMar>
              <w:top w:w="15" w:type="dxa"/>
              <w:left w:w="108" w:type="dxa"/>
              <w:bottom w:w="0" w:type="dxa"/>
              <w:right w:w="108" w:type="dxa"/>
            </w:tcMar>
            <w:vAlign w:val="center"/>
          </w:tcPr>
          <w:p w14:paraId="5579C020" w14:textId="3F345F4D" w:rsidR="00EA5EF7" w:rsidRPr="00006ABF" w:rsidDel="00E35D67" w:rsidRDefault="00EA5EF7" w:rsidP="00CC4C47">
            <w:pPr>
              <w:spacing w:after="0" w:line="360" w:lineRule="auto"/>
              <w:jc w:val="center"/>
              <w:rPr>
                <w:del w:id="7856" w:author="nadira firinda" w:date="2022-10-29T23:30:00Z"/>
                <w:rFonts w:ascii="Times New Roman" w:hAnsi="Times New Roman" w:cs="Times New Roman"/>
                <w:szCs w:val="20"/>
                <w:lang w:val="en-GB"/>
              </w:rPr>
              <w:pPrChange w:id="7857" w:author="nadira firinda" w:date="2022-10-29T23:37:00Z">
                <w:pPr>
                  <w:spacing w:after="0"/>
                  <w:jc w:val="center"/>
                </w:pPr>
              </w:pPrChange>
            </w:pPr>
            <w:bookmarkStart w:id="7858" w:name="_Toc117979012"/>
            <w:bookmarkStart w:id="7859" w:name="_Toc117980660"/>
            <w:bookmarkEnd w:id="7858"/>
            <w:bookmarkEnd w:id="7859"/>
          </w:p>
        </w:tc>
        <w:bookmarkStart w:id="7860" w:name="_Toc117979013"/>
        <w:bookmarkStart w:id="7861" w:name="_Toc117980661"/>
        <w:bookmarkEnd w:id="7860"/>
        <w:bookmarkEnd w:id="7861"/>
      </w:tr>
      <w:tr w:rsidR="00EA5EF7" w:rsidRPr="00006ABF" w:rsidDel="00E35D67" w14:paraId="6E02124E" w14:textId="1CDC2708" w:rsidTr="00FE59AD">
        <w:trPr>
          <w:trHeight w:val="363"/>
          <w:del w:id="7862" w:author="nadira firinda" w:date="2022-10-29T23:30:00Z"/>
        </w:trPr>
        <w:tc>
          <w:tcPr>
            <w:tcW w:w="9000" w:type="dxa"/>
            <w:gridSpan w:val="5"/>
            <w:tcBorders>
              <w:top w:val="dotted" w:sz="8" w:space="0" w:color="7F7F7F"/>
              <w:left w:val="nil"/>
              <w:bottom w:val="dotted" w:sz="8" w:space="0" w:color="7F7F7F"/>
              <w:right w:val="nil"/>
            </w:tcBorders>
            <w:shd w:val="clear" w:color="auto" w:fill="92D050"/>
            <w:tcMar>
              <w:top w:w="15" w:type="dxa"/>
              <w:left w:w="108" w:type="dxa"/>
              <w:bottom w:w="0" w:type="dxa"/>
              <w:right w:w="108" w:type="dxa"/>
            </w:tcMar>
            <w:vAlign w:val="center"/>
            <w:hideMark/>
          </w:tcPr>
          <w:p w14:paraId="4E5D57E7" w14:textId="7935B7E1" w:rsidR="00EA5EF7" w:rsidRPr="00006ABF" w:rsidDel="00E35D67" w:rsidRDefault="00EA5EF7" w:rsidP="00CC4C47">
            <w:pPr>
              <w:spacing w:after="0" w:line="360" w:lineRule="auto"/>
              <w:rPr>
                <w:del w:id="7863" w:author="nadira firinda" w:date="2022-10-29T23:30:00Z"/>
                <w:rFonts w:ascii="Times New Roman" w:hAnsi="Times New Roman" w:cs="Times New Roman"/>
                <w:szCs w:val="20"/>
              </w:rPr>
              <w:pPrChange w:id="7864" w:author="nadira firinda" w:date="2022-10-29T23:37:00Z">
                <w:pPr>
                  <w:spacing w:after="0"/>
                </w:pPr>
              </w:pPrChange>
            </w:pPr>
            <w:del w:id="7865" w:author="nadira firinda" w:date="2022-10-29T23:30:00Z">
              <w:r w:rsidRPr="00006ABF" w:rsidDel="00E35D67">
                <w:rPr>
                  <w:rFonts w:ascii="Times New Roman" w:hAnsi="Times New Roman" w:cs="Times New Roman"/>
                  <w:b/>
                  <w:bCs/>
                  <w:szCs w:val="20"/>
                </w:rPr>
                <w:delText>Diagnostic Test</w:delText>
              </w:r>
              <w:bookmarkStart w:id="7866" w:name="_Toc117979014"/>
              <w:bookmarkStart w:id="7867" w:name="_Toc117980662"/>
              <w:bookmarkEnd w:id="7866"/>
              <w:bookmarkEnd w:id="7867"/>
            </w:del>
          </w:p>
        </w:tc>
        <w:bookmarkStart w:id="7868" w:name="_Toc117979015"/>
        <w:bookmarkStart w:id="7869" w:name="_Toc117980663"/>
        <w:bookmarkEnd w:id="7868"/>
        <w:bookmarkEnd w:id="7869"/>
      </w:tr>
      <w:tr w:rsidR="00EA5EF7" w:rsidRPr="00006ABF" w:rsidDel="00E35D67" w14:paraId="0A89F8EA" w14:textId="1E7C5368" w:rsidTr="00FE59AD">
        <w:trPr>
          <w:trHeight w:val="433"/>
          <w:del w:id="7870" w:author="nadira firinda" w:date="2022-10-29T23:30:00Z"/>
        </w:trPr>
        <w:tc>
          <w:tcPr>
            <w:tcW w:w="3969" w:type="dxa"/>
            <w:tcBorders>
              <w:top w:val="dotted" w:sz="8" w:space="0" w:color="7F7F7F"/>
              <w:left w:val="nil"/>
              <w:bottom w:val="dotted" w:sz="8" w:space="0" w:color="7F7F7F"/>
              <w:right w:val="nil"/>
            </w:tcBorders>
            <w:shd w:val="clear" w:color="auto" w:fill="auto"/>
            <w:tcMar>
              <w:top w:w="15" w:type="dxa"/>
              <w:left w:w="108" w:type="dxa"/>
              <w:bottom w:w="0" w:type="dxa"/>
              <w:right w:w="108" w:type="dxa"/>
            </w:tcMar>
            <w:vAlign w:val="center"/>
          </w:tcPr>
          <w:p w14:paraId="60852EEC" w14:textId="4967B47B" w:rsidR="00EA5EF7" w:rsidRPr="00006ABF" w:rsidDel="00E35D67" w:rsidRDefault="00EA5EF7" w:rsidP="00CC4C47">
            <w:pPr>
              <w:spacing w:after="0" w:line="360" w:lineRule="auto"/>
              <w:rPr>
                <w:del w:id="7871" w:author="nadira firinda" w:date="2022-10-29T23:30:00Z"/>
                <w:rFonts w:ascii="Times New Roman" w:hAnsi="Times New Roman" w:cs="Times New Roman"/>
                <w:szCs w:val="20"/>
              </w:rPr>
              <w:pPrChange w:id="7872" w:author="nadira firinda" w:date="2022-10-29T23:37:00Z">
                <w:pPr>
                  <w:spacing w:after="0"/>
                </w:pPr>
              </w:pPrChange>
            </w:pPr>
            <w:del w:id="7873" w:author="nadira firinda" w:date="2022-10-29T23:30:00Z">
              <w:r w:rsidRPr="00006ABF" w:rsidDel="00E35D67">
                <w:rPr>
                  <w:rFonts w:ascii="Times New Roman" w:hAnsi="Times New Roman" w:cs="Times New Roman"/>
                  <w:szCs w:val="20"/>
                  <w:lang w:val="en-GB"/>
                </w:rPr>
                <w:delText>Adjusted R-Squared</w:delText>
              </w:r>
              <w:bookmarkStart w:id="7874" w:name="_Toc117979016"/>
              <w:bookmarkStart w:id="7875" w:name="_Toc117980664"/>
              <w:bookmarkEnd w:id="7874"/>
              <w:bookmarkEnd w:id="7875"/>
            </w:del>
          </w:p>
        </w:tc>
        <w:tc>
          <w:tcPr>
            <w:tcW w:w="236" w:type="dxa"/>
            <w:tcBorders>
              <w:top w:val="dotted" w:sz="8" w:space="0" w:color="7F7F7F"/>
              <w:left w:val="nil"/>
              <w:bottom w:val="dotted" w:sz="8" w:space="0" w:color="7F7F7F"/>
              <w:right w:val="nil"/>
            </w:tcBorders>
            <w:shd w:val="clear" w:color="auto" w:fill="auto"/>
            <w:tcMar>
              <w:top w:w="15" w:type="dxa"/>
              <w:left w:w="108" w:type="dxa"/>
              <w:bottom w:w="0" w:type="dxa"/>
              <w:right w:w="108" w:type="dxa"/>
            </w:tcMar>
            <w:vAlign w:val="center"/>
          </w:tcPr>
          <w:p w14:paraId="706605D9" w14:textId="2A83B212" w:rsidR="00EA5EF7" w:rsidRPr="00006ABF" w:rsidDel="00E35D67" w:rsidRDefault="00EA5EF7" w:rsidP="00CC4C47">
            <w:pPr>
              <w:spacing w:after="0" w:line="360" w:lineRule="auto"/>
              <w:rPr>
                <w:del w:id="7876" w:author="nadira firinda" w:date="2022-10-29T23:30:00Z"/>
                <w:rFonts w:ascii="Times New Roman" w:hAnsi="Times New Roman" w:cs="Times New Roman"/>
                <w:szCs w:val="20"/>
              </w:rPr>
              <w:pPrChange w:id="7877" w:author="nadira firinda" w:date="2022-10-29T23:37:00Z">
                <w:pPr>
                  <w:spacing w:after="0"/>
                </w:pPr>
              </w:pPrChange>
            </w:pPr>
            <w:bookmarkStart w:id="7878" w:name="_Toc117979017"/>
            <w:bookmarkStart w:id="7879" w:name="_Toc117980665"/>
            <w:bookmarkEnd w:id="7878"/>
            <w:bookmarkEnd w:id="7879"/>
          </w:p>
        </w:tc>
        <w:tc>
          <w:tcPr>
            <w:tcW w:w="2458" w:type="dxa"/>
            <w:tcBorders>
              <w:top w:val="dotted" w:sz="8" w:space="0" w:color="7F7F7F"/>
              <w:left w:val="nil"/>
              <w:bottom w:val="dotted" w:sz="8" w:space="0" w:color="7F7F7F"/>
              <w:right w:val="dotted" w:sz="8" w:space="0" w:color="7F7F7F"/>
            </w:tcBorders>
            <w:shd w:val="clear" w:color="auto" w:fill="auto"/>
            <w:tcMar>
              <w:top w:w="15" w:type="dxa"/>
              <w:left w:w="108" w:type="dxa"/>
              <w:bottom w:w="0" w:type="dxa"/>
              <w:right w:w="108" w:type="dxa"/>
            </w:tcMar>
            <w:vAlign w:val="center"/>
          </w:tcPr>
          <w:p w14:paraId="14FB482D" w14:textId="195318C9" w:rsidR="00EA5EF7" w:rsidRPr="00006ABF" w:rsidDel="00E35D67" w:rsidRDefault="00EA5EF7" w:rsidP="00CC4C47">
            <w:pPr>
              <w:spacing w:after="0" w:line="360" w:lineRule="auto"/>
              <w:rPr>
                <w:del w:id="7880" w:author="nadira firinda" w:date="2022-10-29T23:30:00Z"/>
                <w:rFonts w:ascii="Times New Roman" w:hAnsi="Times New Roman" w:cs="Times New Roman"/>
                <w:szCs w:val="20"/>
              </w:rPr>
              <w:pPrChange w:id="7881" w:author="nadira firinda" w:date="2022-10-29T23:37:00Z">
                <w:pPr>
                  <w:spacing w:after="0"/>
                </w:pPr>
              </w:pPrChange>
            </w:pPr>
            <w:bookmarkStart w:id="7882" w:name="_Toc117979018"/>
            <w:bookmarkStart w:id="7883" w:name="_Toc117980666"/>
            <w:bookmarkEnd w:id="7882"/>
            <w:bookmarkEnd w:id="7883"/>
          </w:p>
        </w:tc>
        <w:tc>
          <w:tcPr>
            <w:tcW w:w="2337" w:type="dxa"/>
            <w:gridSpan w:val="2"/>
            <w:tcBorders>
              <w:top w:val="dotted" w:sz="8" w:space="0" w:color="7F7F7F"/>
              <w:left w:val="dotted" w:sz="8" w:space="0" w:color="7F7F7F"/>
              <w:bottom w:val="dotted" w:sz="8" w:space="0" w:color="7F7F7F"/>
              <w:right w:val="nil"/>
            </w:tcBorders>
            <w:shd w:val="clear" w:color="auto" w:fill="auto"/>
            <w:tcMar>
              <w:top w:w="15" w:type="dxa"/>
              <w:left w:w="108" w:type="dxa"/>
              <w:bottom w:w="0" w:type="dxa"/>
              <w:right w:w="108" w:type="dxa"/>
            </w:tcMar>
            <w:vAlign w:val="center"/>
          </w:tcPr>
          <w:p w14:paraId="070CA105" w14:textId="78097938" w:rsidR="00EA5EF7" w:rsidRPr="00006ABF" w:rsidDel="00E35D67" w:rsidRDefault="005754BC" w:rsidP="00CC4C47">
            <w:pPr>
              <w:spacing w:after="0" w:line="360" w:lineRule="auto"/>
              <w:jc w:val="center"/>
              <w:rPr>
                <w:del w:id="7884" w:author="nadira firinda" w:date="2022-10-29T23:30:00Z"/>
                <w:rFonts w:ascii="Times New Roman" w:hAnsi="Times New Roman" w:cs="Times New Roman"/>
                <w:szCs w:val="20"/>
              </w:rPr>
              <w:pPrChange w:id="7885" w:author="nadira firinda" w:date="2022-10-29T23:37:00Z">
                <w:pPr>
                  <w:spacing w:after="0"/>
                  <w:jc w:val="center"/>
                </w:pPr>
              </w:pPrChange>
            </w:pPr>
            <w:del w:id="7886" w:author="nadira firinda" w:date="2022-10-29T23:30:00Z">
              <w:r w:rsidRPr="00006ABF" w:rsidDel="00E35D67">
                <w:rPr>
                  <w:rFonts w:ascii="Times New Roman" w:hAnsi="Times New Roman" w:cs="Times New Roman"/>
                  <w:szCs w:val="20"/>
                </w:rPr>
                <w:delText>0.9990</w:delText>
              </w:r>
              <w:bookmarkStart w:id="7887" w:name="_Toc117979019"/>
              <w:bookmarkStart w:id="7888" w:name="_Toc117980667"/>
              <w:bookmarkEnd w:id="7887"/>
              <w:bookmarkEnd w:id="7888"/>
            </w:del>
          </w:p>
        </w:tc>
        <w:bookmarkStart w:id="7889" w:name="_Toc117979020"/>
        <w:bookmarkStart w:id="7890" w:name="_Toc117980668"/>
        <w:bookmarkEnd w:id="7889"/>
        <w:bookmarkEnd w:id="7890"/>
      </w:tr>
      <w:tr w:rsidR="00EA5EF7" w:rsidRPr="00006ABF" w:rsidDel="00E35D67" w14:paraId="3B202830" w14:textId="52C91499" w:rsidTr="00FE59AD">
        <w:trPr>
          <w:trHeight w:val="433"/>
          <w:del w:id="7891" w:author="nadira firinda" w:date="2022-10-29T23:30:00Z"/>
        </w:trPr>
        <w:tc>
          <w:tcPr>
            <w:tcW w:w="9000" w:type="dxa"/>
            <w:gridSpan w:val="5"/>
            <w:tcBorders>
              <w:top w:val="nil"/>
              <w:left w:val="nil"/>
              <w:bottom w:val="nil"/>
              <w:right w:val="nil"/>
            </w:tcBorders>
            <w:shd w:val="clear" w:color="auto" w:fill="44546A"/>
            <w:tcMar>
              <w:top w:w="15" w:type="dxa"/>
              <w:left w:w="108" w:type="dxa"/>
              <w:bottom w:w="0" w:type="dxa"/>
              <w:right w:w="108" w:type="dxa"/>
            </w:tcMar>
            <w:vAlign w:val="center"/>
            <w:hideMark/>
          </w:tcPr>
          <w:p w14:paraId="6A1ED00B" w14:textId="4C7C2CA2" w:rsidR="00EA5EF7" w:rsidRPr="00006ABF" w:rsidDel="00E35D67" w:rsidRDefault="00EA5EF7" w:rsidP="00CC4C47">
            <w:pPr>
              <w:spacing w:after="0" w:line="360" w:lineRule="auto"/>
              <w:jc w:val="center"/>
              <w:rPr>
                <w:del w:id="7892" w:author="nadira firinda" w:date="2022-10-29T23:30:00Z"/>
                <w:rFonts w:ascii="Times New Roman" w:hAnsi="Times New Roman" w:cs="Times New Roman"/>
                <w:szCs w:val="20"/>
              </w:rPr>
              <w:pPrChange w:id="7893" w:author="nadira firinda" w:date="2022-10-29T23:37:00Z">
                <w:pPr>
                  <w:spacing w:after="0"/>
                  <w:jc w:val="center"/>
                </w:pPr>
              </w:pPrChange>
            </w:pPr>
            <w:del w:id="7894" w:author="nadira firinda" w:date="2022-10-29T23:30:00Z">
              <w:r w:rsidRPr="00006ABF" w:rsidDel="00E35D67">
                <w:rPr>
                  <w:rFonts w:ascii="Times New Roman" w:hAnsi="Times New Roman" w:cs="Times New Roman"/>
                  <w:b/>
                  <w:bCs/>
                  <w:color w:val="FFFFFF" w:themeColor="background1"/>
                  <w:szCs w:val="20"/>
                </w:rPr>
                <w:delText>Persamaan Jangka Pendek</w:delText>
              </w:r>
              <w:bookmarkStart w:id="7895" w:name="_Toc117979021"/>
              <w:bookmarkStart w:id="7896" w:name="_Toc117980669"/>
              <w:bookmarkEnd w:id="7895"/>
              <w:bookmarkEnd w:id="7896"/>
            </w:del>
          </w:p>
        </w:tc>
        <w:bookmarkStart w:id="7897" w:name="_Toc117979022"/>
        <w:bookmarkStart w:id="7898" w:name="_Toc117980670"/>
        <w:bookmarkEnd w:id="7897"/>
        <w:bookmarkEnd w:id="7898"/>
      </w:tr>
      <w:tr w:rsidR="00EA5EF7" w:rsidRPr="00006ABF" w:rsidDel="00E35D67" w14:paraId="4F708CAE" w14:textId="18C746FA" w:rsidTr="00FE59AD">
        <w:trPr>
          <w:trHeight w:val="433"/>
          <w:del w:id="7899" w:author="nadira firinda" w:date="2022-10-29T23:30:00Z"/>
        </w:trPr>
        <w:tc>
          <w:tcPr>
            <w:tcW w:w="9000" w:type="dxa"/>
            <w:gridSpan w:val="5"/>
            <w:tcBorders>
              <w:top w:val="nil"/>
              <w:left w:val="nil"/>
              <w:bottom w:val="nil"/>
              <w:right w:val="nil"/>
            </w:tcBorders>
            <w:shd w:val="clear" w:color="auto" w:fill="4472C4"/>
            <w:tcMar>
              <w:top w:w="15" w:type="dxa"/>
              <w:left w:w="108" w:type="dxa"/>
              <w:bottom w:w="0" w:type="dxa"/>
              <w:right w:w="108" w:type="dxa"/>
            </w:tcMar>
            <w:vAlign w:val="center"/>
            <w:hideMark/>
          </w:tcPr>
          <w:p w14:paraId="5A9730F0" w14:textId="274514A8" w:rsidR="00EA5EF7" w:rsidRPr="00006ABF" w:rsidDel="00E35D67" w:rsidRDefault="00EA5EF7" w:rsidP="00CC4C47">
            <w:pPr>
              <w:spacing w:after="0" w:line="360" w:lineRule="auto"/>
              <w:rPr>
                <w:del w:id="7900" w:author="nadira firinda" w:date="2022-10-29T23:30:00Z"/>
                <w:rFonts w:ascii="Times New Roman" w:hAnsi="Times New Roman" w:cs="Times New Roman"/>
                <w:b/>
                <w:bCs/>
                <w:color w:val="FFFFFF" w:themeColor="background1"/>
                <w:szCs w:val="20"/>
              </w:rPr>
              <w:pPrChange w:id="7901" w:author="nadira firinda" w:date="2022-10-29T23:37:00Z">
                <w:pPr>
                  <w:spacing w:after="0"/>
                </w:pPr>
              </w:pPrChange>
            </w:pPr>
            <w:del w:id="7902" w:author="nadira firinda" w:date="2022-10-29T23:30:00Z">
              <w:r w:rsidRPr="00006ABF" w:rsidDel="00E35D67">
                <w:rPr>
                  <w:rFonts w:ascii="Times New Roman" w:hAnsi="Times New Roman" w:cs="Times New Roman"/>
                  <w:b/>
                  <w:bCs/>
                  <w:color w:val="FFFFFF" w:themeColor="background1"/>
                  <w:szCs w:val="20"/>
                </w:rPr>
                <w:delText>Dependent variable: Industri Pengolahan</w:delText>
              </w:r>
              <w:bookmarkStart w:id="7903" w:name="_Toc117979023"/>
              <w:bookmarkStart w:id="7904" w:name="_Toc117980671"/>
              <w:bookmarkEnd w:id="7903"/>
              <w:bookmarkEnd w:id="7904"/>
            </w:del>
          </w:p>
          <w:p w14:paraId="6BC0685C" w14:textId="5BD51659" w:rsidR="00EA5EF7" w:rsidRPr="00006ABF" w:rsidDel="00E35D67" w:rsidRDefault="00EA5EF7" w:rsidP="00CC4C47">
            <w:pPr>
              <w:spacing w:after="0" w:line="360" w:lineRule="auto"/>
              <w:rPr>
                <w:del w:id="7905" w:author="nadira firinda" w:date="2022-10-29T23:30:00Z"/>
                <w:rFonts w:ascii="Times New Roman" w:hAnsi="Times New Roman" w:cs="Times New Roman"/>
                <w:szCs w:val="20"/>
              </w:rPr>
              <w:pPrChange w:id="7906" w:author="nadira firinda" w:date="2022-10-29T23:37:00Z">
                <w:pPr>
                  <w:spacing w:after="0"/>
                </w:pPr>
              </w:pPrChange>
            </w:pPr>
            <w:del w:id="7907" w:author="nadira firinda" w:date="2022-10-29T23:30:00Z">
              <w:r w:rsidRPr="00006ABF" w:rsidDel="00E35D67">
                <w:rPr>
                  <w:rFonts w:ascii="Times New Roman" w:hAnsi="Times New Roman" w:cs="Times New Roman"/>
                  <w:b/>
                  <w:bCs/>
                  <w:color w:val="FFFFFF" w:themeColor="background1"/>
                  <w:szCs w:val="20"/>
                </w:rPr>
                <w:delText>LOG(G03MNFRL/ G03MNFRL_SF)</w:delText>
              </w:r>
              <w:bookmarkStart w:id="7908" w:name="_Toc117979024"/>
              <w:bookmarkStart w:id="7909" w:name="_Toc117980672"/>
              <w:bookmarkEnd w:id="7908"/>
              <w:bookmarkEnd w:id="7909"/>
            </w:del>
          </w:p>
        </w:tc>
        <w:bookmarkStart w:id="7910" w:name="_Toc117979025"/>
        <w:bookmarkStart w:id="7911" w:name="_Toc117980673"/>
        <w:bookmarkEnd w:id="7910"/>
        <w:bookmarkEnd w:id="7911"/>
      </w:tr>
      <w:tr w:rsidR="00EA5EF7" w:rsidRPr="00006ABF" w:rsidDel="00E35D67" w14:paraId="0A87DDD4" w14:textId="08CB2091" w:rsidTr="00FE59AD">
        <w:trPr>
          <w:trHeight w:val="433"/>
          <w:del w:id="7912" w:author="nadira firinda" w:date="2022-10-29T23:30:00Z"/>
        </w:trPr>
        <w:tc>
          <w:tcPr>
            <w:tcW w:w="3969" w:type="dxa"/>
            <w:tcBorders>
              <w:top w:val="nil"/>
              <w:left w:val="nil"/>
              <w:bottom w:val="nil"/>
              <w:right w:val="nil"/>
            </w:tcBorders>
            <w:shd w:val="clear" w:color="auto" w:fill="FFC000"/>
            <w:tcMar>
              <w:top w:w="15" w:type="dxa"/>
              <w:left w:w="108" w:type="dxa"/>
              <w:bottom w:w="0" w:type="dxa"/>
              <w:right w:w="108" w:type="dxa"/>
            </w:tcMar>
            <w:vAlign w:val="center"/>
            <w:hideMark/>
          </w:tcPr>
          <w:p w14:paraId="2BD1C169" w14:textId="3B2D333B" w:rsidR="00EA5EF7" w:rsidRPr="00006ABF" w:rsidDel="00E35D67" w:rsidRDefault="00EA5EF7" w:rsidP="00CC4C47">
            <w:pPr>
              <w:spacing w:after="0" w:line="360" w:lineRule="auto"/>
              <w:rPr>
                <w:del w:id="7913" w:author="nadira firinda" w:date="2022-10-29T23:30:00Z"/>
                <w:rFonts w:ascii="Times New Roman" w:hAnsi="Times New Roman" w:cs="Times New Roman"/>
                <w:szCs w:val="20"/>
              </w:rPr>
              <w:pPrChange w:id="7914" w:author="nadira firinda" w:date="2022-10-29T23:37:00Z">
                <w:pPr>
                  <w:spacing w:after="0"/>
                </w:pPr>
              </w:pPrChange>
            </w:pPr>
            <w:del w:id="7915" w:author="nadira firinda" w:date="2022-10-29T23:30:00Z">
              <w:r w:rsidRPr="00006ABF" w:rsidDel="00E35D67">
                <w:rPr>
                  <w:rFonts w:ascii="Times New Roman" w:hAnsi="Times New Roman" w:cs="Times New Roman"/>
                  <w:b/>
                  <w:bCs/>
                  <w:szCs w:val="20"/>
                </w:rPr>
                <w:delText>Explanatory Variables</w:delText>
              </w:r>
              <w:bookmarkStart w:id="7916" w:name="_Toc117979026"/>
              <w:bookmarkStart w:id="7917" w:name="_Toc117980674"/>
              <w:bookmarkEnd w:id="7916"/>
              <w:bookmarkEnd w:id="7917"/>
            </w:del>
          </w:p>
        </w:tc>
        <w:tc>
          <w:tcPr>
            <w:tcW w:w="2694" w:type="dxa"/>
            <w:gridSpan w:val="2"/>
            <w:tcBorders>
              <w:top w:val="nil"/>
              <w:left w:val="nil"/>
              <w:bottom w:val="nil"/>
              <w:right w:val="nil"/>
            </w:tcBorders>
            <w:shd w:val="clear" w:color="auto" w:fill="FFC000"/>
            <w:vAlign w:val="center"/>
          </w:tcPr>
          <w:p w14:paraId="28F59696" w14:textId="50133593" w:rsidR="00EA5EF7" w:rsidRPr="00006ABF" w:rsidDel="00E35D67" w:rsidRDefault="00EA5EF7" w:rsidP="00CC4C47">
            <w:pPr>
              <w:spacing w:after="0" w:line="360" w:lineRule="auto"/>
              <w:rPr>
                <w:del w:id="7918" w:author="nadira firinda" w:date="2022-10-29T23:30:00Z"/>
                <w:rFonts w:ascii="Times New Roman" w:hAnsi="Times New Roman" w:cs="Times New Roman"/>
                <w:szCs w:val="20"/>
              </w:rPr>
              <w:pPrChange w:id="7919" w:author="nadira firinda" w:date="2022-10-29T23:37:00Z">
                <w:pPr>
                  <w:spacing w:after="0"/>
                </w:pPr>
              </w:pPrChange>
            </w:pPr>
            <w:bookmarkStart w:id="7920" w:name="_Toc117979027"/>
            <w:bookmarkStart w:id="7921" w:name="_Toc117980675"/>
            <w:bookmarkEnd w:id="7920"/>
            <w:bookmarkEnd w:id="7921"/>
          </w:p>
        </w:tc>
        <w:tc>
          <w:tcPr>
            <w:tcW w:w="1134" w:type="dxa"/>
            <w:tcBorders>
              <w:top w:val="nil"/>
              <w:left w:val="nil"/>
              <w:bottom w:val="nil"/>
              <w:right w:val="nil"/>
            </w:tcBorders>
            <w:shd w:val="clear" w:color="auto" w:fill="FFC000"/>
            <w:tcMar>
              <w:top w:w="15" w:type="dxa"/>
              <w:left w:w="108" w:type="dxa"/>
              <w:bottom w:w="0" w:type="dxa"/>
              <w:right w:w="108" w:type="dxa"/>
            </w:tcMar>
            <w:vAlign w:val="center"/>
            <w:hideMark/>
          </w:tcPr>
          <w:p w14:paraId="709ED03B" w14:textId="3DCA85C5" w:rsidR="00EA5EF7" w:rsidRPr="00006ABF" w:rsidDel="00E35D67" w:rsidRDefault="00EA5EF7" w:rsidP="00CC4C47">
            <w:pPr>
              <w:spacing w:after="0" w:line="360" w:lineRule="auto"/>
              <w:rPr>
                <w:del w:id="7922" w:author="nadira firinda" w:date="2022-10-29T23:30:00Z"/>
                <w:rFonts w:ascii="Times New Roman" w:hAnsi="Times New Roman" w:cs="Times New Roman"/>
                <w:noProof/>
                <w:szCs w:val="20"/>
              </w:rPr>
              <w:pPrChange w:id="7923" w:author="nadira firinda" w:date="2022-10-29T23:37:00Z">
                <w:pPr>
                  <w:spacing w:after="0"/>
                </w:pPr>
              </w:pPrChange>
            </w:pPr>
            <w:del w:id="7924" w:author="nadira firinda" w:date="2022-10-29T23:30:00Z">
              <w:r w:rsidRPr="00006ABF" w:rsidDel="00E35D67">
                <w:rPr>
                  <w:rFonts w:ascii="Times New Roman" w:hAnsi="Times New Roman" w:cs="Times New Roman"/>
                  <w:b/>
                  <w:bCs/>
                  <w:noProof/>
                  <w:szCs w:val="20"/>
                  <w:lang w:val="en-GB"/>
                </w:rPr>
                <w:delText>Koefisien</w:delText>
              </w:r>
              <w:bookmarkStart w:id="7925" w:name="_Toc117979028"/>
              <w:bookmarkStart w:id="7926" w:name="_Toc117980676"/>
              <w:bookmarkEnd w:id="7925"/>
              <w:bookmarkEnd w:id="7926"/>
            </w:del>
          </w:p>
        </w:tc>
        <w:tc>
          <w:tcPr>
            <w:tcW w:w="1203" w:type="dxa"/>
            <w:tcBorders>
              <w:top w:val="nil"/>
              <w:left w:val="nil"/>
              <w:bottom w:val="nil"/>
              <w:right w:val="nil"/>
            </w:tcBorders>
            <w:shd w:val="clear" w:color="auto" w:fill="FFC000"/>
            <w:vAlign w:val="center"/>
          </w:tcPr>
          <w:p w14:paraId="17A75C2D" w14:textId="1D7ABDAC" w:rsidR="00EA5EF7" w:rsidRPr="00006ABF" w:rsidDel="00E35D67" w:rsidRDefault="00EA5EF7" w:rsidP="00CC4C47">
            <w:pPr>
              <w:spacing w:after="0" w:line="360" w:lineRule="auto"/>
              <w:rPr>
                <w:del w:id="7927" w:author="nadira firinda" w:date="2022-10-29T23:30:00Z"/>
                <w:rFonts w:ascii="Times New Roman" w:hAnsi="Times New Roman" w:cs="Times New Roman"/>
                <w:szCs w:val="20"/>
              </w:rPr>
              <w:pPrChange w:id="7928" w:author="nadira firinda" w:date="2022-10-29T23:37:00Z">
                <w:pPr>
                  <w:spacing w:after="0"/>
                </w:pPr>
              </w:pPrChange>
            </w:pPr>
            <w:bookmarkStart w:id="7929" w:name="_Toc117979029"/>
            <w:bookmarkStart w:id="7930" w:name="_Toc117980677"/>
            <w:bookmarkEnd w:id="7929"/>
            <w:bookmarkEnd w:id="7930"/>
          </w:p>
        </w:tc>
        <w:bookmarkStart w:id="7931" w:name="_Toc117979030"/>
        <w:bookmarkStart w:id="7932" w:name="_Toc117980678"/>
        <w:bookmarkEnd w:id="7931"/>
        <w:bookmarkEnd w:id="7932"/>
      </w:tr>
      <w:tr w:rsidR="00151222" w:rsidRPr="00006ABF" w:rsidDel="00E35D67" w14:paraId="3C754558" w14:textId="14BDA7BD" w:rsidTr="009212D0">
        <w:trPr>
          <w:trHeight w:val="433"/>
          <w:del w:id="7933" w:author="nadira firinda" w:date="2022-10-29T23:30:00Z"/>
        </w:trPr>
        <w:tc>
          <w:tcPr>
            <w:tcW w:w="3969" w:type="dxa"/>
            <w:tcBorders>
              <w:top w:val="dotted" w:sz="8" w:space="0" w:color="7F7F7F"/>
              <w:left w:val="nil"/>
              <w:bottom w:val="dotted" w:sz="8" w:space="0" w:color="7F7F7F"/>
              <w:right w:val="dotted" w:sz="8" w:space="0" w:color="7F7F7F"/>
            </w:tcBorders>
            <w:shd w:val="clear" w:color="auto" w:fill="auto"/>
            <w:tcMar>
              <w:top w:w="15" w:type="dxa"/>
              <w:left w:w="108" w:type="dxa"/>
              <w:bottom w:w="0" w:type="dxa"/>
              <w:right w:w="108" w:type="dxa"/>
            </w:tcMar>
          </w:tcPr>
          <w:p w14:paraId="1955B954" w14:textId="50DF6185" w:rsidR="00151222" w:rsidRPr="00006ABF" w:rsidDel="00E35D67" w:rsidRDefault="00151222" w:rsidP="00CC4C47">
            <w:pPr>
              <w:spacing w:line="360" w:lineRule="auto"/>
              <w:rPr>
                <w:del w:id="7934" w:author="nadira firinda" w:date="2022-10-29T23:30:00Z"/>
                <w:rFonts w:ascii="Times New Roman" w:hAnsi="Times New Roman" w:cs="Times New Roman"/>
              </w:rPr>
              <w:pPrChange w:id="7935" w:author="nadira firinda" w:date="2022-10-29T23:37:00Z">
                <w:pPr/>
              </w:pPrChange>
            </w:pPr>
            <w:del w:id="7936" w:author="nadira firinda" w:date="2022-10-29T23:30:00Z">
              <w:r w:rsidRPr="00006ABF" w:rsidDel="00E35D67">
                <w:rPr>
                  <w:rFonts w:ascii="Times New Roman" w:hAnsi="Times New Roman" w:cs="Times New Roman"/>
                </w:rPr>
                <w:delText>DLOG(INHRL/INHRL_SF)</w:delText>
              </w:r>
              <w:bookmarkStart w:id="7937" w:name="_Toc117979031"/>
              <w:bookmarkStart w:id="7938" w:name="_Toc117980679"/>
              <w:bookmarkEnd w:id="7937"/>
              <w:bookmarkEnd w:id="7938"/>
            </w:del>
          </w:p>
        </w:tc>
        <w:tc>
          <w:tcPr>
            <w:tcW w:w="2694" w:type="dxa"/>
            <w:gridSpan w:val="2"/>
            <w:tcBorders>
              <w:top w:val="dotted" w:sz="8" w:space="0" w:color="7F7F7F"/>
              <w:left w:val="dotted" w:sz="8" w:space="0" w:color="7F7F7F"/>
              <w:bottom w:val="dotted" w:sz="8" w:space="0" w:color="7F7F7F"/>
              <w:right w:val="dotted" w:sz="8" w:space="0" w:color="7F7F7F"/>
            </w:tcBorders>
            <w:shd w:val="clear" w:color="auto" w:fill="auto"/>
            <w:tcMar>
              <w:top w:w="15" w:type="dxa"/>
              <w:left w:w="108" w:type="dxa"/>
              <w:bottom w:w="0" w:type="dxa"/>
              <w:right w:w="108" w:type="dxa"/>
            </w:tcMar>
            <w:vAlign w:val="center"/>
          </w:tcPr>
          <w:p w14:paraId="08B37E8C" w14:textId="1EE4C799" w:rsidR="00151222" w:rsidRPr="00006ABF" w:rsidDel="00E35D67" w:rsidRDefault="00151222" w:rsidP="00CC4C47">
            <w:pPr>
              <w:spacing w:after="0" w:line="360" w:lineRule="auto"/>
              <w:rPr>
                <w:del w:id="7939" w:author="nadira firinda" w:date="2022-10-29T23:30:00Z"/>
                <w:rFonts w:ascii="Times New Roman" w:hAnsi="Times New Roman" w:cs="Times New Roman"/>
                <w:szCs w:val="20"/>
              </w:rPr>
              <w:pPrChange w:id="7940" w:author="nadira firinda" w:date="2022-10-29T23:37:00Z">
                <w:pPr>
                  <w:spacing w:after="0"/>
                </w:pPr>
              </w:pPrChange>
            </w:pPr>
            <w:del w:id="7941" w:author="nadira firinda" w:date="2022-10-29T23:30:00Z">
              <w:r w:rsidRPr="00006ABF" w:rsidDel="00E35D67">
                <w:rPr>
                  <w:rFonts w:ascii="Times New Roman" w:hAnsi="Times New Roman" w:cs="Times New Roman"/>
                  <w:szCs w:val="20"/>
                </w:rPr>
                <w:delText>Investasi Bangunan</w:delText>
              </w:r>
              <w:bookmarkStart w:id="7942" w:name="_Toc117979032"/>
              <w:bookmarkStart w:id="7943" w:name="_Toc117980680"/>
              <w:bookmarkEnd w:id="7942"/>
              <w:bookmarkEnd w:id="7943"/>
            </w:del>
          </w:p>
        </w:tc>
        <w:tc>
          <w:tcPr>
            <w:tcW w:w="1134" w:type="dxa"/>
            <w:tcBorders>
              <w:top w:val="dotted" w:sz="8" w:space="0" w:color="7F7F7F"/>
              <w:left w:val="dotted" w:sz="8" w:space="0" w:color="7F7F7F"/>
              <w:bottom w:val="dotted" w:sz="8" w:space="0" w:color="7F7F7F"/>
              <w:right w:val="dotted" w:sz="8" w:space="0" w:color="7F7F7F"/>
            </w:tcBorders>
            <w:shd w:val="clear" w:color="auto" w:fill="auto"/>
            <w:tcMar>
              <w:top w:w="15" w:type="dxa"/>
              <w:left w:w="108" w:type="dxa"/>
              <w:bottom w:w="0" w:type="dxa"/>
              <w:right w:w="108" w:type="dxa"/>
            </w:tcMar>
          </w:tcPr>
          <w:p w14:paraId="690A68B8" w14:textId="66939D87" w:rsidR="00151222" w:rsidRPr="00006ABF" w:rsidDel="00E35D67" w:rsidRDefault="00151222" w:rsidP="00CC4C47">
            <w:pPr>
              <w:spacing w:line="360" w:lineRule="auto"/>
              <w:jc w:val="center"/>
              <w:rPr>
                <w:del w:id="7944" w:author="nadira firinda" w:date="2022-10-29T23:30:00Z"/>
                <w:rFonts w:ascii="Times New Roman" w:hAnsi="Times New Roman" w:cs="Times New Roman"/>
              </w:rPr>
              <w:pPrChange w:id="7945" w:author="nadira firinda" w:date="2022-10-29T23:37:00Z">
                <w:pPr>
                  <w:jc w:val="center"/>
                </w:pPr>
              </w:pPrChange>
            </w:pPr>
            <w:del w:id="7946" w:author="nadira firinda" w:date="2022-10-29T23:30:00Z">
              <w:r w:rsidRPr="00006ABF" w:rsidDel="00E35D67">
                <w:rPr>
                  <w:rFonts w:ascii="Times New Roman" w:hAnsi="Times New Roman" w:cs="Times New Roman"/>
                </w:rPr>
                <w:delText>0.1378</w:delText>
              </w:r>
              <w:bookmarkStart w:id="7947" w:name="_Toc117979033"/>
              <w:bookmarkStart w:id="7948" w:name="_Toc117980681"/>
              <w:bookmarkEnd w:id="7947"/>
              <w:bookmarkEnd w:id="7948"/>
            </w:del>
          </w:p>
        </w:tc>
        <w:tc>
          <w:tcPr>
            <w:tcW w:w="1203" w:type="dxa"/>
            <w:tcBorders>
              <w:top w:val="dotted" w:sz="8" w:space="0" w:color="7F7F7F"/>
              <w:left w:val="dotted" w:sz="8" w:space="0" w:color="7F7F7F"/>
              <w:bottom w:val="dotted" w:sz="8" w:space="0" w:color="7F7F7F"/>
              <w:right w:val="nil"/>
            </w:tcBorders>
            <w:shd w:val="clear" w:color="auto" w:fill="auto"/>
            <w:tcMar>
              <w:top w:w="15" w:type="dxa"/>
              <w:left w:w="108" w:type="dxa"/>
              <w:bottom w:w="0" w:type="dxa"/>
              <w:right w:w="108" w:type="dxa"/>
            </w:tcMar>
            <w:vAlign w:val="center"/>
          </w:tcPr>
          <w:p w14:paraId="4F604CF5" w14:textId="099ADA84" w:rsidR="00151222" w:rsidRPr="00006ABF" w:rsidDel="00E35D67" w:rsidRDefault="00151222" w:rsidP="00CC4C47">
            <w:pPr>
              <w:spacing w:after="0" w:line="360" w:lineRule="auto"/>
              <w:jc w:val="center"/>
              <w:rPr>
                <w:del w:id="7949" w:author="nadira firinda" w:date="2022-10-29T23:30:00Z"/>
                <w:rFonts w:ascii="Times New Roman" w:hAnsi="Times New Roman" w:cs="Times New Roman"/>
                <w:szCs w:val="20"/>
              </w:rPr>
              <w:pPrChange w:id="7950" w:author="nadira firinda" w:date="2022-10-29T23:37:00Z">
                <w:pPr>
                  <w:spacing w:after="0"/>
                  <w:jc w:val="center"/>
                </w:pPr>
              </w:pPrChange>
            </w:pPr>
            <w:del w:id="7951" w:author="nadira firinda" w:date="2022-10-29T23:30:00Z">
              <w:r w:rsidRPr="00006ABF" w:rsidDel="00E35D67">
                <w:rPr>
                  <w:rFonts w:ascii="Times New Roman" w:hAnsi="Times New Roman" w:cs="Times New Roman"/>
                  <w:szCs w:val="20"/>
                </w:rPr>
                <w:delText>**</w:delText>
              </w:r>
              <w:bookmarkStart w:id="7952" w:name="_Toc117979034"/>
              <w:bookmarkStart w:id="7953" w:name="_Toc117980682"/>
              <w:bookmarkEnd w:id="7952"/>
              <w:bookmarkEnd w:id="7953"/>
            </w:del>
          </w:p>
        </w:tc>
        <w:bookmarkStart w:id="7954" w:name="_Toc117979035"/>
        <w:bookmarkStart w:id="7955" w:name="_Toc117980683"/>
        <w:bookmarkEnd w:id="7954"/>
        <w:bookmarkEnd w:id="7955"/>
      </w:tr>
      <w:tr w:rsidR="00151222" w:rsidRPr="00006ABF" w:rsidDel="00E35D67" w14:paraId="30348F61" w14:textId="4CAE9F41" w:rsidTr="00151222">
        <w:trPr>
          <w:trHeight w:val="433"/>
          <w:del w:id="7956" w:author="nadira firinda" w:date="2022-10-29T23:30:00Z"/>
        </w:trPr>
        <w:tc>
          <w:tcPr>
            <w:tcW w:w="3969" w:type="dxa"/>
            <w:tcBorders>
              <w:top w:val="dotted" w:sz="8" w:space="0" w:color="7F7F7F"/>
              <w:left w:val="nil"/>
              <w:bottom w:val="dotted" w:sz="8" w:space="0" w:color="7F7F7F"/>
              <w:right w:val="dotted" w:sz="8" w:space="0" w:color="7F7F7F"/>
            </w:tcBorders>
            <w:shd w:val="clear" w:color="auto" w:fill="auto"/>
            <w:tcMar>
              <w:top w:w="15" w:type="dxa"/>
              <w:left w:w="108" w:type="dxa"/>
              <w:bottom w:w="0" w:type="dxa"/>
              <w:right w:w="108" w:type="dxa"/>
            </w:tcMar>
          </w:tcPr>
          <w:p w14:paraId="79F221D9" w14:textId="75F67E8C" w:rsidR="00151222" w:rsidRPr="00006ABF" w:rsidDel="00E35D67" w:rsidRDefault="00151222" w:rsidP="00CC4C47">
            <w:pPr>
              <w:spacing w:line="360" w:lineRule="auto"/>
              <w:rPr>
                <w:del w:id="7957" w:author="nadira firinda" w:date="2022-10-29T23:30:00Z"/>
                <w:rFonts w:ascii="Times New Roman" w:hAnsi="Times New Roman" w:cs="Times New Roman"/>
              </w:rPr>
              <w:pPrChange w:id="7958" w:author="nadira firinda" w:date="2022-10-29T23:37:00Z">
                <w:pPr/>
              </w:pPrChange>
            </w:pPr>
            <w:del w:id="7959" w:author="nadira firinda" w:date="2022-10-29T23:30:00Z">
              <w:r w:rsidRPr="00006ABF" w:rsidDel="00E35D67">
                <w:rPr>
                  <w:rFonts w:ascii="Times New Roman" w:hAnsi="Times New Roman" w:cs="Times New Roman"/>
                </w:rPr>
                <w:delText>DLOG(G07WRMRL/G07WRMRL_SF)</w:delText>
              </w:r>
              <w:bookmarkStart w:id="7960" w:name="_Toc117979036"/>
              <w:bookmarkStart w:id="7961" w:name="_Toc117980684"/>
              <w:bookmarkEnd w:id="7960"/>
              <w:bookmarkEnd w:id="7961"/>
            </w:del>
          </w:p>
        </w:tc>
        <w:tc>
          <w:tcPr>
            <w:tcW w:w="2694" w:type="dxa"/>
            <w:gridSpan w:val="2"/>
            <w:tcBorders>
              <w:top w:val="dotted" w:sz="8" w:space="0" w:color="7F7F7F"/>
              <w:left w:val="dotted" w:sz="8" w:space="0" w:color="7F7F7F"/>
              <w:bottom w:val="dotted" w:sz="8" w:space="0" w:color="7F7F7F"/>
              <w:right w:val="dotted" w:sz="8" w:space="0" w:color="7F7F7F"/>
            </w:tcBorders>
            <w:shd w:val="clear" w:color="auto" w:fill="auto"/>
            <w:tcMar>
              <w:top w:w="15" w:type="dxa"/>
              <w:left w:w="108" w:type="dxa"/>
              <w:bottom w:w="0" w:type="dxa"/>
              <w:right w:w="108" w:type="dxa"/>
            </w:tcMar>
            <w:vAlign w:val="center"/>
          </w:tcPr>
          <w:p w14:paraId="59097CB7" w14:textId="1CF63776" w:rsidR="00151222" w:rsidRPr="00006ABF" w:rsidDel="00E35D67" w:rsidRDefault="00151222" w:rsidP="00CC4C47">
            <w:pPr>
              <w:spacing w:after="0" w:line="360" w:lineRule="auto"/>
              <w:rPr>
                <w:del w:id="7962" w:author="nadira firinda" w:date="2022-10-29T23:30:00Z"/>
                <w:rFonts w:ascii="Times New Roman" w:hAnsi="Times New Roman" w:cs="Times New Roman"/>
                <w:szCs w:val="20"/>
              </w:rPr>
              <w:pPrChange w:id="7963" w:author="nadira firinda" w:date="2022-10-29T23:37:00Z">
                <w:pPr>
                  <w:spacing w:after="0"/>
                </w:pPr>
              </w:pPrChange>
            </w:pPr>
            <w:del w:id="7964" w:author="nadira firinda" w:date="2022-10-29T23:30:00Z">
              <w:r w:rsidRPr="00006ABF" w:rsidDel="00E35D67">
                <w:rPr>
                  <w:rFonts w:ascii="Times New Roman" w:hAnsi="Times New Roman" w:cs="Times New Roman"/>
                  <w:szCs w:val="20"/>
                </w:rPr>
                <w:delText>Sektor Perdagangan Besar dan Eceran</w:delText>
              </w:r>
              <w:bookmarkStart w:id="7965" w:name="_Toc117979037"/>
              <w:bookmarkStart w:id="7966" w:name="_Toc117980685"/>
              <w:bookmarkEnd w:id="7965"/>
              <w:bookmarkEnd w:id="7966"/>
            </w:del>
          </w:p>
        </w:tc>
        <w:tc>
          <w:tcPr>
            <w:tcW w:w="1134" w:type="dxa"/>
            <w:tcBorders>
              <w:top w:val="dotted" w:sz="8" w:space="0" w:color="7F7F7F"/>
              <w:left w:val="dotted" w:sz="8" w:space="0" w:color="7F7F7F"/>
              <w:bottom w:val="dotted" w:sz="8" w:space="0" w:color="7F7F7F"/>
              <w:right w:val="dotted" w:sz="8" w:space="0" w:color="7F7F7F"/>
            </w:tcBorders>
            <w:shd w:val="clear" w:color="auto" w:fill="auto"/>
            <w:tcMar>
              <w:top w:w="15" w:type="dxa"/>
              <w:left w:w="108" w:type="dxa"/>
              <w:bottom w:w="0" w:type="dxa"/>
              <w:right w:w="108" w:type="dxa"/>
            </w:tcMar>
          </w:tcPr>
          <w:p w14:paraId="5C024E1F" w14:textId="073F4C41" w:rsidR="00151222" w:rsidRPr="00006ABF" w:rsidDel="00E35D67" w:rsidRDefault="00151222" w:rsidP="00CC4C47">
            <w:pPr>
              <w:spacing w:line="360" w:lineRule="auto"/>
              <w:jc w:val="center"/>
              <w:rPr>
                <w:del w:id="7967" w:author="nadira firinda" w:date="2022-10-29T23:30:00Z"/>
                <w:rFonts w:ascii="Times New Roman" w:hAnsi="Times New Roman" w:cs="Times New Roman"/>
              </w:rPr>
              <w:pPrChange w:id="7968" w:author="nadira firinda" w:date="2022-10-29T23:37:00Z">
                <w:pPr>
                  <w:jc w:val="center"/>
                </w:pPr>
              </w:pPrChange>
            </w:pPr>
            <w:del w:id="7969" w:author="nadira firinda" w:date="2022-10-29T23:30:00Z">
              <w:r w:rsidRPr="00006ABF" w:rsidDel="00E35D67">
                <w:rPr>
                  <w:rFonts w:ascii="Times New Roman" w:hAnsi="Times New Roman" w:cs="Times New Roman"/>
                </w:rPr>
                <w:delText>0.1718</w:delText>
              </w:r>
              <w:bookmarkStart w:id="7970" w:name="_Toc117979038"/>
              <w:bookmarkStart w:id="7971" w:name="_Toc117980686"/>
              <w:bookmarkEnd w:id="7970"/>
              <w:bookmarkEnd w:id="7971"/>
            </w:del>
          </w:p>
        </w:tc>
        <w:tc>
          <w:tcPr>
            <w:tcW w:w="1203" w:type="dxa"/>
            <w:tcBorders>
              <w:top w:val="dotted" w:sz="8" w:space="0" w:color="7F7F7F"/>
              <w:left w:val="dotted" w:sz="8" w:space="0" w:color="7F7F7F"/>
              <w:bottom w:val="dotted" w:sz="8" w:space="0" w:color="7F7F7F"/>
              <w:right w:val="nil"/>
            </w:tcBorders>
            <w:shd w:val="clear" w:color="auto" w:fill="auto"/>
            <w:tcMar>
              <w:top w:w="15" w:type="dxa"/>
              <w:left w:w="108" w:type="dxa"/>
              <w:bottom w:w="0" w:type="dxa"/>
              <w:right w:w="108" w:type="dxa"/>
            </w:tcMar>
            <w:vAlign w:val="center"/>
          </w:tcPr>
          <w:p w14:paraId="5F7BECB4" w14:textId="65536DF8" w:rsidR="00151222" w:rsidRPr="00006ABF" w:rsidDel="00E35D67" w:rsidRDefault="00151222" w:rsidP="00CC4C47">
            <w:pPr>
              <w:spacing w:after="0" w:line="360" w:lineRule="auto"/>
              <w:jc w:val="center"/>
              <w:rPr>
                <w:del w:id="7972" w:author="nadira firinda" w:date="2022-10-29T23:30:00Z"/>
                <w:rFonts w:ascii="Times New Roman" w:hAnsi="Times New Roman" w:cs="Times New Roman"/>
                <w:szCs w:val="20"/>
              </w:rPr>
              <w:pPrChange w:id="7973" w:author="nadira firinda" w:date="2022-10-29T23:37:00Z">
                <w:pPr>
                  <w:spacing w:after="0"/>
                  <w:jc w:val="center"/>
                </w:pPr>
              </w:pPrChange>
            </w:pPr>
            <w:del w:id="7974" w:author="nadira firinda" w:date="2022-10-29T23:30:00Z">
              <w:r w:rsidRPr="00006ABF" w:rsidDel="00E35D67">
                <w:rPr>
                  <w:rFonts w:ascii="Times New Roman" w:hAnsi="Times New Roman" w:cs="Times New Roman"/>
                  <w:szCs w:val="20"/>
                </w:rPr>
                <w:delText>**</w:delText>
              </w:r>
              <w:bookmarkStart w:id="7975" w:name="_Toc117979039"/>
              <w:bookmarkStart w:id="7976" w:name="_Toc117980687"/>
              <w:bookmarkEnd w:id="7975"/>
              <w:bookmarkEnd w:id="7976"/>
            </w:del>
          </w:p>
        </w:tc>
        <w:bookmarkStart w:id="7977" w:name="_Toc117979040"/>
        <w:bookmarkStart w:id="7978" w:name="_Toc117980688"/>
        <w:bookmarkEnd w:id="7977"/>
        <w:bookmarkEnd w:id="7978"/>
      </w:tr>
      <w:tr w:rsidR="00151222" w:rsidRPr="00006ABF" w:rsidDel="00E35D67" w14:paraId="6B60D254" w14:textId="4CB47FFC" w:rsidTr="00151222">
        <w:trPr>
          <w:trHeight w:val="433"/>
          <w:del w:id="7979" w:author="nadira firinda" w:date="2022-10-29T23:30:00Z"/>
        </w:trPr>
        <w:tc>
          <w:tcPr>
            <w:tcW w:w="3969" w:type="dxa"/>
            <w:tcBorders>
              <w:top w:val="dotted" w:sz="8" w:space="0" w:color="7F7F7F"/>
              <w:left w:val="nil"/>
              <w:bottom w:val="dotted" w:sz="8" w:space="0" w:color="7F7F7F"/>
              <w:right w:val="dotted" w:sz="8" w:space="0" w:color="7F7F7F"/>
            </w:tcBorders>
            <w:shd w:val="clear" w:color="auto" w:fill="auto"/>
            <w:tcMar>
              <w:top w:w="15" w:type="dxa"/>
              <w:left w:w="108" w:type="dxa"/>
              <w:bottom w:w="0" w:type="dxa"/>
              <w:right w:w="108" w:type="dxa"/>
            </w:tcMar>
          </w:tcPr>
          <w:p w14:paraId="6B6D5BD8" w14:textId="10A20A24" w:rsidR="00151222" w:rsidRPr="00006ABF" w:rsidDel="00E35D67" w:rsidRDefault="00151222" w:rsidP="00CC4C47">
            <w:pPr>
              <w:spacing w:line="360" w:lineRule="auto"/>
              <w:rPr>
                <w:del w:id="7980" w:author="nadira firinda" w:date="2022-10-29T23:30:00Z"/>
                <w:rFonts w:ascii="Times New Roman" w:hAnsi="Times New Roman" w:cs="Times New Roman"/>
              </w:rPr>
              <w:pPrChange w:id="7981" w:author="nadira firinda" w:date="2022-10-29T23:37:00Z">
                <w:pPr/>
              </w:pPrChange>
            </w:pPr>
            <w:del w:id="7982" w:author="nadira firinda" w:date="2022-10-29T23:30:00Z">
              <w:r w:rsidRPr="00006ABF" w:rsidDel="00E35D67">
                <w:rPr>
                  <w:rFonts w:ascii="Times New Roman" w:hAnsi="Times New Roman" w:cs="Times New Roman"/>
                </w:rPr>
                <w:delText>DLOG(CSPLRL/CSPLRL_SF)</w:delText>
              </w:r>
              <w:bookmarkStart w:id="7983" w:name="_Toc117979041"/>
              <w:bookmarkStart w:id="7984" w:name="_Toc117980689"/>
              <w:bookmarkEnd w:id="7983"/>
              <w:bookmarkEnd w:id="7984"/>
            </w:del>
          </w:p>
        </w:tc>
        <w:tc>
          <w:tcPr>
            <w:tcW w:w="2694" w:type="dxa"/>
            <w:gridSpan w:val="2"/>
            <w:tcBorders>
              <w:top w:val="dotted" w:sz="8" w:space="0" w:color="7F7F7F"/>
              <w:left w:val="dotted" w:sz="8" w:space="0" w:color="7F7F7F"/>
              <w:bottom w:val="dotted" w:sz="8" w:space="0" w:color="7F7F7F"/>
              <w:right w:val="dotted" w:sz="8" w:space="0" w:color="7F7F7F"/>
            </w:tcBorders>
            <w:shd w:val="clear" w:color="auto" w:fill="auto"/>
            <w:tcMar>
              <w:top w:w="15" w:type="dxa"/>
              <w:left w:w="108" w:type="dxa"/>
              <w:bottom w:w="0" w:type="dxa"/>
              <w:right w:w="108" w:type="dxa"/>
            </w:tcMar>
            <w:vAlign w:val="center"/>
          </w:tcPr>
          <w:p w14:paraId="5D6964FA" w14:textId="46E0AB42" w:rsidR="00151222" w:rsidRPr="00006ABF" w:rsidDel="00E35D67" w:rsidRDefault="00151222" w:rsidP="00CC4C47">
            <w:pPr>
              <w:spacing w:after="0" w:line="360" w:lineRule="auto"/>
              <w:rPr>
                <w:del w:id="7985" w:author="nadira firinda" w:date="2022-10-29T23:30:00Z"/>
                <w:rFonts w:ascii="Times New Roman" w:hAnsi="Times New Roman" w:cs="Times New Roman"/>
                <w:szCs w:val="20"/>
              </w:rPr>
              <w:pPrChange w:id="7986" w:author="nadira firinda" w:date="2022-10-29T23:37:00Z">
                <w:pPr>
                  <w:spacing w:after="0"/>
                </w:pPr>
              </w:pPrChange>
            </w:pPr>
            <w:del w:id="7987" w:author="nadira firinda" w:date="2022-10-29T23:30:00Z">
              <w:r w:rsidRPr="00006ABF" w:rsidDel="00E35D67">
                <w:rPr>
                  <w:rFonts w:ascii="Times New Roman" w:hAnsi="Times New Roman" w:cs="Times New Roman"/>
                  <w:szCs w:val="20"/>
                </w:rPr>
                <w:delText>Konsumsi Swasta</w:delText>
              </w:r>
              <w:bookmarkStart w:id="7988" w:name="_Toc117979042"/>
              <w:bookmarkStart w:id="7989" w:name="_Toc117980690"/>
              <w:bookmarkEnd w:id="7988"/>
              <w:bookmarkEnd w:id="7989"/>
            </w:del>
          </w:p>
        </w:tc>
        <w:tc>
          <w:tcPr>
            <w:tcW w:w="1134" w:type="dxa"/>
            <w:tcBorders>
              <w:top w:val="dotted" w:sz="8" w:space="0" w:color="7F7F7F"/>
              <w:left w:val="dotted" w:sz="8" w:space="0" w:color="7F7F7F"/>
              <w:bottom w:val="dotted" w:sz="8" w:space="0" w:color="7F7F7F"/>
              <w:right w:val="dotted" w:sz="8" w:space="0" w:color="7F7F7F"/>
            </w:tcBorders>
            <w:shd w:val="clear" w:color="auto" w:fill="auto"/>
            <w:tcMar>
              <w:top w:w="15" w:type="dxa"/>
              <w:left w:w="108" w:type="dxa"/>
              <w:bottom w:w="0" w:type="dxa"/>
              <w:right w:w="108" w:type="dxa"/>
            </w:tcMar>
          </w:tcPr>
          <w:p w14:paraId="2F53C03C" w14:textId="6C10D05F" w:rsidR="00151222" w:rsidRPr="00006ABF" w:rsidDel="00E35D67" w:rsidRDefault="00151222" w:rsidP="00CC4C47">
            <w:pPr>
              <w:spacing w:line="360" w:lineRule="auto"/>
              <w:jc w:val="center"/>
              <w:rPr>
                <w:del w:id="7990" w:author="nadira firinda" w:date="2022-10-29T23:30:00Z"/>
                <w:rFonts w:ascii="Times New Roman" w:hAnsi="Times New Roman" w:cs="Times New Roman"/>
              </w:rPr>
              <w:pPrChange w:id="7991" w:author="nadira firinda" w:date="2022-10-29T23:37:00Z">
                <w:pPr>
                  <w:jc w:val="center"/>
                </w:pPr>
              </w:pPrChange>
            </w:pPr>
            <w:del w:id="7992" w:author="nadira firinda" w:date="2022-10-29T23:30:00Z">
              <w:r w:rsidRPr="00006ABF" w:rsidDel="00E35D67">
                <w:rPr>
                  <w:rFonts w:ascii="Times New Roman" w:hAnsi="Times New Roman" w:cs="Times New Roman"/>
                </w:rPr>
                <w:delText>0.5792</w:delText>
              </w:r>
              <w:bookmarkStart w:id="7993" w:name="_Toc117979043"/>
              <w:bookmarkStart w:id="7994" w:name="_Toc117980691"/>
              <w:bookmarkEnd w:id="7993"/>
              <w:bookmarkEnd w:id="7994"/>
            </w:del>
          </w:p>
        </w:tc>
        <w:tc>
          <w:tcPr>
            <w:tcW w:w="1203" w:type="dxa"/>
            <w:tcBorders>
              <w:top w:val="dotted" w:sz="8" w:space="0" w:color="7F7F7F"/>
              <w:left w:val="dotted" w:sz="8" w:space="0" w:color="7F7F7F"/>
              <w:bottom w:val="dotted" w:sz="8" w:space="0" w:color="7F7F7F"/>
              <w:right w:val="nil"/>
            </w:tcBorders>
            <w:shd w:val="clear" w:color="auto" w:fill="auto"/>
            <w:tcMar>
              <w:top w:w="15" w:type="dxa"/>
              <w:left w:w="108" w:type="dxa"/>
              <w:bottom w:w="0" w:type="dxa"/>
              <w:right w:w="108" w:type="dxa"/>
            </w:tcMar>
            <w:vAlign w:val="center"/>
          </w:tcPr>
          <w:p w14:paraId="3B02897A" w14:textId="6F9BF28A" w:rsidR="00151222" w:rsidRPr="00006ABF" w:rsidDel="00E35D67" w:rsidRDefault="00151222" w:rsidP="00CC4C47">
            <w:pPr>
              <w:spacing w:after="0" w:line="360" w:lineRule="auto"/>
              <w:jc w:val="center"/>
              <w:rPr>
                <w:del w:id="7995" w:author="nadira firinda" w:date="2022-10-29T23:30:00Z"/>
                <w:rFonts w:ascii="Times New Roman" w:hAnsi="Times New Roman" w:cs="Times New Roman"/>
                <w:szCs w:val="20"/>
              </w:rPr>
              <w:pPrChange w:id="7996" w:author="nadira firinda" w:date="2022-10-29T23:37:00Z">
                <w:pPr>
                  <w:spacing w:after="0"/>
                  <w:jc w:val="center"/>
                </w:pPr>
              </w:pPrChange>
            </w:pPr>
            <w:del w:id="7997" w:author="nadira firinda" w:date="2022-10-29T23:30:00Z">
              <w:r w:rsidRPr="00006ABF" w:rsidDel="00E35D67">
                <w:rPr>
                  <w:rFonts w:ascii="Times New Roman" w:hAnsi="Times New Roman" w:cs="Times New Roman"/>
                  <w:szCs w:val="20"/>
                </w:rPr>
                <w:delText>***</w:delText>
              </w:r>
              <w:bookmarkStart w:id="7998" w:name="_Toc117979044"/>
              <w:bookmarkStart w:id="7999" w:name="_Toc117980692"/>
              <w:bookmarkEnd w:id="7998"/>
              <w:bookmarkEnd w:id="7999"/>
            </w:del>
          </w:p>
        </w:tc>
        <w:bookmarkStart w:id="8000" w:name="_Toc117979045"/>
        <w:bookmarkStart w:id="8001" w:name="_Toc117980693"/>
        <w:bookmarkEnd w:id="8000"/>
        <w:bookmarkEnd w:id="8001"/>
      </w:tr>
      <w:tr w:rsidR="00151222" w:rsidRPr="00006ABF" w:rsidDel="00E35D67" w14:paraId="4BDC0DFB" w14:textId="2FE70211" w:rsidTr="00151222">
        <w:trPr>
          <w:trHeight w:val="433"/>
          <w:del w:id="8002" w:author="nadira firinda" w:date="2022-10-29T23:30:00Z"/>
        </w:trPr>
        <w:tc>
          <w:tcPr>
            <w:tcW w:w="3969" w:type="dxa"/>
            <w:tcBorders>
              <w:top w:val="dotted" w:sz="8" w:space="0" w:color="7F7F7F"/>
              <w:left w:val="nil"/>
              <w:bottom w:val="dotted" w:sz="8" w:space="0" w:color="7F7F7F"/>
              <w:right w:val="dotted" w:sz="8" w:space="0" w:color="7F7F7F"/>
            </w:tcBorders>
            <w:shd w:val="clear" w:color="auto" w:fill="auto"/>
            <w:tcMar>
              <w:top w:w="15" w:type="dxa"/>
              <w:left w:w="108" w:type="dxa"/>
              <w:bottom w:w="0" w:type="dxa"/>
              <w:right w:w="108" w:type="dxa"/>
            </w:tcMar>
          </w:tcPr>
          <w:p w14:paraId="70166828" w14:textId="3AE2F7AC" w:rsidR="00151222" w:rsidRPr="00006ABF" w:rsidDel="00E35D67" w:rsidRDefault="00151222" w:rsidP="00CC4C47">
            <w:pPr>
              <w:spacing w:line="360" w:lineRule="auto"/>
              <w:rPr>
                <w:del w:id="8003" w:author="nadira firinda" w:date="2022-10-29T23:30:00Z"/>
                <w:rFonts w:ascii="Times New Roman" w:hAnsi="Times New Roman" w:cs="Times New Roman"/>
              </w:rPr>
              <w:pPrChange w:id="8004" w:author="nadira firinda" w:date="2022-10-29T23:37:00Z">
                <w:pPr/>
              </w:pPrChange>
            </w:pPr>
            <w:del w:id="8005" w:author="nadira firinda" w:date="2022-10-29T23:30:00Z">
              <w:r w:rsidRPr="00006ABF" w:rsidDel="00E35D67">
                <w:rPr>
                  <w:rFonts w:ascii="Times New Roman" w:hAnsi="Times New Roman" w:cs="Times New Roman"/>
                </w:rPr>
                <w:delText>ECM_G03MNFRL(-1)</w:delText>
              </w:r>
              <w:bookmarkStart w:id="8006" w:name="_Toc117979046"/>
              <w:bookmarkStart w:id="8007" w:name="_Toc117980694"/>
              <w:bookmarkEnd w:id="8006"/>
              <w:bookmarkEnd w:id="8007"/>
            </w:del>
          </w:p>
        </w:tc>
        <w:tc>
          <w:tcPr>
            <w:tcW w:w="2694" w:type="dxa"/>
            <w:gridSpan w:val="2"/>
            <w:tcBorders>
              <w:top w:val="dotted" w:sz="8" w:space="0" w:color="7F7F7F"/>
              <w:left w:val="dotted" w:sz="8" w:space="0" w:color="7F7F7F"/>
              <w:bottom w:val="dotted" w:sz="8" w:space="0" w:color="7F7F7F"/>
              <w:right w:val="dotted" w:sz="8" w:space="0" w:color="7F7F7F"/>
            </w:tcBorders>
            <w:shd w:val="clear" w:color="auto" w:fill="auto"/>
            <w:tcMar>
              <w:top w:w="15" w:type="dxa"/>
              <w:left w:w="108" w:type="dxa"/>
              <w:bottom w:w="0" w:type="dxa"/>
              <w:right w:w="108" w:type="dxa"/>
            </w:tcMar>
            <w:vAlign w:val="center"/>
          </w:tcPr>
          <w:p w14:paraId="26A6B19B" w14:textId="4B367C64" w:rsidR="00151222" w:rsidRPr="00006ABF" w:rsidDel="00E35D67" w:rsidRDefault="00151222" w:rsidP="00CC4C47">
            <w:pPr>
              <w:spacing w:after="0" w:line="360" w:lineRule="auto"/>
              <w:rPr>
                <w:del w:id="8008" w:author="nadira firinda" w:date="2022-10-29T23:30:00Z"/>
                <w:rFonts w:ascii="Times New Roman" w:hAnsi="Times New Roman" w:cs="Times New Roman"/>
                <w:szCs w:val="20"/>
              </w:rPr>
              <w:pPrChange w:id="8009" w:author="nadira firinda" w:date="2022-10-29T23:37:00Z">
                <w:pPr>
                  <w:spacing w:after="0"/>
                </w:pPr>
              </w:pPrChange>
            </w:pPr>
            <w:del w:id="8010" w:author="nadira firinda" w:date="2022-10-29T23:30:00Z">
              <w:r w:rsidRPr="00006ABF" w:rsidDel="00E35D67">
                <w:rPr>
                  <w:rFonts w:ascii="Times New Roman" w:hAnsi="Times New Roman" w:cs="Times New Roman"/>
                  <w:szCs w:val="20"/>
                </w:rPr>
                <w:delText>ECM Sektor Industri Pengolahan</w:delText>
              </w:r>
              <w:bookmarkStart w:id="8011" w:name="_Toc117979047"/>
              <w:bookmarkStart w:id="8012" w:name="_Toc117980695"/>
              <w:bookmarkEnd w:id="8011"/>
              <w:bookmarkEnd w:id="8012"/>
            </w:del>
          </w:p>
        </w:tc>
        <w:tc>
          <w:tcPr>
            <w:tcW w:w="1134" w:type="dxa"/>
            <w:tcBorders>
              <w:top w:val="dotted" w:sz="8" w:space="0" w:color="7F7F7F"/>
              <w:left w:val="dotted" w:sz="8" w:space="0" w:color="7F7F7F"/>
              <w:bottom w:val="dotted" w:sz="8" w:space="0" w:color="7F7F7F"/>
              <w:right w:val="dotted" w:sz="8" w:space="0" w:color="7F7F7F"/>
            </w:tcBorders>
            <w:shd w:val="clear" w:color="auto" w:fill="auto"/>
            <w:tcMar>
              <w:top w:w="15" w:type="dxa"/>
              <w:left w:w="108" w:type="dxa"/>
              <w:bottom w:w="0" w:type="dxa"/>
              <w:right w:w="108" w:type="dxa"/>
            </w:tcMar>
          </w:tcPr>
          <w:p w14:paraId="63F85083" w14:textId="615E5C42" w:rsidR="00151222" w:rsidRPr="00006ABF" w:rsidDel="00E35D67" w:rsidRDefault="00151222" w:rsidP="00CC4C47">
            <w:pPr>
              <w:spacing w:line="360" w:lineRule="auto"/>
              <w:jc w:val="center"/>
              <w:rPr>
                <w:del w:id="8013" w:author="nadira firinda" w:date="2022-10-29T23:30:00Z"/>
                <w:rFonts w:ascii="Times New Roman" w:hAnsi="Times New Roman" w:cs="Times New Roman"/>
              </w:rPr>
              <w:pPrChange w:id="8014" w:author="nadira firinda" w:date="2022-10-29T23:37:00Z">
                <w:pPr>
                  <w:jc w:val="center"/>
                </w:pPr>
              </w:pPrChange>
            </w:pPr>
            <w:del w:id="8015" w:author="nadira firinda" w:date="2022-10-29T23:30:00Z">
              <w:r w:rsidRPr="00006ABF" w:rsidDel="00E35D67">
                <w:rPr>
                  <w:rFonts w:ascii="Times New Roman" w:hAnsi="Times New Roman" w:cs="Times New Roman"/>
                </w:rPr>
                <w:delText>-0.5860</w:delText>
              </w:r>
              <w:bookmarkStart w:id="8016" w:name="_Toc117979048"/>
              <w:bookmarkStart w:id="8017" w:name="_Toc117980696"/>
              <w:bookmarkEnd w:id="8016"/>
              <w:bookmarkEnd w:id="8017"/>
            </w:del>
          </w:p>
        </w:tc>
        <w:tc>
          <w:tcPr>
            <w:tcW w:w="1203" w:type="dxa"/>
            <w:tcBorders>
              <w:top w:val="dotted" w:sz="8" w:space="0" w:color="7F7F7F"/>
              <w:left w:val="dotted" w:sz="8" w:space="0" w:color="7F7F7F"/>
              <w:bottom w:val="dotted" w:sz="8" w:space="0" w:color="7F7F7F"/>
              <w:right w:val="nil"/>
            </w:tcBorders>
            <w:shd w:val="clear" w:color="auto" w:fill="auto"/>
            <w:tcMar>
              <w:top w:w="15" w:type="dxa"/>
              <w:left w:w="108" w:type="dxa"/>
              <w:bottom w:w="0" w:type="dxa"/>
              <w:right w:w="108" w:type="dxa"/>
            </w:tcMar>
            <w:vAlign w:val="center"/>
          </w:tcPr>
          <w:p w14:paraId="48359D30" w14:textId="79A0FBC1" w:rsidR="00151222" w:rsidRPr="00006ABF" w:rsidDel="00E35D67" w:rsidRDefault="00151222" w:rsidP="00CC4C47">
            <w:pPr>
              <w:spacing w:after="0" w:line="360" w:lineRule="auto"/>
              <w:jc w:val="center"/>
              <w:rPr>
                <w:del w:id="8018" w:author="nadira firinda" w:date="2022-10-29T23:30:00Z"/>
                <w:rFonts w:ascii="Times New Roman" w:hAnsi="Times New Roman" w:cs="Times New Roman"/>
                <w:szCs w:val="20"/>
              </w:rPr>
              <w:pPrChange w:id="8019" w:author="nadira firinda" w:date="2022-10-29T23:37:00Z">
                <w:pPr>
                  <w:spacing w:after="0"/>
                  <w:jc w:val="center"/>
                </w:pPr>
              </w:pPrChange>
            </w:pPr>
            <w:del w:id="8020" w:author="nadira firinda" w:date="2022-10-29T23:30:00Z">
              <w:r w:rsidRPr="00006ABF" w:rsidDel="00E35D67">
                <w:rPr>
                  <w:rFonts w:ascii="Times New Roman" w:hAnsi="Times New Roman" w:cs="Times New Roman"/>
                  <w:szCs w:val="20"/>
                </w:rPr>
                <w:delText>**</w:delText>
              </w:r>
              <w:r w:rsidR="008D79C7" w:rsidRPr="00006ABF" w:rsidDel="00E35D67">
                <w:rPr>
                  <w:rFonts w:ascii="Times New Roman" w:hAnsi="Times New Roman" w:cs="Times New Roman"/>
                  <w:szCs w:val="20"/>
                </w:rPr>
                <w:delText>*</w:delText>
              </w:r>
              <w:bookmarkStart w:id="8021" w:name="_Toc117979049"/>
              <w:bookmarkStart w:id="8022" w:name="_Toc117980697"/>
              <w:bookmarkEnd w:id="8021"/>
              <w:bookmarkEnd w:id="8022"/>
            </w:del>
          </w:p>
        </w:tc>
        <w:bookmarkStart w:id="8023" w:name="_Toc117979050"/>
        <w:bookmarkStart w:id="8024" w:name="_Toc117980698"/>
        <w:bookmarkEnd w:id="8023"/>
        <w:bookmarkEnd w:id="8024"/>
      </w:tr>
      <w:tr w:rsidR="00EA5EF7" w:rsidRPr="00006ABF" w:rsidDel="00E35D67" w14:paraId="33B35376" w14:textId="615A4746" w:rsidTr="00FE59AD">
        <w:trPr>
          <w:trHeight w:val="363"/>
          <w:del w:id="8025" w:author="nadira firinda" w:date="2022-10-29T23:30:00Z"/>
        </w:trPr>
        <w:tc>
          <w:tcPr>
            <w:tcW w:w="9000" w:type="dxa"/>
            <w:gridSpan w:val="5"/>
            <w:tcBorders>
              <w:top w:val="dotted" w:sz="8" w:space="0" w:color="7F7F7F"/>
              <w:left w:val="nil"/>
              <w:bottom w:val="dotted" w:sz="8" w:space="0" w:color="7F7F7F"/>
              <w:right w:val="nil"/>
            </w:tcBorders>
            <w:shd w:val="clear" w:color="auto" w:fill="auto"/>
            <w:tcMar>
              <w:top w:w="15" w:type="dxa"/>
              <w:left w:w="108" w:type="dxa"/>
              <w:bottom w:w="0" w:type="dxa"/>
              <w:right w:w="108" w:type="dxa"/>
            </w:tcMar>
            <w:vAlign w:val="center"/>
            <w:hideMark/>
          </w:tcPr>
          <w:p w14:paraId="7C71C584" w14:textId="672714EA" w:rsidR="00EA5EF7" w:rsidRPr="00006ABF" w:rsidDel="00E35D67" w:rsidRDefault="00EA5EF7" w:rsidP="00CC4C47">
            <w:pPr>
              <w:spacing w:after="0" w:line="360" w:lineRule="auto"/>
              <w:rPr>
                <w:del w:id="8026" w:author="nadira firinda" w:date="2022-10-29T23:30:00Z"/>
                <w:rFonts w:ascii="Times New Roman" w:hAnsi="Times New Roman" w:cs="Times New Roman"/>
                <w:szCs w:val="20"/>
              </w:rPr>
              <w:pPrChange w:id="8027" w:author="nadira firinda" w:date="2022-10-29T23:37:00Z">
                <w:pPr>
                  <w:spacing w:after="0"/>
                </w:pPr>
              </w:pPrChange>
            </w:pPr>
            <w:del w:id="8028" w:author="nadira firinda" w:date="2022-10-29T23:30:00Z">
              <w:r w:rsidRPr="00006ABF" w:rsidDel="00E35D67">
                <w:rPr>
                  <w:rFonts w:ascii="Times New Roman" w:hAnsi="Times New Roman" w:cs="Times New Roman"/>
                  <w:szCs w:val="20"/>
                  <w:lang w:val="en-GB"/>
                </w:rPr>
                <w:delText xml:space="preserve">Dummy </w:delText>
              </w:r>
              <w:r w:rsidRPr="00006ABF" w:rsidDel="00E35D67">
                <w:rPr>
                  <w:rFonts w:ascii="Times New Roman" w:hAnsi="Times New Roman" w:cs="Times New Roman"/>
                  <w:szCs w:val="20"/>
                </w:rPr>
                <w:delText>w</w:delText>
              </w:r>
              <w:r w:rsidRPr="00006ABF" w:rsidDel="00E35D67">
                <w:rPr>
                  <w:rFonts w:ascii="Times New Roman" w:hAnsi="Times New Roman" w:cs="Times New Roman"/>
                  <w:noProof/>
                  <w:szCs w:val="20"/>
                  <w:lang w:val="en-GB"/>
                </w:rPr>
                <w:delText>aktu</w:delText>
              </w:r>
              <w:r w:rsidRPr="00006ABF" w:rsidDel="00E35D67">
                <w:rPr>
                  <w:rFonts w:ascii="Times New Roman" w:hAnsi="Times New Roman" w:cs="Times New Roman"/>
                  <w:szCs w:val="20"/>
                  <w:lang w:val="en-GB"/>
                </w:rPr>
                <w:delText xml:space="preserve">: </w:delText>
              </w:r>
              <w:r w:rsidR="00151222" w:rsidRPr="00006ABF" w:rsidDel="00E35D67">
                <w:rPr>
                  <w:rFonts w:ascii="Times New Roman" w:hAnsi="Times New Roman" w:cs="Times New Roman"/>
                  <w:szCs w:val="20"/>
                </w:rPr>
                <w:delText>--</w:delText>
              </w:r>
              <w:bookmarkStart w:id="8029" w:name="_Toc117979051"/>
              <w:bookmarkStart w:id="8030" w:name="_Toc117980699"/>
              <w:bookmarkEnd w:id="8029"/>
              <w:bookmarkEnd w:id="8030"/>
            </w:del>
          </w:p>
        </w:tc>
        <w:bookmarkStart w:id="8031" w:name="_Toc117979052"/>
        <w:bookmarkStart w:id="8032" w:name="_Toc117980700"/>
        <w:bookmarkEnd w:id="8031"/>
        <w:bookmarkEnd w:id="8032"/>
      </w:tr>
      <w:tr w:rsidR="00EA5EF7" w:rsidRPr="00006ABF" w:rsidDel="00E35D67" w14:paraId="666B8575" w14:textId="2D92CFF1" w:rsidTr="00FE59AD">
        <w:trPr>
          <w:trHeight w:val="433"/>
          <w:del w:id="8033" w:author="nadira firinda" w:date="2022-10-29T23:30:00Z"/>
        </w:trPr>
        <w:tc>
          <w:tcPr>
            <w:tcW w:w="9000" w:type="dxa"/>
            <w:gridSpan w:val="5"/>
            <w:tcBorders>
              <w:top w:val="dotted" w:sz="8" w:space="0" w:color="7F7F7F"/>
              <w:left w:val="nil"/>
              <w:bottom w:val="dotted" w:sz="8" w:space="0" w:color="7F7F7F"/>
              <w:right w:val="nil"/>
            </w:tcBorders>
            <w:shd w:val="clear" w:color="auto" w:fill="92D050"/>
            <w:tcMar>
              <w:top w:w="15" w:type="dxa"/>
              <w:left w:w="108" w:type="dxa"/>
              <w:bottom w:w="0" w:type="dxa"/>
              <w:right w:w="108" w:type="dxa"/>
            </w:tcMar>
            <w:vAlign w:val="center"/>
            <w:hideMark/>
          </w:tcPr>
          <w:p w14:paraId="0195AF1C" w14:textId="78CB629B" w:rsidR="00EA5EF7" w:rsidRPr="00006ABF" w:rsidDel="00E35D67" w:rsidRDefault="00EA5EF7" w:rsidP="00CC4C47">
            <w:pPr>
              <w:spacing w:after="0" w:line="360" w:lineRule="auto"/>
              <w:rPr>
                <w:del w:id="8034" w:author="nadira firinda" w:date="2022-10-29T23:30:00Z"/>
                <w:rFonts w:ascii="Times New Roman" w:hAnsi="Times New Roman" w:cs="Times New Roman"/>
                <w:szCs w:val="20"/>
              </w:rPr>
              <w:pPrChange w:id="8035" w:author="nadira firinda" w:date="2022-10-29T23:37:00Z">
                <w:pPr>
                  <w:spacing w:after="0"/>
                </w:pPr>
              </w:pPrChange>
            </w:pPr>
            <w:del w:id="8036" w:author="nadira firinda" w:date="2022-10-29T23:30:00Z">
              <w:r w:rsidRPr="00006ABF" w:rsidDel="00E35D67">
                <w:rPr>
                  <w:rFonts w:ascii="Times New Roman" w:hAnsi="Times New Roman" w:cs="Times New Roman"/>
                  <w:b/>
                  <w:bCs/>
                  <w:szCs w:val="20"/>
                </w:rPr>
                <w:delText>Diagnostic Test</w:delText>
              </w:r>
              <w:bookmarkStart w:id="8037" w:name="_Toc117979053"/>
              <w:bookmarkStart w:id="8038" w:name="_Toc117980701"/>
              <w:bookmarkEnd w:id="8037"/>
              <w:bookmarkEnd w:id="8038"/>
            </w:del>
          </w:p>
        </w:tc>
        <w:bookmarkStart w:id="8039" w:name="_Toc117979054"/>
        <w:bookmarkStart w:id="8040" w:name="_Toc117980702"/>
        <w:bookmarkEnd w:id="8039"/>
        <w:bookmarkEnd w:id="8040"/>
      </w:tr>
      <w:tr w:rsidR="00EA5EF7" w:rsidRPr="00006ABF" w:rsidDel="00E35D67" w14:paraId="173345B7" w14:textId="43C1E3C3" w:rsidTr="00FE59AD">
        <w:trPr>
          <w:trHeight w:val="433"/>
          <w:del w:id="8041" w:author="nadira firinda" w:date="2022-10-29T23:30:00Z"/>
        </w:trPr>
        <w:tc>
          <w:tcPr>
            <w:tcW w:w="3969" w:type="dxa"/>
            <w:tcBorders>
              <w:top w:val="dotted" w:sz="8" w:space="0" w:color="7F7F7F"/>
              <w:left w:val="nil"/>
              <w:bottom w:val="dotted" w:sz="8" w:space="0" w:color="7F7F7F"/>
              <w:right w:val="nil"/>
            </w:tcBorders>
            <w:shd w:val="clear" w:color="auto" w:fill="auto"/>
            <w:tcMar>
              <w:top w:w="15" w:type="dxa"/>
              <w:left w:w="108" w:type="dxa"/>
              <w:bottom w:w="0" w:type="dxa"/>
              <w:right w:w="108" w:type="dxa"/>
            </w:tcMar>
            <w:vAlign w:val="center"/>
            <w:hideMark/>
          </w:tcPr>
          <w:p w14:paraId="45EBD3DD" w14:textId="5AFDA324" w:rsidR="00EA5EF7" w:rsidRPr="00006ABF" w:rsidDel="00E35D67" w:rsidRDefault="00EA5EF7" w:rsidP="00CC4C47">
            <w:pPr>
              <w:spacing w:after="0" w:line="360" w:lineRule="auto"/>
              <w:rPr>
                <w:del w:id="8042" w:author="nadira firinda" w:date="2022-10-29T23:30:00Z"/>
                <w:rFonts w:ascii="Times New Roman" w:hAnsi="Times New Roman" w:cs="Times New Roman"/>
                <w:szCs w:val="20"/>
              </w:rPr>
              <w:pPrChange w:id="8043" w:author="nadira firinda" w:date="2022-10-29T23:37:00Z">
                <w:pPr>
                  <w:spacing w:after="0"/>
                </w:pPr>
              </w:pPrChange>
            </w:pPr>
            <w:del w:id="8044" w:author="nadira firinda" w:date="2022-10-29T23:30:00Z">
              <w:r w:rsidRPr="00006ABF" w:rsidDel="00E35D67">
                <w:rPr>
                  <w:rFonts w:ascii="Times New Roman" w:hAnsi="Times New Roman" w:cs="Times New Roman"/>
                  <w:szCs w:val="20"/>
                  <w:lang w:val="en-GB"/>
                </w:rPr>
                <w:delText>Adjusted R-Squared</w:delText>
              </w:r>
              <w:bookmarkStart w:id="8045" w:name="_Toc117979055"/>
              <w:bookmarkStart w:id="8046" w:name="_Toc117980703"/>
              <w:bookmarkEnd w:id="8045"/>
              <w:bookmarkEnd w:id="8046"/>
            </w:del>
          </w:p>
        </w:tc>
        <w:tc>
          <w:tcPr>
            <w:tcW w:w="236" w:type="dxa"/>
            <w:tcBorders>
              <w:top w:val="dotted" w:sz="8" w:space="0" w:color="7F7F7F"/>
              <w:left w:val="nil"/>
              <w:bottom w:val="dotted" w:sz="8" w:space="0" w:color="7F7F7F"/>
              <w:right w:val="nil"/>
            </w:tcBorders>
            <w:shd w:val="clear" w:color="auto" w:fill="auto"/>
            <w:tcMar>
              <w:top w:w="15" w:type="dxa"/>
              <w:left w:w="108" w:type="dxa"/>
              <w:bottom w:w="0" w:type="dxa"/>
              <w:right w:w="108" w:type="dxa"/>
            </w:tcMar>
            <w:vAlign w:val="center"/>
            <w:hideMark/>
          </w:tcPr>
          <w:p w14:paraId="032B9BFB" w14:textId="4F6871B8" w:rsidR="00EA5EF7" w:rsidRPr="00006ABF" w:rsidDel="00E35D67" w:rsidRDefault="00EA5EF7" w:rsidP="00CC4C47">
            <w:pPr>
              <w:spacing w:after="0" w:line="360" w:lineRule="auto"/>
              <w:rPr>
                <w:del w:id="8047" w:author="nadira firinda" w:date="2022-10-29T23:30:00Z"/>
                <w:rFonts w:ascii="Times New Roman" w:hAnsi="Times New Roman" w:cs="Times New Roman"/>
                <w:szCs w:val="20"/>
              </w:rPr>
              <w:pPrChange w:id="8048" w:author="nadira firinda" w:date="2022-10-29T23:37:00Z">
                <w:pPr>
                  <w:spacing w:after="0"/>
                </w:pPr>
              </w:pPrChange>
            </w:pPr>
            <w:bookmarkStart w:id="8049" w:name="_Toc117979056"/>
            <w:bookmarkStart w:id="8050" w:name="_Toc117980704"/>
            <w:bookmarkEnd w:id="8049"/>
            <w:bookmarkEnd w:id="8050"/>
          </w:p>
        </w:tc>
        <w:tc>
          <w:tcPr>
            <w:tcW w:w="2458" w:type="dxa"/>
            <w:tcBorders>
              <w:top w:val="dotted" w:sz="8" w:space="0" w:color="7F7F7F"/>
              <w:left w:val="nil"/>
              <w:bottom w:val="dotted" w:sz="8" w:space="0" w:color="7F7F7F"/>
              <w:right w:val="dotted" w:sz="8" w:space="0" w:color="7F7F7F"/>
            </w:tcBorders>
            <w:shd w:val="clear" w:color="auto" w:fill="auto"/>
            <w:tcMar>
              <w:top w:w="15" w:type="dxa"/>
              <w:left w:w="108" w:type="dxa"/>
              <w:bottom w:w="0" w:type="dxa"/>
              <w:right w:w="108" w:type="dxa"/>
            </w:tcMar>
            <w:vAlign w:val="center"/>
            <w:hideMark/>
          </w:tcPr>
          <w:p w14:paraId="3B0BA5BB" w14:textId="74DF9148" w:rsidR="00EA5EF7" w:rsidRPr="00006ABF" w:rsidDel="00E35D67" w:rsidRDefault="00EA5EF7" w:rsidP="00CC4C47">
            <w:pPr>
              <w:spacing w:after="0" w:line="360" w:lineRule="auto"/>
              <w:rPr>
                <w:del w:id="8051" w:author="nadira firinda" w:date="2022-10-29T23:30:00Z"/>
                <w:rFonts w:ascii="Times New Roman" w:hAnsi="Times New Roman" w:cs="Times New Roman"/>
                <w:szCs w:val="20"/>
              </w:rPr>
              <w:pPrChange w:id="8052" w:author="nadira firinda" w:date="2022-10-29T23:37:00Z">
                <w:pPr>
                  <w:spacing w:after="0"/>
                </w:pPr>
              </w:pPrChange>
            </w:pPr>
            <w:bookmarkStart w:id="8053" w:name="_Toc117979057"/>
            <w:bookmarkStart w:id="8054" w:name="_Toc117980705"/>
            <w:bookmarkEnd w:id="8053"/>
            <w:bookmarkEnd w:id="8054"/>
          </w:p>
        </w:tc>
        <w:tc>
          <w:tcPr>
            <w:tcW w:w="2337" w:type="dxa"/>
            <w:gridSpan w:val="2"/>
            <w:tcBorders>
              <w:top w:val="dotted" w:sz="8" w:space="0" w:color="7F7F7F"/>
              <w:left w:val="dotted" w:sz="8" w:space="0" w:color="7F7F7F"/>
              <w:bottom w:val="dotted" w:sz="8" w:space="0" w:color="7F7F7F"/>
              <w:right w:val="nil"/>
            </w:tcBorders>
            <w:shd w:val="clear" w:color="auto" w:fill="auto"/>
            <w:tcMar>
              <w:top w:w="15" w:type="dxa"/>
              <w:left w:w="108" w:type="dxa"/>
              <w:bottom w:w="0" w:type="dxa"/>
              <w:right w:w="108" w:type="dxa"/>
            </w:tcMar>
            <w:vAlign w:val="center"/>
            <w:hideMark/>
          </w:tcPr>
          <w:p w14:paraId="48E1BD98" w14:textId="7B5695E8" w:rsidR="00EA5EF7" w:rsidRPr="00006ABF" w:rsidDel="00E35D67" w:rsidRDefault="00BB2859" w:rsidP="00CC4C47">
            <w:pPr>
              <w:spacing w:after="0" w:line="360" w:lineRule="auto"/>
              <w:jc w:val="center"/>
              <w:rPr>
                <w:del w:id="8055" w:author="nadira firinda" w:date="2022-10-29T23:30:00Z"/>
                <w:rFonts w:ascii="Times New Roman" w:hAnsi="Times New Roman" w:cs="Times New Roman"/>
                <w:szCs w:val="20"/>
              </w:rPr>
              <w:pPrChange w:id="8056" w:author="nadira firinda" w:date="2022-10-29T23:37:00Z">
                <w:pPr>
                  <w:spacing w:after="0"/>
                  <w:jc w:val="center"/>
                </w:pPr>
              </w:pPrChange>
            </w:pPr>
            <w:del w:id="8057" w:author="nadira firinda" w:date="2022-10-29T23:30:00Z">
              <w:r w:rsidRPr="00006ABF" w:rsidDel="00E35D67">
                <w:rPr>
                  <w:rFonts w:ascii="Times New Roman" w:hAnsi="Times New Roman" w:cs="Times New Roman"/>
                  <w:szCs w:val="20"/>
                </w:rPr>
                <w:delText>0.4525</w:delText>
              </w:r>
              <w:bookmarkStart w:id="8058" w:name="_Toc117979058"/>
              <w:bookmarkStart w:id="8059" w:name="_Toc117980706"/>
              <w:bookmarkEnd w:id="8058"/>
              <w:bookmarkEnd w:id="8059"/>
            </w:del>
          </w:p>
        </w:tc>
        <w:bookmarkStart w:id="8060" w:name="_Toc117979059"/>
        <w:bookmarkStart w:id="8061" w:name="_Toc117980707"/>
        <w:bookmarkEnd w:id="8060"/>
        <w:bookmarkEnd w:id="8061"/>
      </w:tr>
      <w:tr w:rsidR="00EA5EF7" w:rsidRPr="00006ABF" w:rsidDel="00E35D67" w14:paraId="4047200F" w14:textId="137CE26E" w:rsidTr="00FE59AD">
        <w:trPr>
          <w:trHeight w:val="433"/>
          <w:del w:id="8062" w:author="nadira firinda" w:date="2022-10-29T23:30:00Z"/>
        </w:trPr>
        <w:tc>
          <w:tcPr>
            <w:tcW w:w="3969" w:type="dxa"/>
            <w:tcBorders>
              <w:top w:val="dotted" w:sz="8" w:space="0" w:color="7F7F7F"/>
              <w:left w:val="nil"/>
              <w:bottom w:val="dotted" w:sz="8" w:space="0" w:color="7F7F7F"/>
              <w:right w:val="nil"/>
            </w:tcBorders>
            <w:shd w:val="clear" w:color="auto" w:fill="auto"/>
            <w:tcMar>
              <w:top w:w="15" w:type="dxa"/>
              <w:left w:w="108" w:type="dxa"/>
              <w:bottom w:w="0" w:type="dxa"/>
              <w:right w:w="108" w:type="dxa"/>
            </w:tcMar>
            <w:vAlign w:val="center"/>
          </w:tcPr>
          <w:p w14:paraId="25063AA0" w14:textId="6AAEC3BF" w:rsidR="00EA5EF7" w:rsidRPr="00006ABF" w:rsidDel="00E35D67" w:rsidRDefault="00EA5EF7" w:rsidP="00CC4C47">
            <w:pPr>
              <w:spacing w:after="0" w:line="360" w:lineRule="auto"/>
              <w:rPr>
                <w:del w:id="8063" w:author="nadira firinda" w:date="2022-10-29T23:30:00Z"/>
                <w:rFonts w:ascii="Times New Roman" w:hAnsi="Times New Roman" w:cs="Times New Roman"/>
                <w:szCs w:val="20"/>
                <w:lang w:val="en-GB"/>
              </w:rPr>
              <w:pPrChange w:id="8064" w:author="nadira firinda" w:date="2022-10-29T23:37:00Z">
                <w:pPr>
                  <w:spacing w:after="0"/>
                </w:pPr>
              </w:pPrChange>
            </w:pPr>
            <w:del w:id="8065" w:author="nadira firinda" w:date="2022-10-29T23:30:00Z">
              <w:r w:rsidRPr="00006ABF" w:rsidDel="00E35D67">
                <w:rPr>
                  <w:rFonts w:ascii="Times New Roman" w:hAnsi="Times New Roman" w:cs="Times New Roman"/>
                  <w:szCs w:val="20"/>
                  <w:lang w:val="en-GB"/>
                </w:rPr>
                <w:delText>LM Test Stat</w:delText>
              </w:r>
              <w:bookmarkStart w:id="8066" w:name="_Toc117979060"/>
              <w:bookmarkStart w:id="8067" w:name="_Toc117980708"/>
              <w:bookmarkEnd w:id="8066"/>
              <w:bookmarkEnd w:id="8067"/>
            </w:del>
          </w:p>
        </w:tc>
        <w:tc>
          <w:tcPr>
            <w:tcW w:w="236" w:type="dxa"/>
            <w:tcBorders>
              <w:top w:val="dotted" w:sz="8" w:space="0" w:color="7F7F7F"/>
              <w:left w:val="nil"/>
              <w:bottom w:val="dotted" w:sz="8" w:space="0" w:color="7F7F7F"/>
              <w:right w:val="nil"/>
            </w:tcBorders>
            <w:shd w:val="clear" w:color="auto" w:fill="auto"/>
            <w:tcMar>
              <w:top w:w="15" w:type="dxa"/>
              <w:left w:w="108" w:type="dxa"/>
              <w:bottom w:w="0" w:type="dxa"/>
              <w:right w:w="108" w:type="dxa"/>
            </w:tcMar>
            <w:vAlign w:val="center"/>
          </w:tcPr>
          <w:p w14:paraId="7B03C7FD" w14:textId="4D98625C" w:rsidR="00EA5EF7" w:rsidRPr="00006ABF" w:rsidDel="00E35D67" w:rsidRDefault="00EA5EF7" w:rsidP="00CC4C47">
            <w:pPr>
              <w:spacing w:after="0" w:line="360" w:lineRule="auto"/>
              <w:rPr>
                <w:del w:id="8068" w:author="nadira firinda" w:date="2022-10-29T23:30:00Z"/>
                <w:rFonts w:ascii="Times New Roman" w:hAnsi="Times New Roman" w:cs="Times New Roman"/>
                <w:szCs w:val="20"/>
              </w:rPr>
              <w:pPrChange w:id="8069" w:author="nadira firinda" w:date="2022-10-29T23:37:00Z">
                <w:pPr>
                  <w:spacing w:after="0"/>
                </w:pPr>
              </w:pPrChange>
            </w:pPr>
            <w:bookmarkStart w:id="8070" w:name="_Toc117979061"/>
            <w:bookmarkStart w:id="8071" w:name="_Toc117980709"/>
            <w:bookmarkEnd w:id="8070"/>
            <w:bookmarkEnd w:id="8071"/>
          </w:p>
        </w:tc>
        <w:tc>
          <w:tcPr>
            <w:tcW w:w="2458" w:type="dxa"/>
            <w:tcBorders>
              <w:top w:val="dotted" w:sz="8" w:space="0" w:color="7F7F7F"/>
              <w:left w:val="nil"/>
              <w:bottom w:val="dotted" w:sz="8" w:space="0" w:color="7F7F7F"/>
              <w:right w:val="dotted" w:sz="8" w:space="0" w:color="7F7F7F"/>
            </w:tcBorders>
            <w:shd w:val="clear" w:color="auto" w:fill="auto"/>
            <w:tcMar>
              <w:top w:w="15" w:type="dxa"/>
              <w:left w:w="108" w:type="dxa"/>
              <w:bottom w:w="0" w:type="dxa"/>
              <w:right w:w="108" w:type="dxa"/>
            </w:tcMar>
            <w:vAlign w:val="center"/>
          </w:tcPr>
          <w:p w14:paraId="5B1C3A22" w14:textId="6A0241D4" w:rsidR="00EA5EF7" w:rsidRPr="00006ABF" w:rsidDel="00E35D67" w:rsidRDefault="00EA5EF7" w:rsidP="00CC4C47">
            <w:pPr>
              <w:spacing w:after="0" w:line="360" w:lineRule="auto"/>
              <w:rPr>
                <w:del w:id="8072" w:author="nadira firinda" w:date="2022-10-29T23:30:00Z"/>
                <w:rFonts w:ascii="Times New Roman" w:hAnsi="Times New Roman" w:cs="Times New Roman"/>
                <w:szCs w:val="20"/>
              </w:rPr>
              <w:pPrChange w:id="8073" w:author="nadira firinda" w:date="2022-10-29T23:37:00Z">
                <w:pPr>
                  <w:spacing w:after="0"/>
                </w:pPr>
              </w:pPrChange>
            </w:pPr>
            <w:bookmarkStart w:id="8074" w:name="_Toc117979062"/>
            <w:bookmarkStart w:id="8075" w:name="_Toc117980710"/>
            <w:bookmarkEnd w:id="8074"/>
            <w:bookmarkEnd w:id="8075"/>
          </w:p>
        </w:tc>
        <w:tc>
          <w:tcPr>
            <w:tcW w:w="2337" w:type="dxa"/>
            <w:gridSpan w:val="2"/>
            <w:tcBorders>
              <w:top w:val="dotted" w:sz="8" w:space="0" w:color="7F7F7F"/>
              <w:left w:val="dotted" w:sz="8" w:space="0" w:color="7F7F7F"/>
              <w:bottom w:val="dotted" w:sz="8" w:space="0" w:color="7F7F7F"/>
              <w:right w:val="nil"/>
            </w:tcBorders>
            <w:shd w:val="clear" w:color="auto" w:fill="auto"/>
            <w:tcMar>
              <w:top w:w="15" w:type="dxa"/>
              <w:left w:w="108" w:type="dxa"/>
              <w:bottom w:w="0" w:type="dxa"/>
              <w:right w:w="108" w:type="dxa"/>
            </w:tcMar>
            <w:vAlign w:val="center"/>
          </w:tcPr>
          <w:p w14:paraId="64EF02B1" w14:textId="039558D0" w:rsidR="00EA5EF7" w:rsidRPr="00006ABF" w:rsidDel="00E35D67" w:rsidRDefault="00BB2859" w:rsidP="00CC4C47">
            <w:pPr>
              <w:spacing w:after="0" w:line="360" w:lineRule="auto"/>
              <w:jc w:val="center"/>
              <w:rPr>
                <w:del w:id="8076" w:author="nadira firinda" w:date="2022-10-29T23:30:00Z"/>
                <w:rFonts w:ascii="Times New Roman" w:hAnsi="Times New Roman" w:cs="Times New Roman"/>
                <w:szCs w:val="20"/>
              </w:rPr>
              <w:pPrChange w:id="8077" w:author="nadira firinda" w:date="2022-10-29T23:37:00Z">
                <w:pPr>
                  <w:spacing w:after="0"/>
                  <w:jc w:val="center"/>
                </w:pPr>
              </w:pPrChange>
            </w:pPr>
            <w:del w:id="8078" w:author="nadira firinda" w:date="2022-10-29T23:30:00Z">
              <w:r w:rsidRPr="00006ABF" w:rsidDel="00E35D67">
                <w:rPr>
                  <w:rFonts w:ascii="Times New Roman" w:hAnsi="Times New Roman" w:cs="Times New Roman"/>
                  <w:szCs w:val="20"/>
                </w:rPr>
                <w:delText>0.6379</w:delText>
              </w:r>
              <w:bookmarkStart w:id="8079" w:name="_Toc117979063"/>
              <w:bookmarkStart w:id="8080" w:name="_Toc117980711"/>
              <w:bookmarkEnd w:id="8079"/>
              <w:bookmarkEnd w:id="8080"/>
            </w:del>
          </w:p>
        </w:tc>
        <w:bookmarkStart w:id="8081" w:name="_Toc117979064"/>
        <w:bookmarkStart w:id="8082" w:name="_Toc117980712"/>
        <w:bookmarkEnd w:id="8081"/>
        <w:bookmarkEnd w:id="8082"/>
      </w:tr>
      <w:tr w:rsidR="00EA5EF7" w:rsidRPr="00006ABF" w:rsidDel="00E35D67" w14:paraId="56683DF1" w14:textId="74A0E2FB" w:rsidTr="00FE59AD">
        <w:trPr>
          <w:trHeight w:val="433"/>
          <w:del w:id="8083" w:author="nadira firinda" w:date="2022-10-29T23:30:00Z"/>
        </w:trPr>
        <w:tc>
          <w:tcPr>
            <w:tcW w:w="3969" w:type="dxa"/>
            <w:tcBorders>
              <w:top w:val="dotted" w:sz="8" w:space="0" w:color="7F7F7F"/>
              <w:left w:val="nil"/>
              <w:bottom w:val="dotted" w:sz="8" w:space="0" w:color="7F7F7F"/>
              <w:right w:val="nil"/>
            </w:tcBorders>
            <w:shd w:val="clear" w:color="auto" w:fill="auto"/>
            <w:tcMar>
              <w:top w:w="15" w:type="dxa"/>
              <w:left w:w="108" w:type="dxa"/>
              <w:bottom w:w="0" w:type="dxa"/>
              <w:right w:w="108" w:type="dxa"/>
            </w:tcMar>
            <w:vAlign w:val="center"/>
          </w:tcPr>
          <w:p w14:paraId="03A5BE8A" w14:textId="6A2ADD9D" w:rsidR="00EA5EF7" w:rsidRPr="00006ABF" w:rsidDel="00E35D67" w:rsidRDefault="00EA5EF7" w:rsidP="00CC4C47">
            <w:pPr>
              <w:spacing w:after="0" w:line="360" w:lineRule="auto"/>
              <w:rPr>
                <w:del w:id="8084" w:author="nadira firinda" w:date="2022-10-29T23:30:00Z"/>
                <w:rFonts w:ascii="Times New Roman" w:hAnsi="Times New Roman" w:cs="Times New Roman"/>
                <w:szCs w:val="20"/>
                <w:lang w:val="en-GB"/>
              </w:rPr>
              <w:pPrChange w:id="8085" w:author="nadira firinda" w:date="2022-10-29T23:37:00Z">
                <w:pPr>
                  <w:spacing w:after="0"/>
                </w:pPr>
              </w:pPrChange>
            </w:pPr>
            <w:del w:id="8086" w:author="nadira firinda" w:date="2022-10-29T23:30:00Z">
              <w:r w:rsidRPr="00006ABF" w:rsidDel="00E35D67">
                <w:rPr>
                  <w:rFonts w:ascii="Times New Roman" w:hAnsi="Times New Roman" w:cs="Times New Roman"/>
                  <w:noProof/>
                  <w:szCs w:val="20"/>
                  <w:lang w:val="en-GB"/>
                </w:rPr>
                <w:delText>Heteroskedasticity</w:delText>
              </w:r>
              <w:r w:rsidRPr="00006ABF" w:rsidDel="00E35D67">
                <w:rPr>
                  <w:rFonts w:ascii="Times New Roman" w:hAnsi="Times New Roman" w:cs="Times New Roman"/>
                  <w:szCs w:val="20"/>
                  <w:lang w:val="en-GB"/>
                </w:rPr>
                <w:delText xml:space="preserve"> Test Stat</w:delText>
              </w:r>
              <w:bookmarkStart w:id="8087" w:name="_Toc117979065"/>
              <w:bookmarkStart w:id="8088" w:name="_Toc117980713"/>
              <w:bookmarkEnd w:id="8087"/>
              <w:bookmarkEnd w:id="8088"/>
            </w:del>
          </w:p>
        </w:tc>
        <w:tc>
          <w:tcPr>
            <w:tcW w:w="236" w:type="dxa"/>
            <w:tcBorders>
              <w:top w:val="dotted" w:sz="8" w:space="0" w:color="7F7F7F"/>
              <w:left w:val="nil"/>
              <w:bottom w:val="dotted" w:sz="8" w:space="0" w:color="7F7F7F"/>
              <w:right w:val="nil"/>
            </w:tcBorders>
            <w:shd w:val="clear" w:color="auto" w:fill="auto"/>
            <w:tcMar>
              <w:top w:w="15" w:type="dxa"/>
              <w:left w:w="108" w:type="dxa"/>
              <w:bottom w:w="0" w:type="dxa"/>
              <w:right w:w="108" w:type="dxa"/>
            </w:tcMar>
            <w:vAlign w:val="center"/>
          </w:tcPr>
          <w:p w14:paraId="088B5481" w14:textId="0984C3F4" w:rsidR="00EA5EF7" w:rsidRPr="00006ABF" w:rsidDel="00E35D67" w:rsidRDefault="00EA5EF7" w:rsidP="00CC4C47">
            <w:pPr>
              <w:spacing w:after="0" w:line="360" w:lineRule="auto"/>
              <w:rPr>
                <w:del w:id="8089" w:author="nadira firinda" w:date="2022-10-29T23:30:00Z"/>
                <w:rFonts w:ascii="Times New Roman" w:hAnsi="Times New Roman" w:cs="Times New Roman"/>
                <w:szCs w:val="20"/>
              </w:rPr>
              <w:pPrChange w:id="8090" w:author="nadira firinda" w:date="2022-10-29T23:37:00Z">
                <w:pPr>
                  <w:spacing w:after="0"/>
                </w:pPr>
              </w:pPrChange>
            </w:pPr>
            <w:bookmarkStart w:id="8091" w:name="_Toc117979066"/>
            <w:bookmarkStart w:id="8092" w:name="_Toc117980714"/>
            <w:bookmarkEnd w:id="8091"/>
            <w:bookmarkEnd w:id="8092"/>
          </w:p>
        </w:tc>
        <w:tc>
          <w:tcPr>
            <w:tcW w:w="2458" w:type="dxa"/>
            <w:tcBorders>
              <w:top w:val="dotted" w:sz="8" w:space="0" w:color="7F7F7F"/>
              <w:left w:val="nil"/>
              <w:bottom w:val="dotted" w:sz="8" w:space="0" w:color="7F7F7F"/>
              <w:right w:val="dotted" w:sz="8" w:space="0" w:color="7F7F7F"/>
            </w:tcBorders>
            <w:shd w:val="clear" w:color="auto" w:fill="auto"/>
            <w:tcMar>
              <w:top w:w="15" w:type="dxa"/>
              <w:left w:w="108" w:type="dxa"/>
              <w:bottom w:w="0" w:type="dxa"/>
              <w:right w:w="108" w:type="dxa"/>
            </w:tcMar>
            <w:vAlign w:val="center"/>
          </w:tcPr>
          <w:p w14:paraId="64359E52" w14:textId="455E1B0B" w:rsidR="00EA5EF7" w:rsidRPr="00006ABF" w:rsidDel="00E35D67" w:rsidRDefault="00EA5EF7" w:rsidP="00CC4C47">
            <w:pPr>
              <w:spacing w:after="0" w:line="360" w:lineRule="auto"/>
              <w:rPr>
                <w:del w:id="8093" w:author="nadira firinda" w:date="2022-10-29T23:30:00Z"/>
                <w:rFonts w:ascii="Times New Roman" w:hAnsi="Times New Roman" w:cs="Times New Roman"/>
                <w:szCs w:val="20"/>
              </w:rPr>
              <w:pPrChange w:id="8094" w:author="nadira firinda" w:date="2022-10-29T23:37:00Z">
                <w:pPr>
                  <w:spacing w:after="0"/>
                </w:pPr>
              </w:pPrChange>
            </w:pPr>
            <w:bookmarkStart w:id="8095" w:name="_Toc117979067"/>
            <w:bookmarkStart w:id="8096" w:name="_Toc117980715"/>
            <w:bookmarkEnd w:id="8095"/>
            <w:bookmarkEnd w:id="8096"/>
          </w:p>
        </w:tc>
        <w:tc>
          <w:tcPr>
            <w:tcW w:w="2337" w:type="dxa"/>
            <w:gridSpan w:val="2"/>
            <w:tcBorders>
              <w:top w:val="dotted" w:sz="8" w:space="0" w:color="7F7F7F"/>
              <w:left w:val="dotted" w:sz="8" w:space="0" w:color="7F7F7F"/>
              <w:bottom w:val="dotted" w:sz="8" w:space="0" w:color="7F7F7F"/>
              <w:right w:val="nil"/>
            </w:tcBorders>
            <w:shd w:val="clear" w:color="auto" w:fill="auto"/>
            <w:tcMar>
              <w:top w:w="15" w:type="dxa"/>
              <w:left w:w="108" w:type="dxa"/>
              <w:bottom w:w="0" w:type="dxa"/>
              <w:right w:w="108" w:type="dxa"/>
            </w:tcMar>
            <w:vAlign w:val="center"/>
          </w:tcPr>
          <w:p w14:paraId="7807983C" w14:textId="29D8938A" w:rsidR="00EA5EF7" w:rsidRPr="00006ABF" w:rsidDel="00E35D67" w:rsidRDefault="00BB2859" w:rsidP="00CC4C47">
            <w:pPr>
              <w:spacing w:after="0" w:line="360" w:lineRule="auto"/>
              <w:jc w:val="center"/>
              <w:rPr>
                <w:del w:id="8097" w:author="nadira firinda" w:date="2022-10-29T23:30:00Z"/>
                <w:rFonts w:ascii="Times New Roman" w:hAnsi="Times New Roman" w:cs="Times New Roman"/>
                <w:szCs w:val="20"/>
              </w:rPr>
              <w:pPrChange w:id="8098" w:author="nadira firinda" w:date="2022-10-29T23:37:00Z">
                <w:pPr>
                  <w:spacing w:after="0"/>
                  <w:jc w:val="center"/>
                </w:pPr>
              </w:pPrChange>
            </w:pPr>
            <w:del w:id="8099" w:author="nadira firinda" w:date="2022-10-29T23:30:00Z">
              <w:r w:rsidRPr="00006ABF" w:rsidDel="00E35D67">
                <w:rPr>
                  <w:rFonts w:ascii="Times New Roman" w:hAnsi="Times New Roman" w:cs="Times New Roman"/>
                  <w:szCs w:val="20"/>
                </w:rPr>
                <w:delText>0.9410</w:delText>
              </w:r>
              <w:bookmarkStart w:id="8100" w:name="_Toc117979068"/>
              <w:bookmarkStart w:id="8101" w:name="_Toc117980716"/>
              <w:bookmarkEnd w:id="8100"/>
              <w:bookmarkEnd w:id="8101"/>
            </w:del>
          </w:p>
        </w:tc>
        <w:bookmarkStart w:id="8102" w:name="_Toc117979069"/>
        <w:bookmarkStart w:id="8103" w:name="_Toc117980717"/>
        <w:bookmarkEnd w:id="8102"/>
        <w:bookmarkEnd w:id="8103"/>
      </w:tr>
    </w:tbl>
    <w:p w14:paraId="2F9FAA16" w14:textId="5B30ACD2" w:rsidR="00EA5EF7" w:rsidRPr="00E35D67" w:rsidDel="00E35D67" w:rsidRDefault="00EA5EF7" w:rsidP="00CC4C47">
      <w:pPr>
        <w:spacing w:line="360" w:lineRule="auto"/>
        <w:rPr>
          <w:del w:id="8104" w:author="nadira firinda" w:date="2022-10-29T23:30:00Z"/>
          <w:rFonts w:ascii="Times New Roman" w:hAnsi="Times New Roman" w:cs="Times New Roman"/>
        </w:rPr>
        <w:pPrChange w:id="8105" w:author="nadira firinda" w:date="2022-10-29T23:37:00Z">
          <w:pPr/>
        </w:pPrChange>
      </w:pPr>
      <w:bookmarkStart w:id="8106" w:name="_Toc117979070"/>
      <w:bookmarkStart w:id="8107" w:name="_Toc117980718"/>
      <w:bookmarkEnd w:id="8106"/>
      <w:bookmarkEnd w:id="8107"/>
    </w:p>
    <w:p w14:paraId="05F05F0E" w14:textId="3FC39B00" w:rsidR="003F04B5" w:rsidRPr="00E35D67" w:rsidDel="00E35D67" w:rsidRDefault="00201B6F" w:rsidP="00CC4C47">
      <w:pPr>
        <w:keepNext/>
        <w:spacing w:line="360" w:lineRule="auto"/>
        <w:rPr>
          <w:del w:id="8108" w:author="nadira firinda" w:date="2022-10-29T23:30:00Z"/>
          <w:rFonts w:ascii="Times New Roman" w:hAnsi="Times New Roman" w:cs="Times New Roman"/>
        </w:rPr>
        <w:pPrChange w:id="8109" w:author="nadira firinda" w:date="2022-10-29T23:37:00Z">
          <w:pPr>
            <w:keepNext/>
          </w:pPr>
        </w:pPrChange>
      </w:pPr>
      <w:del w:id="8110" w:author="nadira firinda" w:date="2022-10-29T23:30:00Z">
        <w:r w:rsidRPr="008B62E9" w:rsidDel="00E35D67">
          <w:rPr>
            <w:rFonts w:ascii="Times New Roman" w:hAnsi="Times New Roman" w:cs="Times New Roman"/>
          </w:rPr>
          <w:object w:dxaOrig="10045" w:dyaOrig="3336" w14:anchorId="4A49C50A">
            <v:shape id="_x0000_i1027" type="#_x0000_t75" style="width:450.75pt;height:150.65pt" o:ole="">
              <v:imagedata r:id="rId88" o:title=""/>
            </v:shape>
            <o:OLEObject Type="Embed" ProgID="EViews.Workfile.2" ShapeID="_x0000_i1027" DrawAspect="Content" ObjectID="_1728592413" r:id="rId89"/>
          </w:object>
        </w:r>
        <w:bookmarkStart w:id="8111" w:name="_Toc117979071"/>
        <w:bookmarkStart w:id="8112" w:name="_Toc117980719"/>
        <w:bookmarkEnd w:id="8111"/>
        <w:bookmarkEnd w:id="8112"/>
      </w:del>
    </w:p>
    <w:p w14:paraId="16D78839" w14:textId="1857A6F5" w:rsidR="00333067" w:rsidRPr="00006ABF" w:rsidDel="00E35D67" w:rsidRDefault="003F04B5" w:rsidP="00CC4C47">
      <w:pPr>
        <w:pStyle w:val="Caption"/>
        <w:spacing w:line="360" w:lineRule="auto"/>
        <w:rPr>
          <w:del w:id="8113" w:author="nadira firinda" w:date="2022-10-29T23:30:00Z"/>
        </w:rPr>
        <w:pPrChange w:id="8114" w:author="nadira firinda" w:date="2022-10-29T23:37:00Z">
          <w:pPr>
            <w:pStyle w:val="Caption"/>
          </w:pPr>
        </w:pPrChange>
      </w:pPr>
      <w:bookmarkStart w:id="8115" w:name="_Ref84941887"/>
      <w:bookmarkStart w:id="8116" w:name="_Toc84944781"/>
      <w:bookmarkStart w:id="8117" w:name="_Toc84944868"/>
      <w:del w:id="8118" w:author="nadira firinda" w:date="2022-10-29T23:30:00Z">
        <w:r w:rsidRPr="00006ABF" w:rsidDel="00E35D67">
          <w:delText xml:space="preserve">Gambar </w:delText>
        </w:r>
      </w:del>
      <w:ins w:id="8119" w:author="Prasasti Karunia Farista Ananto" w:date="2021-10-12T14:34:00Z">
        <w:del w:id="8120" w:author="nadira firinda" w:date="2022-10-29T23:30:00Z">
          <w:r w:rsidR="00046663" w:rsidRPr="00D206AB" w:rsidDel="00E35D67">
            <w:fldChar w:fldCharType="begin"/>
          </w:r>
          <w:r w:rsidR="00046663" w:rsidRPr="00006ABF" w:rsidDel="00E35D67">
            <w:delInstrText xml:space="preserve"> STYLEREF 1 \s </w:delInstrText>
          </w:r>
        </w:del>
      </w:ins>
      <w:del w:id="8121" w:author="nadira firinda" w:date="2022-10-29T23:30:00Z">
        <w:r w:rsidR="00046663" w:rsidRPr="008B62E9" w:rsidDel="00E35D67">
          <w:fldChar w:fldCharType="separate"/>
        </w:r>
        <w:r w:rsidR="00015ADF" w:rsidRPr="00006ABF" w:rsidDel="00E35D67">
          <w:rPr>
            <w:noProof/>
          </w:rPr>
          <w:delText>IV</w:delText>
        </w:r>
      </w:del>
      <w:ins w:id="8122" w:author="Prasasti Karunia Farista Ananto" w:date="2021-10-12T14:34:00Z">
        <w:del w:id="8123" w:author="nadira firinda" w:date="2022-10-29T23:30:00Z">
          <w:r w:rsidR="00046663" w:rsidRPr="00D206AB" w:rsidDel="00E35D67">
            <w:fldChar w:fldCharType="end"/>
          </w:r>
          <w:r w:rsidR="00046663" w:rsidRPr="00006ABF" w:rsidDel="00E35D67">
            <w:noBreakHyphen/>
          </w:r>
          <w:r w:rsidR="00046663" w:rsidRPr="00D206AB" w:rsidDel="00E35D67">
            <w:fldChar w:fldCharType="begin"/>
          </w:r>
          <w:r w:rsidR="00046663" w:rsidRPr="00006ABF" w:rsidDel="00E35D67">
            <w:delInstrText xml:space="preserve"> SEQ Gambar \* ARABIC \s 1 </w:delInstrText>
          </w:r>
        </w:del>
      </w:ins>
      <w:del w:id="8124" w:author="nadira firinda" w:date="2022-10-29T23:30:00Z">
        <w:r w:rsidR="00046663" w:rsidRPr="008B62E9" w:rsidDel="00E35D67">
          <w:fldChar w:fldCharType="separate"/>
        </w:r>
      </w:del>
      <w:ins w:id="8125" w:author="Prasasti Karunia Farista Ananto" w:date="2021-10-12T15:25:00Z">
        <w:del w:id="8126" w:author="nadira firinda" w:date="2022-10-29T23:30:00Z">
          <w:r w:rsidR="00015ADF" w:rsidRPr="00006ABF" w:rsidDel="00E35D67">
            <w:rPr>
              <w:noProof/>
            </w:rPr>
            <w:delText>3</w:delText>
          </w:r>
        </w:del>
      </w:ins>
      <w:ins w:id="8127" w:author="Prasasti Karunia Farista Ananto" w:date="2021-10-12T14:34:00Z">
        <w:del w:id="8128" w:author="nadira firinda" w:date="2022-10-29T23:30:00Z">
          <w:r w:rsidR="00046663" w:rsidRPr="00D206AB" w:rsidDel="00E35D67">
            <w:fldChar w:fldCharType="end"/>
          </w:r>
        </w:del>
      </w:ins>
      <w:bookmarkEnd w:id="8115"/>
      <w:del w:id="8129" w:author="nadira firinda" w:date="2022-10-29T23:30:00Z">
        <w:r w:rsidR="00FB741C" w:rsidRPr="008B62E9" w:rsidDel="00E35D67">
          <w:fldChar w:fldCharType="begin"/>
        </w:r>
        <w:r w:rsidR="00FB741C" w:rsidRPr="00006ABF" w:rsidDel="00E35D67">
          <w:delInstrText xml:space="preserve"> STYLEREF 1 \s </w:delInstrText>
        </w:r>
        <w:r w:rsidR="00FB741C" w:rsidRPr="008B62E9" w:rsidDel="00E35D67">
          <w:fldChar w:fldCharType="separate"/>
        </w:r>
        <w:r w:rsidR="00FB741C" w:rsidRPr="00006ABF" w:rsidDel="00E35D67">
          <w:rPr>
            <w:noProof/>
          </w:rPr>
          <w:delText>IV</w:delText>
        </w:r>
        <w:r w:rsidR="00FB741C" w:rsidRPr="008B62E9" w:rsidDel="00E35D67">
          <w:fldChar w:fldCharType="end"/>
        </w:r>
        <w:r w:rsidR="00FB741C" w:rsidRPr="00006ABF" w:rsidDel="00E35D67">
          <w:noBreakHyphen/>
        </w:r>
        <w:r w:rsidR="00FB741C" w:rsidRPr="008B62E9" w:rsidDel="00E35D67">
          <w:fldChar w:fldCharType="begin"/>
        </w:r>
        <w:r w:rsidR="00FB741C" w:rsidRPr="00006ABF" w:rsidDel="00E35D67">
          <w:delInstrText xml:space="preserve"> SEQ Gambar \* ARABIC \s 1 </w:delInstrText>
        </w:r>
        <w:r w:rsidR="00FB741C" w:rsidRPr="008B62E9" w:rsidDel="00E35D67">
          <w:fldChar w:fldCharType="separate"/>
        </w:r>
        <w:r w:rsidR="00FB741C" w:rsidRPr="00006ABF" w:rsidDel="00E35D67">
          <w:rPr>
            <w:noProof/>
          </w:rPr>
          <w:delText>3</w:delText>
        </w:r>
        <w:r w:rsidR="00FB741C" w:rsidRPr="008B62E9" w:rsidDel="00E35D67">
          <w:fldChar w:fldCharType="end"/>
        </w:r>
        <w:r w:rsidRPr="00006ABF" w:rsidDel="00E35D67">
          <w:delText>. Hasil Proyeksi Sektor Industri Pengolahan</w:delText>
        </w:r>
        <w:bookmarkStart w:id="8130" w:name="_Toc117979072"/>
        <w:bookmarkStart w:id="8131" w:name="_Toc117980720"/>
        <w:bookmarkEnd w:id="8116"/>
        <w:bookmarkEnd w:id="8117"/>
        <w:bookmarkEnd w:id="8130"/>
        <w:bookmarkEnd w:id="8131"/>
      </w:del>
    </w:p>
    <w:p w14:paraId="5A92A948" w14:textId="51D682B2" w:rsidR="00521DD2" w:rsidRPr="00006ABF" w:rsidDel="00E35D67" w:rsidRDefault="00521DD2" w:rsidP="00CC4C47">
      <w:pPr>
        <w:pStyle w:val="Heading2"/>
        <w:rPr>
          <w:del w:id="8132" w:author="nadira firinda" w:date="2022-10-29T23:30:00Z"/>
        </w:rPr>
        <w:pPrChange w:id="8133" w:author="nadira firinda" w:date="2022-10-29T23:37:00Z">
          <w:pPr>
            <w:pStyle w:val="Heading2"/>
          </w:pPr>
        </w:pPrChange>
      </w:pPr>
      <w:del w:id="8134" w:author="nadira firinda" w:date="2022-10-29T23:30:00Z">
        <w:r w:rsidRPr="00006ABF" w:rsidDel="00E35D67">
          <w:delText>Pengadaan Listrik dan Gas</w:delText>
        </w:r>
        <w:bookmarkStart w:id="8135" w:name="_Toc117979073"/>
        <w:bookmarkStart w:id="8136" w:name="_Toc117980721"/>
        <w:bookmarkEnd w:id="8135"/>
        <w:bookmarkEnd w:id="8136"/>
      </w:del>
    </w:p>
    <w:p w14:paraId="0A88ED32" w14:textId="3DF4DC57" w:rsidR="00235BCA" w:rsidRPr="00006ABF" w:rsidDel="00E35D67" w:rsidRDefault="00235BCA" w:rsidP="00CC4C47">
      <w:pPr>
        <w:pStyle w:val="BodyTulisan"/>
        <w:ind w:firstLine="709"/>
        <w:rPr>
          <w:del w:id="8137" w:author="nadira firinda" w:date="2022-10-29T23:30:00Z"/>
          <w:rFonts w:cs="Times New Roman"/>
          <w:lang w:val="en-US"/>
        </w:rPr>
        <w:pPrChange w:id="8138" w:author="nadira firinda" w:date="2022-10-29T23:37:00Z">
          <w:pPr>
            <w:pStyle w:val="BodyTulisan"/>
            <w:ind w:firstLine="360"/>
          </w:pPr>
        </w:pPrChange>
      </w:pPr>
      <w:del w:id="8139" w:author="nadira firinda" w:date="2022-10-29T23:30:00Z">
        <w:r w:rsidRPr="00006ABF" w:rsidDel="00E35D67">
          <w:rPr>
            <w:rFonts w:cs="Times New Roman"/>
            <w:lang w:val="en-US"/>
          </w:rPr>
          <w:delText>Hasil estimasi persamaan sektor Pengadaan Listrik dan Gas jangka panjang menunjukkan bahwa arah koefisien hasil regresi pada variabel penjelas sejalan dengan teori dan secara statistik signifikan (</w:delText>
        </w:r>
      </w:del>
      <w:ins w:id="8140" w:author="Prasasti Karunia Farista Ananto" w:date="2021-10-12T14:39:00Z">
        <w:del w:id="8141" w:author="nadira firinda" w:date="2022-10-29T23:30:00Z">
          <w:r w:rsidR="00622509" w:rsidRPr="00E35D67" w:rsidDel="00E35D67">
            <w:rPr>
              <w:rFonts w:cs="Times New Roman"/>
              <w:b/>
              <w:bCs/>
              <w:lang w:val="en-US"/>
            </w:rPr>
            <w:fldChar w:fldCharType="begin"/>
          </w:r>
          <w:r w:rsidR="00622509" w:rsidRPr="00E35D67" w:rsidDel="00E35D67">
            <w:rPr>
              <w:rFonts w:cs="Times New Roman"/>
              <w:b/>
              <w:bCs/>
              <w:lang w:val="en-US"/>
            </w:rPr>
            <w:delInstrText xml:space="preserve"> REF _Ref84942003 \h </w:delInstrText>
          </w:r>
        </w:del>
      </w:ins>
      <w:del w:id="8142" w:author="nadira firinda" w:date="2022-10-29T23:30:00Z">
        <w:r w:rsidR="00622509" w:rsidRPr="00006ABF" w:rsidDel="00E35D67">
          <w:rPr>
            <w:rFonts w:cs="Times New Roman"/>
            <w:b/>
            <w:bCs/>
            <w:lang w:val="en-US"/>
          </w:rPr>
          <w:delInstrText xml:space="preserve"> \* MERGEFORMAT </w:delInstrText>
        </w:r>
        <w:r w:rsidR="00622509" w:rsidRPr="008B62E9" w:rsidDel="00E35D67">
          <w:rPr>
            <w:rFonts w:cs="Times New Roman"/>
            <w:b/>
            <w:bCs/>
            <w:lang w:val="en-US"/>
          </w:rPr>
        </w:r>
        <w:r w:rsidR="00622509" w:rsidRPr="00E35D67" w:rsidDel="00E35D67">
          <w:rPr>
            <w:rFonts w:cs="Times New Roman"/>
            <w:b/>
            <w:bCs/>
            <w:lang w:val="en-US"/>
          </w:rPr>
          <w:fldChar w:fldCharType="separate"/>
        </w:r>
      </w:del>
      <w:ins w:id="8143" w:author="Prasasti Karunia Farista Ananto" w:date="2021-10-12T15:25:00Z">
        <w:del w:id="8144" w:author="nadira firinda" w:date="2022-10-29T23:30:00Z">
          <w:r w:rsidR="00015ADF" w:rsidRPr="00E35D67" w:rsidDel="00E35D67">
            <w:rPr>
              <w:rFonts w:cs="Times New Roman"/>
              <w:b/>
              <w:bCs/>
            </w:rPr>
            <w:delText xml:space="preserve">Tabel </w:delText>
          </w:r>
          <w:r w:rsidR="00015ADF" w:rsidRPr="00E35D67" w:rsidDel="00E35D67">
            <w:rPr>
              <w:rFonts w:cs="Times New Roman"/>
              <w:b/>
              <w:bCs/>
              <w:noProof/>
            </w:rPr>
            <w:delText>IV</w:delText>
          </w:r>
          <w:r w:rsidR="00015ADF" w:rsidRPr="00006ABF" w:rsidDel="00E35D67">
            <w:rPr>
              <w:rFonts w:cs="Times New Roman"/>
              <w:b/>
              <w:bCs/>
              <w:noProof/>
              <w:rPrChange w:id="8145" w:author="Prasasti Karunia Farista Ananto" w:date="2021-10-14T16:56:00Z">
                <w:rPr/>
              </w:rPrChange>
            </w:rPr>
            <w:noBreakHyphen/>
          </w:r>
          <w:r w:rsidR="00015ADF" w:rsidRPr="00E35D67" w:rsidDel="00E35D67">
            <w:rPr>
              <w:rFonts w:cs="Times New Roman"/>
              <w:b/>
              <w:bCs/>
              <w:noProof/>
            </w:rPr>
            <w:delText>4</w:delText>
          </w:r>
        </w:del>
      </w:ins>
      <w:ins w:id="8146" w:author="Prasasti Karunia Farista Ananto" w:date="2021-10-12T14:39:00Z">
        <w:del w:id="8147" w:author="nadira firinda" w:date="2022-10-29T23:30:00Z">
          <w:r w:rsidR="00622509" w:rsidRPr="00E35D67" w:rsidDel="00E35D67">
            <w:rPr>
              <w:rFonts w:cs="Times New Roman"/>
              <w:b/>
              <w:bCs/>
              <w:lang w:val="en-US"/>
            </w:rPr>
            <w:fldChar w:fldCharType="end"/>
          </w:r>
        </w:del>
      </w:ins>
      <w:del w:id="8148" w:author="nadira firinda" w:date="2022-10-29T23:30:00Z">
        <w:r w:rsidRPr="008B62E9" w:rsidDel="00E35D67">
          <w:rPr>
            <w:rFonts w:cs="Times New Roman"/>
            <w:b/>
            <w:lang w:val="en-US"/>
          </w:rPr>
          <w:fldChar w:fldCharType="begin"/>
        </w:r>
        <w:r w:rsidRPr="00006ABF" w:rsidDel="00E35D67">
          <w:rPr>
            <w:rFonts w:cs="Times New Roman"/>
            <w:b/>
            <w:lang w:val="en-US"/>
          </w:rPr>
          <w:delInstrText xml:space="preserve"> REF _Ref58003010 \h  \* MERGEFORMAT </w:delInstrText>
        </w:r>
        <w:r w:rsidRPr="008B62E9" w:rsidDel="00E35D67">
          <w:rPr>
            <w:rFonts w:cs="Times New Roman"/>
            <w:b/>
            <w:lang w:val="en-US"/>
          </w:rPr>
        </w:r>
        <w:r w:rsidRPr="008B62E9" w:rsidDel="00E35D67">
          <w:rPr>
            <w:rFonts w:cs="Times New Roman"/>
            <w:b/>
            <w:lang w:val="en-US"/>
          </w:rPr>
          <w:fldChar w:fldCharType="separate"/>
        </w:r>
        <w:r w:rsidRPr="00006ABF" w:rsidDel="00E35D67">
          <w:rPr>
            <w:rFonts w:cs="Times New Roman"/>
            <w:b/>
          </w:rPr>
          <w:delText xml:space="preserve">Tabel </w:delText>
        </w:r>
        <w:r w:rsidRPr="00006ABF" w:rsidDel="00E35D67">
          <w:rPr>
            <w:rFonts w:cs="Times New Roman"/>
            <w:b/>
            <w:lang w:val="en-US"/>
          </w:rPr>
          <w:delText>x</w:delText>
        </w:r>
        <w:r w:rsidRPr="008B62E9" w:rsidDel="00E35D67">
          <w:rPr>
            <w:rFonts w:cs="Times New Roman"/>
            <w:b/>
            <w:lang w:val="en-US"/>
          </w:rPr>
          <w:fldChar w:fldCharType="end"/>
        </w:r>
        <w:r w:rsidRPr="00006ABF" w:rsidDel="00E35D67">
          <w:rPr>
            <w:rFonts w:cs="Times New Roman"/>
            <w:lang w:val="en-US"/>
          </w:rPr>
          <w:delText xml:space="preserve">). </w:delText>
        </w:r>
        <w:r w:rsidR="00D53DCD" w:rsidRPr="00006ABF" w:rsidDel="00E35D67">
          <w:rPr>
            <w:rFonts w:cs="Times New Roman"/>
            <w:lang w:val="en-US"/>
          </w:rPr>
          <w:delText>Konsumsi Swasta</w:delText>
        </w:r>
        <w:r w:rsidRPr="00006ABF" w:rsidDel="00E35D67">
          <w:rPr>
            <w:rFonts w:cs="Times New Roman"/>
            <w:lang w:val="en-US"/>
          </w:rPr>
          <w:delText xml:space="preserve"> berpengaruh positif terhadap sektor ini secara jangka panjang dengan tingkat signifikansi sebesar 1%</w:delText>
        </w:r>
        <w:r w:rsidRPr="00006ABF" w:rsidDel="00E35D67">
          <w:rPr>
            <w:rFonts w:cs="Times New Roman"/>
            <w:szCs w:val="20"/>
            <w:lang w:val="en-US"/>
          </w:rPr>
          <w:delText>.</w:delText>
        </w:r>
        <w:bookmarkStart w:id="8149" w:name="_Toc117979074"/>
        <w:bookmarkStart w:id="8150" w:name="_Toc117980722"/>
        <w:bookmarkEnd w:id="8149"/>
        <w:bookmarkEnd w:id="8150"/>
      </w:del>
    </w:p>
    <w:p w14:paraId="44F0AB47" w14:textId="343769A3" w:rsidR="00235BCA" w:rsidRPr="00006ABF" w:rsidDel="00E35D67" w:rsidRDefault="00235BCA" w:rsidP="00CC4C47">
      <w:pPr>
        <w:pStyle w:val="BodyTulisan"/>
        <w:ind w:firstLine="709"/>
        <w:rPr>
          <w:del w:id="8151" w:author="nadira firinda" w:date="2022-10-29T23:30:00Z"/>
          <w:rFonts w:cs="Times New Roman"/>
          <w:lang w:val="en-US"/>
        </w:rPr>
        <w:pPrChange w:id="8152" w:author="nadira firinda" w:date="2022-10-29T23:37:00Z">
          <w:pPr>
            <w:pStyle w:val="BodyTulisan"/>
            <w:ind w:firstLine="360"/>
          </w:pPr>
        </w:pPrChange>
      </w:pPr>
      <w:del w:id="8153" w:author="nadira firinda" w:date="2022-10-29T23:30:00Z">
        <w:r w:rsidRPr="00006ABF" w:rsidDel="00E35D67">
          <w:rPr>
            <w:rFonts w:cs="Times New Roman"/>
          </w:rPr>
          <w:delText>Hasil estimasi persamaan jangka pendek menunjukkan bahwa arah koefisien hasil regresi sesuai dengan yang diharapkan</w:delText>
        </w:r>
        <w:r w:rsidRPr="00006ABF" w:rsidDel="00E35D67">
          <w:rPr>
            <w:rFonts w:cs="Times New Roman"/>
            <w:lang w:val="en-US"/>
          </w:rPr>
          <w:delText>. Konsumsi Swasta dan Sektor Industri Pengolahan</w:delText>
        </w:r>
        <w:r w:rsidRPr="00006ABF" w:rsidDel="00E35D67">
          <w:rPr>
            <w:rFonts w:cs="Times New Roman"/>
          </w:rPr>
          <w:delText xml:space="preserve"> berpengaruh signifikan terhadap </w:delText>
        </w:r>
        <w:r w:rsidRPr="00006ABF" w:rsidDel="00E35D67">
          <w:rPr>
            <w:rFonts w:cs="Times New Roman"/>
            <w:lang w:val="en-US"/>
          </w:rPr>
          <w:delText>Pengadaan Listrik dan Gas</w:delText>
        </w:r>
        <w:r w:rsidRPr="00006ABF" w:rsidDel="00E35D67">
          <w:rPr>
            <w:rFonts w:cs="Times New Roman"/>
          </w:rPr>
          <w:delText xml:space="preserve"> dengan arah yang positif.</w:delText>
        </w:r>
        <w:r w:rsidRPr="00006ABF" w:rsidDel="00E35D67">
          <w:rPr>
            <w:rFonts w:cs="Times New Roman"/>
            <w:lang w:val="en-US"/>
          </w:rPr>
          <w:delText xml:space="preserve"> </w:delText>
        </w:r>
        <w:r w:rsidRPr="00006ABF" w:rsidDel="00E35D67">
          <w:rPr>
            <w:rFonts w:cs="Times New Roman"/>
          </w:rPr>
          <w:delText xml:space="preserve">Variabel koreksi kesalahan ECM mempunyai nilai koefisien negatif kurang dari 1. Persamaan tersebut cukup baik dalam menjelaskan perilaku </w:delText>
        </w:r>
        <w:r w:rsidRPr="00006ABF" w:rsidDel="00E35D67">
          <w:rPr>
            <w:rFonts w:cs="Times New Roman"/>
            <w:lang w:val="en-US"/>
          </w:rPr>
          <w:delText>sektor Pengadaan Listrik dan Gas</w:delText>
        </w:r>
        <w:r w:rsidRPr="00006ABF" w:rsidDel="00E35D67">
          <w:rPr>
            <w:rFonts w:cs="Times New Roman"/>
          </w:rPr>
          <w:delText xml:space="preserve"> yang diindikasikan dengan nilai adjusted </w:delText>
        </w:r>
        <w:r w:rsidRPr="00006ABF" w:rsidDel="00E35D67">
          <w:rPr>
            <w:rFonts w:cs="Times New Roman"/>
            <w:i/>
          </w:rPr>
          <w:delText>R-squared</w:delText>
        </w:r>
        <w:r w:rsidRPr="00006ABF" w:rsidDel="00E35D67">
          <w:rPr>
            <w:rFonts w:cs="Times New Roman"/>
          </w:rPr>
          <w:delText xml:space="preserve"> yang mencapai 0,</w:delText>
        </w:r>
        <w:r w:rsidR="00D53DCD" w:rsidRPr="00006ABF" w:rsidDel="00E35D67">
          <w:rPr>
            <w:rFonts w:cs="Times New Roman"/>
            <w:lang w:val="en-US"/>
          </w:rPr>
          <w:delText>66</w:delText>
        </w:r>
        <w:r w:rsidRPr="00006ABF" w:rsidDel="00E35D67">
          <w:rPr>
            <w:rFonts w:cs="Times New Roman"/>
          </w:rPr>
          <w:delText xml:space="preserve">. Selain itu, nilai </w:delText>
        </w:r>
        <w:r w:rsidRPr="00006ABF" w:rsidDel="00E35D67">
          <w:rPr>
            <w:rFonts w:cs="Times New Roman"/>
            <w:i/>
          </w:rPr>
          <w:delText>probability LM test</w:delText>
        </w:r>
        <w:r w:rsidRPr="00006ABF" w:rsidDel="00E35D67">
          <w:rPr>
            <w:rFonts w:cs="Times New Roman"/>
          </w:rPr>
          <w:delText xml:space="preserve"> sebesar 0,</w:delText>
        </w:r>
        <w:r w:rsidR="00D53DCD" w:rsidRPr="00006ABF" w:rsidDel="00E35D67">
          <w:rPr>
            <w:rFonts w:cs="Times New Roman"/>
            <w:lang w:val="en-US"/>
          </w:rPr>
          <w:delText>62</w:delText>
        </w:r>
        <w:r w:rsidRPr="00006ABF" w:rsidDel="00E35D67">
          <w:rPr>
            <w:rFonts w:cs="Times New Roman"/>
          </w:rPr>
          <w:delText xml:space="preserve"> menunjukkan tidak terjadi autokorelasi dalam persamaan. Nilai </w:delText>
        </w:r>
        <w:r w:rsidRPr="00006ABF" w:rsidDel="00E35D67">
          <w:rPr>
            <w:rFonts w:cs="Times New Roman"/>
            <w:i/>
          </w:rPr>
          <w:delText>probability heteroskedastisitas test</w:delText>
        </w:r>
        <w:r w:rsidRPr="00006ABF" w:rsidDel="00E35D67">
          <w:rPr>
            <w:rFonts w:cs="Times New Roman"/>
          </w:rPr>
          <w:delText xml:space="preserve"> sebesar 0,</w:delText>
        </w:r>
        <w:r w:rsidR="00D53DCD" w:rsidRPr="00006ABF" w:rsidDel="00E35D67">
          <w:rPr>
            <w:rFonts w:cs="Times New Roman"/>
            <w:lang w:val="en-US"/>
          </w:rPr>
          <w:delText>40</w:delText>
        </w:r>
        <w:r w:rsidRPr="00006ABF" w:rsidDel="00E35D67">
          <w:rPr>
            <w:rFonts w:cs="Times New Roman"/>
          </w:rPr>
          <w:delText xml:space="preserve"> menunjukkan bahwa persamaan tidak melanggar asumsi homoskedastisitas.</w:delText>
        </w:r>
        <w:bookmarkStart w:id="8154" w:name="_Toc117979075"/>
        <w:bookmarkStart w:id="8155" w:name="_Toc117980723"/>
        <w:bookmarkEnd w:id="8154"/>
        <w:bookmarkEnd w:id="8155"/>
      </w:del>
    </w:p>
    <w:p w14:paraId="7DD71F30" w14:textId="1296C175" w:rsidR="00235BCA" w:rsidRPr="00006ABF" w:rsidDel="00E35D67" w:rsidRDefault="00235BCA" w:rsidP="00CC4C47">
      <w:pPr>
        <w:pStyle w:val="BodyTulisan"/>
        <w:ind w:firstLine="709"/>
        <w:rPr>
          <w:del w:id="8156" w:author="nadira firinda" w:date="2022-10-29T23:30:00Z"/>
          <w:rFonts w:cs="Times New Roman"/>
          <w:lang w:val="en-US"/>
        </w:rPr>
        <w:pPrChange w:id="8157" w:author="nadira firinda" w:date="2022-10-29T23:37:00Z">
          <w:pPr>
            <w:pStyle w:val="BodyTulisan"/>
            <w:ind w:firstLine="360"/>
          </w:pPr>
        </w:pPrChange>
      </w:pPr>
      <w:del w:id="8158" w:author="nadira firinda" w:date="2022-10-29T23:30:00Z">
        <w:r w:rsidRPr="00006ABF" w:rsidDel="00E35D67">
          <w:rPr>
            <w:rFonts w:cs="Times New Roman"/>
            <w:lang w:val="en-US"/>
          </w:rPr>
          <w:delText xml:space="preserve">Perilaku sektor juga dapat digambarkan dari gambar </w:delText>
        </w:r>
        <w:r w:rsidRPr="00006ABF" w:rsidDel="00E35D67">
          <w:rPr>
            <w:rFonts w:cs="Times New Roman"/>
            <w:i/>
            <w:iCs/>
            <w:lang w:val="en-US"/>
          </w:rPr>
          <w:delText>in-sample</w:delText>
        </w:r>
        <w:r w:rsidRPr="00006ABF" w:rsidDel="00E35D67">
          <w:rPr>
            <w:rFonts w:cs="Times New Roman"/>
            <w:lang w:val="en-US"/>
          </w:rPr>
          <w:delText xml:space="preserve"> dan </w:delText>
        </w:r>
        <w:r w:rsidRPr="00006ABF" w:rsidDel="00E35D67">
          <w:rPr>
            <w:rFonts w:cs="Times New Roman"/>
            <w:i/>
            <w:iCs/>
            <w:lang w:val="en-US"/>
          </w:rPr>
          <w:delText>out-sample</w:delText>
        </w:r>
        <w:r w:rsidRPr="00006ABF" w:rsidDel="00E35D67">
          <w:rPr>
            <w:rFonts w:cs="Times New Roman"/>
            <w:lang w:val="en-US"/>
          </w:rPr>
          <w:delText xml:space="preserve"> baik secara level maupun perubahan tahunan antara sektor dengan variabel – variabel yang mempengaruhinya (</w:delText>
        </w:r>
      </w:del>
      <w:ins w:id="8159" w:author="Prasasti Karunia Farista Ananto" w:date="2021-10-12T14:46:00Z">
        <w:del w:id="8160" w:author="nadira firinda" w:date="2022-10-29T23:30:00Z">
          <w:r w:rsidR="00622509" w:rsidRPr="00E35D67" w:rsidDel="00E35D67">
            <w:rPr>
              <w:rFonts w:cs="Times New Roman"/>
              <w:b/>
              <w:bCs/>
              <w:lang w:val="en-US"/>
            </w:rPr>
            <w:fldChar w:fldCharType="begin"/>
          </w:r>
          <w:r w:rsidR="00622509" w:rsidRPr="00E35D67" w:rsidDel="00E35D67">
            <w:rPr>
              <w:rFonts w:cs="Times New Roman"/>
              <w:b/>
              <w:bCs/>
              <w:lang w:val="en-US"/>
            </w:rPr>
            <w:delInstrText xml:space="preserve"> REF _Ref84942435 \h </w:delInstrText>
          </w:r>
        </w:del>
      </w:ins>
      <w:del w:id="8161" w:author="nadira firinda" w:date="2022-10-29T23:30:00Z">
        <w:r w:rsidR="00622509" w:rsidRPr="00006ABF" w:rsidDel="00E35D67">
          <w:rPr>
            <w:rFonts w:cs="Times New Roman"/>
            <w:b/>
            <w:bCs/>
            <w:lang w:val="en-US"/>
          </w:rPr>
          <w:delInstrText xml:space="preserve"> \* MERGEFORMAT </w:delInstrText>
        </w:r>
        <w:r w:rsidR="00622509" w:rsidRPr="008B62E9" w:rsidDel="00E35D67">
          <w:rPr>
            <w:rFonts w:cs="Times New Roman"/>
            <w:b/>
            <w:bCs/>
            <w:lang w:val="en-US"/>
          </w:rPr>
        </w:r>
        <w:r w:rsidR="00622509" w:rsidRPr="00E35D67" w:rsidDel="00E35D67">
          <w:rPr>
            <w:rFonts w:cs="Times New Roman"/>
            <w:b/>
            <w:bCs/>
            <w:lang w:val="en-US"/>
          </w:rPr>
          <w:fldChar w:fldCharType="separate"/>
        </w:r>
      </w:del>
      <w:ins w:id="8162" w:author="Prasasti Karunia Farista Ananto" w:date="2021-10-12T15:25:00Z">
        <w:del w:id="8163" w:author="nadira firinda" w:date="2022-10-29T23:30:00Z">
          <w:r w:rsidR="00015ADF" w:rsidRPr="00E35D67" w:rsidDel="00E35D67">
            <w:rPr>
              <w:rFonts w:cs="Times New Roman"/>
              <w:b/>
              <w:bCs/>
            </w:rPr>
            <w:delText xml:space="preserve">Gambar </w:delText>
          </w:r>
          <w:r w:rsidR="00015ADF" w:rsidRPr="00E35D67" w:rsidDel="00E35D67">
            <w:rPr>
              <w:rFonts w:cs="Times New Roman"/>
              <w:b/>
              <w:bCs/>
              <w:noProof/>
            </w:rPr>
            <w:delText>IV</w:delText>
          </w:r>
          <w:r w:rsidR="00015ADF" w:rsidRPr="00006ABF" w:rsidDel="00E35D67">
            <w:rPr>
              <w:rFonts w:cs="Times New Roman"/>
              <w:b/>
              <w:bCs/>
              <w:noProof/>
              <w:rPrChange w:id="8164" w:author="Prasasti Karunia Farista Ananto" w:date="2021-10-14T16:56:00Z">
                <w:rPr/>
              </w:rPrChange>
            </w:rPr>
            <w:noBreakHyphen/>
          </w:r>
          <w:r w:rsidR="00015ADF" w:rsidRPr="00E35D67" w:rsidDel="00E35D67">
            <w:rPr>
              <w:rFonts w:cs="Times New Roman"/>
              <w:b/>
              <w:bCs/>
              <w:noProof/>
            </w:rPr>
            <w:delText>4</w:delText>
          </w:r>
        </w:del>
      </w:ins>
      <w:ins w:id="8165" w:author="Prasasti Karunia Farista Ananto" w:date="2021-10-12T14:46:00Z">
        <w:del w:id="8166" w:author="nadira firinda" w:date="2022-10-29T23:30:00Z">
          <w:r w:rsidR="00622509" w:rsidRPr="00E35D67" w:rsidDel="00E35D67">
            <w:rPr>
              <w:rFonts w:cs="Times New Roman"/>
              <w:b/>
              <w:bCs/>
              <w:lang w:val="en-US"/>
            </w:rPr>
            <w:fldChar w:fldCharType="end"/>
          </w:r>
        </w:del>
      </w:ins>
      <w:del w:id="8167" w:author="nadira firinda" w:date="2022-10-29T23:30:00Z">
        <w:r w:rsidRPr="00006ABF" w:rsidDel="00E35D67">
          <w:rPr>
            <w:rFonts w:cs="Times New Roman"/>
            <w:b/>
            <w:bCs/>
            <w:lang w:val="en-US"/>
          </w:rPr>
          <w:delText>gambar x</w:delText>
        </w:r>
        <w:r w:rsidRPr="00006ABF" w:rsidDel="00E35D67">
          <w:rPr>
            <w:rFonts w:cs="Times New Roman"/>
            <w:lang w:val="en-US"/>
          </w:rPr>
          <w:delText xml:space="preserve">). Berdasarkan gambar, terlihat garis </w:delText>
        </w:r>
        <w:r w:rsidRPr="00006ABF" w:rsidDel="00E35D67">
          <w:rPr>
            <w:rFonts w:cs="Times New Roman"/>
            <w:i/>
            <w:iCs/>
            <w:lang w:val="en-US"/>
          </w:rPr>
          <w:delText>actual</w:delText>
        </w:r>
        <w:r w:rsidRPr="00006ABF" w:rsidDel="00E35D67">
          <w:rPr>
            <w:rFonts w:cs="Times New Roman"/>
            <w:lang w:val="en-US"/>
          </w:rPr>
          <w:delText xml:space="preserve"> yang merupakan data sesungguhnya dari pertumbuhan PDB sektor dengan garis </w:delText>
        </w:r>
        <w:r w:rsidRPr="00006ABF" w:rsidDel="00E35D67">
          <w:rPr>
            <w:rFonts w:cs="Times New Roman"/>
            <w:i/>
            <w:iCs/>
            <w:lang w:val="en-US"/>
          </w:rPr>
          <w:delText>baseline</w:delText>
        </w:r>
        <w:r w:rsidRPr="00006ABF" w:rsidDel="00E35D67">
          <w:rPr>
            <w:rFonts w:cs="Times New Roman"/>
            <w:lang w:val="en-US"/>
          </w:rPr>
          <w:delText xml:space="preserve"> yang adalah hasil proyeksi oleh model berjalan dengan arah yang sama dan sesuai, menunjukkan jika perilaku sektor Pengadaan Listrik dan Gas dapat dideskripsikan melalui variabel – variabel yang ada.</w:delText>
        </w:r>
        <w:bookmarkStart w:id="8168" w:name="_Toc117979076"/>
        <w:bookmarkStart w:id="8169" w:name="_Toc117980724"/>
        <w:bookmarkEnd w:id="8168"/>
        <w:bookmarkEnd w:id="8169"/>
      </w:del>
    </w:p>
    <w:p w14:paraId="5DCC7125" w14:textId="7E3C756F" w:rsidR="003F04B5" w:rsidRPr="00006ABF" w:rsidDel="00E35D67" w:rsidRDefault="003F04B5" w:rsidP="00CC4C47">
      <w:pPr>
        <w:pStyle w:val="Caption"/>
        <w:keepNext/>
        <w:spacing w:line="360" w:lineRule="auto"/>
        <w:rPr>
          <w:del w:id="8170" w:author="nadira firinda" w:date="2022-10-29T23:30:00Z"/>
        </w:rPr>
        <w:pPrChange w:id="8171" w:author="nadira firinda" w:date="2022-10-29T23:37:00Z">
          <w:pPr>
            <w:pStyle w:val="Caption"/>
            <w:keepNext/>
          </w:pPr>
        </w:pPrChange>
      </w:pPr>
      <w:bookmarkStart w:id="8172" w:name="_Ref84942003"/>
      <w:bookmarkStart w:id="8173" w:name="_Toc84944896"/>
      <w:del w:id="8174" w:author="nadira firinda" w:date="2022-10-29T23:30:00Z">
        <w:r w:rsidRPr="00006ABF" w:rsidDel="00E35D67">
          <w:delText xml:space="preserve">Tabel </w:delText>
        </w:r>
      </w:del>
      <w:ins w:id="8175" w:author="Prasasti Karunia Farista Ananto" w:date="2021-10-18T13:53:00Z">
        <w:del w:id="8176" w:author="nadira firinda" w:date="2022-10-29T23:30:00Z">
          <w:r w:rsidR="00895415" w:rsidDel="00E35D67">
            <w:fldChar w:fldCharType="begin"/>
          </w:r>
          <w:r w:rsidR="00895415" w:rsidDel="00E35D67">
            <w:delInstrText xml:space="preserve"> STYLEREF 1 \s </w:delInstrText>
          </w:r>
        </w:del>
      </w:ins>
      <w:del w:id="8177" w:author="nadira firinda" w:date="2022-10-29T23:30:00Z">
        <w:r w:rsidR="00895415" w:rsidDel="00E35D67">
          <w:fldChar w:fldCharType="separate"/>
        </w:r>
        <w:r w:rsidR="00895415" w:rsidDel="00E35D67">
          <w:rPr>
            <w:noProof/>
          </w:rPr>
          <w:delText>IV</w:delText>
        </w:r>
      </w:del>
      <w:ins w:id="8178" w:author="Prasasti Karunia Farista Ananto" w:date="2021-10-18T13:53:00Z">
        <w:del w:id="8179" w:author="nadira firinda" w:date="2022-10-29T23:30:00Z">
          <w:r w:rsidR="00895415" w:rsidDel="00E35D67">
            <w:fldChar w:fldCharType="end"/>
          </w:r>
          <w:r w:rsidR="00895415" w:rsidDel="00E35D67">
            <w:noBreakHyphen/>
          </w:r>
          <w:r w:rsidR="00895415" w:rsidDel="00E35D67">
            <w:fldChar w:fldCharType="begin"/>
          </w:r>
          <w:r w:rsidR="00895415" w:rsidDel="00E35D67">
            <w:delInstrText xml:space="preserve"> SEQ Tabel \* ARABIC \s 1 </w:delInstrText>
          </w:r>
        </w:del>
      </w:ins>
      <w:del w:id="8180" w:author="nadira firinda" w:date="2022-10-29T23:30:00Z">
        <w:r w:rsidR="00895415" w:rsidDel="00E35D67">
          <w:fldChar w:fldCharType="separate"/>
        </w:r>
      </w:del>
      <w:ins w:id="8181" w:author="Prasasti Karunia Farista Ananto" w:date="2021-10-18T13:53:00Z">
        <w:del w:id="8182" w:author="nadira firinda" w:date="2022-10-29T23:30:00Z">
          <w:r w:rsidR="00895415" w:rsidDel="00E35D67">
            <w:rPr>
              <w:noProof/>
            </w:rPr>
            <w:delText>4</w:delText>
          </w:r>
          <w:r w:rsidR="00895415" w:rsidDel="00E35D67">
            <w:fldChar w:fldCharType="end"/>
          </w:r>
        </w:del>
      </w:ins>
      <w:del w:id="8183" w:author="nadira firinda" w:date="2022-10-29T23:30:00Z">
        <w:r w:rsidR="00410221" w:rsidDel="00E35D67">
          <w:fldChar w:fldCharType="begin"/>
        </w:r>
        <w:r w:rsidR="00410221" w:rsidDel="00E35D67">
          <w:delInstrText xml:space="preserve"> STYLEREF 1 \s </w:delInstrText>
        </w:r>
        <w:r w:rsidR="00410221" w:rsidDel="00E35D67">
          <w:fldChar w:fldCharType="separate"/>
        </w:r>
        <w:r w:rsidR="00015ADF" w:rsidRPr="00006ABF" w:rsidDel="00E35D67">
          <w:rPr>
            <w:noProof/>
          </w:rPr>
          <w:delText>IV</w:delText>
        </w:r>
        <w:r w:rsidR="00410221" w:rsidDel="00E35D67">
          <w:rPr>
            <w:noProof/>
          </w:rPr>
          <w:fldChar w:fldCharType="end"/>
        </w:r>
        <w:r w:rsidR="00FB741C" w:rsidRPr="00006ABF" w:rsidDel="00E35D67">
          <w:noBreakHyphen/>
        </w:r>
        <w:r w:rsidR="00410221" w:rsidDel="00E35D67">
          <w:fldChar w:fldCharType="begin"/>
        </w:r>
        <w:r w:rsidR="00410221" w:rsidDel="00E35D67">
          <w:delInstrText xml:space="preserve"> SEQ Tabel \* ARABIC \s 1 </w:delInstrText>
        </w:r>
        <w:r w:rsidR="00410221" w:rsidDel="00E35D67">
          <w:fldChar w:fldCharType="separate"/>
        </w:r>
        <w:r w:rsidR="00015ADF" w:rsidRPr="00006ABF" w:rsidDel="00E35D67">
          <w:rPr>
            <w:noProof/>
          </w:rPr>
          <w:delText>4</w:delText>
        </w:r>
        <w:r w:rsidR="00410221" w:rsidDel="00E35D67">
          <w:rPr>
            <w:noProof/>
          </w:rPr>
          <w:fldChar w:fldCharType="end"/>
        </w:r>
        <w:bookmarkEnd w:id="8172"/>
        <w:r w:rsidRPr="00006ABF" w:rsidDel="00E35D67">
          <w:rPr>
            <w:noProof/>
          </w:rPr>
          <w:delText>. Persamaan Sektor Pengadaan Listrik dan Gas</w:delText>
        </w:r>
        <w:bookmarkStart w:id="8184" w:name="_Toc117979077"/>
        <w:bookmarkStart w:id="8185" w:name="_Toc117980725"/>
        <w:bookmarkEnd w:id="8173"/>
        <w:bookmarkEnd w:id="8184"/>
        <w:bookmarkEnd w:id="8185"/>
      </w:del>
    </w:p>
    <w:tbl>
      <w:tblPr>
        <w:tblW w:w="9000" w:type="dxa"/>
        <w:tblLayout w:type="fixed"/>
        <w:tblCellMar>
          <w:left w:w="0" w:type="dxa"/>
          <w:right w:w="0" w:type="dxa"/>
        </w:tblCellMar>
        <w:tblLook w:val="0600" w:firstRow="0" w:lastRow="0" w:firstColumn="0" w:lastColumn="0" w:noHBand="1" w:noVBand="1"/>
      </w:tblPr>
      <w:tblGrid>
        <w:gridCol w:w="3969"/>
        <w:gridCol w:w="236"/>
        <w:gridCol w:w="2458"/>
        <w:gridCol w:w="1134"/>
        <w:gridCol w:w="1203"/>
      </w:tblGrid>
      <w:tr w:rsidR="00036639" w:rsidRPr="00006ABF" w:rsidDel="00E35D67" w14:paraId="3199B053" w14:textId="1E0F7829" w:rsidTr="00FE59AD">
        <w:trPr>
          <w:trHeight w:val="433"/>
          <w:del w:id="8186" w:author="nadira firinda" w:date="2022-10-29T23:30:00Z"/>
        </w:trPr>
        <w:tc>
          <w:tcPr>
            <w:tcW w:w="9000" w:type="dxa"/>
            <w:gridSpan w:val="5"/>
            <w:tcBorders>
              <w:top w:val="nil"/>
              <w:left w:val="nil"/>
              <w:bottom w:val="nil"/>
              <w:right w:val="nil"/>
            </w:tcBorders>
            <w:shd w:val="clear" w:color="auto" w:fill="44546A"/>
            <w:tcMar>
              <w:top w:w="15" w:type="dxa"/>
              <w:left w:w="108" w:type="dxa"/>
              <w:bottom w:w="0" w:type="dxa"/>
              <w:right w:w="108" w:type="dxa"/>
            </w:tcMar>
            <w:vAlign w:val="center"/>
            <w:hideMark/>
          </w:tcPr>
          <w:p w14:paraId="52BCD73A" w14:textId="65DB0303" w:rsidR="00036639" w:rsidRPr="00006ABF" w:rsidDel="00E35D67" w:rsidRDefault="00036639" w:rsidP="00CC4C47">
            <w:pPr>
              <w:spacing w:after="0" w:line="360" w:lineRule="auto"/>
              <w:jc w:val="center"/>
              <w:rPr>
                <w:del w:id="8187" w:author="nadira firinda" w:date="2022-10-29T23:30:00Z"/>
                <w:rFonts w:ascii="Times New Roman" w:hAnsi="Times New Roman" w:cs="Times New Roman"/>
                <w:szCs w:val="20"/>
              </w:rPr>
              <w:pPrChange w:id="8188" w:author="nadira firinda" w:date="2022-10-29T23:37:00Z">
                <w:pPr>
                  <w:spacing w:after="0"/>
                  <w:jc w:val="center"/>
                </w:pPr>
              </w:pPrChange>
            </w:pPr>
            <w:del w:id="8189" w:author="nadira firinda" w:date="2022-10-29T23:30:00Z">
              <w:r w:rsidRPr="00006ABF" w:rsidDel="00E35D67">
                <w:rPr>
                  <w:rFonts w:ascii="Times New Roman" w:hAnsi="Times New Roman" w:cs="Times New Roman"/>
                  <w:b/>
                  <w:bCs/>
                  <w:color w:val="FFFFFF" w:themeColor="background1"/>
                  <w:szCs w:val="20"/>
                </w:rPr>
                <w:delText>Persamaan Jangka Panjang</w:delText>
              </w:r>
              <w:bookmarkStart w:id="8190" w:name="_Toc117979078"/>
              <w:bookmarkStart w:id="8191" w:name="_Toc117980726"/>
              <w:bookmarkEnd w:id="8190"/>
              <w:bookmarkEnd w:id="8191"/>
            </w:del>
          </w:p>
        </w:tc>
        <w:bookmarkStart w:id="8192" w:name="_Toc117979079"/>
        <w:bookmarkStart w:id="8193" w:name="_Toc117980727"/>
        <w:bookmarkEnd w:id="8192"/>
        <w:bookmarkEnd w:id="8193"/>
      </w:tr>
      <w:tr w:rsidR="00036639" w:rsidRPr="00006ABF" w:rsidDel="00E35D67" w14:paraId="4D460D56" w14:textId="349CD128" w:rsidTr="00FE59AD">
        <w:trPr>
          <w:trHeight w:val="433"/>
          <w:del w:id="8194" w:author="nadira firinda" w:date="2022-10-29T23:30:00Z"/>
        </w:trPr>
        <w:tc>
          <w:tcPr>
            <w:tcW w:w="9000" w:type="dxa"/>
            <w:gridSpan w:val="5"/>
            <w:tcBorders>
              <w:top w:val="nil"/>
              <w:left w:val="nil"/>
              <w:bottom w:val="nil"/>
              <w:right w:val="nil"/>
            </w:tcBorders>
            <w:shd w:val="clear" w:color="auto" w:fill="4472C4"/>
            <w:tcMar>
              <w:top w:w="15" w:type="dxa"/>
              <w:left w:w="108" w:type="dxa"/>
              <w:bottom w:w="0" w:type="dxa"/>
              <w:right w:w="108" w:type="dxa"/>
            </w:tcMar>
            <w:vAlign w:val="center"/>
            <w:hideMark/>
          </w:tcPr>
          <w:p w14:paraId="700E3B56" w14:textId="4F866738" w:rsidR="00036639" w:rsidRPr="00006ABF" w:rsidDel="00E35D67" w:rsidRDefault="00036639" w:rsidP="00CC4C47">
            <w:pPr>
              <w:spacing w:after="0" w:line="360" w:lineRule="auto"/>
              <w:rPr>
                <w:del w:id="8195" w:author="nadira firinda" w:date="2022-10-29T23:30:00Z"/>
                <w:rFonts w:ascii="Times New Roman" w:hAnsi="Times New Roman" w:cs="Times New Roman"/>
                <w:b/>
                <w:bCs/>
                <w:color w:val="FFFFFF" w:themeColor="background1"/>
                <w:szCs w:val="20"/>
              </w:rPr>
              <w:pPrChange w:id="8196" w:author="nadira firinda" w:date="2022-10-29T23:37:00Z">
                <w:pPr>
                  <w:spacing w:after="0"/>
                </w:pPr>
              </w:pPrChange>
            </w:pPr>
            <w:del w:id="8197" w:author="nadira firinda" w:date="2022-10-29T23:30:00Z">
              <w:r w:rsidRPr="00006ABF" w:rsidDel="00E35D67">
                <w:rPr>
                  <w:rFonts w:ascii="Times New Roman" w:hAnsi="Times New Roman" w:cs="Times New Roman"/>
                  <w:b/>
                  <w:bCs/>
                  <w:color w:val="FFFFFF" w:themeColor="background1"/>
                  <w:szCs w:val="20"/>
                </w:rPr>
                <w:delText>Dependent variable: Pengadaan Listrik dan Gas</w:delText>
              </w:r>
              <w:bookmarkStart w:id="8198" w:name="_Toc117979080"/>
              <w:bookmarkStart w:id="8199" w:name="_Toc117980728"/>
              <w:bookmarkEnd w:id="8198"/>
              <w:bookmarkEnd w:id="8199"/>
            </w:del>
          </w:p>
          <w:p w14:paraId="6D07549D" w14:textId="1E7CCBA2" w:rsidR="00036639" w:rsidRPr="00006ABF" w:rsidDel="00E35D67" w:rsidRDefault="00036639" w:rsidP="00CC4C47">
            <w:pPr>
              <w:spacing w:after="0" w:line="360" w:lineRule="auto"/>
              <w:rPr>
                <w:del w:id="8200" w:author="nadira firinda" w:date="2022-10-29T23:30:00Z"/>
                <w:rFonts w:ascii="Times New Roman" w:hAnsi="Times New Roman" w:cs="Times New Roman"/>
                <w:szCs w:val="20"/>
              </w:rPr>
              <w:pPrChange w:id="8201" w:author="nadira firinda" w:date="2022-10-29T23:37:00Z">
                <w:pPr>
                  <w:spacing w:after="0"/>
                </w:pPr>
              </w:pPrChange>
            </w:pPr>
            <w:del w:id="8202" w:author="nadira firinda" w:date="2022-10-29T23:30:00Z">
              <w:r w:rsidRPr="00006ABF" w:rsidDel="00E35D67">
                <w:rPr>
                  <w:rFonts w:ascii="Times New Roman" w:hAnsi="Times New Roman" w:cs="Times New Roman"/>
                  <w:b/>
                  <w:bCs/>
                  <w:color w:val="FFFFFF" w:themeColor="background1"/>
                  <w:szCs w:val="20"/>
                </w:rPr>
                <w:delText>LOG(G04EGSRL/ G04EGSRL_SF)</w:delText>
              </w:r>
              <w:bookmarkStart w:id="8203" w:name="_Toc117979081"/>
              <w:bookmarkStart w:id="8204" w:name="_Toc117980729"/>
              <w:bookmarkEnd w:id="8203"/>
              <w:bookmarkEnd w:id="8204"/>
            </w:del>
          </w:p>
        </w:tc>
        <w:bookmarkStart w:id="8205" w:name="_Toc117979082"/>
        <w:bookmarkStart w:id="8206" w:name="_Toc117980730"/>
        <w:bookmarkEnd w:id="8205"/>
        <w:bookmarkEnd w:id="8206"/>
      </w:tr>
      <w:tr w:rsidR="00036639" w:rsidRPr="00006ABF" w:rsidDel="00E35D67" w14:paraId="69BB5139" w14:textId="6A15F236" w:rsidTr="00FE59AD">
        <w:trPr>
          <w:trHeight w:val="433"/>
          <w:del w:id="8207" w:author="nadira firinda" w:date="2022-10-29T23:30:00Z"/>
        </w:trPr>
        <w:tc>
          <w:tcPr>
            <w:tcW w:w="3969" w:type="dxa"/>
            <w:tcBorders>
              <w:top w:val="nil"/>
              <w:left w:val="nil"/>
              <w:bottom w:val="nil"/>
              <w:right w:val="nil"/>
            </w:tcBorders>
            <w:shd w:val="clear" w:color="auto" w:fill="FFC000"/>
            <w:tcMar>
              <w:top w:w="15" w:type="dxa"/>
              <w:left w:w="108" w:type="dxa"/>
              <w:bottom w:w="0" w:type="dxa"/>
              <w:right w:w="108" w:type="dxa"/>
            </w:tcMar>
            <w:vAlign w:val="center"/>
            <w:hideMark/>
          </w:tcPr>
          <w:p w14:paraId="137A714A" w14:textId="3ED89D0F" w:rsidR="00036639" w:rsidRPr="00006ABF" w:rsidDel="00E35D67" w:rsidRDefault="00036639" w:rsidP="00CC4C47">
            <w:pPr>
              <w:spacing w:after="0" w:line="360" w:lineRule="auto"/>
              <w:rPr>
                <w:del w:id="8208" w:author="nadira firinda" w:date="2022-10-29T23:30:00Z"/>
                <w:rFonts w:ascii="Times New Roman" w:hAnsi="Times New Roman" w:cs="Times New Roman"/>
                <w:szCs w:val="20"/>
              </w:rPr>
              <w:pPrChange w:id="8209" w:author="nadira firinda" w:date="2022-10-29T23:37:00Z">
                <w:pPr>
                  <w:spacing w:after="0"/>
                </w:pPr>
              </w:pPrChange>
            </w:pPr>
            <w:del w:id="8210" w:author="nadira firinda" w:date="2022-10-29T23:30:00Z">
              <w:r w:rsidRPr="00006ABF" w:rsidDel="00E35D67">
                <w:rPr>
                  <w:rFonts w:ascii="Times New Roman" w:hAnsi="Times New Roman" w:cs="Times New Roman"/>
                  <w:b/>
                  <w:bCs/>
                  <w:szCs w:val="20"/>
                </w:rPr>
                <w:delText>Explanatory Variables</w:delText>
              </w:r>
              <w:bookmarkStart w:id="8211" w:name="_Toc117979083"/>
              <w:bookmarkStart w:id="8212" w:name="_Toc117980731"/>
              <w:bookmarkEnd w:id="8211"/>
              <w:bookmarkEnd w:id="8212"/>
            </w:del>
          </w:p>
        </w:tc>
        <w:tc>
          <w:tcPr>
            <w:tcW w:w="2694" w:type="dxa"/>
            <w:gridSpan w:val="2"/>
            <w:tcBorders>
              <w:top w:val="nil"/>
              <w:left w:val="nil"/>
              <w:bottom w:val="nil"/>
              <w:right w:val="nil"/>
            </w:tcBorders>
            <w:shd w:val="clear" w:color="auto" w:fill="FFC000"/>
            <w:vAlign w:val="center"/>
          </w:tcPr>
          <w:p w14:paraId="5B58DD94" w14:textId="170E1ACC" w:rsidR="00036639" w:rsidRPr="00006ABF" w:rsidDel="00E35D67" w:rsidRDefault="00036639" w:rsidP="00CC4C47">
            <w:pPr>
              <w:spacing w:after="0" w:line="360" w:lineRule="auto"/>
              <w:rPr>
                <w:del w:id="8213" w:author="nadira firinda" w:date="2022-10-29T23:30:00Z"/>
                <w:rFonts w:ascii="Times New Roman" w:hAnsi="Times New Roman" w:cs="Times New Roman"/>
                <w:szCs w:val="20"/>
              </w:rPr>
              <w:pPrChange w:id="8214" w:author="nadira firinda" w:date="2022-10-29T23:37:00Z">
                <w:pPr>
                  <w:spacing w:after="0"/>
                </w:pPr>
              </w:pPrChange>
            </w:pPr>
            <w:bookmarkStart w:id="8215" w:name="_Toc117979084"/>
            <w:bookmarkStart w:id="8216" w:name="_Toc117980732"/>
            <w:bookmarkEnd w:id="8215"/>
            <w:bookmarkEnd w:id="8216"/>
          </w:p>
        </w:tc>
        <w:tc>
          <w:tcPr>
            <w:tcW w:w="1134" w:type="dxa"/>
            <w:tcBorders>
              <w:top w:val="nil"/>
              <w:left w:val="nil"/>
              <w:bottom w:val="nil"/>
              <w:right w:val="nil"/>
            </w:tcBorders>
            <w:shd w:val="clear" w:color="auto" w:fill="FFC000"/>
            <w:tcMar>
              <w:top w:w="15" w:type="dxa"/>
              <w:left w:w="108" w:type="dxa"/>
              <w:bottom w:w="0" w:type="dxa"/>
              <w:right w:w="108" w:type="dxa"/>
            </w:tcMar>
            <w:vAlign w:val="center"/>
            <w:hideMark/>
          </w:tcPr>
          <w:p w14:paraId="7B394B5B" w14:textId="52F2BDE9" w:rsidR="00036639" w:rsidRPr="00006ABF" w:rsidDel="00E35D67" w:rsidRDefault="00036639" w:rsidP="00CC4C47">
            <w:pPr>
              <w:spacing w:after="0" w:line="360" w:lineRule="auto"/>
              <w:rPr>
                <w:del w:id="8217" w:author="nadira firinda" w:date="2022-10-29T23:30:00Z"/>
                <w:rFonts w:ascii="Times New Roman" w:hAnsi="Times New Roman" w:cs="Times New Roman"/>
                <w:noProof/>
                <w:szCs w:val="20"/>
              </w:rPr>
              <w:pPrChange w:id="8218" w:author="nadira firinda" w:date="2022-10-29T23:37:00Z">
                <w:pPr>
                  <w:spacing w:after="0"/>
                </w:pPr>
              </w:pPrChange>
            </w:pPr>
            <w:del w:id="8219" w:author="nadira firinda" w:date="2022-10-29T23:30:00Z">
              <w:r w:rsidRPr="00006ABF" w:rsidDel="00E35D67">
                <w:rPr>
                  <w:rFonts w:ascii="Times New Roman" w:hAnsi="Times New Roman" w:cs="Times New Roman"/>
                  <w:b/>
                  <w:bCs/>
                  <w:noProof/>
                  <w:szCs w:val="20"/>
                  <w:lang w:val="en-GB"/>
                </w:rPr>
                <w:delText>Koefisien</w:delText>
              </w:r>
              <w:bookmarkStart w:id="8220" w:name="_Toc117979085"/>
              <w:bookmarkStart w:id="8221" w:name="_Toc117980733"/>
              <w:bookmarkEnd w:id="8220"/>
              <w:bookmarkEnd w:id="8221"/>
            </w:del>
          </w:p>
        </w:tc>
        <w:tc>
          <w:tcPr>
            <w:tcW w:w="1203" w:type="dxa"/>
            <w:tcBorders>
              <w:top w:val="nil"/>
              <w:left w:val="nil"/>
              <w:bottom w:val="nil"/>
              <w:right w:val="nil"/>
            </w:tcBorders>
            <w:shd w:val="clear" w:color="auto" w:fill="FFC000"/>
            <w:vAlign w:val="center"/>
          </w:tcPr>
          <w:p w14:paraId="600CE508" w14:textId="456C62C5" w:rsidR="00036639" w:rsidRPr="00006ABF" w:rsidDel="00E35D67" w:rsidRDefault="00036639" w:rsidP="00CC4C47">
            <w:pPr>
              <w:spacing w:after="0" w:line="360" w:lineRule="auto"/>
              <w:rPr>
                <w:del w:id="8222" w:author="nadira firinda" w:date="2022-10-29T23:30:00Z"/>
                <w:rFonts w:ascii="Times New Roman" w:hAnsi="Times New Roman" w:cs="Times New Roman"/>
                <w:szCs w:val="20"/>
              </w:rPr>
              <w:pPrChange w:id="8223" w:author="nadira firinda" w:date="2022-10-29T23:37:00Z">
                <w:pPr>
                  <w:spacing w:after="0"/>
                </w:pPr>
              </w:pPrChange>
            </w:pPr>
            <w:bookmarkStart w:id="8224" w:name="_Toc117979086"/>
            <w:bookmarkStart w:id="8225" w:name="_Toc117980734"/>
            <w:bookmarkEnd w:id="8224"/>
            <w:bookmarkEnd w:id="8225"/>
          </w:p>
        </w:tc>
        <w:bookmarkStart w:id="8226" w:name="_Toc117979087"/>
        <w:bookmarkStart w:id="8227" w:name="_Toc117980735"/>
        <w:bookmarkEnd w:id="8226"/>
        <w:bookmarkEnd w:id="8227"/>
      </w:tr>
      <w:tr w:rsidR="00B668AC" w:rsidRPr="00006ABF" w:rsidDel="00E35D67" w14:paraId="3FBA5681" w14:textId="704098B5" w:rsidTr="00FE59AD">
        <w:trPr>
          <w:trHeight w:val="433"/>
          <w:del w:id="8228" w:author="nadira firinda" w:date="2022-10-29T23:30:00Z"/>
        </w:trPr>
        <w:tc>
          <w:tcPr>
            <w:tcW w:w="3969" w:type="dxa"/>
            <w:tcBorders>
              <w:top w:val="dotted" w:sz="8" w:space="0" w:color="7F7F7F"/>
              <w:left w:val="nil"/>
              <w:bottom w:val="dotted" w:sz="8" w:space="0" w:color="7F7F7F"/>
              <w:right w:val="dotted" w:sz="8" w:space="0" w:color="7F7F7F"/>
            </w:tcBorders>
            <w:shd w:val="clear" w:color="auto" w:fill="auto"/>
            <w:tcMar>
              <w:top w:w="15" w:type="dxa"/>
              <w:left w:w="108" w:type="dxa"/>
              <w:bottom w:w="0" w:type="dxa"/>
              <w:right w:w="108" w:type="dxa"/>
            </w:tcMar>
          </w:tcPr>
          <w:p w14:paraId="5227F86F" w14:textId="1C677207" w:rsidR="00B668AC" w:rsidRPr="00006ABF" w:rsidDel="00E35D67" w:rsidRDefault="00EF0E37" w:rsidP="00CC4C47">
            <w:pPr>
              <w:spacing w:line="360" w:lineRule="auto"/>
              <w:rPr>
                <w:del w:id="8229" w:author="nadira firinda" w:date="2022-10-29T23:30:00Z"/>
                <w:rFonts w:ascii="Times New Roman" w:hAnsi="Times New Roman" w:cs="Times New Roman"/>
                <w:szCs w:val="20"/>
              </w:rPr>
              <w:pPrChange w:id="8230" w:author="nadira firinda" w:date="2022-10-29T23:37:00Z">
                <w:pPr/>
              </w:pPrChange>
            </w:pPr>
            <w:del w:id="8231" w:author="nadira firinda" w:date="2022-10-29T23:30:00Z">
              <w:r w:rsidRPr="00006ABF" w:rsidDel="00E35D67">
                <w:rPr>
                  <w:rFonts w:ascii="Times New Roman" w:hAnsi="Times New Roman" w:cs="Times New Roman"/>
                  <w:szCs w:val="20"/>
                </w:rPr>
                <w:delText>LOG(CSPLRL/CSPLRL_SF)</w:delText>
              </w:r>
              <w:bookmarkStart w:id="8232" w:name="_Toc117979088"/>
              <w:bookmarkStart w:id="8233" w:name="_Toc117980736"/>
              <w:bookmarkEnd w:id="8232"/>
              <w:bookmarkEnd w:id="8233"/>
            </w:del>
          </w:p>
        </w:tc>
        <w:tc>
          <w:tcPr>
            <w:tcW w:w="2694" w:type="dxa"/>
            <w:gridSpan w:val="2"/>
            <w:tcBorders>
              <w:top w:val="dotted" w:sz="8" w:space="0" w:color="7F7F7F"/>
              <w:left w:val="dotted" w:sz="8" w:space="0" w:color="7F7F7F"/>
              <w:bottom w:val="dotted" w:sz="8" w:space="0" w:color="7F7F7F"/>
              <w:right w:val="dotted" w:sz="8" w:space="0" w:color="7F7F7F"/>
            </w:tcBorders>
            <w:shd w:val="clear" w:color="auto" w:fill="auto"/>
            <w:tcMar>
              <w:top w:w="15" w:type="dxa"/>
              <w:left w:w="108" w:type="dxa"/>
              <w:bottom w:w="0" w:type="dxa"/>
              <w:right w:w="108" w:type="dxa"/>
            </w:tcMar>
            <w:vAlign w:val="center"/>
          </w:tcPr>
          <w:p w14:paraId="62729669" w14:textId="384D012E" w:rsidR="00B668AC" w:rsidRPr="00006ABF" w:rsidDel="00E35D67" w:rsidRDefault="00EF0E37" w:rsidP="00CC4C47">
            <w:pPr>
              <w:spacing w:after="0" w:line="360" w:lineRule="auto"/>
              <w:rPr>
                <w:del w:id="8234" w:author="nadira firinda" w:date="2022-10-29T23:30:00Z"/>
                <w:rFonts w:ascii="Times New Roman" w:hAnsi="Times New Roman" w:cs="Times New Roman"/>
                <w:szCs w:val="20"/>
              </w:rPr>
              <w:pPrChange w:id="8235" w:author="nadira firinda" w:date="2022-10-29T23:37:00Z">
                <w:pPr>
                  <w:spacing w:after="0"/>
                </w:pPr>
              </w:pPrChange>
            </w:pPr>
            <w:del w:id="8236" w:author="nadira firinda" w:date="2022-10-29T23:30:00Z">
              <w:r w:rsidRPr="00006ABF" w:rsidDel="00E35D67">
                <w:rPr>
                  <w:rFonts w:ascii="Times New Roman" w:hAnsi="Times New Roman" w:cs="Times New Roman"/>
                  <w:szCs w:val="20"/>
                </w:rPr>
                <w:delText>Konsumsi Swasta</w:delText>
              </w:r>
              <w:bookmarkStart w:id="8237" w:name="_Toc117979089"/>
              <w:bookmarkStart w:id="8238" w:name="_Toc117980737"/>
              <w:bookmarkEnd w:id="8237"/>
              <w:bookmarkEnd w:id="8238"/>
            </w:del>
          </w:p>
        </w:tc>
        <w:tc>
          <w:tcPr>
            <w:tcW w:w="1134" w:type="dxa"/>
            <w:tcBorders>
              <w:top w:val="dotted" w:sz="8" w:space="0" w:color="7F7F7F"/>
              <w:left w:val="dotted" w:sz="8" w:space="0" w:color="7F7F7F"/>
              <w:bottom w:val="dotted" w:sz="8" w:space="0" w:color="7F7F7F"/>
              <w:right w:val="dotted" w:sz="8" w:space="0" w:color="7F7F7F"/>
            </w:tcBorders>
            <w:shd w:val="clear" w:color="auto" w:fill="auto"/>
            <w:tcMar>
              <w:top w:w="15" w:type="dxa"/>
              <w:left w:w="108" w:type="dxa"/>
              <w:bottom w:w="0" w:type="dxa"/>
              <w:right w:w="108" w:type="dxa"/>
            </w:tcMar>
            <w:vAlign w:val="center"/>
            <w:hideMark/>
          </w:tcPr>
          <w:p w14:paraId="61011D0C" w14:textId="2DDCD493" w:rsidR="00B668AC" w:rsidRPr="00006ABF" w:rsidDel="00E35D67" w:rsidRDefault="00EF0E37" w:rsidP="00CC4C47">
            <w:pPr>
              <w:spacing w:line="360" w:lineRule="auto"/>
              <w:jc w:val="center"/>
              <w:rPr>
                <w:del w:id="8239" w:author="nadira firinda" w:date="2022-10-29T23:30:00Z"/>
                <w:rFonts w:ascii="Times New Roman" w:hAnsi="Times New Roman" w:cs="Times New Roman"/>
              </w:rPr>
              <w:pPrChange w:id="8240" w:author="nadira firinda" w:date="2022-10-29T23:37:00Z">
                <w:pPr>
                  <w:jc w:val="center"/>
                </w:pPr>
              </w:pPrChange>
            </w:pPr>
            <w:del w:id="8241" w:author="nadira firinda" w:date="2022-10-29T23:30:00Z">
              <w:r w:rsidRPr="00006ABF" w:rsidDel="00E35D67">
                <w:rPr>
                  <w:rFonts w:ascii="Times New Roman" w:hAnsi="Times New Roman" w:cs="Times New Roman"/>
                </w:rPr>
                <w:delText>0.7183</w:delText>
              </w:r>
              <w:bookmarkStart w:id="8242" w:name="_Toc117979090"/>
              <w:bookmarkStart w:id="8243" w:name="_Toc117980738"/>
              <w:bookmarkEnd w:id="8242"/>
              <w:bookmarkEnd w:id="8243"/>
            </w:del>
          </w:p>
        </w:tc>
        <w:tc>
          <w:tcPr>
            <w:tcW w:w="1203" w:type="dxa"/>
            <w:tcBorders>
              <w:top w:val="dotted" w:sz="8" w:space="0" w:color="7F7F7F"/>
              <w:left w:val="dotted" w:sz="8" w:space="0" w:color="7F7F7F"/>
              <w:bottom w:val="dotted" w:sz="8" w:space="0" w:color="7F7F7F"/>
              <w:right w:val="nil"/>
            </w:tcBorders>
            <w:shd w:val="clear" w:color="auto" w:fill="auto"/>
            <w:tcMar>
              <w:top w:w="15" w:type="dxa"/>
              <w:left w:w="108" w:type="dxa"/>
              <w:bottom w:w="0" w:type="dxa"/>
              <w:right w:w="108" w:type="dxa"/>
            </w:tcMar>
            <w:vAlign w:val="center"/>
            <w:hideMark/>
          </w:tcPr>
          <w:p w14:paraId="02C44C93" w14:textId="5AA1121C" w:rsidR="00B668AC" w:rsidRPr="00006ABF" w:rsidDel="00E35D67" w:rsidRDefault="00B668AC" w:rsidP="00CC4C47">
            <w:pPr>
              <w:spacing w:after="0" w:line="360" w:lineRule="auto"/>
              <w:jc w:val="center"/>
              <w:rPr>
                <w:del w:id="8244" w:author="nadira firinda" w:date="2022-10-29T23:30:00Z"/>
                <w:rFonts w:ascii="Times New Roman" w:hAnsi="Times New Roman" w:cs="Times New Roman"/>
                <w:szCs w:val="20"/>
              </w:rPr>
              <w:pPrChange w:id="8245" w:author="nadira firinda" w:date="2022-10-29T23:37:00Z">
                <w:pPr>
                  <w:spacing w:after="0"/>
                  <w:jc w:val="center"/>
                </w:pPr>
              </w:pPrChange>
            </w:pPr>
            <w:del w:id="8246" w:author="nadira firinda" w:date="2022-10-29T23:30:00Z">
              <w:r w:rsidRPr="00006ABF" w:rsidDel="00E35D67">
                <w:rPr>
                  <w:rFonts w:ascii="Times New Roman" w:hAnsi="Times New Roman" w:cs="Times New Roman"/>
                  <w:szCs w:val="20"/>
                </w:rPr>
                <w:delText>***</w:delText>
              </w:r>
              <w:bookmarkStart w:id="8247" w:name="_Toc117979091"/>
              <w:bookmarkStart w:id="8248" w:name="_Toc117980739"/>
              <w:bookmarkEnd w:id="8247"/>
              <w:bookmarkEnd w:id="8248"/>
            </w:del>
          </w:p>
        </w:tc>
        <w:bookmarkStart w:id="8249" w:name="_Toc117979092"/>
        <w:bookmarkStart w:id="8250" w:name="_Toc117980740"/>
        <w:bookmarkEnd w:id="8249"/>
        <w:bookmarkEnd w:id="8250"/>
      </w:tr>
      <w:tr w:rsidR="00036639" w:rsidRPr="00006ABF" w:rsidDel="00E35D67" w14:paraId="05A553B7" w14:textId="6B4FA7CE" w:rsidTr="00FE59AD">
        <w:trPr>
          <w:trHeight w:val="433"/>
          <w:del w:id="8251" w:author="nadira firinda" w:date="2022-10-29T23:30:00Z"/>
        </w:trPr>
        <w:tc>
          <w:tcPr>
            <w:tcW w:w="3969" w:type="dxa"/>
            <w:tcBorders>
              <w:top w:val="dotted" w:sz="8" w:space="0" w:color="7F7F7F"/>
              <w:left w:val="nil"/>
              <w:bottom w:val="dotted" w:sz="8" w:space="0" w:color="7F7F7F"/>
              <w:right w:val="nil"/>
            </w:tcBorders>
            <w:shd w:val="clear" w:color="auto" w:fill="auto"/>
            <w:tcMar>
              <w:top w:w="15" w:type="dxa"/>
              <w:left w:w="108" w:type="dxa"/>
              <w:bottom w:w="0" w:type="dxa"/>
              <w:right w:w="108" w:type="dxa"/>
            </w:tcMar>
            <w:vAlign w:val="center"/>
          </w:tcPr>
          <w:p w14:paraId="47B3A5F1" w14:textId="4F0C230A" w:rsidR="00036639" w:rsidRPr="00006ABF" w:rsidDel="00E35D67" w:rsidRDefault="00036639" w:rsidP="00CC4C47">
            <w:pPr>
              <w:spacing w:after="0" w:line="360" w:lineRule="auto"/>
              <w:rPr>
                <w:del w:id="8252" w:author="nadira firinda" w:date="2022-10-29T23:30:00Z"/>
                <w:rFonts w:ascii="Times New Roman" w:hAnsi="Times New Roman" w:cs="Times New Roman"/>
                <w:szCs w:val="20"/>
              </w:rPr>
              <w:pPrChange w:id="8253" w:author="nadira firinda" w:date="2022-10-29T23:37:00Z">
                <w:pPr>
                  <w:spacing w:after="0"/>
                </w:pPr>
              </w:pPrChange>
            </w:pPr>
            <w:del w:id="8254" w:author="nadira firinda" w:date="2022-10-29T23:30:00Z">
              <w:r w:rsidRPr="00006ABF" w:rsidDel="00E35D67">
                <w:rPr>
                  <w:rFonts w:ascii="Times New Roman" w:hAnsi="Times New Roman" w:cs="Times New Roman"/>
                  <w:szCs w:val="20"/>
                  <w:lang w:val="en-GB"/>
                </w:rPr>
                <w:delText xml:space="preserve">Dummy </w:delText>
              </w:r>
              <w:r w:rsidRPr="00006ABF" w:rsidDel="00E35D67">
                <w:rPr>
                  <w:rFonts w:ascii="Times New Roman" w:hAnsi="Times New Roman" w:cs="Times New Roman"/>
                  <w:szCs w:val="20"/>
                </w:rPr>
                <w:delText>w</w:delText>
              </w:r>
              <w:r w:rsidRPr="00006ABF" w:rsidDel="00E35D67">
                <w:rPr>
                  <w:rFonts w:ascii="Times New Roman" w:hAnsi="Times New Roman" w:cs="Times New Roman"/>
                  <w:noProof/>
                  <w:szCs w:val="20"/>
                  <w:lang w:val="en-GB"/>
                </w:rPr>
                <w:delText>aktu</w:delText>
              </w:r>
              <w:r w:rsidRPr="00006ABF" w:rsidDel="00E35D67">
                <w:rPr>
                  <w:rFonts w:ascii="Times New Roman" w:hAnsi="Times New Roman" w:cs="Times New Roman"/>
                  <w:szCs w:val="20"/>
                  <w:lang w:val="en-GB"/>
                </w:rPr>
                <w:delText xml:space="preserve">: </w:delText>
              </w:r>
              <w:r w:rsidR="00EF0E37" w:rsidRPr="00006ABF" w:rsidDel="00E35D67">
                <w:rPr>
                  <w:rFonts w:ascii="Times New Roman" w:hAnsi="Times New Roman" w:cs="Times New Roman"/>
                  <w:szCs w:val="20"/>
                  <w:lang w:val="en-GB"/>
                </w:rPr>
                <w:delText>T&lt;2012</w:delText>
              </w:r>
              <w:bookmarkStart w:id="8255" w:name="_Toc117979093"/>
              <w:bookmarkStart w:id="8256" w:name="_Toc117980741"/>
              <w:bookmarkEnd w:id="8255"/>
              <w:bookmarkEnd w:id="8256"/>
            </w:del>
          </w:p>
        </w:tc>
        <w:tc>
          <w:tcPr>
            <w:tcW w:w="2694" w:type="dxa"/>
            <w:gridSpan w:val="2"/>
            <w:tcMar>
              <w:top w:w="15" w:type="dxa"/>
              <w:left w:w="108" w:type="dxa"/>
              <w:bottom w:w="0" w:type="dxa"/>
              <w:right w:w="108" w:type="dxa"/>
            </w:tcMar>
          </w:tcPr>
          <w:p w14:paraId="51F1E1CC" w14:textId="1FA91711" w:rsidR="00036639" w:rsidRPr="00006ABF" w:rsidDel="00E35D67" w:rsidRDefault="00036639" w:rsidP="00CC4C47">
            <w:pPr>
              <w:spacing w:after="0" w:line="360" w:lineRule="auto"/>
              <w:rPr>
                <w:del w:id="8257" w:author="nadira firinda" w:date="2022-10-29T23:30:00Z"/>
                <w:rFonts w:ascii="Times New Roman" w:hAnsi="Times New Roman" w:cs="Times New Roman"/>
                <w:szCs w:val="20"/>
              </w:rPr>
              <w:pPrChange w:id="8258" w:author="nadira firinda" w:date="2022-10-29T23:37:00Z">
                <w:pPr>
                  <w:spacing w:after="0"/>
                </w:pPr>
              </w:pPrChange>
            </w:pPr>
            <w:bookmarkStart w:id="8259" w:name="_Toc117979094"/>
            <w:bookmarkStart w:id="8260" w:name="_Toc117980742"/>
            <w:bookmarkEnd w:id="8259"/>
            <w:bookmarkEnd w:id="8260"/>
          </w:p>
        </w:tc>
        <w:tc>
          <w:tcPr>
            <w:tcW w:w="1134" w:type="dxa"/>
            <w:tcBorders>
              <w:top w:val="dotted" w:sz="8" w:space="0" w:color="7F7F7F"/>
              <w:left w:val="dotted" w:sz="8" w:space="0" w:color="7F7F7F"/>
              <w:bottom w:val="dotted" w:sz="8" w:space="0" w:color="7F7F7F"/>
              <w:right w:val="dotted" w:sz="8" w:space="0" w:color="7F7F7F"/>
            </w:tcBorders>
            <w:shd w:val="clear" w:color="auto" w:fill="auto"/>
            <w:tcMar>
              <w:top w:w="15" w:type="dxa"/>
              <w:left w:w="108" w:type="dxa"/>
              <w:bottom w:w="0" w:type="dxa"/>
              <w:right w:w="108" w:type="dxa"/>
            </w:tcMar>
            <w:vAlign w:val="center"/>
          </w:tcPr>
          <w:p w14:paraId="47702161" w14:textId="34E6B840" w:rsidR="00036639" w:rsidRPr="00006ABF" w:rsidDel="00E35D67" w:rsidRDefault="00036639" w:rsidP="00CC4C47">
            <w:pPr>
              <w:spacing w:line="360" w:lineRule="auto"/>
              <w:jc w:val="center"/>
              <w:rPr>
                <w:del w:id="8261" w:author="nadira firinda" w:date="2022-10-29T23:30:00Z"/>
                <w:rFonts w:ascii="Times New Roman" w:hAnsi="Times New Roman" w:cs="Times New Roman"/>
              </w:rPr>
              <w:pPrChange w:id="8262" w:author="nadira firinda" w:date="2022-10-29T23:37:00Z">
                <w:pPr>
                  <w:jc w:val="center"/>
                </w:pPr>
              </w:pPrChange>
            </w:pPr>
            <w:bookmarkStart w:id="8263" w:name="_Toc117979095"/>
            <w:bookmarkStart w:id="8264" w:name="_Toc117980743"/>
            <w:bookmarkEnd w:id="8263"/>
            <w:bookmarkEnd w:id="8264"/>
          </w:p>
        </w:tc>
        <w:tc>
          <w:tcPr>
            <w:tcW w:w="1203" w:type="dxa"/>
            <w:tcBorders>
              <w:top w:val="dotted" w:sz="8" w:space="0" w:color="7F7F7F"/>
              <w:left w:val="dotted" w:sz="8" w:space="0" w:color="7F7F7F"/>
              <w:bottom w:val="dotted" w:sz="8" w:space="0" w:color="7F7F7F"/>
              <w:right w:val="nil"/>
            </w:tcBorders>
            <w:shd w:val="clear" w:color="auto" w:fill="auto"/>
            <w:tcMar>
              <w:top w:w="15" w:type="dxa"/>
              <w:left w:w="108" w:type="dxa"/>
              <w:bottom w:w="0" w:type="dxa"/>
              <w:right w:w="108" w:type="dxa"/>
            </w:tcMar>
            <w:vAlign w:val="center"/>
          </w:tcPr>
          <w:p w14:paraId="33BD7103" w14:textId="12373742" w:rsidR="00036639" w:rsidRPr="00006ABF" w:rsidDel="00E35D67" w:rsidRDefault="00036639" w:rsidP="00CC4C47">
            <w:pPr>
              <w:spacing w:after="0" w:line="360" w:lineRule="auto"/>
              <w:jc w:val="center"/>
              <w:rPr>
                <w:del w:id="8265" w:author="nadira firinda" w:date="2022-10-29T23:30:00Z"/>
                <w:rFonts w:ascii="Times New Roman" w:hAnsi="Times New Roman" w:cs="Times New Roman"/>
                <w:szCs w:val="20"/>
                <w:lang w:val="en-GB"/>
              </w:rPr>
              <w:pPrChange w:id="8266" w:author="nadira firinda" w:date="2022-10-29T23:37:00Z">
                <w:pPr>
                  <w:spacing w:after="0"/>
                  <w:jc w:val="center"/>
                </w:pPr>
              </w:pPrChange>
            </w:pPr>
            <w:bookmarkStart w:id="8267" w:name="_Toc117979096"/>
            <w:bookmarkStart w:id="8268" w:name="_Toc117980744"/>
            <w:bookmarkEnd w:id="8267"/>
            <w:bookmarkEnd w:id="8268"/>
          </w:p>
        </w:tc>
        <w:bookmarkStart w:id="8269" w:name="_Toc117979097"/>
        <w:bookmarkStart w:id="8270" w:name="_Toc117980745"/>
        <w:bookmarkEnd w:id="8269"/>
        <w:bookmarkEnd w:id="8270"/>
      </w:tr>
      <w:tr w:rsidR="00036639" w:rsidRPr="00006ABF" w:rsidDel="00E35D67" w14:paraId="55CA89D1" w14:textId="6AB9E186" w:rsidTr="00FE59AD">
        <w:trPr>
          <w:trHeight w:val="363"/>
          <w:del w:id="8271" w:author="nadira firinda" w:date="2022-10-29T23:30:00Z"/>
        </w:trPr>
        <w:tc>
          <w:tcPr>
            <w:tcW w:w="9000" w:type="dxa"/>
            <w:gridSpan w:val="5"/>
            <w:tcBorders>
              <w:top w:val="dotted" w:sz="8" w:space="0" w:color="7F7F7F"/>
              <w:left w:val="nil"/>
              <w:bottom w:val="dotted" w:sz="8" w:space="0" w:color="7F7F7F"/>
              <w:right w:val="nil"/>
            </w:tcBorders>
            <w:shd w:val="clear" w:color="auto" w:fill="92D050"/>
            <w:tcMar>
              <w:top w:w="15" w:type="dxa"/>
              <w:left w:w="108" w:type="dxa"/>
              <w:bottom w:w="0" w:type="dxa"/>
              <w:right w:w="108" w:type="dxa"/>
            </w:tcMar>
            <w:vAlign w:val="center"/>
            <w:hideMark/>
          </w:tcPr>
          <w:p w14:paraId="32893BDE" w14:textId="235E10DE" w:rsidR="00036639" w:rsidRPr="00006ABF" w:rsidDel="00E35D67" w:rsidRDefault="00036639" w:rsidP="00CC4C47">
            <w:pPr>
              <w:spacing w:after="0" w:line="360" w:lineRule="auto"/>
              <w:rPr>
                <w:del w:id="8272" w:author="nadira firinda" w:date="2022-10-29T23:30:00Z"/>
                <w:rFonts w:ascii="Times New Roman" w:hAnsi="Times New Roman" w:cs="Times New Roman"/>
                <w:szCs w:val="20"/>
              </w:rPr>
              <w:pPrChange w:id="8273" w:author="nadira firinda" w:date="2022-10-29T23:37:00Z">
                <w:pPr>
                  <w:spacing w:after="0"/>
                </w:pPr>
              </w:pPrChange>
            </w:pPr>
            <w:del w:id="8274" w:author="nadira firinda" w:date="2022-10-29T23:30:00Z">
              <w:r w:rsidRPr="00006ABF" w:rsidDel="00E35D67">
                <w:rPr>
                  <w:rFonts w:ascii="Times New Roman" w:hAnsi="Times New Roman" w:cs="Times New Roman"/>
                  <w:b/>
                  <w:bCs/>
                  <w:szCs w:val="20"/>
                </w:rPr>
                <w:delText>Diagnostic Test</w:delText>
              </w:r>
              <w:bookmarkStart w:id="8275" w:name="_Toc117979098"/>
              <w:bookmarkStart w:id="8276" w:name="_Toc117980746"/>
              <w:bookmarkEnd w:id="8275"/>
              <w:bookmarkEnd w:id="8276"/>
            </w:del>
          </w:p>
        </w:tc>
        <w:bookmarkStart w:id="8277" w:name="_Toc117979099"/>
        <w:bookmarkStart w:id="8278" w:name="_Toc117980747"/>
        <w:bookmarkEnd w:id="8277"/>
        <w:bookmarkEnd w:id="8278"/>
      </w:tr>
      <w:tr w:rsidR="00036639" w:rsidRPr="00006ABF" w:rsidDel="00E35D67" w14:paraId="162BEF51" w14:textId="05B174F7" w:rsidTr="00FE59AD">
        <w:trPr>
          <w:trHeight w:val="433"/>
          <w:del w:id="8279" w:author="nadira firinda" w:date="2022-10-29T23:30:00Z"/>
        </w:trPr>
        <w:tc>
          <w:tcPr>
            <w:tcW w:w="3969" w:type="dxa"/>
            <w:tcBorders>
              <w:top w:val="dotted" w:sz="8" w:space="0" w:color="7F7F7F"/>
              <w:left w:val="nil"/>
              <w:bottom w:val="dotted" w:sz="8" w:space="0" w:color="7F7F7F"/>
              <w:right w:val="nil"/>
            </w:tcBorders>
            <w:shd w:val="clear" w:color="auto" w:fill="auto"/>
            <w:tcMar>
              <w:top w:w="15" w:type="dxa"/>
              <w:left w:w="108" w:type="dxa"/>
              <w:bottom w:w="0" w:type="dxa"/>
              <w:right w:w="108" w:type="dxa"/>
            </w:tcMar>
            <w:vAlign w:val="center"/>
          </w:tcPr>
          <w:p w14:paraId="5615EC6B" w14:textId="419086EF" w:rsidR="00036639" w:rsidRPr="00006ABF" w:rsidDel="00E35D67" w:rsidRDefault="00036639" w:rsidP="00CC4C47">
            <w:pPr>
              <w:spacing w:after="0" w:line="360" w:lineRule="auto"/>
              <w:rPr>
                <w:del w:id="8280" w:author="nadira firinda" w:date="2022-10-29T23:30:00Z"/>
                <w:rFonts w:ascii="Times New Roman" w:hAnsi="Times New Roman" w:cs="Times New Roman"/>
                <w:szCs w:val="20"/>
              </w:rPr>
              <w:pPrChange w:id="8281" w:author="nadira firinda" w:date="2022-10-29T23:37:00Z">
                <w:pPr>
                  <w:spacing w:after="0"/>
                </w:pPr>
              </w:pPrChange>
            </w:pPr>
            <w:del w:id="8282" w:author="nadira firinda" w:date="2022-10-29T23:30:00Z">
              <w:r w:rsidRPr="00006ABF" w:rsidDel="00E35D67">
                <w:rPr>
                  <w:rFonts w:ascii="Times New Roman" w:hAnsi="Times New Roman" w:cs="Times New Roman"/>
                  <w:szCs w:val="20"/>
                  <w:lang w:val="en-GB"/>
                </w:rPr>
                <w:delText>Adjusted R-Squared</w:delText>
              </w:r>
              <w:bookmarkStart w:id="8283" w:name="_Toc117979100"/>
              <w:bookmarkStart w:id="8284" w:name="_Toc117980748"/>
              <w:bookmarkEnd w:id="8283"/>
              <w:bookmarkEnd w:id="8284"/>
            </w:del>
          </w:p>
        </w:tc>
        <w:tc>
          <w:tcPr>
            <w:tcW w:w="236" w:type="dxa"/>
            <w:tcBorders>
              <w:top w:val="dotted" w:sz="8" w:space="0" w:color="7F7F7F"/>
              <w:left w:val="nil"/>
              <w:bottom w:val="dotted" w:sz="8" w:space="0" w:color="7F7F7F"/>
              <w:right w:val="nil"/>
            </w:tcBorders>
            <w:shd w:val="clear" w:color="auto" w:fill="auto"/>
            <w:tcMar>
              <w:top w:w="15" w:type="dxa"/>
              <w:left w:w="108" w:type="dxa"/>
              <w:bottom w:w="0" w:type="dxa"/>
              <w:right w:w="108" w:type="dxa"/>
            </w:tcMar>
            <w:vAlign w:val="center"/>
          </w:tcPr>
          <w:p w14:paraId="221BA861" w14:textId="609558F6" w:rsidR="00036639" w:rsidRPr="00006ABF" w:rsidDel="00E35D67" w:rsidRDefault="00036639" w:rsidP="00CC4C47">
            <w:pPr>
              <w:spacing w:after="0" w:line="360" w:lineRule="auto"/>
              <w:rPr>
                <w:del w:id="8285" w:author="nadira firinda" w:date="2022-10-29T23:30:00Z"/>
                <w:rFonts w:ascii="Times New Roman" w:hAnsi="Times New Roman" w:cs="Times New Roman"/>
                <w:szCs w:val="20"/>
              </w:rPr>
              <w:pPrChange w:id="8286" w:author="nadira firinda" w:date="2022-10-29T23:37:00Z">
                <w:pPr>
                  <w:spacing w:after="0"/>
                </w:pPr>
              </w:pPrChange>
            </w:pPr>
            <w:bookmarkStart w:id="8287" w:name="_Toc117979101"/>
            <w:bookmarkStart w:id="8288" w:name="_Toc117980749"/>
            <w:bookmarkEnd w:id="8287"/>
            <w:bookmarkEnd w:id="8288"/>
          </w:p>
        </w:tc>
        <w:tc>
          <w:tcPr>
            <w:tcW w:w="2458" w:type="dxa"/>
            <w:tcBorders>
              <w:top w:val="dotted" w:sz="8" w:space="0" w:color="7F7F7F"/>
              <w:left w:val="nil"/>
              <w:bottom w:val="dotted" w:sz="8" w:space="0" w:color="7F7F7F"/>
              <w:right w:val="dotted" w:sz="8" w:space="0" w:color="7F7F7F"/>
            </w:tcBorders>
            <w:shd w:val="clear" w:color="auto" w:fill="auto"/>
            <w:tcMar>
              <w:top w:w="15" w:type="dxa"/>
              <w:left w:w="108" w:type="dxa"/>
              <w:bottom w:w="0" w:type="dxa"/>
              <w:right w:w="108" w:type="dxa"/>
            </w:tcMar>
            <w:vAlign w:val="center"/>
          </w:tcPr>
          <w:p w14:paraId="1A174D1C" w14:textId="5C82C2E9" w:rsidR="00036639" w:rsidRPr="00006ABF" w:rsidDel="00E35D67" w:rsidRDefault="00036639" w:rsidP="00CC4C47">
            <w:pPr>
              <w:spacing w:after="0" w:line="360" w:lineRule="auto"/>
              <w:rPr>
                <w:del w:id="8289" w:author="nadira firinda" w:date="2022-10-29T23:30:00Z"/>
                <w:rFonts w:ascii="Times New Roman" w:hAnsi="Times New Roman" w:cs="Times New Roman"/>
                <w:szCs w:val="20"/>
              </w:rPr>
              <w:pPrChange w:id="8290" w:author="nadira firinda" w:date="2022-10-29T23:37:00Z">
                <w:pPr>
                  <w:spacing w:after="0"/>
                </w:pPr>
              </w:pPrChange>
            </w:pPr>
            <w:bookmarkStart w:id="8291" w:name="_Toc117979102"/>
            <w:bookmarkStart w:id="8292" w:name="_Toc117980750"/>
            <w:bookmarkEnd w:id="8291"/>
            <w:bookmarkEnd w:id="8292"/>
          </w:p>
        </w:tc>
        <w:tc>
          <w:tcPr>
            <w:tcW w:w="2337" w:type="dxa"/>
            <w:gridSpan w:val="2"/>
            <w:tcBorders>
              <w:top w:val="dotted" w:sz="8" w:space="0" w:color="7F7F7F"/>
              <w:left w:val="dotted" w:sz="8" w:space="0" w:color="7F7F7F"/>
              <w:bottom w:val="dotted" w:sz="8" w:space="0" w:color="7F7F7F"/>
              <w:right w:val="nil"/>
            </w:tcBorders>
            <w:shd w:val="clear" w:color="auto" w:fill="auto"/>
            <w:tcMar>
              <w:top w:w="15" w:type="dxa"/>
              <w:left w:w="108" w:type="dxa"/>
              <w:bottom w:w="0" w:type="dxa"/>
              <w:right w:w="108" w:type="dxa"/>
            </w:tcMar>
            <w:vAlign w:val="center"/>
          </w:tcPr>
          <w:p w14:paraId="0AF5E3AC" w14:textId="7FAC07BA" w:rsidR="00036639" w:rsidRPr="00006ABF" w:rsidDel="00E35D67" w:rsidRDefault="00491F6A" w:rsidP="00CC4C47">
            <w:pPr>
              <w:spacing w:after="0" w:line="360" w:lineRule="auto"/>
              <w:jc w:val="center"/>
              <w:rPr>
                <w:del w:id="8293" w:author="nadira firinda" w:date="2022-10-29T23:30:00Z"/>
                <w:rFonts w:ascii="Times New Roman" w:hAnsi="Times New Roman" w:cs="Times New Roman"/>
                <w:szCs w:val="20"/>
              </w:rPr>
              <w:pPrChange w:id="8294" w:author="nadira firinda" w:date="2022-10-29T23:37:00Z">
                <w:pPr>
                  <w:spacing w:after="0"/>
                  <w:jc w:val="center"/>
                </w:pPr>
              </w:pPrChange>
            </w:pPr>
            <w:del w:id="8295" w:author="nadira firinda" w:date="2022-10-29T23:30:00Z">
              <w:r w:rsidRPr="00006ABF" w:rsidDel="00E35D67">
                <w:rPr>
                  <w:rFonts w:ascii="Times New Roman" w:hAnsi="Times New Roman" w:cs="Times New Roman"/>
                  <w:szCs w:val="20"/>
                </w:rPr>
                <w:delText>0.9831</w:delText>
              </w:r>
              <w:bookmarkStart w:id="8296" w:name="_Toc117979103"/>
              <w:bookmarkStart w:id="8297" w:name="_Toc117980751"/>
              <w:bookmarkEnd w:id="8296"/>
              <w:bookmarkEnd w:id="8297"/>
            </w:del>
          </w:p>
        </w:tc>
        <w:bookmarkStart w:id="8298" w:name="_Toc117979104"/>
        <w:bookmarkStart w:id="8299" w:name="_Toc117980752"/>
        <w:bookmarkEnd w:id="8298"/>
        <w:bookmarkEnd w:id="8299"/>
      </w:tr>
      <w:tr w:rsidR="00036639" w:rsidRPr="00006ABF" w:rsidDel="00E35D67" w14:paraId="4AB7426D" w14:textId="061206F0" w:rsidTr="00FE59AD">
        <w:trPr>
          <w:trHeight w:val="433"/>
          <w:del w:id="8300" w:author="nadira firinda" w:date="2022-10-29T23:30:00Z"/>
        </w:trPr>
        <w:tc>
          <w:tcPr>
            <w:tcW w:w="9000" w:type="dxa"/>
            <w:gridSpan w:val="5"/>
            <w:tcBorders>
              <w:top w:val="nil"/>
              <w:left w:val="nil"/>
              <w:bottom w:val="nil"/>
              <w:right w:val="nil"/>
            </w:tcBorders>
            <w:shd w:val="clear" w:color="auto" w:fill="44546A"/>
            <w:tcMar>
              <w:top w:w="15" w:type="dxa"/>
              <w:left w:w="108" w:type="dxa"/>
              <w:bottom w:w="0" w:type="dxa"/>
              <w:right w:w="108" w:type="dxa"/>
            </w:tcMar>
            <w:vAlign w:val="center"/>
            <w:hideMark/>
          </w:tcPr>
          <w:p w14:paraId="2E88A1E3" w14:textId="671AB155" w:rsidR="00036639" w:rsidRPr="00006ABF" w:rsidDel="00E35D67" w:rsidRDefault="00036639" w:rsidP="00CC4C47">
            <w:pPr>
              <w:spacing w:after="0" w:line="360" w:lineRule="auto"/>
              <w:jc w:val="center"/>
              <w:rPr>
                <w:del w:id="8301" w:author="nadira firinda" w:date="2022-10-29T23:30:00Z"/>
                <w:rFonts w:ascii="Times New Roman" w:hAnsi="Times New Roman" w:cs="Times New Roman"/>
                <w:szCs w:val="20"/>
              </w:rPr>
              <w:pPrChange w:id="8302" w:author="nadira firinda" w:date="2022-10-29T23:37:00Z">
                <w:pPr>
                  <w:spacing w:after="0"/>
                  <w:jc w:val="center"/>
                </w:pPr>
              </w:pPrChange>
            </w:pPr>
            <w:del w:id="8303" w:author="nadira firinda" w:date="2022-10-29T23:30:00Z">
              <w:r w:rsidRPr="00006ABF" w:rsidDel="00E35D67">
                <w:rPr>
                  <w:rFonts w:ascii="Times New Roman" w:hAnsi="Times New Roman" w:cs="Times New Roman"/>
                  <w:b/>
                  <w:bCs/>
                  <w:color w:val="FFFFFF" w:themeColor="background1"/>
                  <w:szCs w:val="20"/>
                </w:rPr>
                <w:delText>Persamaan Jangka Pendek</w:delText>
              </w:r>
              <w:bookmarkStart w:id="8304" w:name="_Toc117979105"/>
              <w:bookmarkStart w:id="8305" w:name="_Toc117980753"/>
              <w:bookmarkEnd w:id="8304"/>
              <w:bookmarkEnd w:id="8305"/>
            </w:del>
          </w:p>
        </w:tc>
        <w:bookmarkStart w:id="8306" w:name="_Toc117979106"/>
        <w:bookmarkStart w:id="8307" w:name="_Toc117980754"/>
        <w:bookmarkEnd w:id="8306"/>
        <w:bookmarkEnd w:id="8307"/>
      </w:tr>
      <w:tr w:rsidR="00036639" w:rsidRPr="00006ABF" w:rsidDel="00E35D67" w14:paraId="2D68F0E2" w14:textId="783C2643" w:rsidTr="00FE59AD">
        <w:trPr>
          <w:trHeight w:val="433"/>
          <w:del w:id="8308" w:author="nadira firinda" w:date="2022-10-29T23:30:00Z"/>
        </w:trPr>
        <w:tc>
          <w:tcPr>
            <w:tcW w:w="9000" w:type="dxa"/>
            <w:gridSpan w:val="5"/>
            <w:tcBorders>
              <w:top w:val="nil"/>
              <w:left w:val="nil"/>
              <w:bottom w:val="nil"/>
              <w:right w:val="nil"/>
            </w:tcBorders>
            <w:shd w:val="clear" w:color="auto" w:fill="4472C4"/>
            <w:tcMar>
              <w:top w:w="15" w:type="dxa"/>
              <w:left w:w="108" w:type="dxa"/>
              <w:bottom w:w="0" w:type="dxa"/>
              <w:right w:w="108" w:type="dxa"/>
            </w:tcMar>
            <w:vAlign w:val="center"/>
            <w:hideMark/>
          </w:tcPr>
          <w:p w14:paraId="1B361CCE" w14:textId="428D98F4" w:rsidR="008A1237" w:rsidRPr="00006ABF" w:rsidDel="00E35D67" w:rsidRDefault="008A1237" w:rsidP="00CC4C47">
            <w:pPr>
              <w:spacing w:after="0" w:line="360" w:lineRule="auto"/>
              <w:rPr>
                <w:del w:id="8309" w:author="nadira firinda" w:date="2022-10-29T23:30:00Z"/>
                <w:rFonts w:ascii="Times New Roman" w:hAnsi="Times New Roman" w:cs="Times New Roman"/>
                <w:b/>
                <w:bCs/>
                <w:color w:val="FFFFFF" w:themeColor="background1"/>
                <w:szCs w:val="20"/>
              </w:rPr>
              <w:pPrChange w:id="8310" w:author="nadira firinda" w:date="2022-10-29T23:37:00Z">
                <w:pPr>
                  <w:spacing w:after="0"/>
                </w:pPr>
              </w:pPrChange>
            </w:pPr>
            <w:del w:id="8311" w:author="nadira firinda" w:date="2022-10-29T23:30:00Z">
              <w:r w:rsidRPr="00006ABF" w:rsidDel="00E35D67">
                <w:rPr>
                  <w:rFonts w:ascii="Times New Roman" w:hAnsi="Times New Roman" w:cs="Times New Roman"/>
                  <w:b/>
                  <w:bCs/>
                  <w:color w:val="FFFFFF" w:themeColor="background1"/>
                  <w:szCs w:val="20"/>
                </w:rPr>
                <w:delText>Dependent variable: Pengadaan Listrik dan Gas</w:delText>
              </w:r>
              <w:bookmarkStart w:id="8312" w:name="_Toc117979107"/>
              <w:bookmarkStart w:id="8313" w:name="_Toc117980755"/>
              <w:bookmarkEnd w:id="8312"/>
              <w:bookmarkEnd w:id="8313"/>
            </w:del>
          </w:p>
          <w:p w14:paraId="00147F6C" w14:textId="05DC8738" w:rsidR="00036639" w:rsidRPr="00006ABF" w:rsidDel="00E35D67" w:rsidRDefault="008A1237" w:rsidP="00CC4C47">
            <w:pPr>
              <w:spacing w:after="0" w:line="360" w:lineRule="auto"/>
              <w:rPr>
                <w:del w:id="8314" w:author="nadira firinda" w:date="2022-10-29T23:30:00Z"/>
                <w:rFonts w:ascii="Times New Roman" w:hAnsi="Times New Roman" w:cs="Times New Roman"/>
                <w:szCs w:val="20"/>
              </w:rPr>
              <w:pPrChange w:id="8315" w:author="nadira firinda" w:date="2022-10-29T23:37:00Z">
                <w:pPr>
                  <w:spacing w:after="0"/>
                </w:pPr>
              </w:pPrChange>
            </w:pPr>
            <w:del w:id="8316" w:author="nadira firinda" w:date="2022-10-29T23:30:00Z">
              <w:r w:rsidRPr="00006ABF" w:rsidDel="00E35D67">
                <w:rPr>
                  <w:rFonts w:ascii="Times New Roman" w:hAnsi="Times New Roman" w:cs="Times New Roman"/>
                  <w:b/>
                  <w:bCs/>
                  <w:color w:val="FFFFFF" w:themeColor="background1"/>
                  <w:szCs w:val="20"/>
                </w:rPr>
                <w:delText>LOG(G04EGSRL/ G04EGSRL_SF)</w:delText>
              </w:r>
              <w:bookmarkStart w:id="8317" w:name="_Toc117979108"/>
              <w:bookmarkStart w:id="8318" w:name="_Toc117980756"/>
              <w:bookmarkEnd w:id="8317"/>
              <w:bookmarkEnd w:id="8318"/>
            </w:del>
          </w:p>
        </w:tc>
        <w:bookmarkStart w:id="8319" w:name="_Toc117979109"/>
        <w:bookmarkStart w:id="8320" w:name="_Toc117980757"/>
        <w:bookmarkEnd w:id="8319"/>
        <w:bookmarkEnd w:id="8320"/>
      </w:tr>
      <w:tr w:rsidR="00036639" w:rsidRPr="00006ABF" w:rsidDel="00E35D67" w14:paraId="58B0437C" w14:textId="4D6EE918" w:rsidTr="00FE59AD">
        <w:trPr>
          <w:trHeight w:val="433"/>
          <w:del w:id="8321" w:author="nadira firinda" w:date="2022-10-29T23:30:00Z"/>
        </w:trPr>
        <w:tc>
          <w:tcPr>
            <w:tcW w:w="3969" w:type="dxa"/>
            <w:tcBorders>
              <w:top w:val="nil"/>
              <w:left w:val="nil"/>
              <w:bottom w:val="nil"/>
              <w:right w:val="nil"/>
            </w:tcBorders>
            <w:shd w:val="clear" w:color="auto" w:fill="FFC000"/>
            <w:tcMar>
              <w:top w:w="15" w:type="dxa"/>
              <w:left w:w="108" w:type="dxa"/>
              <w:bottom w:w="0" w:type="dxa"/>
              <w:right w:w="108" w:type="dxa"/>
            </w:tcMar>
            <w:vAlign w:val="center"/>
            <w:hideMark/>
          </w:tcPr>
          <w:p w14:paraId="2DEDCCBF" w14:textId="0815F4BB" w:rsidR="00036639" w:rsidRPr="00006ABF" w:rsidDel="00E35D67" w:rsidRDefault="00036639" w:rsidP="00CC4C47">
            <w:pPr>
              <w:spacing w:after="0" w:line="360" w:lineRule="auto"/>
              <w:rPr>
                <w:del w:id="8322" w:author="nadira firinda" w:date="2022-10-29T23:30:00Z"/>
                <w:rFonts w:ascii="Times New Roman" w:hAnsi="Times New Roman" w:cs="Times New Roman"/>
                <w:szCs w:val="20"/>
              </w:rPr>
              <w:pPrChange w:id="8323" w:author="nadira firinda" w:date="2022-10-29T23:37:00Z">
                <w:pPr>
                  <w:spacing w:after="0"/>
                </w:pPr>
              </w:pPrChange>
            </w:pPr>
            <w:del w:id="8324" w:author="nadira firinda" w:date="2022-10-29T23:30:00Z">
              <w:r w:rsidRPr="00006ABF" w:rsidDel="00E35D67">
                <w:rPr>
                  <w:rFonts w:ascii="Times New Roman" w:hAnsi="Times New Roman" w:cs="Times New Roman"/>
                  <w:b/>
                  <w:bCs/>
                  <w:szCs w:val="20"/>
                </w:rPr>
                <w:delText>Explanatory Variables</w:delText>
              </w:r>
              <w:bookmarkStart w:id="8325" w:name="_Toc117979110"/>
              <w:bookmarkStart w:id="8326" w:name="_Toc117980758"/>
              <w:bookmarkEnd w:id="8325"/>
              <w:bookmarkEnd w:id="8326"/>
            </w:del>
          </w:p>
        </w:tc>
        <w:tc>
          <w:tcPr>
            <w:tcW w:w="2694" w:type="dxa"/>
            <w:gridSpan w:val="2"/>
            <w:tcBorders>
              <w:top w:val="nil"/>
              <w:left w:val="nil"/>
              <w:bottom w:val="nil"/>
              <w:right w:val="nil"/>
            </w:tcBorders>
            <w:shd w:val="clear" w:color="auto" w:fill="FFC000"/>
            <w:vAlign w:val="center"/>
          </w:tcPr>
          <w:p w14:paraId="16D476CF" w14:textId="4D5A6307" w:rsidR="00036639" w:rsidRPr="00006ABF" w:rsidDel="00E35D67" w:rsidRDefault="00036639" w:rsidP="00CC4C47">
            <w:pPr>
              <w:spacing w:after="0" w:line="360" w:lineRule="auto"/>
              <w:rPr>
                <w:del w:id="8327" w:author="nadira firinda" w:date="2022-10-29T23:30:00Z"/>
                <w:rFonts w:ascii="Times New Roman" w:hAnsi="Times New Roman" w:cs="Times New Roman"/>
                <w:szCs w:val="20"/>
              </w:rPr>
              <w:pPrChange w:id="8328" w:author="nadira firinda" w:date="2022-10-29T23:37:00Z">
                <w:pPr>
                  <w:spacing w:after="0"/>
                </w:pPr>
              </w:pPrChange>
            </w:pPr>
            <w:bookmarkStart w:id="8329" w:name="_Toc117979111"/>
            <w:bookmarkStart w:id="8330" w:name="_Toc117980759"/>
            <w:bookmarkEnd w:id="8329"/>
            <w:bookmarkEnd w:id="8330"/>
          </w:p>
        </w:tc>
        <w:tc>
          <w:tcPr>
            <w:tcW w:w="1134" w:type="dxa"/>
            <w:tcBorders>
              <w:top w:val="nil"/>
              <w:left w:val="nil"/>
              <w:bottom w:val="nil"/>
              <w:right w:val="nil"/>
            </w:tcBorders>
            <w:shd w:val="clear" w:color="auto" w:fill="FFC000"/>
            <w:tcMar>
              <w:top w:w="15" w:type="dxa"/>
              <w:left w:w="108" w:type="dxa"/>
              <w:bottom w:w="0" w:type="dxa"/>
              <w:right w:w="108" w:type="dxa"/>
            </w:tcMar>
            <w:vAlign w:val="center"/>
            <w:hideMark/>
          </w:tcPr>
          <w:p w14:paraId="6FDE983F" w14:textId="55B66F1D" w:rsidR="00036639" w:rsidRPr="00006ABF" w:rsidDel="00E35D67" w:rsidRDefault="00036639" w:rsidP="00CC4C47">
            <w:pPr>
              <w:spacing w:after="0" w:line="360" w:lineRule="auto"/>
              <w:rPr>
                <w:del w:id="8331" w:author="nadira firinda" w:date="2022-10-29T23:30:00Z"/>
                <w:rFonts w:ascii="Times New Roman" w:hAnsi="Times New Roman" w:cs="Times New Roman"/>
                <w:noProof/>
                <w:szCs w:val="20"/>
              </w:rPr>
              <w:pPrChange w:id="8332" w:author="nadira firinda" w:date="2022-10-29T23:37:00Z">
                <w:pPr>
                  <w:spacing w:after="0"/>
                </w:pPr>
              </w:pPrChange>
            </w:pPr>
            <w:del w:id="8333" w:author="nadira firinda" w:date="2022-10-29T23:30:00Z">
              <w:r w:rsidRPr="00006ABF" w:rsidDel="00E35D67">
                <w:rPr>
                  <w:rFonts w:ascii="Times New Roman" w:hAnsi="Times New Roman" w:cs="Times New Roman"/>
                  <w:b/>
                  <w:bCs/>
                  <w:noProof/>
                  <w:szCs w:val="20"/>
                  <w:lang w:val="en-GB"/>
                </w:rPr>
                <w:delText>Koefisien</w:delText>
              </w:r>
              <w:bookmarkStart w:id="8334" w:name="_Toc117979112"/>
              <w:bookmarkStart w:id="8335" w:name="_Toc117980760"/>
              <w:bookmarkEnd w:id="8334"/>
              <w:bookmarkEnd w:id="8335"/>
            </w:del>
          </w:p>
        </w:tc>
        <w:tc>
          <w:tcPr>
            <w:tcW w:w="1203" w:type="dxa"/>
            <w:tcBorders>
              <w:top w:val="nil"/>
              <w:left w:val="nil"/>
              <w:bottom w:val="nil"/>
              <w:right w:val="nil"/>
            </w:tcBorders>
            <w:shd w:val="clear" w:color="auto" w:fill="FFC000"/>
            <w:vAlign w:val="center"/>
          </w:tcPr>
          <w:p w14:paraId="498399CE" w14:textId="52D195DC" w:rsidR="00036639" w:rsidRPr="00006ABF" w:rsidDel="00E35D67" w:rsidRDefault="00036639" w:rsidP="00CC4C47">
            <w:pPr>
              <w:spacing w:after="0" w:line="360" w:lineRule="auto"/>
              <w:rPr>
                <w:del w:id="8336" w:author="nadira firinda" w:date="2022-10-29T23:30:00Z"/>
                <w:rFonts w:ascii="Times New Roman" w:hAnsi="Times New Roman" w:cs="Times New Roman"/>
                <w:szCs w:val="20"/>
              </w:rPr>
              <w:pPrChange w:id="8337" w:author="nadira firinda" w:date="2022-10-29T23:37:00Z">
                <w:pPr>
                  <w:spacing w:after="0"/>
                </w:pPr>
              </w:pPrChange>
            </w:pPr>
            <w:bookmarkStart w:id="8338" w:name="_Toc117979113"/>
            <w:bookmarkStart w:id="8339" w:name="_Toc117980761"/>
            <w:bookmarkEnd w:id="8338"/>
            <w:bookmarkEnd w:id="8339"/>
          </w:p>
        </w:tc>
        <w:bookmarkStart w:id="8340" w:name="_Toc117979114"/>
        <w:bookmarkStart w:id="8341" w:name="_Toc117980762"/>
        <w:bookmarkEnd w:id="8340"/>
        <w:bookmarkEnd w:id="8341"/>
      </w:tr>
      <w:tr w:rsidR="00394A91" w:rsidRPr="00006ABF" w:rsidDel="00E35D67" w14:paraId="2227C8C8" w14:textId="79A12D23" w:rsidTr="00114286">
        <w:trPr>
          <w:trHeight w:val="433"/>
          <w:del w:id="8342" w:author="nadira firinda" w:date="2022-10-29T23:30:00Z"/>
        </w:trPr>
        <w:tc>
          <w:tcPr>
            <w:tcW w:w="3969" w:type="dxa"/>
            <w:tcBorders>
              <w:top w:val="dotted" w:sz="8" w:space="0" w:color="7F7F7F"/>
              <w:left w:val="nil"/>
              <w:bottom w:val="dotted" w:sz="8" w:space="0" w:color="7F7F7F"/>
              <w:right w:val="dotted" w:sz="8" w:space="0" w:color="7F7F7F"/>
            </w:tcBorders>
            <w:shd w:val="clear" w:color="auto" w:fill="auto"/>
            <w:tcMar>
              <w:top w:w="15" w:type="dxa"/>
              <w:left w:w="108" w:type="dxa"/>
              <w:bottom w:w="0" w:type="dxa"/>
              <w:right w:w="108" w:type="dxa"/>
            </w:tcMar>
          </w:tcPr>
          <w:p w14:paraId="7D19C91B" w14:textId="682CC315" w:rsidR="00394A91" w:rsidRPr="00006ABF" w:rsidDel="00E35D67" w:rsidRDefault="00394A91" w:rsidP="00CC4C47">
            <w:pPr>
              <w:spacing w:line="360" w:lineRule="auto"/>
              <w:rPr>
                <w:del w:id="8343" w:author="nadira firinda" w:date="2022-10-29T23:30:00Z"/>
                <w:rFonts w:ascii="Times New Roman" w:hAnsi="Times New Roman" w:cs="Times New Roman"/>
              </w:rPr>
              <w:pPrChange w:id="8344" w:author="nadira firinda" w:date="2022-10-29T23:37:00Z">
                <w:pPr/>
              </w:pPrChange>
            </w:pPr>
            <w:del w:id="8345" w:author="nadira firinda" w:date="2022-10-29T23:30:00Z">
              <w:r w:rsidRPr="00006ABF" w:rsidDel="00E35D67">
                <w:rPr>
                  <w:rFonts w:ascii="Times New Roman" w:hAnsi="Times New Roman" w:cs="Times New Roman"/>
                </w:rPr>
                <w:delText>DLOG(CSPLRL/CSPLRL_SF)</w:delText>
              </w:r>
              <w:bookmarkStart w:id="8346" w:name="_Toc117979115"/>
              <w:bookmarkStart w:id="8347" w:name="_Toc117980763"/>
              <w:bookmarkEnd w:id="8346"/>
              <w:bookmarkEnd w:id="8347"/>
            </w:del>
          </w:p>
        </w:tc>
        <w:tc>
          <w:tcPr>
            <w:tcW w:w="2694" w:type="dxa"/>
            <w:gridSpan w:val="2"/>
            <w:tcBorders>
              <w:top w:val="dotted" w:sz="8" w:space="0" w:color="7F7F7F"/>
              <w:left w:val="dotted" w:sz="8" w:space="0" w:color="7F7F7F"/>
              <w:bottom w:val="dotted" w:sz="8" w:space="0" w:color="7F7F7F"/>
              <w:right w:val="dotted" w:sz="8" w:space="0" w:color="7F7F7F"/>
            </w:tcBorders>
            <w:shd w:val="clear" w:color="auto" w:fill="auto"/>
            <w:tcMar>
              <w:top w:w="15" w:type="dxa"/>
              <w:left w:w="108" w:type="dxa"/>
              <w:bottom w:w="0" w:type="dxa"/>
              <w:right w:w="108" w:type="dxa"/>
            </w:tcMar>
            <w:vAlign w:val="center"/>
          </w:tcPr>
          <w:p w14:paraId="61450193" w14:textId="26686E4C" w:rsidR="00394A91" w:rsidRPr="00006ABF" w:rsidDel="00E35D67" w:rsidRDefault="00394A91" w:rsidP="00CC4C47">
            <w:pPr>
              <w:spacing w:after="0" w:line="360" w:lineRule="auto"/>
              <w:rPr>
                <w:del w:id="8348" w:author="nadira firinda" w:date="2022-10-29T23:30:00Z"/>
                <w:rFonts w:ascii="Times New Roman" w:hAnsi="Times New Roman" w:cs="Times New Roman"/>
                <w:szCs w:val="20"/>
              </w:rPr>
              <w:pPrChange w:id="8349" w:author="nadira firinda" w:date="2022-10-29T23:37:00Z">
                <w:pPr>
                  <w:spacing w:after="0"/>
                </w:pPr>
              </w:pPrChange>
            </w:pPr>
            <w:del w:id="8350" w:author="nadira firinda" w:date="2022-10-29T23:30:00Z">
              <w:r w:rsidRPr="00006ABF" w:rsidDel="00E35D67">
                <w:rPr>
                  <w:rFonts w:ascii="Times New Roman" w:hAnsi="Times New Roman" w:cs="Times New Roman"/>
                  <w:szCs w:val="20"/>
                </w:rPr>
                <w:delText>Konsumsi Swasta</w:delText>
              </w:r>
              <w:bookmarkStart w:id="8351" w:name="_Toc117979116"/>
              <w:bookmarkStart w:id="8352" w:name="_Toc117980764"/>
              <w:bookmarkEnd w:id="8351"/>
              <w:bookmarkEnd w:id="8352"/>
            </w:del>
          </w:p>
        </w:tc>
        <w:tc>
          <w:tcPr>
            <w:tcW w:w="1134" w:type="dxa"/>
            <w:tcBorders>
              <w:top w:val="dotted" w:sz="8" w:space="0" w:color="7F7F7F"/>
              <w:left w:val="dotted" w:sz="8" w:space="0" w:color="7F7F7F"/>
              <w:bottom w:val="dotted" w:sz="8" w:space="0" w:color="7F7F7F"/>
              <w:right w:val="dotted" w:sz="8" w:space="0" w:color="7F7F7F"/>
            </w:tcBorders>
            <w:shd w:val="clear" w:color="auto" w:fill="auto"/>
            <w:tcMar>
              <w:top w:w="15" w:type="dxa"/>
              <w:left w:w="108" w:type="dxa"/>
              <w:bottom w:w="0" w:type="dxa"/>
              <w:right w:w="108" w:type="dxa"/>
            </w:tcMar>
          </w:tcPr>
          <w:p w14:paraId="2F5A4C7B" w14:textId="5EC1595D" w:rsidR="00394A91" w:rsidRPr="00006ABF" w:rsidDel="00E35D67" w:rsidRDefault="00491F6A" w:rsidP="00CC4C47">
            <w:pPr>
              <w:spacing w:line="360" w:lineRule="auto"/>
              <w:jc w:val="center"/>
              <w:rPr>
                <w:del w:id="8353" w:author="nadira firinda" w:date="2022-10-29T23:30:00Z"/>
                <w:rFonts w:ascii="Times New Roman" w:hAnsi="Times New Roman" w:cs="Times New Roman"/>
              </w:rPr>
              <w:pPrChange w:id="8354" w:author="nadira firinda" w:date="2022-10-29T23:37:00Z">
                <w:pPr>
                  <w:jc w:val="center"/>
                </w:pPr>
              </w:pPrChange>
            </w:pPr>
            <w:del w:id="8355" w:author="nadira firinda" w:date="2022-10-29T23:30:00Z">
              <w:r w:rsidRPr="00006ABF" w:rsidDel="00E35D67">
                <w:rPr>
                  <w:rFonts w:ascii="Times New Roman" w:hAnsi="Times New Roman" w:cs="Times New Roman"/>
                </w:rPr>
                <w:delText>0.3359</w:delText>
              </w:r>
              <w:bookmarkStart w:id="8356" w:name="_Toc117979117"/>
              <w:bookmarkStart w:id="8357" w:name="_Toc117980765"/>
              <w:bookmarkEnd w:id="8356"/>
              <w:bookmarkEnd w:id="8357"/>
            </w:del>
          </w:p>
        </w:tc>
        <w:tc>
          <w:tcPr>
            <w:tcW w:w="1203" w:type="dxa"/>
            <w:tcBorders>
              <w:top w:val="dotted" w:sz="8" w:space="0" w:color="7F7F7F"/>
              <w:left w:val="dotted" w:sz="8" w:space="0" w:color="7F7F7F"/>
              <w:bottom w:val="dotted" w:sz="8" w:space="0" w:color="7F7F7F"/>
              <w:right w:val="nil"/>
            </w:tcBorders>
            <w:shd w:val="clear" w:color="auto" w:fill="auto"/>
            <w:tcMar>
              <w:top w:w="15" w:type="dxa"/>
              <w:left w:w="108" w:type="dxa"/>
              <w:bottom w:w="0" w:type="dxa"/>
              <w:right w:w="108" w:type="dxa"/>
            </w:tcMar>
            <w:vAlign w:val="center"/>
          </w:tcPr>
          <w:p w14:paraId="3634C9A0" w14:textId="3A8E2152" w:rsidR="00394A91" w:rsidRPr="00006ABF" w:rsidDel="00E35D67" w:rsidRDefault="00394A91" w:rsidP="00CC4C47">
            <w:pPr>
              <w:spacing w:after="0" w:line="360" w:lineRule="auto"/>
              <w:jc w:val="center"/>
              <w:rPr>
                <w:del w:id="8358" w:author="nadira firinda" w:date="2022-10-29T23:30:00Z"/>
                <w:rFonts w:ascii="Times New Roman" w:hAnsi="Times New Roman" w:cs="Times New Roman"/>
                <w:szCs w:val="20"/>
              </w:rPr>
              <w:pPrChange w:id="8359" w:author="nadira firinda" w:date="2022-10-29T23:37:00Z">
                <w:pPr>
                  <w:spacing w:after="0"/>
                  <w:jc w:val="center"/>
                </w:pPr>
              </w:pPrChange>
            </w:pPr>
            <w:bookmarkStart w:id="8360" w:name="_Toc117979118"/>
            <w:bookmarkStart w:id="8361" w:name="_Toc117980766"/>
            <w:bookmarkEnd w:id="8360"/>
            <w:bookmarkEnd w:id="8361"/>
          </w:p>
        </w:tc>
        <w:bookmarkStart w:id="8362" w:name="_Toc117979119"/>
        <w:bookmarkStart w:id="8363" w:name="_Toc117980767"/>
        <w:bookmarkEnd w:id="8362"/>
        <w:bookmarkEnd w:id="8363"/>
      </w:tr>
      <w:tr w:rsidR="00394A91" w:rsidRPr="00006ABF" w:rsidDel="00E35D67" w14:paraId="46752BC6" w14:textId="2BE08C03" w:rsidTr="00114286">
        <w:trPr>
          <w:trHeight w:val="433"/>
          <w:del w:id="8364" w:author="nadira firinda" w:date="2022-10-29T23:30:00Z"/>
        </w:trPr>
        <w:tc>
          <w:tcPr>
            <w:tcW w:w="3969" w:type="dxa"/>
            <w:tcBorders>
              <w:top w:val="dotted" w:sz="8" w:space="0" w:color="7F7F7F"/>
              <w:left w:val="nil"/>
              <w:bottom w:val="dotted" w:sz="8" w:space="0" w:color="7F7F7F"/>
              <w:right w:val="dotted" w:sz="8" w:space="0" w:color="7F7F7F"/>
            </w:tcBorders>
            <w:shd w:val="clear" w:color="auto" w:fill="auto"/>
            <w:tcMar>
              <w:top w:w="15" w:type="dxa"/>
              <w:left w:w="108" w:type="dxa"/>
              <w:bottom w:w="0" w:type="dxa"/>
              <w:right w:w="108" w:type="dxa"/>
            </w:tcMar>
          </w:tcPr>
          <w:p w14:paraId="6B4E6956" w14:textId="377C1C1A" w:rsidR="00394A91" w:rsidRPr="00006ABF" w:rsidDel="00E35D67" w:rsidRDefault="00394A91" w:rsidP="00CC4C47">
            <w:pPr>
              <w:spacing w:line="360" w:lineRule="auto"/>
              <w:rPr>
                <w:del w:id="8365" w:author="nadira firinda" w:date="2022-10-29T23:30:00Z"/>
                <w:rFonts w:ascii="Times New Roman" w:hAnsi="Times New Roman" w:cs="Times New Roman"/>
              </w:rPr>
              <w:pPrChange w:id="8366" w:author="nadira firinda" w:date="2022-10-29T23:37:00Z">
                <w:pPr/>
              </w:pPrChange>
            </w:pPr>
            <w:del w:id="8367" w:author="nadira firinda" w:date="2022-10-29T23:30:00Z">
              <w:r w:rsidRPr="00006ABF" w:rsidDel="00E35D67">
                <w:rPr>
                  <w:rFonts w:ascii="Times New Roman" w:hAnsi="Times New Roman" w:cs="Times New Roman"/>
                </w:rPr>
                <w:delText>DLOG(G03MNFRL/G03MNFRL_SF)</w:delText>
              </w:r>
              <w:bookmarkStart w:id="8368" w:name="_Toc117979120"/>
              <w:bookmarkStart w:id="8369" w:name="_Toc117980768"/>
              <w:bookmarkEnd w:id="8368"/>
              <w:bookmarkEnd w:id="8369"/>
            </w:del>
          </w:p>
        </w:tc>
        <w:tc>
          <w:tcPr>
            <w:tcW w:w="2694" w:type="dxa"/>
            <w:gridSpan w:val="2"/>
            <w:tcBorders>
              <w:top w:val="dotted" w:sz="8" w:space="0" w:color="7F7F7F"/>
              <w:left w:val="dotted" w:sz="8" w:space="0" w:color="7F7F7F"/>
              <w:bottom w:val="dotted" w:sz="8" w:space="0" w:color="7F7F7F"/>
              <w:right w:val="dotted" w:sz="8" w:space="0" w:color="7F7F7F"/>
            </w:tcBorders>
            <w:shd w:val="clear" w:color="auto" w:fill="auto"/>
            <w:tcMar>
              <w:top w:w="15" w:type="dxa"/>
              <w:left w:w="108" w:type="dxa"/>
              <w:bottom w:w="0" w:type="dxa"/>
              <w:right w:w="108" w:type="dxa"/>
            </w:tcMar>
            <w:vAlign w:val="center"/>
          </w:tcPr>
          <w:p w14:paraId="3A2BE96D" w14:textId="7ED3A1A6" w:rsidR="00394A91" w:rsidRPr="00006ABF" w:rsidDel="00E35D67" w:rsidRDefault="00394A91" w:rsidP="00CC4C47">
            <w:pPr>
              <w:spacing w:after="0" w:line="360" w:lineRule="auto"/>
              <w:rPr>
                <w:del w:id="8370" w:author="nadira firinda" w:date="2022-10-29T23:30:00Z"/>
                <w:rFonts w:ascii="Times New Roman" w:hAnsi="Times New Roman" w:cs="Times New Roman"/>
                <w:szCs w:val="20"/>
              </w:rPr>
              <w:pPrChange w:id="8371" w:author="nadira firinda" w:date="2022-10-29T23:37:00Z">
                <w:pPr>
                  <w:spacing w:after="0"/>
                </w:pPr>
              </w:pPrChange>
            </w:pPr>
            <w:del w:id="8372" w:author="nadira firinda" w:date="2022-10-29T23:30:00Z">
              <w:r w:rsidRPr="00006ABF" w:rsidDel="00E35D67">
                <w:rPr>
                  <w:rFonts w:ascii="Times New Roman" w:hAnsi="Times New Roman" w:cs="Times New Roman"/>
                  <w:szCs w:val="20"/>
                </w:rPr>
                <w:delText>Sektor Industri Pengolahan</w:delText>
              </w:r>
              <w:bookmarkStart w:id="8373" w:name="_Toc117979121"/>
              <w:bookmarkStart w:id="8374" w:name="_Toc117980769"/>
              <w:bookmarkEnd w:id="8373"/>
              <w:bookmarkEnd w:id="8374"/>
            </w:del>
          </w:p>
        </w:tc>
        <w:tc>
          <w:tcPr>
            <w:tcW w:w="1134" w:type="dxa"/>
            <w:tcBorders>
              <w:top w:val="dotted" w:sz="8" w:space="0" w:color="7F7F7F"/>
              <w:left w:val="dotted" w:sz="8" w:space="0" w:color="7F7F7F"/>
              <w:bottom w:val="dotted" w:sz="8" w:space="0" w:color="7F7F7F"/>
              <w:right w:val="dotted" w:sz="8" w:space="0" w:color="7F7F7F"/>
            </w:tcBorders>
            <w:shd w:val="clear" w:color="auto" w:fill="auto"/>
            <w:tcMar>
              <w:top w:w="15" w:type="dxa"/>
              <w:left w:w="108" w:type="dxa"/>
              <w:bottom w:w="0" w:type="dxa"/>
              <w:right w:w="108" w:type="dxa"/>
            </w:tcMar>
          </w:tcPr>
          <w:p w14:paraId="41A6C4B4" w14:textId="07E13949" w:rsidR="00394A91" w:rsidRPr="00006ABF" w:rsidDel="00E35D67" w:rsidRDefault="00491F6A" w:rsidP="00CC4C47">
            <w:pPr>
              <w:spacing w:line="360" w:lineRule="auto"/>
              <w:jc w:val="center"/>
              <w:rPr>
                <w:del w:id="8375" w:author="nadira firinda" w:date="2022-10-29T23:30:00Z"/>
                <w:rFonts w:ascii="Times New Roman" w:hAnsi="Times New Roman" w:cs="Times New Roman"/>
              </w:rPr>
              <w:pPrChange w:id="8376" w:author="nadira firinda" w:date="2022-10-29T23:37:00Z">
                <w:pPr>
                  <w:jc w:val="center"/>
                </w:pPr>
              </w:pPrChange>
            </w:pPr>
            <w:del w:id="8377" w:author="nadira firinda" w:date="2022-10-29T23:30:00Z">
              <w:r w:rsidRPr="00006ABF" w:rsidDel="00E35D67">
                <w:rPr>
                  <w:rFonts w:ascii="Times New Roman" w:hAnsi="Times New Roman" w:cs="Times New Roman"/>
                </w:rPr>
                <w:delText>0.8636</w:delText>
              </w:r>
              <w:bookmarkStart w:id="8378" w:name="_Toc117979122"/>
              <w:bookmarkStart w:id="8379" w:name="_Toc117980770"/>
              <w:bookmarkEnd w:id="8378"/>
              <w:bookmarkEnd w:id="8379"/>
            </w:del>
          </w:p>
        </w:tc>
        <w:tc>
          <w:tcPr>
            <w:tcW w:w="1203" w:type="dxa"/>
            <w:tcBorders>
              <w:top w:val="dotted" w:sz="8" w:space="0" w:color="7F7F7F"/>
              <w:left w:val="dotted" w:sz="8" w:space="0" w:color="7F7F7F"/>
              <w:bottom w:val="dotted" w:sz="8" w:space="0" w:color="7F7F7F"/>
              <w:right w:val="nil"/>
            </w:tcBorders>
            <w:shd w:val="clear" w:color="auto" w:fill="auto"/>
            <w:tcMar>
              <w:top w:w="15" w:type="dxa"/>
              <w:left w:w="108" w:type="dxa"/>
              <w:bottom w:w="0" w:type="dxa"/>
              <w:right w:w="108" w:type="dxa"/>
            </w:tcMar>
            <w:vAlign w:val="center"/>
          </w:tcPr>
          <w:p w14:paraId="35D4F985" w14:textId="731C9DD9" w:rsidR="00394A91" w:rsidRPr="00006ABF" w:rsidDel="00E35D67" w:rsidRDefault="00193F5F" w:rsidP="00CC4C47">
            <w:pPr>
              <w:spacing w:after="0" w:line="360" w:lineRule="auto"/>
              <w:jc w:val="center"/>
              <w:rPr>
                <w:del w:id="8380" w:author="nadira firinda" w:date="2022-10-29T23:30:00Z"/>
                <w:rFonts w:ascii="Times New Roman" w:hAnsi="Times New Roman" w:cs="Times New Roman"/>
                <w:szCs w:val="20"/>
              </w:rPr>
              <w:pPrChange w:id="8381" w:author="nadira firinda" w:date="2022-10-29T23:37:00Z">
                <w:pPr>
                  <w:spacing w:after="0"/>
                  <w:jc w:val="center"/>
                </w:pPr>
              </w:pPrChange>
            </w:pPr>
            <w:del w:id="8382" w:author="nadira firinda" w:date="2022-10-29T23:30:00Z">
              <w:r w:rsidRPr="00006ABF" w:rsidDel="00E35D67">
                <w:rPr>
                  <w:rFonts w:ascii="Times New Roman" w:hAnsi="Times New Roman" w:cs="Times New Roman"/>
                  <w:szCs w:val="20"/>
                </w:rPr>
                <w:delText>*</w:delText>
              </w:r>
              <w:bookmarkStart w:id="8383" w:name="_Toc117979123"/>
              <w:bookmarkStart w:id="8384" w:name="_Toc117980771"/>
              <w:bookmarkEnd w:id="8383"/>
              <w:bookmarkEnd w:id="8384"/>
            </w:del>
          </w:p>
        </w:tc>
        <w:bookmarkStart w:id="8385" w:name="_Toc117979124"/>
        <w:bookmarkStart w:id="8386" w:name="_Toc117980772"/>
        <w:bookmarkEnd w:id="8385"/>
        <w:bookmarkEnd w:id="8386"/>
      </w:tr>
      <w:tr w:rsidR="00394A91" w:rsidRPr="00006ABF" w:rsidDel="00E35D67" w14:paraId="4D5250BE" w14:textId="247DB45D" w:rsidTr="00114286">
        <w:trPr>
          <w:trHeight w:val="433"/>
          <w:del w:id="8387" w:author="nadira firinda" w:date="2022-10-29T23:30:00Z"/>
        </w:trPr>
        <w:tc>
          <w:tcPr>
            <w:tcW w:w="3969" w:type="dxa"/>
            <w:tcBorders>
              <w:top w:val="dotted" w:sz="8" w:space="0" w:color="7F7F7F"/>
              <w:left w:val="nil"/>
              <w:bottom w:val="dotted" w:sz="8" w:space="0" w:color="7F7F7F"/>
              <w:right w:val="dotted" w:sz="8" w:space="0" w:color="7F7F7F"/>
            </w:tcBorders>
            <w:shd w:val="clear" w:color="auto" w:fill="auto"/>
            <w:tcMar>
              <w:top w:w="15" w:type="dxa"/>
              <w:left w:w="108" w:type="dxa"/>
              <w:bottom w:w="0" w:type="dxa"/>
              <w:right w:w="108" w:type="dxa"/>
            </w:tcMar>
          </w:tcPr>
          <w:p w14:paraId="181D1736" w14:textId="164A8BE5" w:rsidR="00394A91" w:rsidRPr="00006ABF" w:rsidDel="00E35D67" w:rsidRDefault="00394A91" w:rsidP="00CC4C47">
            <w:pPr>
              <w:spacing w:line="360" w:lineRule="auto"/>
              <w:rPr>
                <w:del w:id="8388" w:author="nadira firinda" w:date="2022-10-29T23:30:00Z"/>
                <w:rFonts w:ascii="Times New Roman" w:hAnsi="Times New Roman" w:cs="Times New Roman"/>
              </w:rPr>
              <w:pPrChange w:id="8389" w:author="nadira firinda" w:date="2022-10-29T23:37:00Z">
                <w:pPr/>
              </w:pPrChange>
            </w:pPr>
            <w:del w:id="8390" w:author="nadira firinda" w:date="2022-10-29T23:30:00Z">
              <w:r w:rsidRPr="00006ABF" w:rsidDel="00E35D67">
                <w:rPr>
                  <w:rFonts w:ascii="Times New Roman" w:hAnsi="Times New Roman" w:cs="Times New Roman"/>
                </w:rPr>
                <w:delText>ECM_G04EGSRL(-1)</w:delText>
              </w:r>
              <w:bookmarkStart w:id="8391" w:name="_Toc117979125"/>
              <w:bookmarkStart w:id="8392" w:name="_Toc117980773"/>
              <w:bookmarkEnd w:id="8391"/>
              <w:bookmarkEnd w:id="8392"/>
            </w:del>
          </w:p>
        </w:tc>
        <w:tc>
          <w:tcPr>
            <w:tcW w:w="2694" w:type="dxa"/>
            <w:gridSpan w:val="2"/>
            <w:tcBorders>
              <w:top w:val="dotted" w:sz="8" w:space="0" w:color="7F7F7F"/>
              <w:left w:val="dotted" w:sz="8" w:space="0" w:color="7F7F7F"/>
              <w:bottom w:val="dotted" w:sz="8" w:space="0" w:color="7F7F7F"/>
              <w:right w:val="dotted" w:sz="8" w:space="0" w:color="7F7F7F"/>
            </w:tcBorders>
            <w:shd w:val="clear" w:color="auto" w:fill="auto"/>
            <w:tcMar>
              <w:top w:w="15" w:type="dxa"/>
              <w:left w:w="108" w:type="dxa"/>
              <w:bottom w:w="0" w:type="dxa"/>
              <w:right w:w="108" w:type="dxa"/>
            </w:tcMar>
            <w:vAlign w:val="center"/>
          </w:tcPr>
          <w:p w14:paraId="2F1022A6" w14:textId="36772C15" w:rsidR="00394A91" w:rsidRPr="00006ABF" w:rsidDel="00E35D67" w:rsidRDefault="00394A91" w:rsidP="00CC4C47">
            <w:pPr>
              <w:spacing w:after="0" w:line="360" w:lineRule="auto"/>
              <w:rPr>
                <w:del w:id="8393" w:author="nadira firinda" w:date="2022-10-29T23:30:00Z"/>
                <w:rFonts w:ascii="Times New Roman" w:hAnsi="Times New Roman" w:cs="Times New Roman"/>
                <w:szCs w:val="20"/>
              </w:rPr>
              <w:pPrChange w:id="8394" w:author="nadira firinda" w:date="2022-10-29T23:37:00Z">
                <w:pPr>
                  <w:spacing w:after="0"/>
                </w:pPr>
              </w:pPrChange>
            </w:pPr>
            <w:del w:id="8395" w:author="nadira firinda" w:date="2022-10-29T23:30:00Z">
              <w:r w:rsidRPr="00006ABF" w:rsidDel="00E35D67">
                <w:rPr>
                  <w:rFonts w:ascii="Times New Roman" w:hAnsi="Times New Roman" w:cs="Times New Roman"/>
                  <w:szCs w:val="20"/>
                </w:rPr>
                <w:delText>ECM Sektor Pengadaan Listrik dan Gas</w:delText>
              </w:r>
              <w:bookmarkStart w:id="8396" w:name="_Toc117979126"/>
              <w:bookmarkStart w:id="8397" w:name="_Toc117980774"/>
              <w:bookmarkEnd w:id="8396"/>
              <w:bookmarkEnd w:id="8397"/>
            </w:del>
          </w:p>
        </w:tc>
        <w:tc>
          <w:tcPr>
            <w:tcW w:w="1134" w:type="dxa"/>
            <w:tcBorders>
              <w:top w:val="dotted" w:sz="8" w:space="0" w:color="7F7F7F"/>
              <w:left w:val="dotted" w:sz="8" w:space="0" w:color="7F7F7F"/>
              <w:bottom w:val="dotted" w:sz="8" w:space="0" w:color="7F7F7F"/>
              <w:right w:val="dotted" w:sz="8" w:space="0" w:color="7F7F7F"/>
            </w:tcBorders>
            <w:shd w:val="clear" w:color="auto" w:fill="auto"/>
            <w:tcMar>
              <w:top w:w="15" w:type="dxa"/>
              <w:left w:w="108" w:type="dxa"/>
              <w:bottom w:w="0" w:type="dxa"/>
              <w:right w:w="108" w:type="dxa"/>
            </w:tcMar>
          </w:tcPr>
          <w:p w14:paraId="190DFE58" w14:textId="63A4F2F4" w:rsidR="00394A91" w:rsidRPr="00006ABF" w:rsidDel="00E35D67" w:rsidRDefault="00491F6A" w:rsidP="00CC4C47">
            <w:pPr>
              <w:spacing w:line="360" w:lineRule="auto"/>
              <w:jc w:val="center"/>
              <w:rPr>
                <w:del w:id="8398" w:author="nadira firinda" w:date="2022-10-29T23:30:00Z"/>
                <w:rFonts w:ascii="Times New Roman" w:hAnsi="Times New Roman" w:cs="Times New Roman"/>
              </w:rPr>
              <w:pPrChange w:id="8399" w:author="nadira firinda" w:date="2022-10-29T23:37:00Z">
                <w:pPr>
                  <w:jc w:val="center"/>
                </w:pPr>
              </w:pPrChange>
            </w:pPr>
            <w:del w:id="8400" w:author="nadira firinda" w:date="2022-10-29T23:30:00Z">
              <w:r w:rsidRPr="00006ABF" w:rsidDel="00E35D67">
                <w:rPr>
                  <w:rFonts w:ascii="Times New Roman" w:hAnsi="Times New Roman" w:cs="Times New Roman"/>
                </w:rPr>
                <w:delText>-0.5556</w:delText>
              </w:r>
              <w:bookmarkStart w:id="8401" w:name="_Toc117979127"/>
              <w:bookmarkStart w:id="8402" w:name="_Toc117980775"/>
              <w:bookmarkEnd w:id="8401"/>
              <w:bookmarkEnd w:id="8402"/>
            </w:del>
          </w:p>
        </w:tc>
        <w:tc>
          <w:tcPr>
            <w:tcW w:w="1203" w:type="dxa"/>
            <w:tcBorders>
              <w:top w:val="dotted" w:sz="8" w:space="0" w:color="7F7F7F"/>
              <w:left w:val="dotted" w:sz="8" w:space="0" w:color="7F7F7F"/>
              <w:bottom w:val="dotted" w:sz="8" w:space="0" w:color="7F7F7F"/>
              <w:right w:val="nil"/>
            </w:tcBorders>
            <w:shd w:val="clear" w:color="auto" w:fill="auto"/>
            <w:tcMar>
              <w:top w:w="15" w:type="dxa"/>
              <w:left w:w="108" w:type="dxa"/>
              <w:bottom w:w="0" w:type="dxa"/>
              <w:right w:w="108" w:type="dxa"/>
            </w:tcMar>
            <w:vAlign w:val="center"/>
          </w:tcPr>
          <w:p w14:paraId="48E326BF" w14:textId="490D763C" w:rsidR="00394A91" w:rsidRPr="00006ABF" w:rsidDel="00E35D67" w:rsidRDefault="00394A91" w:rsidP="00CC4C47">
            <w:pPr>
              <w:spacing w:after="0" w:line="360" w:lineRule="auto"/>
              <w:jc w:val="center"/>
              <w:rPr>
                <w:del w:id="8403" w:author="nadira firinda" w:date="2022-10-29T23:30:00Z"/>
                <w:rFonts w:ascii="Times New Roman" w:hAnsi="Times New Roman" w:cs="Times New Roman"/>
                <w:szCs w:val="20"/>
              </w:rPr>
              <w:pPrChange w:id="8404" w:author="nadira firinda" w:date="2022-10-29T23:37:00Z">
                <w:pPr>
                  <w:spacing w:after="0"/>
                  <w:jc w:val="center"/>
                </w:pPr>
              </w:pPrChange>
            </w:pPr>
            <w:del w:id="8405" w:author="nadira firinda" w:date="2022-10-29T23:30:00Z">
              <w:r w:rsidRPr="00006ABF" w:rsidDel="00E35D67">
                <w:rPr>
                  <w:rFonts w:ascii="Times New Roman" w:hAnsi="Times New Roman" w:cs="Times New Roman"/>
                  <w:szCs w:val="20"/>
                </w:rPr>
                <w:delText>**</w:delText>
              </w:r>
              <w:r w:rsidR="005E2F13" w:rsidRPr="00006ABF" w:rsidDel="00E35D67">
                <w:rPr>
                  <w:rFonts w:ascii="Times New Roman" w:hAnsi="Times New Roman" w:cs="Times New Roman"/>
                  <w:szCs w:val="20"/>
                </w:rPr>
                <w:delText>*</w:delText>
              </w:r>
              <w:bookmarkStart w:id="8406" w:name="_Toc117979128"/>
              <w:bookmarkStart w:id="8407" w:name="_Toc117980776"/>
              <w:bookmarkEnd w:id="8406"/>
              <w:bookmarkEnd w:id="8407"/>
            </w:del>
          </w:p>
        </w:tc>
        <w:bookmarkStart w:id="8408" w:name="_Toc117979129"/>
        <w:bookmarkStart w:id="8409" w:name="_Toc117980777"/>
        <w:bookmarkEnd w:id="8408"/>
        <w:bookmarkEnd w:id="8409"/>
      </w:tr>
      <w:tr w:rsidR="00036639" w:rsidRPr="00006ABF" w:rsidDel="00E35D67" w14:paraId="4538D387" w14:textId="13C2E517" w:rsidTr="00FE59AD">
        <w:trPr>
          <w:trHeight w:val="363"/>
          <w:del w:id="8410" w:author="nadira firinda" w:date="2022-10-29T23:30:00Z"/>
        </w:trPr>
        <w:tc>
          <w:tcPr>
            <w:tcW w:w="9000" w:type="dxa"/>
            <w:gridSpan w:val="5"/>
            <w:tcBorders>
              <w:top w:val="dotted" w:sz="8" w:space="0" w:color="7F7F7F"/>
              <w:left w:val="nil"/>
              <w:bottom w:val="dotted" w:sz="8" w:space="0" w:color="7F7F7F"/>
              <w:right w:val="nil"/>
            </w:tcBorders>
            <w:shd w:val="clear" w:color="auto" w:fill="auto"/>
            <w:tcMar>
              <w:top w:w="15" w:type="dxa"/>
              <w:left w:w="108" w:type="dxa"/>
              <w:bottom w:w="0" w:type="dxa"/>
              <w:right w:w="108" w:type="dxa"/>
            </w:tcMar>
            <w:vAlign w:val="center"/>
            <w:hideMark/>
          </w:tcPr>
          <w:p w14:paraId="69F05D51" w14:textId="74FC7289" w:rsidR="00036639" w:rsidRPr="00006ABF" w:rsidDel="00E35D67" w:rsidRDefault="00036639" w:rsidP="00CC4C47">
            <w:pPr>
              <w:spacing w:after="0" w:line="360" w:lineRule="auto"/>
              <w:rPr>
                <w:del w:id="8411" w:author="nadira firinda" w:date="2022-10-29T23:30:00Z"/>
                <w:rFonts w:ascii="Times New Roman" w:hAnsi="Times New Roman" w:cs="Times New Roman"/>
                <w:szCs w:val="20"/>
              </w:rPr>
              <w:pPrChange w:id="8412" w:author="nadira firinda" w:date="2022-10-29T23:37:00Z">
                <w:pPr>
                  <w:spacing w:after="0"/>
                </w:pPr>
              </w:pPrChange>
            </w:pPr>
            <w:del w:id="8413" w:author="nadira firinda" w:date="2022-10-29T23:30:00Z">
              <w:r w:rsidRPr="00006ABF" w:rsidDel="00E35D67">
                <w:rPr>
                  <w:rFonts w:ascii="Times New Roman" w:hAnsi="Times New Roman" w:cs="Times New Roman"/>
                  <w:szCs w:val="20"/>
                  <w:lang w:val="en-GB"/>
                </w:rPr>
                <w:delText xml:space="preserve">Dummy </w:delText>
              </w:r>
              <w:r w:rsidRPr="00006ABF" w:rsidDel="00E35D67">
                <w:rPr>
                  <w:rFonts w:ascii="Times New Roman" w:hAnsi="Times New Roman" w:cs="Times New Roman"/>
                  <w:szCs w:val="20"/>
                </w:rPr>
                <w:delText>w</w:delText>
              </w:r>
              <w:r w:rsidRPr="00006ABF" w:rsidDel="00E35D67">
                <w:rPr>
                  <w:rFonts w:ascii="Times New Roman" w:hAnsi="Times New Roman" w:cs="Times New Roman"/>
                  <w:noProof/>
                  <w:szCs w:val="20"/>
                  <w:lang w:val="en-GB"/>
                </w:rPr>
                <w:delText>aktu</w:delText>
              </w:r>
              <w:r w:rsidRPr="00006ABF" w:rsidDel="00E35D67">
                <w:rPr>
                  <w:rFonts w:ascii="Times New Roman" w:hAnsi="Times New Roman" w:cs="Times New Roman"/>
                  <w:szCs w:val="20"/>
                  <w:lang w:val="en-GB"/>
                </w:rPr>
                <w:delText xml:space="preserve">: </w:delText>
              </w:r>
              <w:r w:rsidR="00491F6A" w:rsidRPr="00006ABF" w:rsidDel="00E35D67">
                <w:rPr>
                  <w:rFonts w:ascii="Times New Roman" w:hAnsi="Times New Roman" w:cs="Times New Roman"/>
                  <w:szCs w:val="20"/>
                </w:rPr>
                <w:delText>T=2015, T=2017.25</w:delText>
              </w:r>
              <w:bookmarkStart w:id="8414" w:name="_Toc117979130"/>
              <w:bookmarkStart w:id="8415" w:name="_Toc117980778"/>
              <w:bookmarkEnd w:id="8414"/>
              <w:bookmarkEnd w:id="8415"/>
            </w:del>
          </w:p>
        </w:tc>
        <w:bookmarkStart w:id="8416" w:name="_Toc117979131"/>
        <w:bookmarkStart w:id="8417" w:name="_Toc117980779"/>
        <w:bookmarkEnd w:id="8416"/>
        <w:bookmarkEnd w:id="8417"/>
      </w:tr>
      <w:tr w:rsidR="00036639" w:rsidRPr="00006ABF" w:rsidDel="00E35D67" w14:paraId="1933A2EA" w14:textId="0E116F7D" w:rsidTr="00FE59AD">
        <w:trPr>
          <w:trHeight w:val="433"/>
          <w:del w:id="8418" w:author="nadira firinda" w:date="2022-10-29T23:30:00Z"/>
        </w:trPr>
        <w:tc>
          <w:tcPr>
            <w:tcW w:w="9000" w:type="dxa"/>
            <w:gridSpan w:val="5"/>
            <w:tcBorders>
              <w:top w:val="dotted" w:sz="8" w:space="0" w:color="7F7F7F"/>
              <w:left w:val="nil"/>
              <w:bottom w:val="dotted" w:sz="8" w:space="0" w:color="7F7F7F"/>
              <w:right w:val="nil"/>
            </w:tcBorders>
            <w:shd w:val="clear" w:color="auto" w:fill="92D050"/>
            <w:tcMar>
              <w:top w:w="15" w:type="dxa"/>
              <w:left w:w="108" w:type="dxa"/>
              <w:bottom w:w="0" w:type="dxa"/>
              <w:right w:w="108" w:type="dxa"/>
            </w:tcMar>
            <w:vAlign w:val="center"/>
            <w:hideMark/>
          </w:tcPr>
          <w:p w14:paraId="3017B97C" w14:textId="172C003A" w:rsidR="00036639" w:rsidRPr="00006ABF" w:rsidDel="00E35D67" w:rsidRDefault="00036639" w:rsidP="00CC4C47">
            <w:pPr>
              <w:spacing w:after="0" w:line="360" w:lineRule="auto"/>
              <w:rPr>
                <w:del w:id="8419" w:author="nadira firinda" w:date="2022-10-29T23:30:00Z"/>
                <w:rFonts w:ascii="Times New Roman" w:hAnsi="Times New Roman" w:cs="Times New Roman"/>
                <w:szCs w:val="20"/>
              </w:rPr>
              <w:pPrChange w:id="8420" w:author="nadira firinda" w:date="2022-10-29T23:37:00Z">
                <w:pPr>
                  <w:spacing w:after="0"/>
                </w:pPr>
              </w:pPrChange>
            </w:pPr>
            <w:del w:id="8421" w:author="nadira firinda" w:date="2022-10-29T23:30:00Z">
              <w:r w:rsidRPr="00006ABF" w:rsidDel="00E35D67">
                <w:rPr>
                  <w:rFonts w:ascii="Times New Roman" w:hAnsi="Times New Roman" w:cs="Times New Roman"/>
                  <w:b/>
                  <w:bCs/>
                  <w:szCs w:val="20"/>
                </w:rPr>
                <w:delText>Diagnostic Test</w:delText>
              </w:r>
              <w:bookmarkStart w:id="8422" w:name="_Toc117979132"/>
              <w:bookmarkStart w:id="8423" w:name="_Toc117980780"/>
              <w:bookmarkEnd w:id="8422"/>
              <w:bookmarkEnd w:id="8423"/>
            </w:del>
          </w:p>
        </w:tc>
        <w:bookmarkStart w:id="8424" w:name="_Toc117979133"/>
        <w:bookmarkStart w:id="8425" w:name="_Toc117980781"/>
        <w:bookmarkEnd w:id="8424"/>
        <w:bookmarkEnd w:id="8425"/>
      </w:tr>
      <w:tr w:rsidR="00036639" w:rsidRPr="00006ABF" w:rsidDel="00E35D67" w14:paraId="789DFC5F" w14:textId="41782EF4" w:rsidTr="00FE59AD">
        <w:trPr>
          <w:trHeight w:val="433"/>
          <w:del w:id="8426" w:author="nadira firinda" w:date="2022-10-29T23:30:00Z"/>
        </w:trPr>
        <w:tc>
          <w:tcPr>
            <w:tcW w:w="3969" w:type="dxa"/>
            <w:tcBorders>
              <w:top w:val="dotted" w:sz="8" w:space="0" w:color="7F7F7F"/>
              <w:left w:val="nil"/>
              <w:bottom w:val="dotted" w:sz="8" w:space="0" w:color="7F7F7F"/>
              <w:right w:val="nil"/>
            </w:tcBorders>
            <w:shd w:val="clear" w:color="auto" w:fill="auto"/>
            <w:tcMar>
              <w:top w:w="15" w:type="dxa"/>
              <w:left w:w="108" w:type="dxa"/>
              <w:bottom w:w="0" w:type="dxa"/>
              <w:right w:w="108" w:type="dxa"/>
            </w:tcMar>
            <w:vAlign w:val="center"/>
            <w:hideMark/>
          </w:tcPr>
          <w:p w14:paraId="6CFDAED1" w14:textId="03FB4FF1" w:rsidR="00036639" w:rsidRPr="00006ABF" w:rsidDel="00E35D67" w:rsidRDefault="00036639" w:rsidP="00CC4C47">
            <w:pPr>
              <w:spacing w:after="0" w:line="360" w:lineRule="auto"/>
              <w:rPr>
                <w:del w:id="8427" w:author="nadira firinda" w:date="2022-10-29T23:30:00Z"/>
                <w:rFonts w:ascii="Times New Roman" w:hAnsi="Times New Roman" w:cs="Times New Roman"/>
                <w:szCs w:val="20"/>
              </w:rPr>
              <w:pPrChange w:id="8428" w:author="nadira firinda" w:date="2022-10-29T23:37:00Z">
                <w:pPr>
                  <w:spacing w:after="0"/>
                </w:pPr>
              </w:pPrChange>
            </w:pPr>
            <w:del w:id="8429" w:author="nadira firinda" w:date="2022-10-29T23:30:00Z">
              <w:r w:rsidRPr="00006ABF" w:rsidDel="00E35D67">
                <w:rPr>
                  <w:rFonts w:ascii="Times New Roman" w:hAnsi="Times New Roman" w:cs="Times New Roman"/>
                  <w:szCs w:val="20"/>
                  <w:lang w:val="en-GB"/>
                </w:rPr>
                <w:delText>Adjusted R-Squared</w:delText>
              </w:r>
              <w:bookmarkStart w:id="8430" w:name="_Toc117979134"/>
              <w:bookmarkStart w:id="8431" w:name="_Toc117980782"/>
              <w:bookmarkEnd w:id="8430"/>
              <w:bookmarkEnd w:id="8431"/>
            </w:del>
          </w:p>
        </w:tc>
        <w:tc>
          <w:tcPr>
            <w:tcW w:w="236" w:type="dxa"/>
            <w:tcBorders>
              <w:top w:val="dotted" w:sz="8" w:space="0" w:color="7F7F7F"/>
              <w:left w:val="nil"/>
              <w:bottom w:val="dotted" w:sz="8" w:space="0" w:color="7F7F7F"/>
              <w:right w:val="nil"/>
            </w:tcBorders>
            <w:shd w:val="clear" w:color="auto" w:fill="auto"/>
            <w:tcMar>
              <w:top w:w="15" w:type="dxa"/>
              <w:left w:w="108" w:type="dxa"/>
              <w:bottom w:w="0" w:type="dxa"/>
              <w:right w:w="108" w:type="dxa"/>
            </w:tcMar>
            <w:vAlign w:val="center"/>
            <w:hideMark/>
          </w:tcPr>
          <w:p w14:paraId="5B287086" w14:textId="5B368CDE" w:rsidR="00036639" w:rsidRPr="00006ABF" w:rsidDel="00E35D67" w:rsidRDefault="00036639" w:rsidP="00CC4C47">
            <w:pPr>
              <w:spacing w:after="0" w:line="360" w:lineRule="auto"/>
              <w:rPr>
                <w:del w:id="8432" w:author="nadira firinda" w:date="2022-10-29T23:30:00Z"/>
                <w:rFonts w:ascii="Times New Roman" w:hAnsi="Times New Roman" w:cs="Times New Roman"/>
                <w:szCs w:val="20"/>
              </w:rPr>
              <w:pPrChange w:id="8433" w:author="nadira firinda" w:date="2022-10-29T23:37:00Z">
                <w:pPr>
                  <w:spacing w:after="0"/>
                </w:pPr>
              </w:pPrChange>
            </w:pPr>
            <w:bookmarkStart w:id="8434" w:name="_Toc117979135"/>
            <w:bookmarkStart w:id="8435" w:name="_Toc117980783"/>
            <w:bookmarkEnd w:id="8434"/>
            <w:bookmarkEnd w:id="8435"/>
          </w:p>
        </w:tc>
        <w:tc>
          <w:tcPr>
            <w:tcW w:w="2458" w:type="dxa"/>
            <w:tcBorders>
              <w:top w:val="dotted" w:sz="8" w:space="0" w:color="7F7F7F"/>
              <w:left w:val="nil"/>
              <w:bottom w:val="dotted" w:sz="8" w:space="0" w:color="7F7F7F"/>
              <w:right w:val="dotted" w:sz="8" w:space="0" w:color="7F7F7F"/>
            </w:tcBorders>
            <w:shd w:val="clear" w:color="auto" w:fill="auto"/>
            <w:tcMar>
              <w:top w:w="15" w:type="dxa"/>
              <w:left w:w="108" w:type="dxa"/>
              <w:bottom w:w="0" w:type="dxa"/>
              <w:right w:w="108" w:type="dxa"/>
            </w:tcMar>
            <w:vAlign w:val="center"/>
            <w:hideMark/>
          </w:tcPr>
          <w:p w14:paraId="3971B466" w14:textId="56C702F4" w:rsidR="00036639" w:rsidRPr="00006ABF" w:rsidDel="00E35D67" w:rsidRDefault="00036639" w:rsidP="00CC4C47">
            <w:pPr>
              <w:spacing w:after="0" w:line="360" w:lineRule="auto"/>
              <w:rPr>
                <w:del w:id="8436" w:author="nadira firinda" w:date="2022-10-29T23:30:00Z"/>
                <w:rFonts w:ascii="Times New Roman" w:hAnsi="Times New Roman" w:cs="Times New Roman"/>
                <w:szCs w:val="20"/>
              </w:rPr>
              <w:pPrChange w:id="8437" w:author="nadira firinda" w:date="2022-10-29T23:37:00Z">
                <w:pPr>
                  <w:spacing w:after="0"/>
                </w:pPr>
              </w:pPrChange>
            </w:pPr>
            <w:bookmarkStart w:id="8438" w:name="_Toc117979136"/>
            <w:bookmarkStart w:id="8439" w:name="_Toc117980784"/>
            <w:bookmarkEnd w:id="8438"/>
            <w:bookmarkEnd w:id="8439"/>
          </w:p>
        </w:tc>
        <w:tc>
          <w:tcPr>
            <w:tcW w:w="2337" w:type="dxa"/>
            <w:gridSpan w:val="2"/>
            <w:tcBorders>
              <w:top w:val="dotted" w:sz="8" w:space="0" w:color="7F7F7F"/>
              <w:left w:val="dotted" w:sz="8" w:space="0" w:color="7F7F7F"/>
              <w:bottom w:val="dotted" w:sz="8" w:space="0" w:color="7F7F7F"/>
              <w:right w:val="nil"/>
            </w:tcBorders>
            <w:shd w:val="clear" w:color="auto" w:fill="auto"/>
            <w:tcMar>
              <w:top w:w="15" w:type="dxa"/>
              <w:left w:w="108" w:type="dxa"/>
              <w:bottom w:w="0" w:type="dxa"/>
              <w:right w:w="108" w:type="dxa"/>
            </w:tcMar>
            <w:vAlign w:val="center"/>
            <w:hideMark/>
          </w:tcPr>
          <w:p w14:paraId="5A228039" w14:textId="60553FA9" w:rsidR="00036639" w:rsidRPr="00006ABF" w:rsidDel="00E35D67" w:rsidRDefault="005E2F13" w:rsidP="00CC4C47">
            <w:pPr>
              <w:spacing w:after="0" w:line="360" w:lineRule="auto"/>
              <w:jc w:val="center"/>
              <w:rPr>
                <w:del w:id="8440" w:author="nadira firinda" w:date="2022-10-29T23:30:00Z"/>
                <w:rFonts w:ascii="Times New Roman" w:hAnsi="Times New Roman" w:cs="Times New Roman"/>
                <w:szCs w:val="20"/>
              </w:rPr>
              <w:pPrChange w:id="8441" w:author="nadira firinda" w:date="2022-10-29T23:37:00Z">
                <w:pPr>
                  <w:spacing w:after="0"/>
                  <w:jc w:val="center"/>
                </w:pPr>
              </w:pPrChange>
            </w:pPr>
            <w:del w:id="8442" w:author="nadira firinda" w:date="2022-10-29T23:30:00Z">
              <w:r w:rsidRPr="00006ABF" w:rsidDel="00E35D67">
                <w:rPr>
                  <w:rFonts w:ascii="Times New Roman" w:hAnsi="Times New Roman" w:cs="Times New Roman"/>
                  <w:szCs w:val="20"/>
                </w:rPr>
                <w:delText>0.6641</w:delText>
              </w:r>
              <w:bookmarkStart w:id="8443" w:name="_Toc117979137"/>
              <w:bookmarkStart w:id="8444" w:name="_Toc117980785"/>
              <w:bookmarkEnd w:id="8443"/>
              <w:bookmarkEnd w:id="8444"/>
            </w:del>
          </w:p>
        </w:tc>
        <w:bookmarkStart w:id="8445" w:name="_Toc117979138"/>
        <w:bookmarkStart w:id="8446" w:name="_Toc117980786"/>
        <w:bookmarkEnd w:id="8445"/>
        <w:bookmarkEnd w:id="8446"/>
      </w:tr>
      <w:tr w:rsidR="00036639" w:rsidRPr="00006ABF" w:rsidDel="00E35D67" w14:paraId="4D8E76DD" w14:textId="36E6F8CD" w:rsidTr="00FE59AD">
        <w:trPr>
          <w:trHeight w:val="433"/>
          <w:del w:id="8447" w:author="nadira firinda" w:date="2022-10-29T23:30:00Z"/>
        </w:trPr>
        <w:tc>
          <w:tcPr>
            <w:tcW w:w="3969" w:type="dxa"/>
            <w:tcBorders>
              <w:top w:val="dotted" w:sz="8" w:space="0" w:color="7F7F7F"/>
              <w:left w:val="nil"/>
              <w:bottom w:val="dotted" w:sz="8" w:space="0" w:color="7F7F7F"/>
              <w:right w:val="nil"/>
            </w:tcBorders>
            <w:shd w:val="clear" w:color="auto" w:fill="auto"/>
            <w:tcMar>
              <w:top w:w="15" w:type="dxa"/>
              <w:left w:w="108" w:type="dxa"/>
              <w:bottom w:w="0" w:type="dxa"/>
              <w:right w:w="108" w:type="dxa"/>
            </w:tcMar>
            <w:vAlign w:val="center"/>
          </w:tcPr>
          <w:p w14:paraId="5FE7B767" w14:textId="469F2F28" w:rsidR="00036639" w:rsidRPr="00006ABF" w:rsidDel="00E35D67" w:rsidRDefault="00036639" w:rsidP="00CC4C47">
            <w:pPr>
              <w:spacing w:after="0" w:line="360" w:lineRule="auto"/>
              <w:rPr>
                <w:del w:id="8448" w:author="nadira firinda" w:date="2022-10-29T23:30:00Z"/>
                <w:rFonts w:ascii="Times New Roman" w:hAnsi="Times New Roman" w:cs="Times New Roman"/>
                <w:szCs w:val="20"/>
                <w:lang w:val="en-GB"/>
              </w:rPr>
              <w:pPrChange w:id="8449" w:author="nadira firinda" w:date="2022-10-29T23:37:00Z">
                <w:pPr>
                  <w:spacing w:after="0"/>
                </w:pPr>
              </w:pPrChange>
            </w:pPr>
            <w:del w:id="8450" w:author="nadira firinda" w:date="2022-10-29T23:30:00Z">
              <w:r w:rsidRPr="00006ABF" w:rsidDel="00E35D67">
                <w:rPr>
                  <w:rFonts w:ascii="Times New Roman" w:hAnsi="Times New Roman" w:cs="Times New Roman"/>
                  <w:szCs w:val="20"/>
                  <w:lang w:val="en-GB"/>
                </w:rPr>
                <w:delText>LM Test Stat</w:delText>
              </w:r>
              <w:bookmarkStart w:id="8451" w:name="_Toc117979139"/>
              <w:bookmarkStart w:id="8452" w:name="_Toc117980787"/>
              <w:bookmarkEnd w:id="8451"/>
              <w:bookmarkEnd w:id="8452"/>
            </w:del>
          </w:p>
        </w:tc>
        <w:tc>
          <w:tcPr>
            <w:tcW w:w="236" w:type="dxa"/>
            <w:tcBorders>
              <w:top w:val="dotted" w:sz="8" w:space="0" w:color="7F7F7F"/>
              <w:left w:val="nil"/>
              <w:bottom w:val="dotted" w:sz="8" w:space="0" w:color="7F7F7F"/>
              <w:right w:val="nil"/>
            </w:tcBorders>
            <w:shd w:val="clear" w:color="auto" w:fill="auto"/>
            <w:tcMar>
              <w:top w:w="15" w:type="dxa"/>
              <w:left w:w="108" w:type="dxa"/>
              <w:bottom w:w="0" w:type="dxa"/>
              <w:right w:w="108" w:type="dxa"/>
            </w:tcMar>
            <w:vAlign w:val="center"/>
          </w:tcPr>
          <w:p w14:paraId="5773E407" w14:textId="63E0DFE8" w:rsidR="00036639" w:rsidRPr="00006ABF" w:rsidDel="00E35D67" w:rsidRDefault="00036639" w:rsidP="00CC4C47">
            <w:pPr>
              <w:spacing w:after="0" w:line="360" w:lineRule="auto"/>
              <w:rPr>
                <w:del w:id="8453" w:author="nadira firinda" w:date="2022-10-29T23:30:00Z"/>
                <w:rFonts w:ascii="Times New Roman" w:hAnsi="Times New Roman" w:cs="Times New Roman"/>
                <w:szCs w:val="20"/>
              </w:rPr>
              <w:pPrChange w:id="8454" w:author="nadira firinda" w:date="2022-10-29T23:37:00Z">
                <w:pPr>
                  <w:spacing w:after="0"/>
                </w:pPr>
              </w:pPrChange>
            </w:pPr>
            <w:bookmarkStart w:id="8455" w:name="_Toc117979140"/>
            <w:bookmarkStart w:id="8456" w:name="_Toc117980788"/>
            <w:bookmarkEnd w:id="8455"/>
            <w:bookmarkEnd w:id="8456"/>
          </w:p>
        </w:tc>
        <w:tc>
          <w:tcPr>
            <w:tcW w:w="2458" w:type="dxa"/>
            <w:tcBorders>
              <w:top w:val="dotted" w:sz="8" w:space="0" w:color="7F7F7F"/>
              <w:left w:val="nil"/>
              <w:bottom w:val="dotted" w:sz="8" w:space="0" w:color="7F7F7F"/>
              <w:right w:val="dotted" w:sz="8" w:space="0" w:color="7F7F7F"/>
            </w:tcBorders>
            <w:shd w:val="clear" w:color="auto" w:fill="auto"/>
            <w:tcMar>
              <w:top w:w="15" w:type="dxa"/>
              <w:left w:w="108" w:type="dxa"/>
              <w:bottom w:w="0" w:type="dxa"/>
              <w:right w:w="108" w:type="dxa"/>
            </w:tcMar>
            <w:vAlign w:val="center"/>
          </w:tcPr>
          <w:p w14:paraId="13FFB2D1" w14:textId="44FAA0F8" w:rsidR="00036639" w:rsidRPr="00006ABF" w:rsidDel="00E35D67" w:rsidRDefault="00036639" w:rsidP="00CC4C47">
            <w:pPr>
              <w:spacing w:after="0" w:line="360" w:lineRule="auto"/>
              <w:rPr>
                <w:del w:id="8457" w:author="nadira firinda" w:date="2022-10-29T23:30:00Z"/>
                <w:rFonts w:ascii="Times New Roman" w:hAnsi="Times New Roman" w:cs="Times New Roman"/>
                <w:szCs w:val="20"/>
              </w:rPr>
              <w:pPrChange w:id="8458" w:author="nadira firinda" w:date="2022-10-29T23:37:00Z">
                <w:pPr>
                  <w:spacing w:after="0"/>
                </w:pPr>
              </w:pPrChange>
            </w:pPr>
            <w:bookmarkStart w:id="8459" w:name="_Toc117979141"/>
            <w:bookmarkStart w:id="8460" w:name="_Toc117980789"/>
            <w:bookmarkEnd w:id="8459"/>
            <w:bookmarkEnd w:id="8460"/>
          </w:p>
        </w:tc>
        <w:tc>
          <w:tcPr>
            <w:tcW w:w="2337" w:type="dxa"/>
            <w:gridSpan w:val="2"/>
            <w:tcBorders>
              <w:top w:val="dotted" w:sz="8" w:space="0" w:color="7F7F7F"/>
              <w:left w:val="dotted" w:sz="8" w:space="0" w:color="7F7F7F"/>
              <w:bottom w:val="dotted" w:sz="8" w:space="0" w:color="7F7F7F"/>
              <w:right w:val="nil"/>
            </w:tcBorders>
            <w:shd w:val="clear" w:color="auto" w:fill="auto"/>
            <w:tcMar>
              <w:top w:w="15" w:type="dxa"/>
              <w:left w:w="108" w:type="dxa"/>
              <w:bottom w:w="0" w:type="dxa"/>
              <w:right w:w="108" w:type="dxa"/>
            </w:tcMar>
            <w:vAlign w:val="center"/>
          </w:tcPr>
          <w:p w14:paraId="537BC056" w14:textId="7C251D6E" w:rsidR="00036639" w:rsidRPr="00006ABF" w:rsidDel="00E35D67" w:rsidRDefault="005E2F13" w:rsidP="00CC4C47">
            <w:pPr>
              <w:spacing w:after="0" w:line="360" w:lineRule="auto"/>
              <w:jc w:val="center"/>
              <w:rPr>
                <w:del w:id="8461" w:author="nadira firinda" w:date="2022-10-29T23:30:00Z"/>
                <w:rFonts w:ascii="Times New Roman" w:hAnsi="Times New Roman" w:cs="Times New Roman"/>
                <w:szCs w:val="20"/>
              </w:rPr>
              <w:pPrChange w:id="8462" w:author="nadira firinda" w:date="2022-10-29T23:37:00Z">
                <w:pPr>
                  <w:spacing w:after="0"/>
                  <w:jc w:val="center"/>
                </w:pPr>
              </w:pPrChange>
            </w:pPr>
            <w:del w:id="8463" w:author="nadira firinda" w:date="2022-10-29T23:30:00Z">
              <w:r w:rsidRPr="00006ABF" w:rsidDel="00E35D67">
                <w:rPr>
                  <w:rFonts w:ascii="Times New Roman" w:hAnsi="Times New Roman" w:cs="Times New Roman"/>
                  <w:szCs w:val="20"/>
                </w:rPr>
                <w:delText>0.6262</w:delText>
              </w:r>
              <w:bookmarkStart w:id="8464" w:name="_Toc117979142"/>
              <w:bookmarkStart w:id="8465" w:name="_Toc117980790"/>
              <w:bookmarkEnd w:id="8464"/>
              <w:bookmarkEnd w:id="8465"/>
            </w:del>
          </w:p>
        </w:tc>
        <w:bookmarkStart w:id="8466" w:name="_Toc117979143"/>
        <w:bookmarkStart w:id="8467" w:name="_Toc117980791"/>
        <w:bookmarkEnd w:id="8466"/>
        <w:bookmarkEnd w:id="8467"/>
      </w:tr>
      <w:tr w:rsidR="00036639" w:rsidRPr="00006ABF" w:rsidDel="00E35D67" w14:paraId="0ACC4FFF" w14:textId="2589B10B" w:rsidTr="00FE59AD">
        <w:trPr>
          <w:trHeight w:val="433"/>
          <w:del w:id="8468" w:author="nadira firinda" w:date="2022-10-29T23:30:00Z"/>
        </w:trPr>
        <w:tc>
          <w:tcPr>
            <w:tcW w:w="3969" w:type="dxa"/>
            <w:tcBorders>
              <w:top w:val="dotted" w:sz="8" w:space="0" w:color="7F7F7F"/>
              <w:left w:val="nil"/>
              <w:bottom w:val="dotted" w:sz="8" w:space="0" w:color="7F7F7F"/>
              <w:right w:val="nil"/>
            </w:tcBorders>
            <w:shd w:val="clear" w:color="auto" w:fill="auto"/>
            <w:tcMar>
              <w:top w:w="15" w:type="dxa"/>
              <w:left w:w="108" w:type="dxa"/>
              <w:bottom w:w="0" w:type="dxa"/>
              <w:right w:w="108" w:type="dxa"/>
            </w:tcMar>
            <w:vAlign w:val="center"/>
          </w:tcPr>
          <w:p w14:paraId="6D72CB08" w14:textId="5AB447BE" w:rsidR="00036639" w:rsidRPr="00006ABF" w:rsidDel="00E35D67" w:rsidRDefault="00036639" w:rsidP="00CC4C47">
            <w:pPr>
              <w:spacing w:after="0" w:line="360" w:lineRule="auto"/>
              <w:rPr>
                <w:del w:id="8469" w:author="nadira firinda" w:date="2022-10-29T23:30:00Z"/>
                <w:rFonts w:ascii="Times New Roman" w:hAnsi="Times New Roman" w:cs="Times New Roman"/>
                <w:szCs w:val="20"/>
                <w:lang w:val="en-GB"/>
              </w:rPr>
              <w:pPrChange w:id="8470" w:author="nadira firinda" w:date="2022-10-29T23:37:00Z">
                <w:pPr>
                  <w:spacing w:after="0"/>
                </w:pPr>
              </w:pPrChange>
            </w:pPr>
            <w:del w:id="8471" w:author="nadira firinda" w:date="2022-10-29T23:30:00Z">
              <w:r w:rsidRPr="00006ABF" w:rsidDel="00E35D67">
                <w:rPr>
                  <w:rFonts w:ascii="Times New Roman" w:hAnsi="Times New Roman" w:cs="Times New Roman"/>
                  <w:noProof/>
                  <w:szCs w:val="20"/>
                  <w:lang w:val="en-GB"/>
                </w:rPr>
                <w:delText>Heteroskedasticity</w:delText>
              </w:r>
              <w:r w:rsidRPr="00006ABF" w:rsidDel="00E35D67">
                <w:rPr>
                  <w:rFonts w:ascii="Times New Roman" w:hAnsi="Times New Roman" w:cs="Times New Roman"/>
                  <w:szCs w:val="20"/>
                  <w:lang w:val="en-GB"/>
                </w:rPr>
                <w:delText xml:space="preserve"> Test Stat</w:delText>
              </w:r>
              <w:bookmarkStart w:id="8472" w:name="_Toc117979144"/>
              <w:bookmarkStart w:id="8473" w:name="_Toc117980792"/>
              <w:bookmarkEnd w:id="8472"/>
              <w:bookmarkEnd w:id="8473"/>
            </w:del>
          </w:p>
        </w:tc>
        <w:tc>
          <w:tcPr>
            <w:tcW w:w="236" w:type="dxa"/>
            <w:tcBorders>
              <w:top w:val="dotted" w:sz="8" w:space="0" w:color="7F7F7F"/>
              <w:left w:val="nil"/>
              <w:bottom w:val="dotted" w:sz="8" w:space="0" w:color="7F7F7F"/>
              <w:right w:val="nil"/>
            </w:tcBorders>
            <w:shd w:val="clear" w:color="auto" w:fill="auto"/>
            <w:tcMar>
              <w:top w:w="15" w:type="dxa"/>
              <w:left w:w="108" w:type="dxa"/>
              <w:bottom w:w="0" w:type="dxa"/>
              <w:right w:w="108" w:type="dxa"/>
            </w:tcMar>
            <w:vAlign w:val="center"/>
          </w:tcPr>
          <w:p w14:paraId="67E3EE6F" w14:textId="51313C82" w:rsidR="00036639" w:rsidRPr="00006ABF" w:rsidDel="00E35D67" w:rsidRDefault="00036639" w:rsidP="00CC4C47">
            <w:pPr>
              <w:spacing w:after="0" w:line="360" w:lineRule="auto"/>
              <w:rPr>
                <w:del w:id="8474" w:author="nadira firinda" w:date="2022-10-29T23:30:00Z"/>
                <w:rFonts w:ascii="Times New Roman" w:hAnsi="Times New Roman" w:cs="Times New Roman"/>
                <w:szCs w:val="20"/>
              </w:rPr>
              <w:pPrChange w:id="8475" w:author="nadira firinda" w:date="2022-10-29T23:37:00Z">
                <w:pPr>
                  <w:spacing w:after="0"/>
                </w:pPr>
              </w:pPrChange>
            </w:pPr>
            <w:bookmarkStart w:id="8476" w:name="_Toc117979145"/>
            <w:bookmarkStart w:id="8477" w:name="_Toc117980793"/>
            <w:bookmarkEnd w:id="8476"/>
            <w:bookmarkEnd w:id="8477"/>
          </w:p>
        </w:tc>
        <w:tc>
          <w:tcPr>
            <w:tcW w:w="2458" w:type="dxa"/>
            <w:tcBorders>
              <w:top w:val="dotted" w:sz="8" w:space="0" w:color="7F7F7F"/>
              <w:left w:val="nil"/>
              <w:bottom w:val="dotted" w:sz="8" w:space="0" w:color="7F7F7F"/>
              <w:right w:val="dotted" w:sz="8" w:space="0" w:color="7F7F7F"/>
            </w:tcBorders>
            <w:shd w:val="clear" w:color="auto" w:fill="auto"/>
            <w:tcMar>
              <w:top w:w="15" w:type="dxa"/>
              <w:left w:w="108" w:type="dxa"/>
              <w:bottom w:w="0" w:type="dxa"/>
              <w:right w:w="108" w:type="dxa"/>
            </w:tcMar>
            <w:vAlign w:val="center"/>
          </w:tcPr>
          <w:p w14:paraId="2E3F1455" w14:textId="68EB240F" w:rsidR="00036639" w:rsidRPr="00006ABF" w:rsidDel="00E35D67" w:rsidRDefault="00036639" w:rsidP="00CC4C47">
            <w:pPr>
              <w:spacing w:after="0" w:line="360" w:lineRule="auto"/>
              <w:rPr>
                <w:del w:id="8478" w:author="nadira firinda" w:date="2022-10-29T23:30:00Z"/>
                <w:rFonts w:ascii="Times New Roman" w:hAnsi="Times New Roman" w:cs="Times New Roman"/>
                <w:szCs w:val="20"/>
              </w:rPr>
              <w:pPrChange w:id="8479" w:author="nadira firinda" w:date="2022-10-29T23:37:00Z">
                <w:pPr>
                  <w:spacing w:after="0"/>
                </w:pPr>
              </w:pPrChange>
            </w:pPr>
            <w:bookmarkStart w:id="8480" w:name="_Toc117979146"/>
            <w:bookmarkStart w:id="8481" w:name="_Toc117980794"/>
            <w:bookmarkEnd w:id="8480"/>
            <w:bookmarkEnd w:id="8481"/>
          </w:p>
        </w:tc>
        <w:tc>
          <w:tcPr>
            <w:tcW w:w="2337" w:type="dxa"/>
            <w:gridSpan w:val="2"/>
            <w:tcBorders>
              <w:top w:val="dotted" w:sz="8" w:space="0" w:color="7F7F7F"/>
              <w:left w:val="dotted" w:sz="8" w:space="0" w:color="7F7F7F"/>
              <w:bottom w:val="dotted" w:sz="8" w:space="0" w:color="7F7F7F"/>
              <w:right w:val="nil"/>
            </w:tcBorders>
            <w:shd w:val="clear" w:color="auto" w:fill="auto"/>
            <w:tcMar>
              <w:top w:w="15" w:type="dxa"/>
              <w:left w:w="108" w:type="dxa"/>
              <w:bottom w:w="0" w:type="dxa"/>
              <w:right w:w="108" w:type="dxa"/>
            </w:tcMar>
            <w:vAlign w:val="center"/>
          </w:tcPr>
          <w:p w14:paraId="44FBCBF5" w14:textId="098A9BDA" w:rsidR="00036639" w:rsidRPr="00006ABF" w:rsidDel="00E35D67" w:rsidRDefault="005E2F13" w:rsidP="00CC4C47">
            <w:pPr>
              <w:spacing w:after="0" w:line="360" w:lineRule="auto"/>
              <w:jc w:val="center"/>
              <w:rPr>
                <w:del w:id="8482" w:author="nadira firinda" w:date="2022-10-29T23:30:00Z"/>
                <w:rFonts w:ascii="Times New Roman" w:hAnsi="Times New Roman" w:cs="Times New Roman"/>
                <w:szCs w:val="20"/>
              </w:rPr>
              <w:pPrChange w:id="8483" w:author="nadira firinda" w:date="2022-10-29T23:37:00Z">
                <w:pPr>
                  <w:spacing w:after="0"/>
                  <w:jc w:val="center"/>
                </w:pPr>
              </w:pPrChange>
            </w:pPr>
            <w:del w:id="8484" w:author="nadira firinda" w:date="2022-10-29T23:30:00Z">
              <w:r w:rsidRPr="00006ABF" w:rsidDel="00E35D67">
                <w:rPr>
                  <w:rFonts w:ascii="Times New Roman" w:hAnsi="Times New Roman" w:cs="Times New Roman"/>
                  <w:szCs w:val="20"/>
                </w:rPr>
                <w:delText>0.4086</w:delText>
              </w:r>
              <w:bookmarkStart w:id="8485" w:name="_Toc117979147"/>
              <w:bookmarkStart w:id="8486" w:name="_Toc117980795"/>
              <w:bookmarkEnd w:id="8485"/>
              <w:bookmarkEnd w:id="8486"/>
            </w:del>
          </w:p>
        </w:tc>
        <w:bookmarkStart w:id="8487" w:name="_Toc117979148"/>
        <w:bookmarkStart w:id="8488" w:name="_Toc117980796"/>
        <w:bookmarkEnd w:id="8487"/>
        <w:bookmarkEnd w:id="8488"/>
      </w:tr>
    </w:tbl>
    <w:p w14:paraId="16D05E42" w14:textId="2E59CB57" w:rsidR="00036639" w:rsidRPr="00E35D67" w:rsidDel="00E35D67" w:rsidRDefault="00036639" w:rsidP="00CC4C47">
      <w:pPr>
        <w:spacing w:line="360" w:lineRule="auto"/>
        <w:rPr>
          <w:del w:id="8489" w:author="nadira firinda" w:date="2022-10-29T23:30:00Z"/>
          <w:rFonts w:ascii="Times New Roman" w:hAnsi="Times New Roman" w:cs="Times New Roman"/>
        </w:rPr>
        <w:pPrChange w:id="8490" w:author="nadira firinda" w:date="2022-10-29T23:37:00Z">
          <w:pPr/>
        </w:pPrChange>
      </w:pPr>
      <w:bookmarkStart w:id="8491" w:name="_Toc117979149"/>
      <w:bookmarkStart w:id="8492" w:name="_Toc117980797"/>
      <w:bookmarkEnd w:id="8491"/>
      <w:bookmarkEnd w:id="8492"/>
    </w:p>
    <w:p w14:paraId="73C56980" w14:textId="474C9E10" w:rsidR="003F04B5" w:rsidRPr="00E35D67" w:rsidDel="00E35D67" w:rsidRDefault="00D651B9" w:rsidP="00CC4C47">
      <w:pPr>
        <w:keepNext/>
        <w:spacing w:line="360" w:lineRule="auto"/>
        <w:rPr>
          <w:del w:id="8493" w:author="nadira firinda" w:date="2022-10-29T23:30:00Z"/>
          <w:rFonts w:ascii="Times New Roman" w:hAnsi="Times New Roman" w:cs="Times New Roman"/>
        </w:rPr>
        <w:pPrChange w:id="8494" w:author="nadira firinda" w:date="2022-10-29T23:37:00Z">
          <w:pPr>
            <w:keepNext/>
          </w:pPr>
        </w:pPrChange>
      </w:pPr>
      <w:del w:id="8495" w:author="nadira firinda" w:date="2022-10-29T23:30:00Z">
        <w:r w:rsidRPr="008B62E9" w:rsidDel="00E35D67">
          <w:rPr>
            <w:rFonts w:ascii="Times New Roman" w:hAnsi="Times New Roman" w:cs="Times New Roman"/>
          </w:rPr>
          <w:object w:dxaOrig="10032" w:dyaOrig="3360" w14:anchorId="0CE3F7E2">
            <v:shape id="_x0000_i1028" type="#_x0000_t75" style="width:452.55pt;height:150.65pt" o:ole="">
              <v:imagedata r:id="rId90" o:title=""/>
            </v:shape>
            <o:OLEObject Type="Embed" ProgID="EViews.Workfile.2" ShapeID="_x0000_i1028" DrawAspect="Content" ObjectID="_1728592414" r:id="rId91"/>
          </w:object>
        </w:r>
        <w:bookmarkStart w:id="8496" w:name="_Toc117979150"/>
        <w:bookmarkStart w:id="8497" w:name="_Toc117980798"/>
        <w:bookmarkEnd w:id="8496"/>
        <w:bookmarkEnd w:id="8497"/>
      </w:del>
    </w:p>
    <w:p w14:paraId="1D4AFEBD" w14:textId="060CB937" w:rsidR="00333067" w:rsidRPr="00006ABF" w:rsidDel="00E35D67" w:rsidRDefault="003F04B5" w:rsidP="00CC4C47">
      <w:pPr>
        <w:pStyle w:val="Caption"/>
        <w:spacing w:line="360" w:lineRule="auto"/>
        <w:rPr>
          <w:del w:id="8498" w:author="nadira firinda" w:date="2022-10-29T23:30:00Z"/>
        </w:rPr>
        <w:pPrChange w:id="8499" w:author="nadira firinda" w:date="2022-10-29T23:37:00Z">
          <w:pPr>
            <w:pStyle w:val="Caption"/>
          </w:pPr>
        </w:pPrChange>
      </w:pPr>
      <w:bookmarkStart w:id="8500" w:name="_Ref84942435"/>
      <w:bookmarkStart w:id="8501" w:name="_Toc84944782"/>
      <w:bookmarkStart w:id="8502" w:name="_Toc84944869"/>
      <w:del w:id="8503" w:author="nadira firinda" w:date="2022-10-29T23:30:00Z">
        <w:r w:rsidRPr="00006ABF" w:rsidDel="00E35D67">
          <w:delText xml:space="preserve">Gambar </w:delText>
        </w:r>
      </w:del>
      <w:ins w:id="8504" w:author="Prasasti Karunia Farista Ananto" w:date="2021-10-12T14:34:00Z">
        <w:del w:id="8505" w:author="nadira firinda" w:date="2022-10-29T23:30:00Z">
          <w:r w:rsidR="00046663" w:rsidRPr="00D206AB" w:rsidDel="00E35D67">
            <w:fldChar w:fldCharType="begin"/>
          </w:r>
          <w:r w:rsidR="00046663" w:rsidRPr="00006ABF" w:rsidDel="00E35D67">
            <w:delInstrText xml:space="preserve"> STYLEREF 1 \s </w:delInstrText>
          </w:r>
        </w:del>
      </w:ins>
      <w:del w:id="8506" w:author="nadira firinda" w:date="2022-10-29T23:30:00Z">
        <w:r w:rsidR="00046663" w:rsidRPr="008B62E9" w:rsidDel="00E35D67">
          <w:fldChar w:fldCharType="separate"/>
        </w:r>
        <w:r w:rsidR="00015ADF" w:rsidRPr="00006ABF" w:rsidDel="00E35D67">
          <w:rPr>
            <w:noProof/>
          </w:rPr>
          <w:delText>IV</w:delText>
        </w:r>
      </w:del>
      <w:ins w:id="8507" w:author="Prasasti Karunia Farista Ananto" w:date="2021-10-12T14:34:00Z">
        <w:del w:id="8508" w:author="nadira firinda" w:date="2022-10-29T23:30:00Z">
          <w:r w:rsidR="00046663" w:rsidRPr="00D206AB" w:rsidDel="00E35D67">
            <w:fldChar w:fldCharType="end"/>
          </w:r>
          <w:r w:rsidR="00046663" w:rsidRPr="00006ABF" w:rsidDel="00E35D67">
            <w:noBreakHyphen/>
          </w:r>
          <w:r w:rsidR="00046663" w:rsidRPr="00D206AB" w:rsidDel="00E35D67">
            <w:fldChar w:fldCharType="begin"/>
          </w:r>
          <w:r w:rsidR="00046663" w:rsidRPr="00006ABF" w:rsidDel="00E35D67">
            <w:delInstrText xml:space="preserve"> SEQ Gambar \* ARABIC \s 1 </w:delInstrText>
          </w:r>
        </w:del>
      </w:ins>
      <w:del w:id="8509" w:author="nadira firinda" w:date="2022-10-29T23:30:00Z">
        <w:r w:rsidR="00046663" w:rsidRPr="008B62E9" w:rsidDel="00E35D67">
          <w:fldChar w:fldCharType="separate"/>
        </w:r>
      </w:del>
      <w:ins w:id="8510" w:author="Prasasti Karunia Farista Ananto" w:date="2021-10-12T15:25:00Z">
        <w:del w:id="8511" w:author="nadira firinda" w:date="2022-10-29T23:30:00Z">
          <w:r w:rsidR="00015ADF" w:rsidRPr="00006ABF" w:rsidDel="00E35D67">
            <w:rPr>
              <w:noProof/>
            </w:rPr>
            <w:delText>4</w:delText>
          </w:r>
        </w:del>
      </w:ins>
      <w:ins w:id="8512" w:author="Prasasti Karunia Farista Ananto" w:date="2021-10-12T14:34:00Z">
        <w:del w:id="8513" w:author="nadira firinda" w:date="2022-10-29T23:30:00Z">
          <w:r w:rsidR="00046663" w:rsidRPr="00D206AB" w:rsidDel="00E35D67">
            <w:fldChar w:fldCharType="end"/>
          </w:r>
        </w:del>
      </w:ins>
      <w:bookmarkEnd w:id="8500"/>
      <w:del w:id="8514" w:author="nadira firinda" w:date="2022-10-29T23:30:00Z">
        <w:r w:rsidR="00FB741C" w:rsidRPr="008B62E9" w:rsidDel="00E35D67">
          <w:fldChar w:fldCharType="begin"/>
        </w:r>
        <w:r w:rsidR="00FB741C" w:rsidRPr="00006ABF" w:rsidDel="00E35D67">
          <w:delInstrText xml:space="preserve"> STYLEREF 1 \s </w:delInstrText>
        </w:r>
        <w:r w:rsidR="00FB741C" w:rsidRPr="008B62E9" w:rsidDel="00E35D67">
          <w:fldChar w:fldCharType="separate"/>
        </w:r>
        <w:r w:rsidR="00FB741C" w:rsidRPr="00006ABF" w:rsidDel="00E35D67">
          <w:rPr>
            <w:noProof/>
          </w:rPr>
          <w:delText>IV</w:delText>
        </w:r>
        <w:r w:rsidR="00FB741C" w:rsidRPr="008B62E9" w:rsidDel="00E35D67">
          <w:fldChar w:fldCharType="end"/>
        </w:r>
        <w:r w:rsidR="00FB741C" w:rsidRPr="00006ABF" w:rsidDel="00E35D67">
          <w:noBreakHyphen/>
        </w:r>
        <w:r w:rsidR="00FB741C" w:rsidRPr="008B62E9" w:rsidDel="00E35D67">
          <w:fldChar w:fldCharType="begin"/>
        </w:r>
        <w:r w:rsidR="00FB741C" w:rsidRPr="00006ABF" w:rsidDel="00E35D67">
          <w:delInstrText xml:space="preserve"> SEQ Gambar \* ARABIC \s 1 </w:delInstrText>
        </w:r>
        <w:r w:rsidR="00FB741C" w:rsidRPr="008B62E9" w:rsidDel="00E35D67">
          <w:fldChar w:fldCharType="separate"/>
        </w:r>
        <w:r w:rsidR="00FB741C" w:rsidRPr="00006ABF" w:rsidDel="00E35D67">
          <w:rPr>
            <w:noProof/>
          </w:rPr>
          <w:delText>4</w:delText>
        </w:r>
        <w:r w:rsidR="00FB741C" w:rsidRPr="008B62E9" w:rsidDel="00E35D67">
          <w:fldChar w:fldCharType="end"/>
        </w:r>
        <w:r w:rsidRPr="00006ABF" w:rsidDel="00E35D67">
          <w:delText>. Hasil Proyeksi sektor Pengadaan Listrik dan Gas</w:delText>
        </w:r>
        <w:bookmarkStart w:id="8515" w:name="_Toc117979151"/>
        <w:bookmarkStart w:id="8516" w:name="_Toc117980799"/>
        <w:bookmarkEnd w:id="8501"/>
        <w:bookmarkEnd w:id="8502"/>
        <w:bookmarkEnd w:id="8515"/>
        <w:bookmarkEnd w:id="8516"/>
      </w:del>
    </w:p>
    <w:p w14:paraId="47750D1E" w14:textId="433DEC44" w:rsidR="00521DD2" w:rsidRPr="00006ABF" w:rsidDel="00E35D67" w:rsidRDefault="00521DD2" w:rsidP="00CC4C47">
      <w:pPr>
        <w:pStyle w:val="Heading2"/>
        <w:rPr>
          <w:del w:id="8517" w:author="nadira firinda" w:date="2022-10-29T23:30:00Z"/>
        </w:rPr>
        <w:pPrChange w:id="8518" w:author="nadira firinda" w:date="2022-10-29T23:37:00Z">
          <w:pPr>
            <w:pStyle w:val="Heading2"/>
          </w:pPr>
        </w:pPrChange>
      </w:pPr>
      <w:del w:id="8519" w:author="nadira firinda" w:date="2022-10-29T23:30:00Z">
        <w:r w:rsidRPr="00006ABF" w:rsidDel="00E35D67">
          <w:delText>Pengadaan Air</w:delText>
        </w:r>
        <w:bookmarkStart w:id="8520" w:name="_Toc117979152"/>
        <w:bookmarkStart w:id="8521" w:name="_Toc117980800"/>
        <w:bookmarkEnd w:id="8520"/>
        <w:bookmarkEnd w:id="8521"/>
      </w:del>
    </w:p>
    <w:p w14:paraId="08E39CB3" w14:textId="70FE4B74" w:rsidR="00235BCA" w:rsidRPr="00006ABF" w:rsidDel="00E35D67" w:rsidRDefault="00235BCA" w:rsidP="00CC4C47">
      <w:pPr>
        <w:pStyle w:val="BodyTulisan"/>
        <w:ind w:firstLine="709"/>
        <w:rPr>
          <w:del w:id="8522" w:author="nadira firinda" w:date="2022-10-29T23:30:00Z"/>
          <w:rFonts w:cs="Times New Roman"/>
          <w:lang w:val="en-US"/>
        </w:rPr>
        <w:pPrChange w:id="8523" w:author="nadira firinda" w:date="2022-10-29T23:37:00Z">
          <w:pPr>
            <w:pStyle w:val="BodyTulisan"/>
            <w:ind w:firstLine="360"/>
          </w:pPr>
        </w:pPrChange>
      </w:pPr>
      <w:del w:id="8524" w:author="nadira firinda" w:date="2022-10-29T23:30:00Z">
        <w:r w:rsidRPr="00006ABF" w:rsidDel="00E35D67">
          <w:rPr>
            <w:rFonts w:cs="Times New Roman"/>
            <w:lang w:val="en-US"/>
          </w:rPr>
          <w:delText>Hasil estimasi persamaan sektor Pengadaan Air jangka panjang menunjukkan bahwa arah koefisien hasil regresi pada variabel penjelas sejalan dengan teori dan secara statistik signifikan (</w:delText>
        </w:r>
      </w:del>
      <w:ins w:id="8525" w:author="Prasasti Karunia Farista Ananto" w:date="2021-10-12T14:39:00Z">
        <w:del w:id="8526" w:author="nadira firinda" w:date="2022-10-29T23:30:00Z">
          <w:r w:rsidR="00622509" w:rsidRPr="00E35D67" w:rsidDel="00E35D67">
            <w:rPr>
              <w:rFonts w:cs="Times New Roman"/>
              <w:b/>
              <w:bCs/>
              <w:lang w:val="en-US"/>
            </w:rPr>
            <w:fldChar w:fldCharType="begin"/>
          </w:r>
          <w:r w:rsidR="00622509" w:rsidRPr="00E35D67" w:rsidDel="00E35D67">
            <w:rPr>
              <w:rFonts w:cs="Times New Roman"/>
              <w:b/>
              <w:bCs/>
              <w:lang w:val="en-US"/>
            </w:rPr>
            <w:delInstrText xml:space="preserve"> REF _Ref84942014 \h </w:delInstrText>
          </w:r>
        </w:del>
      </w:ins>
      <w:del w:id="8527" w:author="nadira firinda" w:date="2022-10-29T23:30:00Z">
        <w:r w:rsidR="00112990" w:rsidRPr="00006ABF" w:rsidDel="00E35D67">
          <w:rPr>
            <w:rFonts w:cs="Times New Roman"/>
            <w:b/>
            <w:bCs/>
            <w:lang w:val="en-US"/>
          </w:rPr>
          <w:delInstrText xml:space="preserve"> \* MERGEFORMAT </w:delInstrText>
        </w:r>
        <w:r w:rsidR="00622509" w:rsidRPr="008B62E9" w:rsidDel="00E35D67">
          <w:rPr>
            <w:rFonts w:cs="Times New Roman"/>
            <w:b/>
            <w:bCs/>
            <w:lang w:val="en-US"/>
          </w:rPr>
        </w:r>
        <w:r w:rsidR="00622509" w:rsidRPr="00E35D67" w:rsidDel="00E35D67">
          <w:rPr>
            <w:rFonts w:cs="Times New Roman"/>
            <w:b/>
            <w:bCs/>
            <w:lang w:val="en-US"/>
          </w:rPr>
          <w:fldChar w:fldCharType="separate"/>
        </w:r>
      </w:del>
      <w:ins w:id="8528" w:author="Prasasti Karunia Farista Ananto" w:date="2021-10-12T15:25:00Z">
        <w:del w:id="8529" w:author="nadira firinda" w:date="2022-10-29T23:30:00Z">
          <w:r w:rsidR="00015ADF" w:rsidRPr="00E35D67" w:rsidDel="00E35D67">
            <w:rPr>
              <w:rFonts w:cs="Times New Roman"/>
              <w:b/>
              <w:bCs/>
            </w:rPr>
            <w:delText xml:space="preserve">Tabel </w:delText>
          </w:r>
          <w:r w:rsidR="00015ADF" w:rsidRPr="00E35D67" w:rsidDel="00E35D67">
            <w:rPr>
              <w:rFonts w:cs="Times New Roman"/>
              <w:b/>
              <w:bCs/>
              <w:noProof/>
            </w:rPr>
            <w:delText>IV</w:delText>
          </w:r>
          <w:r w:rsidR="00015ADF" w:rsidRPr="00006ABF" w:rsidDel="00E35D67">
            <w:rPr>
              <w:rFonts w:cs="Times New Roman"/>
              <w:b/>
              <w:bCs/>
              <w:noProof/>
              <w:rPrChange w:id="8530" w:author="Prasasti Karunia Farista Ananto" w:date="2021-10-14T16:56:00Z">
                <w:rPr/>
              </w:rPrChange>
            </w:rPr>
            <w:noBreakHyphen/>
          </w:r>
          <w:r w:rsidR="00015ADF" w:rsidRPr="00E35D67" w:rsidDel="00E35D67">
            <w:rPr>
              <w:rFonts w:cs="Times New Roman"/>
              <w:b/>
              <w:bCs/>
              <w:noProof/>
            </w:rPr>
            <w:delText>5</w:delText>
          </w:r>
        </w:del>
      </w:ins>
      <w:ins w:id="8531" w:author="Prasasti Karunia Farista Ananto" w:date="2021-10-12T14:39:00Z">
        <w:del w:id="8532" w:author="nadira firinda" w:date="2022-10-29T23:30:00Z">
          <w:r w:rsidR="00622509" w:rsidRPr="00E35D67" w:rsidDel="00E35D67">
            <w:rPr>
              <w:rFonts w:cs="Times New Roman"/>
              <w:b/>
              <w:bCs/>
              <w:lang w:val="en-US"/>
            </w:rPr>
            <w:fldChar w:fldCharType="end"/>
          </w:r>
        </w:del>
      </w:ins>
      <w:del w:id="8533" w:author="nadira firinda" w:date="2022-10-29T23:30:00Z">
        <w:r w:rsidRPr="008B62E9" w:rsidDel="00E35D67">
          <w:rPr>
            <w:rFonts w:cs="Times New Roman"/>
            <w:b/>
            <w:lang w:val="en-US"/>
          </w:rPr>
          <w:fldChar w:fldCharType="begin"/>
        </w:r>
        <w:r w:rsidRPr="00006ABF" w:rsidDel="00E35D67">
          <w:rPr>
            <w:rFonts w:cs="Times New Roman"/>
            <w:b/>
            <w:lang w:val="en-US"/>
          </w:rPr>
          <w:delInstrText xml:space="preserve"> REF _Ref58003010 \h  \* MERGEFORMAT </w:delInstrText>
        </w:r>
        <w:r w:rsidRPr="008B62E9" w:rsidDel="00E35D67">
          <w:rPr>
            <w:rFonts w:cs="Times New Roman"/>
            <w:b/>
            <w:lang w:val="en-US"/>
          </w:rPr>
        </w:r>
        <w:r w:rsidRPr="008B62E9" w:rsidDel="00E35D67">
          <w:rPr>
            <w:rFonts w:cs="Times New Roman"/>
            <w:b/>
            <w:lang w:val="en-US"/>
          </w:rPr>
          <w:fldChar w:fldCharType="separate"/>
        </w:r>
        <w:r w:rsidRPr="00006ABF" w:rsidDel="00E35D67">
          <w:rPr>
            <w:rFonts w:cs="Times New Roman"/>
            <w:b/>
          </w:rPr>
          <w:delText xml:space="preserve">Tabel </w:delText>
        </w:r>
        <w:r w:rsidRPr="00006ABF" w:rsidDel="00E35D67">
          <w:rPr>
            <w:rFonts w:cs="Times New Roman"/>
            <w:b/>
            <w:lang w:val="en-US"/>
          </w:rPr>
          <w:delText>x</w:delText>
        </w:r>
        <w:r w:rsidRPr="008B62E9" w:rsidDel="00E35D67">
          <w:rPr>
            <w:rFonts w:cs="Times New Roman"/>
            <w:b/>
            <w:lang w:val="en-US"/>
          </w:rPr>
          <w:fldChar w:fldCharType="end"/>
        </w:r>
        <w:r w:rsidRPr="00006ABF" w:rsidDel="00E35D67">
          <w:rPr>
            <w:rFonts w:cs="Times New Roman"/>
            <w:lang w:val="en-US"/>
          </w:rPr>
          <w:delText xml:space="preserve">). </w:delText>
        </w:r>
        <w:r w:rsidRPr="00006ABF" w:rsidDel="00E35D67">
          <w:rPr>
            <w:rFonts w:cs="Times New Roman"/>
            <w:szCs w:val="20"/>
          </w:rPr>
          <w:delText>Pemanfaatan Kapasitas Listrik dan Air</w:delText>
        </w:r>
        <w:r w:rsidRPr="00006ABF" w:rsidDel="00E35D67">
          <w:rPr>
            <w:rFonts w:cs="Times New Roman"/>
            <w:lang w:val="en-US"/>
          </w:rPr>
          <w:delText xml:space="preserve"> berpengaruh positif terhadap sektor ini secara jangka panjang dengan tingkat signifikansi sebesar 5%</w:delText>
        </w:r>
        <w:r w:rsidRPr="00006ABF" w:rsidDel="00E35D67">
          <w:rPr>
            <w:rFonts w:cs="Times New Roman"/>
            <w:szCs w:val="20"/>
            <w:lang w:val="en-US"/>
          </w:rPr>
          <w:delText>.</w:delText>
        </w:r>
        <w:bookmarkStart w:id="8534" w:name="_Toc117979153"/>
        <w:bookmarkStart w:id="8535" w:name="_Toc117980801"/>
        <w:bookmarkEnd w:id="8534"/>
        <w:bookmarkEnd w:id="8535"/>
      </w:del>
    </w:p>
    <w:p w14:paraId="027DC293" w14:textId="1FEABF08" w:rsidR="00235BCA" w:rsidRPr="00006ABF" w:rsidDel="00E35D67" w:rsidRDefault="00235BCA" w:rsidP="00CC4C47">
      <w:pPr>
        <w:pStyle w:val="BodyTulisan"/>
        <w:ind w:firstLine="709"/>
        <w:rPr>
          <w:del w:id="8536" w:author="nadira firinda" w:date="2022-10-29T23:30:00Z"/>
          <w:rFonts w:cs="Times New Roman"/>
          <w:lang w:val="en-US"/>
        </w:rPr>
        <w:pPrChange w:id="8537" w:author="nadira firinda" w:date="2022-10-29T23:37:00Z">
          <w:pPr>
            <w:pStyle w:val="BodyTulisan"/>
            <w:ind w:firstLine="360"/>
          </w:pPr>
        </w:pPrChange>
      </w:pPr>
      <w:del w:id="8538" w:author="nadira firinda" w:date="2022-10-29T23:30:00Z">
        <w:r w:rsidRPr="00006ABF" w:rsidDel="00E35D67">
          <w:rPr>
            <w:rFonts w:cs="Times New Roman"/>
          </w:rPr>
          <w:delText>Hasil estimasi persamaan jangka pendek menunjukkan bahwa arah koefisien hasil regresi sesuai dengan yang diharapkan</w:delText>
        </w:r>
        <w:r w:rsidRPr="00006ABF" w:rsidDel="00E35D67">
          <w:rPr>
            <w:rFonts w:cs="Times New Roman"/>
            <w:lang w:val="en-US"/>
          </w:rPr>
          <w:delText xml:space="preserve">. </w:delText>
        </w:r>
        <w:r w:rsidR="002F1A34" w:rsidRPr="00006ABF" w:rsidDel="00E35D67">
          <w:rPr>
            <w:rFonts w:cs="Times New Roman"/>
            <w:lang w:val="en-US"/>
          </w:rPr>
          <w:delText xml:space="preserve">Sektor </w:delText>
        </w:r>
        <w:r w:rsidR="002F1A34" w:rsidRPr="00006ABF" w:rsidDel="00E35D67">
          <w:rPr>
            <w:rFonts w:cs="Times New Roman"/>
            <w:szCs w:val="20"/>
          </w:rPr>
          <w:delText xml:space="preserve">Administrasi Pemerintahan, Pertahanan, </w:delText>
        </w:r>
        <w:r w:rsidR="002F1A34" w:rsidRPr="00006ABF" w:rsidDel="00E35D67">
          <w:rPr>
            <w:rFonts w:cs="Times New Roman"/>
            <w:szCs w:val="20"/>
            <w:lang w:val="en-US"/>
          </w:rPr>
          <w:delText>serta Informasi dan Komunikasi</w:delText>
        </w:r>
        <w:r w:rsidRPr="00006ABF" w:rsidDel="00E35D67">
          <w:rPr>
            <w:rFonts w:cs="Times New Roman"/>
          </w:rPr>
          <w:delText xml:space="preserve"> berpengaruh signifikan terhadap </w:delText>
        </w:r>
        <w:r w:rsidRPr="00006ABF" w:rsidDel="00E35D67">
          <w:rPr>
            <w:rFonts w:cs="Times New Roman"/>
            <w:lang w:val="en-US"/>
          </w:rPr>
          <w:delText xml:space="preserve">Pengadaan </w:delText>
        </w:r>
        <w:r w:rsidR="002F1A34" w:rsidRPr="00006ABF" w:rsidDel="00E35D67">
          <w:rPr>
            <w:rFonts w:cs="Times New Roman"/>
            <w:lang w:val="en-US"/>
          </w:rPr>
          <w:delText>Air</w:delText>
        </w:r>
        <w:r w:rsidRPr="00006ABF" w:rsidDel="00E35D67">
          <w:rPr>
            <w:rFonts w:cs="Times New Roman"/>
          </w:rPr>
          <w:delText xml:space="preserve"> dengan arah yang positif.</w:delText>
        </w:r>
        <w:r w:rsidRPr="00006ABF" w:rsidDel="00E35D67">
          <w:rPr>
            <w:rFonts w:cs="Times New Roman"/>
            <w:lang w:val="en-US"/>
          </w:rPr>
          <w:delText xml:space="preserve"> </w:delText>
        </w:r>
        <w:r w:rsidRPr="00006ABF" w:rsidDel="00E35D67">
          <w:rPr>
            <w:rFonts w:cs="Times New Roman"/>
          </w:rPr>
          <w:delText xml:space="preserve">Variabel koreksi kesalahan ECM mempunyai nilai koefisien negatif kurang dari 1. </w:delText>
        </w:r>
        <w:r w:rsidR="00A177B0" w:rsidRPr="00B30630" w:rsidDel="00E35D67">
          <w:rPr>
            <w:rFonts w:cs="Times New Roman"/>
          </w:rPr>
          <w:delText xml:space="preserve">Penggunaan </w:delText>
        </w:r>
        <w:r w:rsidR="00A177B0" w:rsidRPr="00D206AB" w:rsidDel="00E35D67">
          <w:rPr>
            <w:rFonts w:cs="Times New Roman"/>
            <w:i/>
          </w:rPr>
          <w:delText>dummy</w:delText>
        </w:r>
        <w:r w:rsidR="00A177B0" w:rsidRPr="0023457C" w:rsidDel="00E35D67">
          <w:rPr>
            <w:rFonts w:cs="Times New Roman"/>
          </w:rPr>
          <w:delText xml:space="preserve"> variabel pada</w:delText>
        </w:r>
        <w:r w:rsidR="00A177B0" w:rsidRPr="00006ABF" w:rsidDel="00E35D67">
          <w:rPr>
            <w:rFonts w:cs="Times New Roman"/>
          </w:rPr>
          <w:delText xml:space="preserve"> </w:delText>
        </w:r>
        <w:r w:rsidR="00824817" w:rsidRPr="00006ABF" w:rsidDel="00E35D67">
          <w:rPr>
            <w:rFonts w:cs="Times New Roman"/>
            <w:lang w:val="en-US"/>
          </w:rPr>
          <w:delText>beberapa titik yaitu 2012 Q4, 2015 Q2, serta 2018 Q3 dan Q4</w:delText>
        </w:r>
        <w:r w:rsidR="00A177B0" w:rsidRPr="00006ABF" w:rsidDel="00E35D67">
          <w:rPr>
            <w:rFonts w:cs="Times New Roman"/>
            <w:lang w:val="en-US"/>
          </w:rPr>
          <w:delText xml:space="preserve">. </w:delText>
        </w:r>
        <w:r w:rsidRPr="00006ABF" w:rsidDel="00E35D67">
          <w:rPr>
            <w:rFonts w:cs="Times New Roman"/>
          </w:rPr>
          <w:delText xml:space="preserve">Persamaan tersebut cukup baik dalam menjelaskan perilaku </w:delText>
        </w:r>
        <w:r w:rsidRPr="00006ABF" w:rsidDel="00E35D67">
          <w:rPr>
            <w:rFonts w:cs="Times New Roman"/>
            <w:lang w:val="en-US"/>
          </w:rPr>
          <w:delText xml:space="preserve">sektor </w:delText>
        </w:r>
        <w:r w:rsidR="002F1A34" w:rsidRPr="00006ABF" w:rsidDel="00E35D67">
          <w:rPr>
            <w:rFonts w:cs="Times New Roman"/>
            <w:lang w:val="en-US"/>
          </w:rPr>
          <w:delText>Pengadaan Air</w:delText>
        </w:r>
        <w:r w:rsidRPr="00006ABF" w:rsidDel="00E35D67">
          <w:rPr>
            <w:rFonts w:cs="Times New Roman"/>
          </w:rPr>
          <w:delText xml:space="preserve"> yang diindikasikan dengan nilai adjusted </w:delText>
        </w:r>
        <w:r w:rsidRPr="00006ABF" w:rsidDel="00E35D67">
          <w:rPr>
            <w:rFonts w:cs="Times New Roman"/>
            <w:i/>
          </w:rPr>
          <w:delText>R-squared</w:delText>
        </w:r>
        <w:r w:rsidRPr="00006ABF" w:rsidDel="00E35D67">
          <w:rPr>
            <w:rFonts w:cs="Times New Roman"/>
          </w:rPr>
          <w:delText xml:space="preserve"> yang mencapai 0,</w:delText>
        </w:r>
        <w:r w:rsidR="00824817" w:rsidRPr="00006ABF" w:rsidDel="00E35D67">
          <w:rPr>
            <w:rFonts w:cs="Times New Roman"/>
            <w:lang w:val="en-US"/>
          </w:rPr>
          <w:delText>61</w:delText>
        </w:r>
        <w:r w:rsidRPr="00006ABF" w:rsidDel="00E35D67">
          <w:rPr>
            <w:rFonts w:cs="Times New Roman"/>
          </w:rPr>
          <w:delText xml:space="preserve">. Selain itu, nilai </w:delText>
        </w:r>
        <w:r w:rsidRPr="00006ABF" w:rsidDel="00E35D67">
          <w:rPr>
            <w:rFonts w:cs="Times New Roman"/>
            <w:i/>
          </w:rPr>
          <w:delText>probability LM test</w:delText>
        </w:r>
        <w:r w:rsidRPr="00006ABF" w:rsidDel="00E35D67">
          <w:rPr>
            <w:rFonts w:cs="Times New Roman"/>
          </w:rPr>
          <w:delText xml:space="preserve"> sebesar 0,</w:delText>
        </w:r>
        <w:r w:rsidR="00824817" w:rsidRPr="00006ABF" w:rsidDel="00E35D67">
          <w:rPr>
            <w:rFonts w:cs="Times New Roman"/>
            <w:lang w:val="en-US"/>
          </w:rPr>
          <w:delText>97</w:delText>
        </w:r>
        <w:r w:rsidRPr="00006ABF" w:rsidDel="00E35D67">
          <w:rPr>
            <w:rFonts w:cs="Times New Roman"/>
          </w:rPr>
          <w:delText xml:space="preserve"> menunjukkan tidak terjadi autokorelasi dalam persamaan. Nilai </w:delText>
        </w:r>
        <w:r w:rsidRPr="00006ABF" w:rsidDel="00E35D67">
          <w:rPr>
            <w:rFonts w:cs="Times New Roman"/>
            <w:i/>
          </w:rPr>
          <w:delText>probability heteroskedastisitas test</w:delText>
        </w:r>
        <w:r w:rsidRPr="00006ABF" w:rsidDel="00E35D67">
          <w:rPr>
            <w:rFonts w:cs="Times New Roman"/>
          </w:rPr>
          <w:delText xml:space="preserve"> sebesar 0,</w:delText>
        </w:r>
        <w:r w:rsidR="002F1A34" w:rsidRPr="00006ABF" w:rsidDel="00E35D67">
          <w:rPr>
            <w:rFonts w:cs="Times New Roman"/>
            <w:lang w:val="en-US"/>
          </w:rPr>
          <w:delText>7</w:delText>
        </w:r>
        <w:r w:rsidR="00824817" w:rsidRPr="00006ABF" w:rsidDel="00E35D67">
          <w:rPr>
            <w:rFonts w:cs="Times New Roman"/>
            <w:lang w:val="en-US"/>
          </w:rPr>
          <w:delText>5</w:delText>
        </w:r>
        <w:r w:rsidRPr="00006ABF" w:rsidDel="00E35D67">
          <w:rPr>
            <w:rFonts w:cs="Times New Roman"/>
          </w:rPr>
          <w:delText xml:space="preserve"> menunjukkan bahwa persamaan tidak melanggar asumsi homoskedastisitas.</w:delText>
        </w:r>
        <w:bookmarkStart w:id="8539" w:name="_Toc117979154"/>
        <w:bookmarkStart w:id="8540" w:name="_Toc117980802"/>
        <w:bookmarkEnd w:id="8539"/>
        <w:bookmarkEnd w:id="8540"/>
      </w:del>
    </w:p>
    <w:p w14:paraId="15CD95B2" w14:textId="3478A54F" w:rsidR="00235BCA" w:rsidRPr="00006ABF" w:rsidDel="00E35D67" w:rsidRDefault="00235BCA" w:rsidP="00CC4C47">
      <w:pPr>
        <w:pStyle w:val="BodyTulisan"/>
        <w:ind w:firstLine="709"/>
        <w:rPr>
          <w:del w:id="8541" w:author="nadira firinda" w:date="2022-10-29T23:30:00Z"/>
          <w:rFonts w:cs="Times New Roman"/>
          <w:lang w:val="en-US"/>
        </w:rPr>
        <w:pPrChange w:id="8542" w:author="nadira firinda" w:date="2022-10-29T23:37:00Z">
          <w:pPr>
            <w:pStyle w:val="BodyTulisan"/>
            <w:ind w:firstLine="360"/>
          </w:pPr>
        </w:pPrChange>
      </w:pPr>
      <w:del w:id="8543" w:author="nadira firinda" w:date="2022-10-29T23:30:00Z">
        <w:r w:rsidRPr="00006ABF" w:rsidDel="00E35D67">
          <w:rPr>
            <w:rFonts w:cs="Times New Roman"/>
            <w:lang w:val="en-US"/>
          </w:rPr>
          <w:delText xml:space="preserve">Perilaku sektor juga dapat digambarkan dari gambar </w:delText>
        </w:r>
        <w:r w:rsidRPr="00006ABF" w:rsidDel="00E35D67">
          <w:rPr>
            <w:rFonts w:cs="Times New Roman"/>
            <w:i/>
            <w:iCs/>
            <w:lang w:val="en-US"/>
          </w:rPr>
          <w:delText>in-sample</w:delText>
        </w:r>
        <w:r w:rsidRPr="00006ABF" w:rsidDel="00E35D67">
          <w:rPr>
            <w:rFonts w:cs="Times New Roman"/>
            <w:lang w:val="en-US"/>
          </w:rPr>
          <w:delText xml:space="preserve"> dan </w:delText>
        </w:r>
        <w:r w:rsidRPr="00006ABF" w:rsidDel="00E35D67">
          <w:rPr>
            <w:rFonts w:cs="Times New Roman"/>
            <w:i/>
            <w:iCs/>
            <w:lang w:val="en-US"/>
          </w:rPr>
          <w:delText>out-sample</w:delText>
        </w:r>
        <w:r w:rsidRPr="00006ABF" w:rsidDel="00E35D67">
          <w:rPr>
            <w:rFonts w:cs="Times New Roman"/>
            <w:lang w:val="en-US"/>
          </w:rPr>
          <w:delText xml:space="preserve"> baik secara level maupun perubahan tahunan antara sektor dengan variabel – variabel yang mempengaruhinya (</w:delText>
        </w:r>
      </w:del>
      <w:ins w:id="8544" w:author="Prasasti Karunia Farista Ananto" w:date="2021-10-12T14:47:00Z">
        <w:del w:id="8545" w:author="nadira firinda" w:date="2022-10-29T23:30:00Z">
          <w:r w:rsidR="00112990" w:rsidRPr="00E35D67" w:rsidDel="00E35D67">
            <w:rPr>
              <w:rFonts w:cs="Times New Roman"/>
              <w:b/>
              <w:bCs/>
              <w:lang w:val="en-US"/>
            </w:rPr>
            <w:fldChar w:fldCharType="begin"/>
          </w:r>
          <w:r w:rsidR="00112990" w:rsidRPr="00E35D67" w:rsidDel="00E35D67">
            <w:rPr>
              <w:rFonts w:cs="Times New Roman"/>
              <w:b/>
              <w:bCs/>
              <w:lang w:val="en-US"/>
            </w:rPr>
            <w:delInstrText xml:space="preserve"> REF _Ref84942466 \h </w:delInstrText>
          </w:r>
        </w:del>
      </w:ins>
      <w:del w:id="8546" w:author="nadira firinda" w:date="2022-10-29T23:30:00Z">
        <w:r w:rsidR="00112990" w:rsidRPr="00006ABF" w:rsidDel="00E35D67">
          <w:rPr>
            <w:rFonts w:cs="Times New Roman"/>
            <w:b/>
            <w:bCs/>
            <w:lang w:val="en-US"/>
          </w:rPr>
          <w:delInstrText xml:space="preserve"> \* MERGEFORMAT </w:delInstrText>
        </w:r>
        <w:r w:rsidR="00112990" w:rsidRPr="008B62E9" w:rsidDel="00E35D67">
          <w:rPr>
            <w:rFonts w:cs="Times New Roman"/>
            <w:b/>
            <w:bCs/>
            <w:lang w:val="en-US"/>
          </w:rPr>
        </w:r>
        <w:r w:rsidR="00112990" w:rsidRPr="00E35D67" w:rsidDel="00E35D67">
          <w:rPr>
            <w:rFonts w:cs="Times New Roman"/>
            <w:b/>
            <w:bCs/>
            <w:lang w:val="en-US"/>
          </w:rPr>
          <w:fldChar w:fldCharType="separate"/>
        </w:r>
      </w:del>
      <w:ins w:id="8547" w:author="Prasasti Karunia Farista Ananto" w:date="2021-10-12T15:25:00Z">
        <w:del w:id="8548" w:author="nadira firinda" w:date="2022-10-29T23:30:00Z">
          <w:r w:rsidR="00015ADF" w:rsidRPr="00E35D67" w:rsidDel="00E35D67">
            <w:rPr>
              <w:rFonts w:cs="Times New Roman"/>
              <w:b/>
              <w:bCs/>
            </w:rPr>
            <w:delText xml:space="preserve">Gambar </w:delText>
          </w:r>
          <w:r w:rsidR="00015ADF" w:rsidRPr="00E35D67" w:rsidDel="00E35D67">
            <w:rPr>
              <w:rFonts w:cs="Times New Roman"/>
              <w:b/>
              <w:bCs/>
              <w:noProof/>
            </w:rPr>
            <w:delText>IV</w:delText>
          </w:r>
          <w:r w:rsidR="00015ADF" w:rsidRPr="00006ABF" w:rsidDel="00E35D67">
            <w:rPr>
              <w:rFonts w:cs="Times New Roman"/>
              <w:b/>
              <w:bCs/>
              <w:noProof/>
              <w:rPrChange w:id="8549" w:author="Prasasti Karunia Farista Ananto" w:date="2021-10-14T16:56:00Z">
                <w:rPr/>
              </w:rPrChange>
            </w:rPr>
            <w:noBreakHyphen/>
          </w:r>
          <w:r w:rsidR="00015ADF" w:rsidRPr="00E35D67" w:rsidDel="00E35D67">
            <w:rPr>
              <w:rFonts w:cs="Times New Roman"/>
              <w:b/>
              <w:bCs/>
              <w:noProof/>
            </w:rPr>
            <w:delText>5</w:delText>
          </w:r>
        </w:del>
      </w:ins>
      <w:ins w:id="8550" w:author="Prasasti Karunia Farista Ananto" w:date="2021-10-12T14:47:00Z">
        <w:del w:id="8551" w:author="nadira firinda" w:date="2022-10-29T23:30:00Z">
          <w:r w:rsidR="00112990" w:rsidRPr="00E35D67" w:rsidDel="00E35D67">
            <w:rPr>
              <w:rFonts w:cs="Times New Roman"/>
              <w:b/>
              <w:bCs/>
              <w:lang w:val="en-US"/>
            </w:rPr>
            <w:fldChar w:fldCharType="end"/>
          </w:r>
        </w:del>
      </w:ins>
      <w:del w:id="8552" w:author="nadira firinda" w:date="2022-10-29T23:30:00Z">
        <w:r w:rsidRPr="00006ABF" w:rsidDel="00E35D67">
          <w:rPr>
            <w:rFonts w:cs="Times New Roman"/>
            <w:b/>
            <w:bCs/>
            <w:lang w:val="en-US"/>
          </w:rPr>
          <w:delText>gambar x</w:delText>
        </w:r>
        <w:r w:rsidRPr="00006ABF" w:rsidDel="00E35D67">
          <w:rPr>
            <w:rFonts w:cs="Times New Roman"/>
            <w:lang w:val="en-US"/>
          </w:rPr>
          <w:delText xml:space="preserve">). Berdasarkan gambar, terlihat garis </w:delText>
        </w:r>
        <w:r w:rsidRPr="00006ABF" w:rsidDel="00E35D67">
          <w:rPr>
            <w:rFonts w:cs="Times New Roman"/>
            <w:i/>
            <w:iCs/>
            <w:lang w:val="en-US"/>
          </w:rPr>
          <w:delText>actual</w:delText>
        </w:r>
        <w:r w:rsidRPr="00006ABF" w:rsidDel="00E35D67">
          <w:rPr>
            <w:rFonts w:cs="Times New Roman"/>
            <w:lang w:val="en-US"/>
          </w:rPr>
          <w:delText xml:space="preserve"> yang merupakan data sesungguhnya dari pertumbuhan PDB sektor dengan garis </w:delText>
        </w:r>
        <w:r w:rsidRPr="00006ABF" w:rsidDel="00E35D67">
          <w:rPr>
            <w:rFonts w:cs="Times New Roman"/>
            <w:i/>
            <w:iCs/>
            <w:lang w:val="en-US"/>
          </w:rPr>
          <w:delText>baseline</w:delText>
        </w:r>
        <w:r w:rsidRPr="00006ABF" w:rsidDel="00E35D67">
          <w:rPr>
            <w:rFonts w:cs="Times New Roman"/>
            <w:lang w:val="en-US"/>
          </w:rPr>
          <w:delText xml:space="preserve"> yang adalah hasil proyeksi oleh model berjalan dengan arah yang sama dan sesuai, menunjukkan jika perilaku sektor </w:delText>
        </w:r>
        <w:r w:rsidR="002F1A34" w:rsidRPr="00006ABF" w:rsidDel="00E35D67">
          <w:rPr>
            <w:rFonts w:cs="Times New Roman"/>
            <w:lang w:val="en-US"/>
          </w:rPr>
          <w:delText>Pengadaan Air</w:delText>
        </w:r>
        <w:r w:rsidRPr="00006ABF" w:rsidDel="00E35D67">
          <w:rPr>
            <w:rFonts w:cs="Times New Roman"/>
            <w:lang w:val="en-US"/>
          </w:rPr>
          <w:delText xml:space="preserve"> dapat dideskripsikan melalui variabel – variabel yang ada.</w:delText>
        </w:r>
        <w:bookmarkStart w:id="8553" w:name="_Toc117979155"/>
        <w:bookmarkStart w:id="8554" w:name="_Toc117980803"/>
        <w:bookmarkEnd w:id="8553"/>
        <w:bookmarkEnd w:id="8554"/>
      </w:del>
    </w:p>
    <w:p w14:paraId="4C1D2C62" w14:textId="022BDBA1" w:rsidR="008272C7" w:rsidRPr="00006ABF" w:rsidDel="00E35D67" w:rsidRDefault="008272C7" w:rsidP="00CC4C47">
      <w:pPr>
        <w:pStyle w:val="Caption"/>
        <w:keepNext/>
        <w:spacing w:line="360" w:lineRule="auto"/>
        <w:rPr>
          <w:del w:id="8555" w:author="nadira firinda" w:date="2022-10-29T23:30:00Z"/>
        </w:rPr>
        <w:pPrChange w:id="8556" w:author="nadira firinda" w:date="2022-10-29T23:37:00Z">
          <w:pPr>
            <w:pStyle w:val="Caption"/>
            <w:keepNext/>
          </w:pPr>
        </w:pPrChange>
      </w:pPr>
      <w:bookmarkStart w:id="8557" w:name="_Ref84942014"/>
      <w:bookmarkStart w:id="8558" w:name="_Toc84944897"/>
      <w:del w:id="8559" w:author="nadira firinda" w:date="2022-10-29T23:30:00Z">
        <w:r w:rsidRPr="00006ABF" w:rsidDel="00E35D67">
          <w:delText xml:space="preserve">Tabel </w:delText>
        </w:r>
      </w:del>
      <w:ins w:id="8560" w:author="Prasasti Karunia Farista Ananto" w:date="2021-10-18T13:53:00Z">
        <w:del w:id="8561" w:author="nadira firinda" w:date="2022-10-29T23:30:00Z">
          <w:r w:rsidR="00895415" w:rsidDel="00E35D67">
            <w:fldChar w:fldCharType="begin"/>
          </w:r>
          <w:r w:rsidR="00895415" w:rsidDel="00E35D67">
            <w:delInstrText xml:space="preserve"> STYLEREF 1 \s </w:delInstrText>
          </w:r>
        </w:del>
      </w:ins>
      <w:del w:id="8562" w:author="nadira firinda" w:date="2022-10-29T23:30:00Z">
        <w:r w:rsidR="00895415" w:rsidDel="00E35D67">
          <w:fldChar w:fldCharType="separate"/>
        </w:r>
        <w:r w:rsidR="00895415" w:rsidDel="00E35D67">
          <w:rPr>
            <w:noProof/>
          </w:rPr>
          <w:delText>IV</w:delText>
        </w:r>
      </w:del>
      <w:ins w:id="8563" w:author="Prasasti Karunia Farista Ananto" w:date="2021-10-18T13:53:00Z">
        <w:del w:id="8564" w:author="nadira firinda" w:date="2022-10-29T23:30:00Z">
          <w:r w:rsidR="00895415" w:rsidDel="00E35D67">
            <w:fldChar w:fldCharType="end"/>
          </w:r>
          <w:r w:rsidR="00895415" w:rsidDel="00E35D67">
            <w:noBreakHyphen/>
          </w:r>
          <w:r w:rsidR="00895415" w:rsidDel="00E35D67">
            <w:fldChar w:fldCharType="begin"/>
          </w:r>
          <w:r w:rsidR="00895415" w:rsidDel="00E35D67">
            <w:delInstrText xml:space="preserve"> SEQ Tabel \* ARABIC \s 1 </w:delInstrText>
          </w:r>
        </w:del>
      </w:ins>
      <w:del w:id="8565" w:author="nadira firinda" w:date="2022-10-29T23:30:00Z">
        <w:r w:rsidR="00895415" w:rsidDel="00E35D67">
          <w:fldChar w:fldCharType="separate"/>
        </w:r>
      </w:del>
      <w:ins w:id="8566" w:author="Prasasti Karunia Farista Ananto" w:date="2021-10-18T13:53:00Z">
        <w:del w:id="8567" w:author="nadira firinda" w:date="2022-10-29T23:30:00Z">
          <w:r w:rsidR="00895415" w:rsidDel="00E35D67">
            <w:rPr>
              <w:noProof/>
            </w:rPr>
            <w:delText>5</w:delText>
          </w:r>
          <w:r w:rsidR="00895415" w:rsidDel="00E35D67">
            <w:fldChar w:fldCharType="end"/>
          </w:r>
        </w:del>
      </w:ins>
      <w:del w:id="8568" w:author="nadira firinda" w:date="2022-10-29T23:30:00Z">
        <w:r w:rsidR="00410221" w:rsidDel="00E35D67">
          <w:fldChar w:fldCharType="begin"/>
        </w:r>
        <w:r w:rsidR="00410221" w:rsidDel="00E35D67">
          <w:delInstrText xml:space="preserve"> STYLEREF 1 \s </w:delInstrText>
        </w:r>
        <w:r w:rsidR="00410221" w:rsidDel="00E35D67">
          <w:fldChar w:fldCharType="separate"/>
        </w:r>
        <w:r w:rsidR="00015ADF" w:rsidRPr="00006ABF" w:rsidDel="00E35D67">
          <w:rPr>
            <w:noProof/>
          </w:rPr>
          <w:delText>IV</w:delText>
        </w:r>
        <w:r w:rsidR="00410221" w:rsidDel="00E35D67">
          <w:rPr>
            <w:noProof/>
          </w:rPr>
          <w:fldChar w:fldCharType="end"/>
        </w:r>
        <w:r w:rsidR="00FB741C" w:rsidRPr="00006ABF" w:rsidDel="00E35D67">
          <w:noBreakHyphen/>
        </w:r>
        <w:r w:rsidR="00410221" w:rsidDel="00E35D67">
          <w:fldChar w:fldCharType="begin"/>
        </w:r>
        <w:r w:rsidR="00410221" w:rsidDel="00E35D67">
          <w:delInstrText xml:space="preserve"> SEQ Tabel \* ARABIC \s 1 </w:delInstrText>
        </w:r>
        <w:r w:rsidR="00410221" w:rsidDel="00E35D67">
          <w:fldChar w:fldCharType="separate"/>
        </w:r>
        <w:r w:rsidR="00015ADF" w:rsidRPr="00006ABF" w:rsidDel="00E35D67">
          <w:rPr>
            <w:noProof/>
          </w:rPr>
          <w:delText>5</w:delText>
        </w:r>
        <w:r w:rsidR="00410221" w:rsidDel="00E35D67">
          <w:rPr>
            <w:noProof/>
          </w:rPr>
          <w:fldChar w:fldCharType="end"/>
        </w:r>
        <w:bookmarkEnd w:id="8557"/>
        <w:r w:rsidRPr="00006ABF" w:rsidDel="00E35D67">
          <w:rPr>
            <w:noProof/>
          </w:rPr>
          <w:delText>. Persamaan Sektor Pengadaan Air</w:delText>
        </w:r>
        <w:bookmarkStart w:id="8569" w:name="_Toc117979156"/>
        <w:bookmarkStart w:id="8570" w:name="_Toc117980804"/>
        <w:bookmarkEnd w:id="8558"/>
        <w:bookmarkEnd w:id="8569"/>
        <w:bookmarkEnd w:id="8570"/>
      </w:del>
    </w:p>
    <w:tbl>
      <w:tblPr>
        <w:tblW w:w="9000" w:type="dxa"/>
        <w:tblLayout w:type="fixed"/>
        <w:tblCellMar>
          <w:left w:w="0" w:type="dxa"/>
          <w:right w:w="0" w:type="dxa"/>
        </w:tblCellMar>
        <w:tblLook w:val="0600" w:firstRow="0" w:lastRow="0" w:firstColumn="0" w:lastColumn="0" w:noHBand="1" w:noVBand="1"/>
      </w:tblPr>
      <w:tblGrid>
        <w:gridCol w:w="3969"/>
        <w:gridCol w:w="236"/>
        <w:gridCol w:w="2458"/>
        <w:gridCol w:w="1134"/>
        <w:gridCol w:w="1203"/>
      </w:tblGrid>
      <w:tr w:rsidR="00D90278" w:rsidRPr="00006ABF" w:rsidDel="00E35D67" w14:paraId="3F25825F" w14:textId="4C745485" w:rsidTr="00FE59AD">
        <w:trPr>
          <w:trHeight w:val="433"/>
          <w:del w:id="8571" w:author="nadira firinda" w:date="2022-10-29T23:30:00Z"/>
        </w:trPr>
        <w:tc>
          <w:tcPr>
            <w:tcW w:w="9000" w:type="dxa"/>
            <w:gridSpan w:val="5"/>
            <w:tcBorders>
              <w:top w:val="nil"/>
              <w:left w:val="nil"/>
              <w:bottom w:val="nil"/>
              <w:right w:val="nil"/>
            </w:tcBorders>
            <w:shd w:val="clear" w:color="auto" w:fill="44546A"/>
            <w:tcMar>
              <w:top w:w="15" w:type="dxa"/>
              <w:left w:w="108" w:type="dxa"/>
              <w:bottom w:w="0" w:type="dxa"/>
              <w:right w:w="108" w:type="dxa"/>
            </w:tcMar>
            <w:vAlign w:val="center"/>
            <w:hideMark/>
          </w:tcPr>
          <w:p w14:paraId="44EFD0AE" w14:textId="6AAEBC22" w:rsidR="00D90278" w:rsidRPr="00006ABF" w:rsidDel="00E35D67" w:rsidRDefault="00D90278" w:rsidP="00CC4C47">
            <w:pPr>
              <w:spacing w:after="0" w:line="360" w:lineRule="auto"/>
              <w:jc w:val="center"/>
              <w:rPr>
                <w:del w:id="8572" w:author="nadira firinda" w:date="2022-10-29T23:30:00Z"/>
                <w:rFonts w:ascii="Times New Roman" w:hAnsi="Times New Roman" w:cs="Times New Roman"/>
                <w:szCs w:val="20"/>
              </w:rPr>
              <w:pPrChange w:id="8573" w:author="nadira firinda" w:date="2022-10-29T23:37:00Z">
                <w:pPr>
                  <w:spacing w:after="0"/>
                  <w:jc w:val="center"/>
                </w:pPr>
              </w:pPrChange>
            </w:pPr>
            <w:del w:id="8574" w:author="nadira firinda" w:date="2022-10-29T23:30:00Z">
              <w:r w:rsidRPr="00006ABF" w:rsidDel="00E35D67">
                <w:rPr>
                  <w:rFonts w:ascii="Times New Roman" w:hAnsi="Times New Roman" w:cs="Times New Roman"/>
                  <w:b/>
                  <w:bCs/>
                  <w:color w:val="FFFFFF" w:themeColor="background1"/>
                  <w:szCs w:val="20"/>
                </w:rPr>
                <w:delText>Persamaan Jangka Panjang</w:delText>
              </w:r>
              <w:bookmarkStart w:id="8575" w:name="_Toc117979157"/>
              <w:bookmarkStart w:id="8576" w:name="_Toc117980805"/>
              <w:bookmarkEnd w:id="8575"/>
              <w:bookmarkEnd w:id="8576"/>
            </w:del>
          </w:p>
        </w:tc>
        <w:bookmarkStart w:id="8577" w:name="_Toc117979158"/>
        <w:bookmarkStart w:id="8578" w:name="_Toc117980806"/>
        <w:bookmarkEnd w:id="8577"/>
        <w:bookmarkEnd w:id="8578"/>
      </w:tr>
      <w:tr w:rsidR="00D90278" w:rsidRPr="00006ABF" w:rsidDel="00E35D67" w14:paraId="737C133F" w14:textId="28833BF9" w:rsidTr="00FE59AD">
        <w:trPr>
          <w:trHeight w:val="433"/>
          <w:del w:id="8579" w:author="nadira firinda" w:date="2022-10-29T23:30:00Z"/>
        </w:trPr>
        <w:tc>
          <w:tcPr>
            <w:tcW w:w="9000" w:type="dxa"/>
            <w:gridSpan w:val="5"/>
            <w:tcBorders>
              <w:top w:val="nil"/>
              <w:left w:val="nil"/>
              <w:bottom w:val="nil"/>
              <w:right w:val="nil"/>
            </w:tcBorders>
            <w:shd w:val="clear" w:color="auto" w:fill="4472C4"/>
            <w:tcMar>
              <w:top w:w="15" w:type="dxa"/>
              <w:left w:w="108" w:type="dxa"/>
              <w:bottom w:w="0" w:type="dxa"/>
              <w:right w:w="108" w:type="dxa"/>
            </w:tcMar>
            <w:vAlign w:val="center"/>
            <w:hideMark/>
          </w:tcPr>
          <w:p w14:paraId="1D074437" w14:textId="0A4116FC" w:rsidR="00D90278" w:rsidRPr="00006ABF" w:rsidDel="00E35D67" w:rsidRDefault="00D90278" w:rsidP="00CC4C47">
            <w:pPr>
              <w:spacing w:after="0" w:line="360" w:lineRule="auto"/>
              <w:rPr>
                <w:del w:id="8580" w:author="nadira firinda" w:date="2022-10-29T23:30:00Z"/>
                <w:rFonts w:ascii="Times New Roman" w:hAnsi="Times New Roman" w:cs="Times New Roman"/>
                <w:b/>
                <w:bCs/>
                <w:color w:val="FFFFFF" w:themeColor="background1"/>
                <w:szCs w:val="20"/>
              </w:rPr>
              <w:pPrChange w:id="8581" w:author="nadira firinda" w:date="2022-10-29T23:37:00Z">
                <w:pPr>
                  <w:spacing w:after="0"/>
                </w:pPr>
              </w:pPrChange>
            </w:pPr>
            <w:del w:id="8582" w:author="nadira firinda" w:date="2022-10-29T23:30:00Z">
              <w:r w:rsidRPr="00006ABF" w:rsidDel="00E35D67">
                <w:rPr>
                  <w:rFonts w:ascii="Times New Roman" w:hAnsi="Times New Roman" w:cs="Times New Roman"/>
                  <w:b/>
                  <w:bCs/>
                  <w:color w:val="FFFFFF" w:themeColor="background1"/>
                  <w:szCs w:val="20"/>
                </w:rPr>
                <w:delText xml:space="preserve">Dependent variable: Pengadaan </w:delText>
              </w:r>
              <w:r w:rsidR="005A5151" w:rsidRPr="00006ABF" w:rsidDel="00E35D67">
                <w:rPr>
                  <w:rFonts w:ascii="Times New Roman" w:hAnsi="Times New Roman" w:cs="Times New Roman"/>
                  <w:b/>
                  <w:bCs/>
                  <w:color w:val="FFFFFF" w:themeColor="background1"/>
                  <w:szCs w:val="20"/>
                </w:rPr>
                <w:delText>Air</w:delText>
              </w:r>
              <w:bookmarkStart w:id="8583" w:name="_Toc117979159"/>
              <w:bookmarkStart w:id="8584" w:name="_Toc117980807"/>
              <w:bookmarkEnd w:id="8583"/>
              <w:bookmarkEnd w:id="8584"/>
            </w:del>
          </w:p>
          <w:p w14:paraId="3AD0B352" w14:textId="6DCB3A29" w:rsidR="00D90278" w:rsidRPr="00006ABF" w:rsidDel="00E35D67" w:rsidRDefault="00D90278" w:rsidP="00CC4C47">
            <w:pPr>
              <w:spacing w:after="0" w:line="360" w:lineRule="auto"/>
              <w:rPr>
                <w:del w:id="8585" w:author="nadira firinda" w:date="2022-10-29T23:30:00Z"/>
                <w:rFonts w:ascii="Times New Roman" w:hAnsi="Times New Roman" w:cs="Times New Roman"/>
                <w:szCs w:val="20"/>
              </w:rPr>
              <w:pPrChange w:id="8586" w:author="nadira firinda" w:date="2022-10-29T23:37:00Z">
                <w:pPr>
                  <w:spacing w:after="0"/>
                </w:pPr>
              </w:pPrChange>
            </w:pPr>
            <w:del w:id="8587" w:author="nadira firinda" w:date="2022-10-29T23:30:00Z">
              <w:r w:rsidRPr="00006ABF" w:rsidDel="00E35D67">
                <w:rPr>
                  <w:rFonts w:ascii="Times New Roman" w:hAnsi="Times New Roman" w:cs="Times New Roman"/>
                  <w:b/>
                  <w:bCs/>
                  <w:color w:val="FFFFFF" w:themeColor="background1"/>
                  <w:szCs w:val="20"/>
                </w:rPr>
                <w:delText>LOG(</w:delText>
              </w:r>
              <w:r w:rsidR="005A5151" w:rsidRPr="00006ABF" w:rsidDel="00E35D67">
                <w:rPr>
                  <w:rFonts w:ascii="Times New Roman" w:hAnsi="Times New Roman" w:cs="Times New Roman"/>
                  <w:b/>
                  <w:bCs/>
                  <w:color w:val="FFFFFF" w:themeColor="background1"/>
                  <w:szCs w:val="20"/>
                </w:rPr>
                <w:delText>G05WWRL</w:delText>
              </w:r>
              <w:r w:rsidRPr="00006ABF" w:rsidDel="00E35D67">
                <w:rPr>
                  <w:rFonts w:ascii="Times New Roman" w:hAnsi="Times New Roman" w:cs="Times New Roman"/>
                  <w:b/>
                  <w:bCs/>
                  <w:color w:val="FFFFFF" w:themeColor="background1"/>
                  <w:szCs w:val="20"/>
                </w:rPr>
                <w:delText xml:space="preserve">/ </w:delText>
              </w:r>
              <w:r w:rsidR="005A5151" w:rsidRPr="00006ABF" w:rsidDel="00E35D67">
                <w:rPr>
                  <w:rFonts w:ascii="Times New Roman" w:hAnsi="Times New Roman" w:cs="Times New Roman"/>
                  <w:b/>
                  <w:bCs/>
                  <w:color w:val="FFFFFF" w:themeColor="background1"/>
                  <w:szCs w:val="20"/>
                </w:rPr>
                <w:delText>G05WWRL</w:delText>
              </w:r>
              <w:r w:rsidRPr="00006ABF" w:rsidDel="00E35D67">
                <w:rPr>
                  <w:rFonts w:ascii="Times New Roman" w:hAnsi="Times New Roman" w:cs="Times New Roman"/>
                  <w:b/>
                  <w:bCs/>
                  <w:color w:val="FFFFFF" w:themeColor="background1"/>
                  <w:szCs w:val="20"/>
                </w:rPr>
                <w:delText>_SF)</w:delText>
              </w:r>
              <w:bookmarkStart w:id="8588" w:name="_Toc117979160"/>
              <w:bookmarkStart w:id="8589" w:name="_Toc117980808"/>
              <w:bookmarkEnd w:id="8588"/>
              <w:bookmarkEnd w:id="8589"/>
            </w:del>
          </w:p>
        </w:tc>
        <w:bookmarkStart w:id="8590" w:name="_Toc117979161"/>
        <w:bookmarkStart w:id="8591" w:name="_Toc117980809"/>
        <w:bookmarkEnd w:id="8590"/>
        <w:bookmarkEnd w:id="8591"/>
      </w:tr>
      <w:tr w:rsidR="00D90278" w:rsidRPr="00006ABF" w:rsidDel="00E35D67" w14:paraId="0949278C" w14:textId="5C2960E7" w:rsidTr="00FE59AD">
        <w:trPr>
          <w:trHeight w:val="433"/>
          <w:del w:id="8592" w:author="nadira firinda" w:date="2022-10-29T23:30:00Z"/>
        </w:trPr>
        <w:tc>
          <w:tcPr>
            <w:tcW w:w="3969" w:type="dxa"/>
            <w:tcBorders>
              <w:top w:val="nil"/>
              <w:left w:val="nil"/>
              <w:bottom w:val="nil"/>
              <w:right w:val="nil"/>
            </w:tcBorders>
            <w:shd w:val="clear" w:color="auto" w:fill="FFC000"/>
            <w:tcMar>
              <w:top w:w="15" w:type="dxa"/>
              <w:left w:w="108" w:type="dxa"/>
              <w:bottom w:w="0" w:type="dxa"/>
              <w:right w:w="108" w:type="dxa"/>
            </w:tcMar>
            <w:vAlign w:val="center"/>
            <w:hideMark/>
          </w:tcPr>
          <w:p w14:paraId="79FB5C82" w14:textId="20857F91" w:rsidR="00D90278" w:rsidRPr="00006ABF" w:rsidDel="00E35D67" w:rsidRDefault="00D90278" w:rsidP="00CC4C47">
            <w:pPr>
              <w:spacing w:after="0" w:line="360" w:lineRule="auto"/>
              <w:rPr>
                <w:del w:id="8593" w:author="nadira firinda" w:date="2022-10-29T23:30:00Z"/>
                <w:rFonts w:ascii="Times New Roman" w:hAnsi="Times New Roman" w:cs="Times New Roman"/>
                <w:szCs w:val="20"/>
              </w:rPr>
              <w:pPrChange w:id="8594" w:author="nadira firinda" w:date="2022-10-29T23:37:00Z">
                <w:pPr>
                  <w:spacing w:after="0"/>
                </w:pPr>
              </w:pPrChange>
            </w:pPr>
            <w:del w:id="8595" w:author="nadira firinda" w:date="2022-10-29T23:30:00Z">
              <w:r w:rsidRPr="00006ABF" w:rsidDel="00E35D67">
                <w:rPr>
                  <w:rFonts w:ascii="Times New Roman" w:hAnsi="Times New Roman" w:cs="Times New Roman"/>
                  <w:b/>
                  <w:bCs/>
                  <w:szCs w:val="20"/>
                </w:rPr>
                <w:delText>Explanatory Variables</w:delText>
              </w:r>
              <w:bookmarkStart w:id="8596" w:name="_Toc117979162"/>
              <w:bookmarkStart w:id="8597" w:name="_Toc117980810"/>
              <w:bookmarkEnd w:id="8596"/>
              <w:bookmarkEnd w:id="8597"/>
            </w:del>
          </w:p>
        </w:tc>
        <w:tc>
          <w:tcPr>
            <w:tcW w:w="2694" w:type="dxa"/>
            <w:gridSpan w:val="2"/>
            <w:tcBorders>
              <w:top w:val="nil"/>
              <w:left w:val="nil"/>
              <w:bottom w:val="nil"/>
              <w:right w:val="nil"/>
            </w:tcBorders>
            <w:shd w:val="clear" w:color="auto" w:fill="FFC000"/>
            <w:vAlign w:val="center"/>
          </w:tcPr>
          <w:p w14:paraId="3B18D48C" w14:textId="3C7B9A98" w:rsidR="00D90278" w:rsidRPr="00006ABF" w:rsidDel="00E35D67" w:rsidRDefault="00D90278" w:rsidP="00CC4C47">
            <w:pPr>
              <w:spacing w:after="0" w:line="360" w:lineRule="auto"/>
              <w:rPr>
                <w:del w:id="8598" w:author="nadira firinda" w:date="2022-10-29T23:30:00Z"/>
                <w:rFonts w:ascii="Times New Roman" w:hAnsi="Times New Roman" w:cs="Times New Roman"/>
                <w:szCs w:val="20"/>
              </w:rPr>
              <w:pPrChange w:id="8599" w:author="nadira firinda" w:date="2022-10-29T23:37:00Z">
                <w:pPr>
                  <w:spacing w:after="0"/>
                </w:pPr>
              </w:pPrChange>
            </w:pPr>
            <w:bookmarkStart w:id="8600" w:name="_Toc117979163"/>
            <w:bookmarkStart w:id="8601" w:name="_Toc117980811"/>
            <w:bookmarkEnd w:id="8600"/>
            <w:bookmarkEnd w:id="8601"/>
          </w:p>
        </w:tc>
        <w:tc>
          <w:tcPr>
            <w:tcW w:w="1134" w:type="dxa"/>
            <w:tcBorders>
              <w:top w:val="nil"/>
              <w:left w:val="nil"/>
              <w:bottom w:val="nil"/>
              <w:right w:val="nil"/>
            </w:tcBorders>
            <w:shd w:val="clear" w:color="auto" w:fill="FFC000"/>
            <w:tcMar>
              <w:top w:w="15" w:type="dxa"/>
              <w:left w:w="108" w:type="dxa"/>
              <w:bottom w:w="0" w:type="dxa"/>
              <w:right w:w="108" w:type="dxa"/>
            </w:tcMar>
            <w:vAlign w:val="center"/>
            <w:hideMark/>
          </w:tcPr>
          <w:p w14:paraId="429ED94C" w14:textId="62C46DB7" w:rsidR="00D90278" w:rsidRPr="00006ABF" w:rsidDel="00E35D67" w:rsidRDefault="00D90278" w:rsidP="00CC4C47">
            <w:pPr>
              <w:spacing w:after="0" w:line="360" w:lineRule="auto"/>
              <w:rPr>
                <w:del w:id="8602" w:author="nadira firinda" w:date="2022-10-29T23:30:00Z"/>
                <w:rFonts w:ascii="Times New Roman" w:hAnsi="Times New Roman" w:cs="Times New Roman"/>
                <w:noProof/>
                <w:szCs w:val="20"/>
              </w:rPr>
              <w:pPrChange w:id="8603" w:author="nadira firinda" w:date="2022-10-29T23:37:00Z">
                <w:pPr>
                  <w:spacing w:after="0"/>
                </w:pPr>
              </w:pPrChange>
            </w:pPr>
            <w:del w:id="8604" w:author="nadira firinda" w:date="2022-10-29T23:30:00Z">
              <w:r w:rsidRPr="00006ABF" w:rsidDel="00E35D67">
                <w:rPr>
                  <w:rFonts w:ascii="Times New Roman" w:hAnsi="Times New Roman" w:cs="Times New Roman"/>
                  <w:b/>
                  <w:bCs/>
                  <w:noProof/>
                  <w:szCs w:val="20"/>
                  <w:lang w:val="en-GB"/>
                </w:rPr>
                <w:delText>Koefisien</w:delText>
              </w:r>
              <w:bookmarkStart w:id="8605" w:name="_Toc117979164"/>
              <w:bookmarkStart w:id="8606" w:name="_Toc117980812"/>
              <w:bookmarkEnd w:id="8605"/>
              <w:bookmarkEnd w:id="8606"/>
            </w:del>
          </w:p>
        </w:tc>
        <w:tc>
          <w:tcPr>
            <w:tcW w:w="1203" w:type="dxa"/>
            <w:tcBorders>
              <w:top w:val="nil"/>
              <w:left w:val="nil"/>
              <w:bottom w:val="nil"/>
              <w:right w:val="nil"/>
            </w:tcBorders>
            <w:shd w:val="clear" w:color="auto" w:fill="FFC000"/>
            <w:vAlign w:val="center"/>
          </w:tcPr>
          <w:p w14:paraId="63031BAA" w14:textId="24B202FD" w:rsidR="00D90278" w:rsidRPr="00006ABF" w:rsidDel="00E35D67" w:rsidRDefault="00D90278" w:rsidP="00CC4C47">
            <w:pPr>
              <w:spacing w:after="0" w:line="360" w:lineRule="auto"/>
              <w:rPr>
                <w:del w:id="8607" w:author="nadira firinda" w:date="2022-10-29T23:30:00Z"/>
                <w:rFonts w:ascii="Times New Roman" w:hAnsi="Times New Roman" w:cs="Times New Roman"/>
                <w:szCs w:val="20"/>
              </w:rPr>
              <w:pPrChange w:id="8608" w:author="nadira firinda" w:date="2022-10-29T23:37:00Z">
                <w:pPr>
                  <w:spacing w:after="0"/>
                </w:pPr>
              </w:pPrChange>
            </w:pPr>
            <w:bookmarkStart w:id="8609" w:name="_Toc117979165"/>
            <w:bookmarkStart w:id="8610" w:name="_Toc117980813"/>
            <w:bookmarkEnd w:id="8609"/>
            <w:bookmarkEnd w:id="8610"/>
          </w:p>
        </w:tc>
        <w:bookmarkStart w:id="8611" w:name="_Toc117979166"/>
        <w:bookmarkStart w:id="8612" w:name="_Toc117980814"/>
        <w:bookmarkEnd w:id="8611"/>
        <w:bookmarkEnd w:id="8612"/>
      </w:tr>
      <w:tr w:rsidR="00C73F30" w:rsidRPr="00006ABF" w:rsidDel="00E35D67" w14:paraId="5BAB66B8" w14:textId="5ABC388B" w:rsidTr="00646375">
        <w:trPr>
          <w:trHeight w:val="433"/>
          <w:del w:id="8613" w:author="nadira firinda" w:date="2022-10-29T23:30:00Z"/>
        </w:trPr>
        <w:tc>
          <w:tcPr>
            <w:tcW w:w="3969" w:type="dxa"/>
            <w:tcBorders>
              <w:top w:val="dotted" w:sz="8" w:space="0" w:color="7F7F7F"/>
              <w:left w:val="nil"/>
              <w:bottom w:val="dotted" w:sz="8" w:space="0" w:color="7F7F7F"/>
              <w:right w:val="dotted" w:sz="8" w:space="0" w:color="7F7F7F"/>
            </w:tcBorders>
            <w:shd w:val="clear" w:color="auto" w:fill="auto"/>
            <w:tcMar>
              <w:top w:w="15" w:type="dxa"/>
              <w:left w:w="108" w:type="dxa"/>
              <w:bottom w:w="0" w:type="dxa"/>
              <w:right w:w="108" w:type="dxa"/>
            </w:tcMar>
          </w:tcPr>
          <w:p w14:paraId="3D237961" w14:textId="0E99C8B9" w:rsidR="00C73F30" w:rsidRPr="00006ABF" w:rsidDel="00E35D67" w:rsidRDefault="00C73F30" w:rsidP="00CC4C47">
            <w:pPr>
              <w:spacing w:line="360" w:lineRule="auto"/>
              <w:rPr>
                <w:del w:id="8614" w:author="nadira firinda" w:date="2022-10-29T23:30:00Z"/>
                <w:rFonts w:ascii="Times New Roman" w:hAnsi="Times New Roman" w:cs="Times New Roman"/>
              </w:rPr>
              <w:pPrChange w:id="8615" w:author="nadira firinda" w:date="2022-10-29T23:37:00Z">
                <w:pPr/>
              </w:pPrChange>
            </w:pPr>
            <w:del w:id="8616" w:author="nadira firinda" w:date="2022-10-29T23:30:00Z">
              <w:r w:rsidRPr="00006ABF" w:rsidDel="00E35D67">
                <w:rPr>
                  <w:rFonts w:ascii="Times New Roman" w:hAnsi="Times New Roman" w:cs="Times New Roman"/>
                </w:rPr>
                <w:delText>C</w:delText>
              </w:r>
              <w:bookmarkStart w:id="8617" w:name="_Toc117979167"/>
              <w:bookmarkStart w:id="8618" w:name="_Toc117980815"/>
              <w:bookmarkEnd w:id="8617"/>
              <w:bookmarkEnd w:id="8618"/>
            </w:del>
          </w:p>
        </w:tc>
        <w:tc>
          <w:tcPr>
            <w:tcW w:w="2694" w:type="dxa"/>
            <w:gridSpan w:val="2"/>
            <w:tcBorders>
              <w:top w:val="dotted" w:sz="8" w:space="0" w:color="7F7F7F"/>
              <w:left w:val="dotted" w:sz="8" w:space="0" w:color="7F7F7F"/>
              <w:bottom w:val="dotted" w:sz="8" w:space="0" w:color="7F7F7F"/>
              <w:right w:val="dotted" w:sz="8" w:space="0" w:color="7F7F7F"/>
            </w:tcBorders>
            <w:shd w:val="clear" w:color="auto" w:fill="auto"/>
            <w:tcMar>
              <w:top w:w="15" w:type="dxa"/>
              <w:left w:w="108" w:type="dxa"/>
              <w:bottom w:w="0" w:type="dxa"/>
              <w:right w:w="108" w:type="dxa"/>
            </w:tcMar>
            <w:vAlign w:val="center"/>
          </w:tcPr>
          <w:p w14:paraId="14F45EF9" w14:textId="2FE85363" w:rsidR="00C73F30" w:rsidRPr="00006ABF" w:rsidDel="00E35D67" w:rsidRDefault="00C73F30" w:rsidP="00CC4C47">
            <w:pPr>
              <w:spacing w:after="0" w:line="360" w:lineRule="auto"/>
              <w:rPr>
                <w:del w:id="8619" w:author="nadira firinda" w:date="2022-10-29T23:30:00Z"/>
                <w:rFonts w:ascii="Times New Roman" w:hAnsi="Times New Roman" w:cs="Times New Roman"/>
                <w:szCs w:val="20"/>
              </w:rPr>
              <w:pPrChange w:id="8620" w:author="nadira firinda" w:date="2022-10-29T23:37:00Z">
                <w:pPr>
                  <w:spacing w:after="0"/>
                </w:pPr>
              </w:pPrChange>
            </w:pPr>
            <w:del w:id="8621" w:author="nadira firinda" w:date="2022-10-29T23:30:00Z">
              <w:r w:rsidRPr="00006ABF" w:rsidDel="00E35D67">
                <w:rPr>
                  <w:rFonts w:ascii="Times New Roman" w:hAnsi="Times New Roman" w:cs="Times New Roman"/>
                  <w:szCs w:val="20"/>
                </w:rPr>
                <w:delText>Konstanta</w:delText>
              </w:r>
              <w:bookmarkStart w:id="8622" w:name="_Toc117979168"/>
              <w:bookmarkStart w:id="8623" w:name="_Toc117980816"/>
              <w:bookmarkEnd w:id="8622"/>
              <w:bookmarkEnd w:id="8623"/>
            </w:del>
          </w:p>
        </w:tc>
        <w:tc>
          <w:tcPr>
            <w:tcW w:w="1134" w:type="dxa"/>
            <w:tcBorders>
              <w:top w:val="dotted" w:sz="8" w:space="0" w:color="7F7F7F"/>
              <w:left w:val="dotted" w:sz="8" w:space="0" w:color="7F7F7F"/>
              <w:bottom w:val="dotted" w:sz="8" w:space="0" w:color="7F7F7F"/>
              <w:right w:val="dotted" w:sz="8" w:space="0" w:color="7F7F7F"/>
            </w:tcBorders>
            <w:shd w:val="clear" w:color="auto" w:fill="auto"/>
            <w:tcMar>
              <w:top w:w="15" w:type="dxa"/>
              <w:left w:w="108" w:type="dxa"/>
              <w:bottom w:w="0" w:type="dxa"/>
              <w:right w:w="108" w:type="dxa"/>
            </w:tcMar>
          </w:tcPr>
          <w:p w14:paraId="7DEC3D09" w14:textId="1C975488" w:rsidR="00C73F30" w:rsidRPr="00006ABF" w:rsidDel="00E35D67" w:rsidRDefault="00C47139" w:rsidP="00CC4C47">
            <w:pPr>
              <w:spacing w:line="360" w:lineRule="auto"/>
              <w:jc w:val="center"/>
              <w:rPr>
                <w:del w:id="8624" w:author="nadira firinda" w:date="2022-10-29T23:30:00Z"/>
                <w:rFonts w:ascii="Times New Roman" w:hAnsi="Times New Roman" w:cs="Times New Roman"/>
              </w:rPr>
              <w:pPrChange w:id="8625" w:author="nadira firinda" w:date="2022-10-29T23:37:00Z">
                <w:pPr>
                  <w:jc w:val="center"/>
                </w:pPr>
              </w:pPrChange>
            </w:pPr>
            <w:del w:id="8626" w:author="nadira firinda" w:date="2022-10-29T23:30:00Z">
              <w:r w:rsidRPr="00006ABF" w:rsidDel="00E35D67">
                <w:rPr>
                  <w:rFonts w:ascii="Times New Roman" w:hAnsi="Times New Roman" w:cs="Times New Roman"/>
                </w:rPr>
                <w:delText>6.3131</w:delText>
              </w:r>
              <w:bookmarkStart w:id="8627" w:name="_Toc117979169"/>
              <w:bookmarkStart w:id="8628" w:name="_Toc117980817"/>
              <w:bookmarkEnd w:id="8627"/>
              <w:bookmarkEnd w:id="8628"/>
            </w:del>
          </w:p>
        </w:tc>
        <w:tc>
          <w:tcPr>
            <w:tcW w:w="1203" w:type="dxa"/>
            <w:tcBorders>
              <w:top w:val="dotted" w:sz="8" w:space="0" w:color="7F7F7F"/>
              <w:left w:val="dotted" w:sz="8" w:space="0" w:color="7F7F7F"/>
              <w:bottom w:val="dotted" w:sz="8" w:space="0" w:color="7F7F7F"/>
              <w:right w:val="nil"/>
            </w:tcBorders>
            <w:shd w:val="clear" w:color="auto" w:fill="auto"/>
            <w:tcMar>
              <w:top w:w="15" w:type="dxa"/>
              <w:left w:w="108" w:type="dxa"/>
              <w:bottom w:w="0" w:type="dxa"/>
              <w:right w:w="108" w:type="dxa"/>
            </w:tcMar>
            <w:vAlign w:val="center"/>
          </w:tcPr>
          <w:p w14:paraId="6AEE8684" w14:textId="3A474203" w:rsidR="00C73F30" w:rsidRPr="00006ABF" w:rsidDel="00E35D67" w:rsidRDefault="00C73F30" w:rsidP="00CC4C47">
            <w:pPr>
              <w:spacing w:after="0" w:line="360" w:lineRule="auto"/>
              <w:jc w:val="center"/>
              <w:rPr>
                <w:del w:id="8629" w:author="nadira firinda" w:date="2022-10-29T23:30:00Z"/>
                <w:rFonts w:ascii="Times New Roman" w:hAnsi="Times New Roman" w:cs="Times New Roman"/>
                <w:szCs w:val="20"/>
              </w:rPr>
              <w:pPrChange w:id="8630" w:author="nadira firinda" w:date="2022-10-29T23:37:00Z">
                <w:pPr>
                  <w:spacing w:after="0"/>
                  <w:jc w:val="center"/>
                </w:pPr>
              </w:pPrChange>
            </w:pPr>
            <w:del w:id="8631" w:author="nadira firinda" w:date="2022-10-29T23:30:00Z">
              <w:r w:rsidRPr="00006ABF" w:rsidDel="00E35D67">
                <w:rPr>
                  <w:rFonts w:ascii="Times New Roman" w:hAnsi="Times New Roman" w:cs="Times New Roman"/>
                  <w:szCs w:val="20"/>
                </w:rPr>
                <w:delText>***</w:delText>
              </w:r>
              <w:bookmarkStart w:id="8632" w:name="_Toc117979170"/>
              <w:bookmarkStart w:id="8633" w:name="_Toc117980818"/>
              <w:bookmarkEnd w:id="8632"/>
              <w:bookmarkEnd w:id="8633"/>
            </w:del>
          </w:p>
        </w:tc>
        <w:bookmarkStart w:id="8634" w:name="_Toc117979171"/>
        <w:bookmarkStart w:id="8635" w:name="_Toc117980819"/>
        <w:bookmarkEnd w:id="8634"/>
        <w:bookmarkEnd w:id="8635"/>
      </w:tr>
      <w:tr w:rsidR="002430C1" w:rsidRPr="00006ABF" w:rsidDel="00E35D67" w14:paraId="32D4987A" w14:textId="3C410B0D" w:rsidTr="00646375">
        <w:trPr>
          <w:trHeight w:val="433"/>
          <w:del w:id="8636" w:author="nadira firinda" w:date="2022-10-29T23:30:00Z"/>
        </w:trPr>
        <w:tc>
          <w:tcPr>
            <w:tcW w:w="3969" w:type="dxa"/>
            <w:tcBorders>
              <w:top w:val="dotted" w:sz="8" w:space="0" w:color="7F7F7F"/>
              <w:left w:val="nil"/>
              <w:bottom w:val="dotted" w:sz="8" w:space="0" w:color="7F7F7F"/>
              <w:right w:val="dotted" w:sz="8" w:space="0" w:color="7F7F7F"/>
            </w:tcBorders>
            <w:shd w:val="clear" w:color="auto" w:fill="auto"/>
            <w:tcMar>
              <w:top w:w="15" w:type="dxa"/>
              <w:left w:w="108" w:type="dxa"/>
              <w:bottom w:w="0" w:type="dxa"/>
              <w:right w:w="108" w:type="dxa"/>
            </w:tcMar>
          </w:tcPr>
          <w:p w14:paraId="567ED0B8" w14:textId="70C888BB" w:rsidR="002430C1" w:rsidRPr="00006ABF" w:rsidDel="00E35D67" w:rsidRDefault="002430C1" w:rsidP="00CC4C47">
            <w:pPr>
              <w:spacing w:line="360" w:lineRule="auto"/>
              <w:rPr>
                <w:del w:id="8637" w:author="nadira firinda" w:date="2022-10-29T23:30:00Z"/>
                <w:rFonts w:ascii="Times New Roman" w:hAnsi="Times New Roman" w:cs="Times New Roman"/>
                <w:szCs w:val="20"/>
              </w:rPr>
              <w:pPrChange w:id="8638" w:author="nadira firinda" w:date="2022-10-29T23:37:00Z">
                <w:pPr/>
              </w:pPrChange>
            </w:pPr>
            <w:del w:id="8639" w:author="nadira firinda" w:date="2022-10-29T23:30:00Z">
              <w:r w:rsidRPr="00006ABF" w:rsidDel="00E35D67">
                <w:rPr>
                  <w:rFonts w:ascii="Times New Roman" w:hAnsi="Times New Roman" w:cs="Times New Roman"/>
                </w:rPr>
                <w:delText>LOG(CAPUTILEGW)</w:delText>
              </w:r>
              <w:bookmarkStart w:id="8640" w:name="_Toc117979172"/>
              <w:bookmarkStart w:id="8641" w:name="_Toc117980820"/>
              <w:bookmarkEnd w:id="8640"/>
              <w:bookmarkEnd w:id="8641"/>
            </w:del>
          </w:p>
        </w:tc>
        <w:tc>
          <w:tcPr>
            <w:tcW w:w="2694" w:type="dxa"/>
            <w:gridSpan w:val="2"/>
            <w:tcBorders>
              <w:top w:val="dotted" w:sz="8" w:space="0" w:color="7F7F7F"/>
              <w:left w:val="dotted" w:sz="8" w:space="0" w:color="7F7F7F"/>
              <w:bottom w:val="dotted" w:sz="8" w:space="0" w:color="7F7F7F"/>
              <w:right w:val="dotted" w:sz="8" w:space="0" w:color="7F7F7F"/>
            </w:tcBorders>
            <w:shd w:val="clear" w:color="auto" w:fill="auto"/>
            <w:tcMar>
              <w:top w:w="15" w:type="dxa"/>
              <w:left w:w="108" w:type="dxa"/>
              <w:bottom w:w="0" w:type="dxa"/>
              <w:right w:w="108" w:type="dxa"/>
            </w:tcMar>
            <w:vAlign w:val="center"/>
          </w:tcPr>
          <w:p w14:paraId="5A19F8C9" w14:textId="20B2893C" w:rsidR="002430C1" w:rsidRPr="00006ABF" w:rsidDel="00E35D67" w:rsidRDefault="002430C1" w:rsidP="00CC4C47">
            <w:pPr>
              <w:spacing w:after="0" w:line="360" w:lineRule="auto"/>
              <w:rPr>
                <w:del w:id="8642" w:author="nadira firinda" w:date="2022-10-29T23:30:00Z"/>
                <w:rFonts w:ascii="Times New Roman" w:hAnsi="Times New Roman" w:cs="Times New Roman"/>
                <w:szCs w:val="20"/>
              </w:rPr>
              <w:pPrChange w:id="8643" w:author="nadira firinda" w:date="2022-10-29T23:37:00Z">
                <w:pPr>
                  <w:spacing w:after="0"/>
                </w:pPr>
              </w:pPrChange>
            </w:pPr>
            <w:del w:id="8644" w:author="nadira firinda" w:date="2022-10-29T23:30:00Z">
              <w:r w:rsidRPr="00006ABF" w:rsidDel="00E35D67">
                <w:rPr>
                  <w:rFonts w:ascii="Times New Roman" w:hAnsi="Times New Roman" w:cs="Times New Roman"/>
                  <w:szCs w:val="20"/>
                </w:rPr>
                <w:delText>Pemanfaatan Kapasitas Listrik dan Air</w:delText>
              </w:r>
              <w:bookmarkStart w:id="8645" w:name="_Toc117979173"/>
              <w:bookmarkStart w:id="8646" w:name="_Toc117980821"/>
              <w:bookmarkEnd w:id="8645"/>
              <w:bookmarkEnd w:id="8646"/>
            </w:del>
          </w:p>
        </w:tc>
        <w:tc>
          <w:tcPr>
            <w:tcW w:w="1134" w:type="dxa"/>
            <w:tcBorders>
              <w:top w:val="dotted" w:sz="8" w:space="0" w:color="7F7F7F"/>
              <w:left w:val="dotted" w:sz="8" w:space="0" w:color="7F7F7F"/>
              <w:bottom w:val="dotted" w:sz="8" w:space="0" w:color="7F7F7F"/>
              <w:right w:val="dotted" w:sz="8" w:space="0" w:color="7F7F7F"/>
            </w:tcBorders>
            <w:shd w:val="clear" w:color="auto" w:fill="auto"/>
            <w:tcMar>
              <w:top w:w="15" w:type="dxa"/>
              <w:left w:w="108" w:type="dxa"/>
              <w:bottom w:w="0" w:type="dxa"/>
              <w:right w:w="108" w:type="dxa"/>
            </w:tcMar>
            <w:hideMark/>
          </w:tcPr>
          <w:p w14:paraId="316A1DF9" w14:textId="60A49E28" w:rsidR="002430C1" w:rsidRPr="00006ABF" w:rsidDel="00E35D67" w:rsidRDefault="00C47139" w:rsidP="00CC4C47">
            <w:pPr>
              <w:spacing w:line="360" w:lineRule="auto"/>
              <w:jc w:val="center"/>
              <w:rPr>
                <w:del w:id="8647" w:author="nadira firinda" w:date="2022-10-29T23:30:00Z"/>
                <w:rFonts w:ascii="Times New Roman" w:hAnsi="Times New Roman" w:cs="Times New Roman"/>
              </w:rPr>
              <w:pPrChange w:id="8648" w:author="nadira firinda" w:date="2022-10-29T23:37:00Z">
                <w:pPr>
                  <w:jc w:val="center"/>
                </w:pPr>
              </w:pPrChange>
            </w:pPr>
            <w:del w:id="8649" w:author="nadira firinda" w:date="2022-10-29T23:30:00Z">
              <w:r w:rsidRPr="00006ABF" w:rsidDel="00E35D67">
                <w:rPr>
                  <w:rFonts w:ascii="Times New Roman" w:hAnsi="Times New Roman" w:cs="Times New Roman"/>
                </w:rPr>
                <w:delText>0.1271</w:delText>
              </w:r>
              <w:bookmarkStart w:id="8650" w:name="_Toc117979174"/>
              <w:bookmarkStart w:id="8651" w:name="_Toc117980822"/>
              <w:bookmarkEnd w:id="8650"/>
              <w:bookmarkEnd w:id="8651"/>
            </w:del>
          </w:p>
        </w:tc>
        <w:tc>
          <w:tcPr>
            <w:tcW w:w="1203" w:type="dxa"/>
            <w:tcBorders>
              <w:top w:val="dotted" w:sz="8" w:space="0" w:color="7F7F7F"/>
              <w:left w:val="dotted" w:sz="8" w:space="0" w:color="7F7F7F"/>
              <w:bottom w:val="dotted" w:sz="8" w:space="0" w:color="7F7F7F"/>
              <w:right w:val="nil"/>
            </w:tcBorders>
            <w:shd w:val="clear" w:color="auto" w:fill="auto"/>
            <w:tcMar>
              <w:top w:w="15" w:type="dxa"/>
              <w:left w:w="108" w:type="dxa"/>
              <w:bottom w:w="0" w:type="dxa"/>
              <w:right w:w="108" w:type="dxa"/>
            </w:tcMar>
            <w:vAlign w:val="center"/>
            <w:hideMark/>
          </w:tcPr>
          <w:p w14:paraId="4F0CA2F6" w14:textId="2759D4AF" w:rsidR="002430C1" w:rsidRPr="00006ABF" w:rsidDel="00E35D67" w:rsidRDefault="002430C1" w:rsidP="00CC4C47">
            <w:pPr>
              <w:spacing w:after="0" w:line="360" w:lineRule="auto"/>
              <w:jc w:val="center"/>
              <w:rPr>
                <w:del w:id="8652" w:author="nadira firinda" w:date="2022-10-29T23:30:00Z"/>
                <w:rFonts w:ascii="Times New Roman" w:hAnsi="Times New Roman" w:cs="Times New Roman"/>
                <w:szCs w:val="20"/>
              </w:rPr>
              <w:pPrChange w:id="8653" w:author="nadira firinda" w:date="2022-10-29T23:37:00Z">
                <w:pPr>
                  <w:spacing w:after="0"/>
                  <w:jc w:val="center"/>
                </w:pPr>
              </w:pPrChange>
            </w:pPr>
            <w:del w:id="8654" w:author="nadira firinda" w:date="2022-10-29T23:30:00Z">
              <w:r w:rsidRPr="00006ABF" w:rsidDel="00E35D67">
                <w:rPr>
                  <w:rFonts w:ascii="Times New Roman" w:hAnsi="Times New Roman" w:cs="Times New Roman"/>
                  <w:szCs w:val="20"/>
                </w:rPr>
                <w:delText>*</w:delText>
              </w:r>
              <w:r w:rsidR="00E51607" w:rsidRPr="00006ABF" w:rsidDel="00E35D67">
                <w:rPr>
                  <w:rFonts w:ascii="Times New Roman" w:hAnsi="Times New Roman" w:cs="Times New Roman"/>
                  <w:szCs w:val="20"/>
                </w:rPr>
                <w:delText>*</w:delText>
              </w:r>
              <w:bookmarkStart w:id="8655" w:name="_Toc117979175"/>
              <w:bookmarkStart w:id="8656" w:name="_Toc117980823"/>
              <w:bookmarkEnd w:id="8655"/>
              <w:bookmarkEnd w:id="8656"/>
            </w:del>
          </w:p>
        </w:tc>
        <w:bookmarkStart w:id="8657" w:name="_Toc117979176"/>
        <w:bookmarkStart w:id="8658" w:name="_Toc117980824"/>
        <w:bookmarkEnd w:id="8657"/>
        <w:bookmarkEnd w:id="8658"/>
      </w:tr>
      <w:tr w:rsidR="002430C1" w:rsidRPr="00006ABF" w:rsidDel="00E35D67" w14:paraId="1C8EA900" w14:textId="38496B95" w:rsidTr="00646375">
        <w:trPr>
          <w:trHeight w:val="433"/>
          <w:del w:id="8659" w:author="nadira firinda" w:date="2022-10-29T23:30:00Z"/>
        </w:trPr>
        <w:tc>
          <w:tcPr>
            <w:tcW w:w="3969" w:type="dxa"/>
            <w:tcBorders>
              <w:top w:val="dotted" w:sz="8" w:space="0" w:color="7F7F7F"/>
              <w:left w:val="nil"/>
              <w:bottom w:val="dotted" w:sz="8" w:space="0" w:color="7F7F7F"/>
              <w:right w:val="dotted" w:sz="8" w:space="0" w:color="7F7F7F"/>
            </w:tcBorders>
            <w:shd w:val="clear" w:color="auto" w:fill="auto"/>
            <w:tcMar>
              <w:top w:w="15" w:type="dxa"/>
              <w:left w:w="108" w:type="dxa"/>
              <w:bottom w:w="0" w:type="dxa"/>
              <w:right w:w="108" w:type="dxa"/>
            </w:tcMar>
          </w:tcPr>
          <w:p w14:paraId="20EA4362" w14:textId="29ECF125" w:rsidR="002430C1" w:rsidRPr="00006ABF" w:rsidDel="00E35D67" w:rsidRDefault="00C47139" w:rsidP="00CC4C47">
            <w:pPr>
              <w:spacing w:line="360" w:lineRule="auto"/>
              <w:rPr>
                <w:del w:id="8660" w:author="nadira firinda" w:date="2022-10-29T23:30:00Z"/>
                <w:rFonts w:ascii="Times New Roman" w:hAnsi="Times New Roman" w:cs="Times New Roman"/>
                <w:szCs w:val="20"/>
              </w:rPr>
              <w:pPrChange w:id="8661" w:author="nadira firinda" w:date="2022-10-29T23:37:00Z">
                <w:pPr/>
              </w:pPrChange>
            </w:pPr>
            <w:del w:id="8662" w:author="nadira firinda" w:date="2022-10-29T23:30:00Z">
              <w:r w:rsidRPr="00006ABF" w:rsidDel="00E35D67">
                <w:rPr>
                  <w:rFonts w:ascii="Times New Roman" w:hAnsi="Times New Roman" w:cs="Times New Roman"/>
                </w:rPr>
                <w:delText>@TREND</w:delText>
              </w:r>
              <w:bookmarkStart w:id="8663" w:name="_Toc117979177"/>
              <w:bookmarkStart w:id="8664" w:name="_Toc117980825"/>
              <w:bookmarkEnd w:id="8663"/>
              <w:bookmarkEnd w:id="8664"/>
            </w:del>
          </w:p>
        </w:tc>
        <w:tc>
          <w:tcPr>
            <w:tcW w:w="2694" w:type="dxa"/>
            <w:gridSpan w:val="2"/>
            <w:tcBorders>
              <w:top w:val="dotted" w:sz="8" w:space="0" w:color="7F7F7F"/>
              <w:left w:val="dotted" w:sz="8" w:space="0" w:color="7F7F7F"/>
              <w:bottom w:val="dotted" w:sz="8" w:space="0" w:color="7F7F7F"/>
              <w:right w:val="dotted" w:sz="8" w:space="0" w:color="7F7F7F"/>
            </w:tcBorders>
            <w:shd w:val="clear" w:color="auto" w:fill="auto"/>
            <w:tcMar>
              <w:top w:w="15" w:type="dxa"/>
              <w:left w:w="108" w:type="dxa"/>
              <w:bottom w:w="0" w:type="dxa"/>
              <w:right w:w="108" w:type="dxa"/>
            </w:tcMar>
            <w:vAlign w:val="center"/>
          </w:tcPr>
          <w:p w14:paraId="5627CFE1" w14:textId="4E79425A" w:rsidR="002430C1" w:rsidRPr="00006ABF" w:rsidDel="00E35D67" w:rsidRDefault="00C47139" w:rsidP="00CC4C47">
            <w:pPr>
              <w:spacing w:after="0" w:line="360" w:lineRule="auto"/>
              <w:rPr>
                <w:del w:id="8665" w:author="nadira firinda" w:date="2022-10-29T23:30:00Z"/>
                <w:rFonts w:ascii="Times New Roman" w:hAnsi="Times New Roman" w:cs="Times New Roman"/>
                <w:i/>
                <w:szCs w:val="20"/>
              </w:rPr>
              <w:pPrChange w:id="8666" w:author="nadira firinda" w:date="2022-10-29T23:37:00Z">
                <w:pPr>
                  <w:spacing w:after="0"/>
                </w:pPr>
              </w:pPrChange>
            </w:pPr>
            <w:del w:id="8667" w:author="nadira firinda" w:date="2022-10-29T23:30:00Z">
              <w:r w:rsidRPr="00006ABF" w:rsidDel="00E35D67">
                <w:rPr>
                  <w:rFonts w:ascii="Times New Roman" w:hAnsi="Times New Roman" w:cs="Times New Roman"/>
                  <w:szCs w:val="20"/>
                </w:rPr>
                <w:delText>Trend</w:delText>
              </w:r>
              <w:bookmarkStart w:id="8668" w:name="_Toc117979178"/>
              <w:bookmarkStart w:id="8669" w:name="_Toc117980826"/>
              <w:bookmarkEnd w:id="8668"/>
              <w:bookmarkEnd w:id="8669"/>
            </w:del>
          </w:p>
        </w:tc>
        <w:tc>
          <w:tcPr>
            <w:tcW w:w="1134" w:type="dxa"/>
            <w:tcBorders>
              <w:top w:val="dotted" w:sz="8" w:space="0" w:color="7F7F7F"/>
              <w:left w:val="dotted" w:sz="8" w:space="0" w:color="7F7F7F"/>
              <w:bottom w:val="dotted" w:sz="8" w:space="0" w:color="7F7F7F"/>
              <w:right w:val="dotted" w:sz="8" w:space="0" w:color="7F7F7F"/>
            </w:tcBorders>
            <w:shd w:val="clear" w:color="auto" w:fill="auto"/>
            <w:tcMar>
              <w:top w:w="15" w:type="dxa"/>
              <w:left w:w="108" w:type="dxa"/>
              <w:bottom w:w="0" w:type="dxa"/>
              <w:right w:w="108" w:type="dxa"/>
            </w:tcMar>
          </w:tcPr>
          <w:p w14:paraId="505EDD4E" w14:textId="3EE6AF1D" w:rsidR="002430C1" w:rsidRPr="00006ABF" w:rsidDel="00E35D67" w:rsidRDefault="00C47139" w:rsidP="00CC4C47">
            <w:pPr>
              <w:spacing w:line="360" w:lineRule="auto"/>
              <w:jc w:val="center"/>
              <w:rPr>
                <w:del w:id="8670" w:author="nadira firinda" w:date="2022-10-29T23:30:00Z"/>
                <w:rFonts w:ascii="Times New Roman" w:hAnsi="Times New Roman" w:cs="Times New Roman"/>
              </w:rPr>
              <w:pPrChange w:id="8671" w:author="nadira firinda" w:date="2022-10-29T23:37:00Z">
                <w:pPr>
                  <w:jc w:val="center"/>
                </w:pPr>
              </w:pPrChange>
            </w:pPr>
            <w:del w:id="8672" w:author="nadira firinda" w:date="2022-10-29T23:30:00Z">
              <w:r w:rsidRPr="00006ABF" w:rsidDel="00E35D67">
                <w:rPr>
                  <w:rFonts w:ascii="Times New Roman" w:hAnsi="Times New Roman" w:cs="Times New Roman"/>
                </w:rPr>
                <w:delText>-0.0270</w:delText>
              </w:r>
              <w:bookmarkStart w:id="8673" w:name="_Toc117979179"/>
              <w:bookmarkStart w:id="8674" w:name="_Toc117980827"/>
              <w:bookmarkEnd w:id="8673"/>
              <w:bookmarkEnd w:id="8674"/>
            </w:del>
          </w:p>
        </w:tc>
        <w:tc>
          <w:tcPr>
            <w:tcW w:w="1203" w:type="dxa"/>
            <w:tcBorders>
              <w:top w:val="dotted" w:sz="8" w:space="0" w:color="7F7F7F"/>
              <w:left w:val="dotted" w:sz="8" w:space="0" w:color="7F7F7F"/>
              <w:bottom w:val="dotted" w:sz="8" w:space="0" w:color="7F7F7F"/>
              <w:right w:val="nil"/>
            </w:tcBorders>
            <w:shd w:val="clear" w:color="auto" w:fill="auto"/>
            <w:tcMar>
              <w:top w:w="15" w:type="dxa"/>
              <w:left w:w="108" w:type="dxa"/>
              <w:bottom w:w="0" w:type="dxa"/>
              <w:right w:w="108" w:type="dxa"/>
            </w:tcMar>
            <w:vAlign w:val="center"/>
          </w:tcPr>
          <w:p w14:paraId="625CC8C2" w14:textId="42B5173E" w:rsidR="002430C1" w:rsidRPr="00006ABF" w:rsidDel="00E35D67" w:rsidRDefault="002430C1" w:rsidP="00CC4C47">
            <w:pPr>
              <w:spacing w:after="0" w:line="360" w:lineRule="auto"/>
              <w:jc w:val="center"/>
              <w:rPr>
                <w:del w:id="8675" w:author="nadira firinda" w:date="2022-10-29T23:30:00Z"/>
                <w:rFonts w:ascii="Times New Roman" w:hAnsi="Times New Roman" w:cs="Times New Roman"/>
                <w:szCs w:val="20"/>
              </w:rPr>
              <w:pPrChange w:id="8676" w:author="nadira firinda" w:date="2022-10-29T23:37:00Z">
                <w:pPr>
                  <w:spacing w:after="0"/>
                  <w:jc w:val="center"/>
                </w:pPr>
              </w:pPrChange>
            </w:pPr>
            <w:del w:id="8677" w:author="nadira firinda" w:date="2022-10-29T23:30:00Z">
              <w:r w:rsidRPr="00006ABF" w:rsidDel="00E35D67">
                <w:rPr>
                  <w:rFonts w:ascii="Times New Roman" w:hAnsi="Times New Roman" w:cs="Times New Roman"/>
                  <w:szCs w:val="20"/>
                </w:rPr>
                <w:delText>**</w:delText>
              </w:r>
              <w:r w:rsidR="00E51607" w:rsidRPr="00006ABF" w:rsidDel="00E35D67">
                <w:rPr>
                  <w:rFonts w:ascii="Times New Roman" w:hAnsi="Times New Roman" w:cs="Times New Roman"/>
                  <w:szCs w:val="20"/>
                </w:rPr>
                <w:delText>*</w:delText>
              </w:r>
              <w:bookmarkStart w:id="8678" w:name="_Toc117979180"/>
              <w:bookmarkStart w:id="8679" w:name="_Toc117980828"/>
              <w:bookmarkEnd w:id="8678"/>
              <w:bookmarkEnd w:id="8679"/>
            </w:del>
          </w:p>
        </w:tc>
        <w:bookmarkStart w:id="8680" w:name="_Toc117979181"/>
        <w:bookmarkStart w:id="8681" w:name="_Toc117980829"/>
        <w:bookmarkEnd w:id="8680"/>
        <w:bookmarkEnd w:id="8681"/>
      </w:tr>
      <w:tr w:rsidR="00D90278" w:rsidRPr="00006ABF" w:rsidDel="00E35D67" w14:paraId="7094E22B" w14:textId="2F01B249" w:rsidTr="00FE59AD">
        <w:trPr>
          <w:trHeight w:val="433"/>
          <w:del w:id="8682" w:author="nadira firinda" w:date="2022-10-29T23:30:00Z"/>
        </w:trPr>
        <w:tc>
          <w:tcPr>
            <w:tcW w:w="3969" w:type="dxa"/>
            <w:tcBorders>
              <w:top w:val="dotted" w:sz="8" w:space="0" w:color="7F7F7F"/>
              <w:left w:val="nil"/>
              <w:bottom w:val="dotted" w:sz="8" w:space="0" w:color="7F7F7F"/>
              <w:right w:val="nil"/>
            </w:tcBorders>
            <w:shd w:val="clear" w:color="auto" w:fill="auto"/>
            <w:tcMar>
              <w:top w:w="15" w:type="dxa"/>
              <w:left w:w="108" w:type="dxa"/>
              <w:bottom w:w="0" w:type="dxa"/>
              <w:right w:w="108" w:type="dxa"/>
            </w:tcMar>
            <w:vAlign w:val="center"/>
          </w:tcPr>
          <w:p w14:paraId="27F61568" w14:textId="3FB32FC1" w:rsidR="00D90278" w:rsidRPr="00006ABF" w:rsidDel="00E35D67" w:rsidRDefault="00D90278" w:rsidP="00CC4C47">
            <w:pPr>
              <w:spacing w:after="0" w:line="360" w:lineRule="auto"/>
              <w:rPr>
                <w:del w:id="8683" w:author="nadira firinda" w:date="2022-10-29T23:30:00Z"/>
                <w:rFonts w:ascii="Times New Roman" w:hAnsi="Times New Roman" w:cs="Times New Roman"/>
                <w:szCs w:val="20"/>
              </w:rPr>
              <w:pPrChange w:id="8684" w:author="nadira firinda" w:date="2022-10-29T23:37:00Z">
                <w:pPr>
                  <w:spacing w:after="0"/>
                </w:pPr>
              </w:pPrChange>
            </w:pPr>
            <w:del w:id="8685" w:author="nadira firinda" w:date="2022-10-29T23:30:00Z">
              <w:r w:rsidRPr="00006ABF" w:rsidDel="00E35D67">
                <w:rPr>
                  <w:rFonts w:ascii="Times New Roman" w:hAnsi="Times New Roman" w:cs="Times New Roman"/>
                  <w:szCs w:val="20"/>
                  <w:lang w:val="en-GB"/>
                </w:rPr>
                <w:delText xml:space="preserve">Dummy </w:delText>
              </w:r>
              <w:r w:rsidRPr="00006ABF" w:rsidDel="00E35D67">
                <w:rPr>
                  <w:rFonts w:ascii="Times New Roman" w:hAnsi="Times New Roman" w:cs="Times New Roman"/>
                  <w:szCs w:val="20"/>
                </w:rPr>
                <w:delText>w</w:delText>
              </w:r>
              <w:r w:rsidRPr="00006ABF" w:rsidDel="00E35D67">
                <w:rPr>
                  <w:rFonts w:ascii="Times New Roman" w:hAnsi="Times New Roman" w:cs="Times New Roman"/>
                  <w:noProof/>
                  <w:szCs w:val="20"/>
                  <w:lang w:val="en-GB"/>
                </w:rPr>
                <w:delText>aktu</w:delText>
              </w:r>
              <w:r w:rsidRPr="00006ABF" w:rsidDel="00E35D67">
                <w:rPr>
                  <w:rFonts w:ascii="Times New Roman" w:hAnsi="Times New Roman" w:cs="Times New Roman"/>
                  <w:szCs w:val="20"/>
                  <w:lang w:val="en-GB"/>
                </w:rPr>
                <w:delText xml:space="preserve">: </w:delText>
              </w:r>
              <w:r w:rsidR="00C47139" w:rsidRPr="00006ABF" w:rsidDel="00E35D67">
                <w:rPr>
                  <w:rFonts w:ascii="Times New Roman" w:hAnsi="Times New Roman" w:cs="Times New Roman"/>
                  <w:szCs w:val="20"/>
                  <w:lang w:val="en-GB"/>
                </w:rPr>
                <w:delText>T&lt;2018.50</w:delText>
              </w:r>
              <w:bookmarkStart w:id="8686" w:name="_Toc117979182"/>
              <w:bookmarkStart w:id="8687" w:name="_Toc117980830"/>
              <w:bookmarkEnd w:id="8686"/>
              <w:bookmarkEnd w:id="8687"/>
            </w:del>
          </w:p>
        </w:tc>
        <w:tc>
          <w:tcPr>
            <w:tcW w:w="2694" w:type="dxa"/>
            <w:gridSpan w:val="2"/>
            <w:tcMar>
              <w:top w:w="15" w:type="dxa"/>
              <w:left w:w="108" w:type="dxa"/>
              <w:bottom w:w="0" w:type="dxa"/>
              <w:right w:w="108" w:type="dxa"/>
            </w:tcMar>
          </w:tcPr>
          <w:p w14:paraId="269FF74C" w14:textId="583BD6B4" w:rsidR="00D90278" w:rsidRPr="00006ABF" w:rsidDel="00E35D67" w:rsidRDefault="00D90278" w:rsidP="00CC4C47">
            <w:pPr>
              <w:spacing w:after="0" w:line="360" w:lineRule="auto"/>
              <w:rPr>
                <w:del w:id="8688" w:author="nadira firinda" w:date="2022-10-29T23:30:00Z"/>
                <w:rFonts w:ascii="Times New Roman" w:hAnsi="Times New Roman" w:cs="Times New Roman"/>
                <w:szCs w:val="20"/>
              </w:rPr>
              <w:pPrChange w:id="8689" w:author="nadira firinda" w:date="2022-10-29T23:37:00Z">
                <w:pPr>
                  <w:spacing w:after="0"/>
                </w:pPr>
              </w:pPrChange>
            </w:pPr>
            <w:bookmarkStart w:id="8690" w:name="_Toc117979183"/>
            <w:bookmarkStart w:id="8691" w:name="_Toc117980831"/>
            <w:bookmarkEnd w:id="8690"/>
            <w:bookmarkEnd w:id="8691"/>
          </w:p>
        </w:tc>
        <w:tc>
          <w:tcPr>
            <w:tcW w:w="1134" w:type="dxa"/>
            <w:tcBorders>
              <w:top w:val="dotted" w:sz="8" w:space="0" w:color="7F7F7F"/>
              <w:left w:val="dotted" w:sz="8" w:space="0" w:color="7F7F7F"/>
              <w:bottom w:val="dotted" w:sz="8" w:space="0" w:color="7F7F7F"/>
              <w:right w:val="dotted" w:sz="8" w:space="0" w:color="7F7F7F"/>
            </w:tcBorders>
            <w:shd w:val="clear" w:color="auto" w:fill="auto"/>
            <w:tcMar>
              <w:top w:w="15" w:type="dxa"/>
              <w:left w:w="108" w:type="dxa"/>
              <w:bottom w:w="0" w:type="dxa"/>
              <w:right w:w="108" w:type="dxa"/>
            </w:tcMar>
            <w:vAlign w:val="center"/>
          </w:tcPr>
          <w:p w14:paraId="61DEE125" w14:textId="0AA89E32" w:rsidR="00D90278" w:rsidRPr="00006ABF" w:rsidDel="00E35D67" w:rsidRDefault="00D90278" w:rsidP="00CC4C47">
            <w:pPr>
              <w:spacing w:line="360" w:lineRule="auto"/>
              <w:jc w:val="center"/>
              <w:rPr>
                <w:del w:id="8692" w:author="nadira firinda" w:date="2022-10-29T23:30:00Z"/>
                <w:rFonts w:ascii="Times New Roman" w:hAnsi="Times New Roman" w:cs="Times New Roman"/>
              </w:rPr>
              <w:pPrChange w:id="8693" w:author="nadira firinda" w:date="2022-10-29T23:37:00Z">
                <w:pPr>
                  <w:jc w:val="center"/>
                </w:pPr>
              </w:pPrChange>
            </w:pPr>
            <w:bookmarkStart w:id="8694" w:name="_Toc117979184"/>
            <w:bookmarkStart w:id="8695" w:name="_Toc117980832"/>
            <w:bookmarkEnd w:id="8694"/>
            <w:bookmarkEnd w:id="8695"/>
          </w:p>
        </w:tc>
        <w:tc>
          <w:tcPr>
            <w:tcW w:w="1203" w:type="dxa"/>
            <w:tcBorders>
              <w:top w:val="dotted" w:sz="8" w:space="0" w:color="7F7F7F"/>
              <w:left w:val="dotted" w:sz="8" w:space="0" w:color="7F7F7F"/>
              <w:bottom w:val="dotted" w:sz="8" w:space="0" w:color="7F7F7F"/>
              <w:right w:val="nil"/>
            </w:tcBorders>
            <w:shd w:val="clear" w:color="auto" w:fill="auto"/>
            <w:tcMar>
              <w:top w:w="15" w:type="dxa"/>
              <w:left w:w="108" w:type="dxa"/>
              <w:bottom w:w="0" w:type="dxa"/>
              <w:right w:w="108" w:type="dxa"/>
            </w:tcMar>
            <w:vAlign w:val="center"/>
          </w:tcPr>
          <w:p w14:paraId="3E702DAC" w14:textId="01C99FBC" w:rsidR="00D90278" w:rsidRPr="00006ABF" w:rsidDel="00E35D67" w:rsidRDefault="00D90278" w:rsidP="00CC4C47">
            <w:pPr>
              <w:spacing w:after="0" w:line="360" w:lineRule="auto"/>
              <w:jc w:val="center"/>
              <w:rPr>
                <w:del w:id="8696" w:author="nadira firinda" w:date="2022-10-29T23:30:00Z"/>
                <w:rFonts w:ascii="Times New Roman" w:hAnsi="Times New Roman" w:cs="Times New Roman"/>
                <w:szCs w:val="20"/>
                <w:lang w:val="en-GB"/>
              </w:rPr>
              <w:pPrChange w:id="8697" w:author="nadira firinda" w:date="2022-10-29T23:37:00Z">
                <w:pPr>
                  <w:spacing w:after="0"/>
                  <w:jc w:val="center"/>
                </w:pPr>
              </w:pPrChange>
            </w:pPr>
            <w:bookmarkStart w:id="8698" w:name="_Toc117979185"/>
            <w:bookmarkStart w:id="8699" w:name="_Toc117980833"/>
            <w:bookmarkEnd w:id="8698"/>
            <w:bookmarkEnd w:id="8699"/>
          </w:p>
        </w:tc>
        <w:bookmarkStart w:id="8700" w:name="_Toc117979186"/>
        <w:bookmarkStart w:id="8701" w:name="_Toc117980834"/>
        <w:bookmarkEnd w:id="8700"/>
        <w:bookmarkEnd w:id="8701"/>
      </w:tr>
      <w:tr w:rsidR="00D90278" w:rsidRPr="00006ABF" w:rsidDel="00E35D67" w14:paraId="3FCDC5E7" w14:textId="27B96BD0" w:rsidTr="00FE59AD">
        <w:trPr>
          <w:trHeight w:val="363"/>
          <w:del w:id="8702" w:author="nadira firinda" w:date="2022-10-29T23:30:00Z"/>
        </w:trPr>
        <w:tc>
          <w:tcPr>
            <w:tcW w:w="9000" w:type="dxa"/>
            <w:gridSpan w:val="5"/>
            <w:tcBorders>
              <w:top w:val="dotted" w:sz="8" w:space="0" w:color="7F7F7F"/>
              <w:left w:val="nil"/>
              <w:bottom w:val="dotted" w:sz="8" w:space="0" w:color="7F7F7F"/>
              <w:right w:val="nil"/>
            </w:tcBorders>
            <w:shd w:val="clear" w:color="auto" w:fill="92D050"/>
            <w:tcMar>
              <w:top w:w="15" w:type="dxa"/>
              <w:left w:w="108" w:type="dxa"/>
              <w:bottom w:w="0" w:type="dxa"/>
              <w:right w:w="108" w:type="dxa"/>
            </w:tcMar>
            <w:vAlign w:val="center"/>
            <w:hideMark/>
          </w:tcPr>
          <w:p w14:paraId="1AB57ECA" w14:textId="6DF33EB4" w:rsidR="00D90278" w:rsidRPr="00006ABF" w:rsidDel="00E35D67" w:rsidRDefault="00D90278" w:rsidP="00CC4C47">
            <w:pPr>
              <w:spacing w:after="0" w:line="360" w:lineRule="auto"/>
              <w:rPr>
                <w:del w:id="8703" w:author="nadira firinda" w:date="2022-10-29T23:30:00Z"/>
                <w:rFonts w:ascii="Times New Roman" w:hAnsi="Times New Roman" w:cs="Times New Roman"/>
                <w:szCs w:val="20"/>
              </w:rPr>
              <w:pPrChange w:id="8704" w:author="nadira firinda" w:date="2022-10-29T23:37:00Z">
                <w:pPr>
                  <w:spacing w:after="0"/>
                </w:pPr>
              </w:pPrChange>
            </w:pPr>
            <w:del w:id="8705" w:author="nadira firinda" w:date="2022-10-29T23:30:00Z">
              <w:r w:rsidRPr="00006ABF" w:rsidDel="00E35D67">
                <w:rPr>
                  <w:rFonts w:ascii="Times New Roman" w:hAnsi="Times New Roman" w:cs="Times New Roman"/>
                  <w:b/>
                  <w:bCs/>
                  <w:szCs w:val="20"/>
                </w:rPr>
                <w:delText>Diagnostic Test</w:delText>
              </w:r>
              <w:bookmarkStart w:id="8706" w:name="_Toc117979187"/>
              <w:bookmarkStart w:id="8707" w:name="_Toc117980835"/>
              <w:bookmarkEnd w:id="8706"/>
              <w:bookmarkEnd w:id="8707"/>
            </w:del>
          </w:p>
        </w:tc>
        <w:bookmarkStart w:id="8708" w:name="_Toc117979188"/>
        <w:bookmarkStart w:id="8709" w:name="_Toc117980836"/>
        <w:bookmarkEnd w:id="8708"/>
        <w:bookmarkEnd w:id="8709"/>
      </w:tr>
      <w:tr w:rsidR="00D90278" w:rsidRPr="00006ABF" w:rsidDel="00E35D67" w14:paraId="3213C7E2" w14:textId="14BE4989" w:rsidTr="00FE59AD">
        <w:trPr>
          <w:trHeight w:val="433"/>
          <w:del w:id="8710" w:author="nadira firinda" w:date="2022-10-29T23:30:00Z"/>
        </w:trPr>
        <w:tc>
          <w:tcPr>
            <w:tcW w:w="3969" w:type="dxa"/>
            <w:tcBorders>
              <w:top w:val="dotted" w:sz="8" w:space="0" w:color="7F7F7F"/>
              <w:left w:val="nil"/>
              <w:bottom w:val="dotted" w:sz="8" w:space="0" w:color="7F7F7F"/>
              <w:right w:val="nil"/>
            </w:tcBorders>
            <w:shd w:val="clear" w:color="auto" w:fill="auto"/>
            <w:tcMar>
              <w:top w:w="15" w:type="dxa"/>
              <w:left w:w="108" w:type="dxa"/>
              <w:bottom w:w="0" w:type="dxa"/>
              <w:right w:w="108" w:type="dxa"/>
            </w:tcMar>
            <w:vAlign w:val="center"/>
          </w:tcPr>
          <w:p w14:paraId="542E0370" w14:textId="6B7A9FF3" w:rsidR="00D90278" w:rsidRPr="00006ABF" w:rsidDel="00E35D67" w:rsidRDefault="00D90278" w:rsidP="00CC4C47">
            <w:pPr>
              <w:spacing w:after="0" w:line="360" w:lineRule="auto"/>
              <w:rPr>
                <w:del w:id="8711" w:author="nadira firinda" w:date="2022-10-29T23:30:00Z"/>
                <w:rFonts w:ascii="Times New Roman" w:hAnsi="Times New Roman" w:cs="Times New Roman"/>
                <w:szCs w:val="20"/>
              </w:rPr>
              <w:pPrChange w:id="8712" w:author="nadira firinda" w:date="2022-10-29T23:37:00Z">
                <w:pPr>
                  <w:spacing w:after="0"/>
                </w:pPr>
              </w:pPrChange>
            </w:pPr>
            <w:del w:id="8713" w:author="nadira firinda" w:date="2022-10-29T23:30:00Z">
              <w:r w:rsidRPr="00006ABF" w:rsidDel="00E35D67">
                <w:rPr>
                  <w:rFonts w:ascii="Times New Roman" w:hAnsi="Times New Roman" w:cs="Times New Roman"/>
                  <w:szCs w:val="20"/>
                  <w:lang w:val="en-GB"/>
                </w:rPr>
                <w:delText>Adjusted R-Squared</w:delText>
              </w:r>
              <w:bookmarkStart w:id="8714" w:name="_Toc117979189"/>
              <w:bookmarkStart w:id="8715" w:name="_Toc117980837"/>
              <w:bookmarkEnd w:id="8714"/>
              <w:bookmarkEnd w:id="8715"/>
            </w:del>
          </w:p>
        </w:tc>
        <w:tc>
          <w:tcPr>
            <w:tcW w:w="236" w:type="dxa"/>
            <w:tcBorders>
              <w:top w:val="dotted" w:sz="8" w:space="0" w:color="7F7F7F"/>
              <w:left w:val="nil"/>
              <w:bottom w:val="dotted" w:sz="8" w:space="0" w:color="7F7F7F"/>
              <w:right w:val="nil"/>
            </w:tcBorders>
            <w:shd w:val="clear" w:color="auto" w:fill="auto"/>
            <w:tcMar>
              <w:top w:w="15" w:type="dxa"/>
              <w:left w:w="108" w:type="dxa"/>
              <w:bottom w:w="0" w:type="dxa"/>
              <w:right w:w="108" w:type="dxa"/>
            </w:tcMar>
            <w:vAlign w:val="center"/>
          </w:tcPr>
          <w:p w14:paraId="0446B556" w14:textId="5A572DEE" w:rsidR="00D90278" w:rsidRPr="00006ABF" w:rsidDel="00E35D67" w:rsidRDefault="00D90278" w:rsidP="00CC4C47">
            <w:pPr>
              <w:spacing w:after="0" w:line="360" w:lineRule="auto"/>
              <w:rPr>
                <w:del w:id="8716" w:author="nadira firinda" w:date="2022-10-29T23:30:00Z"/>
                <w:rFonts w:ascii="Times New Roman" w:hAnsi="Times New Roman" w:cs="Times New Roman"/>
                <w:szCs w:val="20"/>
              </w:rPr>
              <w:pPrChange w:id="8717" w:author="nadira firinda" w:date="2022-10-29T23:37:00Z">
                <w:pPr>
                  <w:spacing w:after="0"/>
                </w:pPr>
              </w:pPrChange>
            </w:pPr>
            <w:bookmarkStart w:id="8718" w:name="_Toc117979190"/>
            <w:bookmarkStart w:id="8719" w:name="_Toc117980838"/>
            <w:bookmarkEnd w:id="8718"/>
            <w:bookmarkEnd w:id="8719"/>
          </w:p>
        </w:tc>
        <w:tc>
          <w:tcPr>
            <w:tcW w:w="2458" w:type="dxa"/>
            <w:tcBorders>
              <w:top w:val="dotted" w:sz="8" w:space="0" w:color="7F7F7F"/>
              <w:left w:val="nil"/>
              <w:bottom w:val="dotted" w:sz="8" w:space="0" w:color="7F7F7F"/>
              <w:right w:val="dotted" w:sz="8" w:space="0" w:color="7F7F7F"/>
            </w:tcBorders>
            <w:shd w:val="clear" w:color="auto" w:fill="auto"/>
            <w:tcMar>
              <w:top w:w="15" w:type="dxa"/>
              <w:left w:w="108" w:type="dxa"/>
              <w:bottom w:w="0" w:type="dxa"/>
              <w:right w:w="108" w:type="dxa"/>
            </w:tcMar>
            <w:vAlign w:val="center"/>
          </w:tcPr>
          <w:p w14:paraId="27A748F5" w14:textId="5D89D8A7" w:rsidR="00D90278" w:rsidRPr="00006ABF" w:rsidDel="00E35D67" w:rsidRDefault="00D90278" w:rsidP="00CC4C47">
            <w:pPr>
              <w:spacing w:after="0" w:line="360" w:lineRule="auto"/>
              <w:rPr>
                <w:del w:id="8720" w:author="nadira firinda" w:date="2022-10-29T23:30:00Z"/>
                <w:rFonts w:ascii="Times New Roman" w:hAnsi="Times New Roman" w:cs="Times New Roman"/>
                <w:szCs w:val="20"/>
              </w:rPr>
              <w:pPrChange w:id="8721" w:author="nadira firinda" w:date="2022-10-29T23:37:00Z">
                <w:pPr>
                  <w:spacing w:after="0"/>
                </w:pPr>
              </w:pPrChange>
            </w:pPr>
            <w:bookmarkStart w:id="8722" w:name="_Toc117979191"/>
            <w:bookmarkStart w:id="8723" w:name="_Toc117980839"/>
            <w:bookmarkEnd w:id="8722"/>
            <w:bookmarkEnd w:id="8723"/>
          </w:p>
        </w:tc>
        <w:tc>
          <w:tcPr>
            <w:tcW w:w="2337" w:type="dxa"/>
            <w:gridSpan w:val="2"/>
            <w:tcBorders>
              <w:top w:val="dotted" w:sz="8" w:space="0" w:color="7F7F7F"/>
              <w:left w:val="dotted" w:sz="8" w:space="0" w:color="7F7F7F"/>
              <w:bottom w:val="dotted" w:sz="8" w:space="0" w:color="7F7F7F"/>
              <w:right w:val="nil"/>
            </w:tcBorders>
            <w:shd w:val="clear" w:color="auto" w:fill="auto"/>
            <w:tcMar>
              <w:top w:w="15" w:type="dxa"/>
              <w:left w:w="108" w:type="dxa"/>
              <w:bottom w:w="0" w:type="dxa"/>
              <w:right w:w="108" w:type="dxa"/>
            </w:tcMar>
            <w:vAlign w:val="center"/>
          </w:tcPr>
          <w:p w14:paraId="57A6B8FE" w14:textId="77DA821B" w:rsidR="00D90278" w:rsidRPr="00006ABF" w:rsidDel="00E35D67" w:rsidRDefault="00C47139" w:rsidP="00CC4C47">
            <w:pPr>
              <w:spacing w:after="0" w:line="360" w:lineRule="auto"/>
              <w:jc w:val="center"/>
              <w:rPr>
                <w:del w:id="8724" w:author="nadira firinda" w:date="2022-10-29T23:30:00Z"/>
                <w:rFonts w:ascii="Times New Roman" w:hAnsi="Times New Roman" w:cs="Times New Roman"/>
                <w:szCs w:val="20"/>
              </w:rPr>
              <w:pPrChange w:id="8725" w:author="nadira firinda" w:date="2022-10-29T23:37:00Z">
                <w:pPr>
                  <w:spacing w:after="0"/>
                  <w:jc w:val="center"/>
                </w:pPr>
              </w:pPrChange>
            </w:pPr>
            <w:del w:id="8726" w:author="nadira firinda" w:date="2022-10-29T23:30:00Z">
              <w:r w:rsidRPr="00006ABF" w:rsidDel="00E35D67">
                <w:rPr>
                  <w:rFonts w:ascii="Times New Roman" w:hAnsi="Times New Roman" w:cs="Times New Roman"/>
                  <w:szCs w:val="20"/>
                </w:rPr>
                <w:delText>0.9916</w:delText>
              </w:r>
              <w:bookmarkStart w:id="8727" w:name="_Toc117979192"/>
              <w:bookmarkStart w:id="8728" w:name="_Toc117980840"/>
              <w:bookmarkEnd w:id="8727"/>
              <w:bookmarkEnd w:id="8728"/>
            </w:del>
          </w:p>
        </w:tc>
        <w:bookmarkStart w:id="8729" w:name="_Toc117979193"/>
        <w:bookmarkStart w:id="8730" w:name="_Toc117980841"/>
        <w:bookmarkEnd w:id="8729"/>
        <w:bookmarkEnd w:id="8730"/>
      </w:tr>
      <w:tr w:rsidR="00D90278" w:rsidRPr="00006ABF" w:rsidDel="00E35D67" w14:paraId="4D783839" w14:textId="349F7EF9" w:rsidTr="00FE59AD">
        <w:trPr>
          <w:trHeight w:val="433"/>
          <w:del w:id="8731" w:author="nadira firinda" w:date="2022-10-29T23:30:00Z"/>
        </w:trPr>
        <w:tc>
          <w:tcPr>
            <w:tcW w:w="9000" w:type="dxa"/>
            <w:gridSpan w:val="5"/>
            <w:tcBorders>
              <w:top w:val="nil"/>
              <w:left w:val="nil"/>
              <w:bottom w:val="nil"/>
              <w:right w:val="nil"/>
            </w:tcBorders>
            <w:shd w:val="clear" w:color="auto" w:fill="44546A"/>
            <w:tcMar>
              <w:top w:w="15" w:type="dxa"/>
              <w:left w:w="108" w:type="dxa"/>
              <w:bottom w:w="0" w:type="dxa"/>
              <w:right w:w="108" w:type="dxa"/>
            </w:tcMar>
            <w:vAlign w:val="center"/>
            <w:hideMark/>
          </w:tcPr>
          <w:p w14:paraId="3BE7FA40" w14:textId="2319ECD5" w:rsidR="00D90278" w:rsidRPr="00006ABF" w:rsidDel="00E35D67" w:rsidRDefault="00D90278" w:rsidP="00CC4C47">
            <w:pPr>
              <w:spacing w:after="0" w:line="360" w:lineRule="auto"/>
              <w:jc w:val="center"/>
              <w:rPr>
                <w:del w:id="8732" w:author="nadira firinda" w:date="2022-10-29T23:30:00Z"/>
                <w:rFonts w:ascii="Times New Roman" w:hAnsi="Times New Roman" w:cs="Times New Roman"/>
                <w:szCs w:val="20"/>
              </w:rPr>
              <w:pPrChange w:id="8733" w:author="nadira firinda" w:date="2022-10-29T23:37:00Z">
                <w:pPr>
                  <w:spacing w:after="0"/>
                  <w:jc w:val="center"/>
                </w:pPr>
              </w:pPrChange>
            </w:pPr>
            <w:del w:id="8734" w:author="nadira firinda" w:date="2022-10-29T23:30:00Z">
              <w:r w:rsidRPr="00006ABF" w:rsidDel="00E35D67">
                <w:rPr>
                  <w:rFonts w:ascii="Times New Roman" w:hAnsi="Times New Roman" w:cs="Times New Roman"/>
                  <w:b/>
                  <w:bCs/>
                  <w:color w:val="FFFFFF" w:themeColor="background1"/>
                  <w:szCs w:val="20"/>
                </w:rPr>
                <w:delText>Persamaan Jangka Pendek</w:delText>
              </w:r>
              <w:bookmarkStart w:id="8735" w:name="_Toc117979194"/>
              <w:bookmarkStart w:id="8736" w:name="_Toc117980842"/>
              <w:bookmarkEnd w:id="8735"/>
              <w:bookmarkEnd w:id="8736"/>
            </w:del>
          </w:p>
        </w:tc>
        <w:bookmarkStart w:id="8737" w:name="_Toc117979195"/>
        <w:bookmarkStart w:id="8738" w:name="_Toc117980843"/>
        <w:bookmarkEnd w:id="8737"/>
        <w:bookmarkEnd w:id="8738"/>
      </w:tr>
      <w:tr w:rsidR="005A5151" w:rsidRPr="00006ABF" w:rsidDel="00E35D67" w14:paraId="4FAC15A6" w14:textId="48059E65" w:rsidTr="00FE59AD">
        <w:trPr>
          <w:trHeight w:val="433"/>
          <w:del w:id="8739" w:author="nadira firinda" w:date="2022-10-29T23:30:00Z"/>
        </w:trPr>
        <w:tc>
          <w:tcPr>
            <w:tcW w:w="9000" w:type="dxa"/>
            <w:gridSpan w:val="5"/>
            <w:tcBorders>
              <w:top w:val="nil"/>
              <w:left w:val="nil"/>
              <w:bottom w:val="nil"/>
              <w:right w:val="nil"/>
            </w:tcBorders>
            <w:shd w:val="clear" w:color="auto" w:fill="4472C4"/>
            <w:tcMar>
              <w:top w:w="15" w:type="dxa"/>
              <w:left w:w="108" w:type="dxa"/>
              <w:bottom w:w="0" w:type="dxa"/>
              <w:right w:w="108" w:type="dxa"/>
            </w:tcMar>
            <w:vAlign w:val="center"/>
            <w:hideMark/>
          </w:tcPr>
          <w:p w14:paraId="028B2E4A" w14:textId="7DFEF11F" w:rsidR="005A5151" w:rsidRPr="00006ABF" w:rsidDel="00E35D67" w:rsidRDefault="005A5151" w:rsidP="00CC4C47">
            <w:pPr>
              <w:spacing w:after="0" w:line="360" w:lineRule="auto"/>
              <w:rPr>
                <w:del w:id="8740" w:author="nadira firinda" w:date="2022-10-29T23:30:00Z"/>
                <w:rFonts w:ascii="Times New Roman" w:hAnsi="Times New Roman" w:cs="Times New Roman"/>
                <w:b/>
                <w:bCs/>
                <w:color w:val="FFFFFF" w:themeColor="background1"/>
                <w:szCs w:val="20"/>
              </w:rPr>
              <w:pPrChange w:id="8741" w:author="nadira firinda" w:date="2022-10-29T23:37:00Z">
                <w:pPr>
                  <w:spacing w:after="0"/>
                </w:pPr>
              </w:pPrChange>
            </w:pPr>
            <w:del w:id="8742" w:author="nadira firinda" w:date="2022-10-29T23:30:00Z">
              <w:r w:rsidRPr="00006ABF" w:rsidDel="00E35D67">
                <w:rPr>
                  <w:rFonts w:ascii="Times New Roman" w:hAnsi="Times New Roman" w:cs="Times New Roman"/>
                  <w:b/>
                  <w:bCs/>
                  <w:color w:val="FFFFFF" w:themeColor="background1"/>
                  <w:szCs w:val="20"/>
                </w:rPr>
                <w:delText>Dependent variable: Pengadaan Air</w:delText>
              </w:r>
              <w:bookmarkStart w:id="8743" w:name="_Toc117979196"/>
              <w:bookmarkStart w:id="8744" w:name="_Toc117980844"/>
              <w:bookmarkEnd w:id="8743"/>
              <w:bookmarkEnd w:id="8744"/>
            </w:del>
          </w:p>
          <w:p w14:paraId="7E103AC8" w14:textId="7FB1187E" w:rsidR="005A5151" w:rsidRPr="00006ABF" w:rsidDel="00E35D67" w:rsidRDefault="005A5151" w:rsidP="00CC4C47">
            <w:pPr>
              <w:spacing w:after="0" w:line="360" w:lineRule="auto"/>
              <w:rPr>
                <w:del w:id="8745" w:author="nadira firinda" w:date="2022-10-29T23:30:00Z"/>
                <w:rFonts w:ascii="Times New Roman" w:hAnsi="Times New Roman" w:cs="Times New Roman"/>
                <w:szCs w:val="20"/>
              </w:rPr>
              <w:pPrChange w:id="8746" w:author="nadira firinda" w:date="2022-10-29T23:37:00Z">
                <w:pPr>
                  <w:spacing w:after="0"/>
                </w:pPr>
              </w:pPrChange>
            </w:pPr>
            <w:del w:id="8747" w:author="nadira firinda" w:date="2022-10-29T23:30:00Z">
              <w:r w:rsidRPr="00006ABF" w:rsidDel="00E35D67">
                <w:rPr>
                  <w:rFonts w:ascii="Times New Roman" w:hAnsi="Times New Roman" w:cs="Times New Roman"/>
                  <w:b/>
                  <w:bCs/>
                  <w:color w:val="FFFFFF" w:themeColor="background1"/>
                  <w:szCs w:val="20"/>
                </w:rPr>
                <w:delText>LOG(G05WWRL/ G05WWRL_SF)</w:delText>
              </w:r>
              <w:bookmarkStart w:id="8748" w:name="_Toc117979197"/>
              <w:bookmarkStart w:id="8749" w:name="_Toc117980845"/>
              <w:bookmarkEnd w:id="8748"/>
              <w:bookmarkEnd w:id="8749"/>
            </w:del>
          </w:p>
        </w:tc>
        <w:bookmarkStart w:id="8750" w:name="_Toc117979198"/>
        <w:bookmarkStart w:id="8751" w:name="_Toc117980846"/>
        <w:bookmarkEnd w:id="8750"/>
        <w:bookmarkEnd w:id="8751"/>
      </w:tr>
      <w:tr w:rsidR="00D90278" w:rsidRPr="00006ABF" w:rsidDel="00E35D67" w14:paraId="754A0C92" w14:textId="46B04FB0" w:rsidTr="00FE59AD">
        <w:trPr>
          <w:trHeight w:val="433"/>
          <w:del w:id="8752" w:author="nadira firinda" w:date="2022-10-29T23:30:00Z"/>
        </w:trPr>
        <w:tc>
          <w:tcPr>
            <w:tcW w:w="3969" w:type="dxa"/>
            <w:tcBorders>
              <w:top w:val="nil"/>
              <w:left w:val="nil"/>
              <w:bottom w:val="nil"/>
              <w:right w:val="nil"/>
            </w:tcBorders>
            <w:shd w:val="clear" w:color="auto" w:fill="FFC000"/>
            <w:tcMar>
              <w:top w:w="15" w:type="dxa"/>
              <w:left w:w="108" w:type="dxa"/>
              <w:bottom w:w="0" w:type="dxa"/>
              <w:right w:w="108" w:type="dxa"/>
            </w:tcMar>
            <w:vAlign w:val="center"/>
            <w:hideMark/>
          </w:tcPr>
          <w:p w14:paraId="17C7590C" w14:textId="32AE2B74" w:rsidR="00D90278" w:rsidRPr="00006ABF" w:rsidDel="00E35D67" w:rsidRDefault="00D90278" w:rsidP="00CC4C47">
            <w:pPr>
              <w:spacing w:after="0" w:line="360" w:lineRule="auto"/>
              <w:rPr>
                <w:del w:id="8753" w:author="nadira firinda" w:date="2022-10-29T23:30:00Z"/>
                <w:rFonts w:ascii="Times New Roman" w:hAnsi="Times New Roman" w:cs="Times New Roman"/>
                <w:szCs w:val="20"/>
              </w:rPr>
              <w:pPrChange w:id="8754" w:author="nadira firinda" w:date="2022-10-29T23:37:00Z">
                <w:pPr>
                  <w:spacing w:after="0"/>
                </w:pPr>
              </w:pPrChange>
            </w:pPr>
            <w:del w:id="8755" w:author="nadira firinda" w:date="2022-10-29T23:30:00Z">
              <w:r w:rsidRPr="00006ABF" w:rsidDel="00E35D67">
                <w:rPr>
                  <w:rFonts w:ascii="Times New Roman" w:hAnsi="Times New Roman" w:cs="Times New Roman"/>
                  <w:b/>
                  <w:bCs/>
                  <w:szCs w:val="20"/>
                </w:rPr>
                <w:delText>Explanatory Variables</w:delText>
              </w:r>
              <w:bookmarkStart w:id="8756" w:name="_Toc117979199"/>
              <w:bookmarkStart w:id="8757" w:name="_Toc117980847"/>
              <w:bookmarkEnd w:id="8756"/>
              <w:bookmarkEnd w:id="8757"/>
            </w:del>
          </w:p>
        </w:tc>
        <w:tc>
          <w:tcPr>
            <w:tcW w:w="2694" w:type="dxa"/>
            <w:gridSpan w:val="2"/>
            <w:tcBorders>
              <w:top w:val="nil"/>
              <w:left w:val="nil"/>
              <w:bottom w:val="nil"/>
              <w:right w:val="nil"/>
            </w:tcBorders>
            <w:shd w:val="clear" w:color="auto" w:fill="FFC000"/>
            <w:vAlign w:val="center"/>
          </w:tcPr>
          <w:p w14:paraId="55AFEFBC" w14:textId="5EC5DD3A" w:rsidR="00D90278" w:rsidRPr="00006ABF" w:rsidDel="00E35D67" w:rsidRDefault="00D90278" w:rsidP="00CC4C47">
            <w:pPr>
              <w:spacing w:after="0" w:line="360" w:lineRule="auto"/>
              <w:rPr>
                <w:del w:id="8758" w:author="nadira firinda" w:date="2022-10-29T23:30:00Z"/>
                <w:rFonts w:ascii="Times New Roman" w:hAnsi="Times New Roman" w:cs="Times New Roman"/>
                <w:szCs w:val="20"/>
              </w:rPr>
              <w:pPrChange w:id="8759" w:author="nadira firinda" w:date="2022-10-29T23:37:00Z">
                <w:pPr>
                  <w:spacing w:after="0"/>
                </w:pPr>
              </w:pPrChange>
            </w:pPr>
            <w:bookmarkStart w:id="8760" w:name="_Toc117979200"/>
            <w:bookmarkStart w:id="8761" w:name="_Toc117980848"/>
            <w:bookmarkEnd w:id="8760"/>
            <w:bookmarkEnd w:id="8761"/>
          </w:p>
        </w:tc>
        <w:tc>
          <w:tcPr>
            <w:tcW w:w="1134" w:type="dxa"/>
            <w:tcBorders>
              <w:top w:val="nil"/>
              <w:left w:val="nil"/>
              <w:bottom w:val="nil"/>
              <w:right w:val="nil"/>
            </w:tcBorders>
            <w:shd w:val="clear" w:color="auto" w:fill="FFC000"/>
            <w:tcMar>
              <w:top w:w="15" w:type="dxa"/>
              <w:left w:w="108" w:type="dxa"/>
              <w:bottom w:w="0" w:type="dxa"/>
              <w:right w:w="108" w:type="dxa"/>
            </w:tcMar>
            <w:vAlign w:val="center"/>
            <w:hideMark/>
          </w:tcPr>
          <w:p w14:paraId="598CD8FC" w14:textId="065E33AC" w:rsidR="00D90278" w:rsidRPr="00006ABF" w:rsidDel="00E35D67" w:rsidRDefault="00D90278" w:rsidP="00CC4C47">
            <w:pPr>
              <w:spacing w:after="0" w:line="360" w:lineRule="auto"/>
              <w:rPr>
                <w:del w:id="8762" w:author="nadira firinda" w:date="2022-10-29T23:30:00Z"/>
                <w:rFonts w:ascii="Times New Roman" w:hAnsi="Times New Roman" w:cs="Times New Roman"/>
                <w:noProof/>
                <w:szCs w:val="20"/>
              </w:rPr>
              <w:pPrChange w:id="8763" w:author="nadira firinda" w:date="2022-10-29T23:37:00Z">
                <w:pPr>
                  <w:spacing w:after="0"/>
                </w:pPr>
              </w:pPrChange>
            </w:pPr>
            <w:del w:id="8764" w:author="nadira firinda" w:date="2022-10-29T23:30:00Z">
              <w:r w:rsidRPr="00006ABF" w:rsidDel="00E35D67">
                <w:rPr>
                  <w:rFonts w:ascii="Times New Roman" w:hAnsi="Times New Roman" w:cs="Times New Roman"/>
                  <w:b/>
                  <w:bCs/>
                  <w:noProof/>
                  <w:szCs w:val="20"/>
                  <w:lang w:val="en-GB"/>
                </w:rPr>
                <w:delText>Koefisien</w:delText>
              </w:r>
              <w:bookmarkStart w:id="8765" w:name="_Toc117979201"/>
              <w:bookmarkStart w:id="8766" w:name="_Toc117980849"/>
              <w:bookmarkEnd w:id="8765"/>
              <w:bookmarkEnd w:id="8766"/>
            </w:del>
          </w:p>
        </w:tc>
        <w:tc>
          <w:tcPr>
            <w:tcW w:w="1203" w:type="dxa"/>
            <w:tcBorders>
              <w:top w:val="nil"/>
              <w:left w:val="nil"/>
              <w:bottom w:val="nil"/>
              <w:right w:val="nil"/>
            </w:tcBorders>
            <w:shd w:val="clear" w:color="auto" w:fill="FFC000"/>
            <w:vAlign w:val="center"/>
          </w:tcPr>
          <w:p w14:paraId="0B6D25A6" w14:textId="66F10095" w:rsidR="00D90278" w:rsidRPr="00006ABF" w:rsidDel="00E35D67" w:rsidRDefault="00D90278" w:rsidP="00CC4C47">
            <w:pPr>
              <w:spacing w:after="0" w:line="360" w:lineRule="auto"/>
              <w:rPr>
                <w:del w:id="8767" w:author="nadira firinda" w:date="2022-10-29T23:30:00Z"/>
                <w:rFonts w:ascii="Times New Roman" w:hAnsi="Times New Roman" w:cs="Times New Roman"/>
                <w:szCs w:val="20"/>
              </w:rPr>
              <w:pPrChange w:id="8768" w:author="nadira firinda" w:date="2022-10-29T23:37:00Z">
                <w:pPr>
                  <w:spacing w:after="0"/>
                </w:pPr>
              </w:pPrChange>
            </w:pPr>
            <w:bookmarkStart w:id="8769" w:name="_Toc117979202"/>
            <w:bookmarkStart w:id="8770" w:name="_Toc117980850"/>
            <w:bookmarkEnd w:id="8769"/>
            <w:bookmarkEnd w:id="8770"/>
          </w:p>
        </w:tc>
        <w:bookmarkStart w:id="8771" w:name="_Toc117979203"/>
        <w:bookmarkStart w:id="8772" w:name="_Toc117980851"/>
        <w:bookmarkEnd w:id="8771"/>
        <w:bookmarkEnd w:id="8772"/>
      </w:tr>
      <w:tr w:rsidR="00C73F30" w:rsidRPr="00006ABF" w:rsidDel="00E35D67" w14:paraId="2357BBC1" w14:textId="288B2153" w:rsidTr="00041F21">
        <w:trPr>
          <w:trHeight w:val="433"/>
          <w:del w:id="8773" w:author="nadira firinda" w:date="2022-10-29T23:30:00Z"/>
        </w:trPr>
        <w:tc>
          <w:tcPr>
            <w:tcW w:w="3969" w:type="dxa"/>
            <w:tcBorders>
              <w:top w:val="dotted" w:sz="8" w:space="0" w:color="7F7F7F"/>
              <w:left w:val="nil"/>
              <w:bottom w:val="dotted" w:sz="8" w:space="0" w:color="7F7F7F"/>
              <w:right w:val="dotted" w:sz="8" w:space="0" w:color="7F7F7F"/>
            </w:tcBorders>
            <w:shd w:val="clear" w:color="auto" w:fill="auto"/>
            <w:tcMar>
              <w:top w:w="15" w:type="dxa"/>
              <w:left w:w="108" w:type="dxa"/>
              <w:bottom w:w="0" w:type="dxa"/>
              <w:right w:w="108" w:type="dxa"/>
            </w:tcMar>
          </w:tcPr>
          <w:p w14:paraId="0415A6F5" w14:textId="63E6DF64" w:rsidR="00C73F30" w:rsidRPr="00006ABF" w:rsidDel="00E35D67" w:rsidRDefault="00C73F30" w:rsidP="00CC4C47">
            <w:pPr>
              <w:spacing w:line="360" w:lineRule="auto"/>
              <w:rPr>
                <w:del w:id="8774" w:author="nadira firinda" w:date="2022-10-29T23:30:00Z"/>
                <w:rFonts w:ascii="Times New Roman" w:hAnsi="Times New Roman" w:cs="Times New Roman"/>
              </w:rPr>
              <w:pPrChange w:id="8775" w:author="nadira firinda" w:date="2022-10-29T23:37:00Z">
                <w:pPr/>
              </w:pPrChange>
            </w:pPr>
            <w:del w:id="8776" w:author="nadira firinda" w:date="2022-10-29T23:30:00Z">
              <w:r w:rsidRPr="00006ABF" w:rsidDel="00E35D67">
                <w:rPr>
                  <w:rFonts w:ascii="Times New Roman" w:hAnsi="Times New Roman" w:cs="Times New Roman"/>
                </w:rPr>
                <w:delText>C</w:delText>
              </w:r>
              <w:bookmarkStart w:id="8777" w:name="_Toc117979204"/>
              <w:bookmarkStart w:id="8778" w:name="_Toc117980852"/>
              <w:bookmarkEnd w:id="8777"/>
              <w:bookmarkEnd w:id="8778"/>
            </w:del>
          </w:p>
        </w:tc>
        <w:tc>
          <w:tcPr>
            <w:tcW w:w="2694" w:type="dxa"/>
            <w:gridSpan w:val="2"/>
            <w:tcBorders>
              <w:top w:val="dotted" w:sz="8" w:space="0" w:color="7F7F7F"/>
              <w:left w:val="dotted" w:sz="8" w:space="0" w:color="7F7F7F"/>
              <w:bottom w:val="dotted" w:sz="8" w:space="0" w:color="7F7F7F"/>
              <w:right w:val="dotted" w:sz="8" w:space="0" w:color="7F7F7F"/>
            </w:tcBorders>
            <w:shd w:val="clear" w:color="auto" w:fill="auto"/>
            <w:tcMar>
              <w:top w:w="15" w:type="dxa"/>
              <w:left w:w="108" w:type="dxa"/>
              <w:bottom w:w="0" w:type="dxa"/>
              <w:right w:w="108" w:type="dxa"/>
            </w:tcMar>
            <w:vAlign w:val="center"/>
          </w:tcPr>
          <w:p w14:paraId="4DB2B1BC" w14:textId="5A661216" w:rsidR="00C73F30" w:rsidRPr="00006ABF" w:rsidDel="00E35D67" w:rsidRDefault="00C73F30" w:rsidP="00CC4C47">
            <w:pPr>
              <w:spacing w:after="0" w:line="360" w:lineRule="auto"/>
              <w:rPr>
                <w:del w:id="8779" w:author="nadira firinda" w:date="2022-10-29T23:30:00Z"/>
                <w:rFonts w:ascii="Times New Roman" w:hAnsi="Times New Roman" w:cs="Times New Roman"/>
                <w:szCs w:val="20"/>
              </w:rPr>
              <w:pPrChange w:id="8780" w:author="nadira firinda" w:date="2022-10-29T23:37:00Z">
                <w:pPr>
                  <w:spacing w:after="0"/>
                </w:pPr>
              </w:pPrChange>
            </w:pPr>
            <w:del w:id="8781" w:author="nadira firinda" w:date="2022-10-29T23:30:00Z">
              <w:r w:rsidRPr="00006ABF" w:rsidDel="00E35D67">
                <w:rPr>
                  <w:rFonts w:ascii="Times New Roman" w:hAnsi="Times New Roman" w:cs="Times New Roman"/>
                  <w:szCs w:val="20"/>
                </w:rPr>
                <w:delText>Konstanta</w:delText>
              </w:r>
              <w:bookmarkStart w:id="8782" w:name="_Toc117979205"/>
              <w:bookmarkStart w:id="8783" w:name="_Toc117980853"/>
              <w:bookmarkEnd w:id="8782"/>
              <w:bookmarkEnd w:id="8783"/>
            </w:del>
          </w:p>
        </w:tc>
        <w:tc>
          <w:tcPr>
            <w:tcW w:w="1134" w:type="dxa"/>
            <w:tcBorders>
              <w:top w:val="dotted" w:sz="8" w:space="0" w:color="7F7F7F"/>
              <w:left w:val="dotted" w:sz="8" w:space="0" w:color="7F7F7F"/>
              <w:bottom w:val="dotted" w:sz="8" w:space="0" w:color="7F7F7F"/>
              <w:right w:val="dotted" w:sz="8" w:space="0" w:color="7F7F7F"/>
            </w:tcBorders>
            <w:shd w:val="clear" w:color="auto" w:fill="auto"/>
            <w:tcMar>
              <w:top w:w="15" w:type="dxa"/>
              <w:left w:w="108" w:type="dxa"/>
              <w:bottom w:w="0" w:type="dxa"/>
              <w:right w:w="108" w:type="dxa"/>
            </w:tcMar>
          </w:tcPr>
          <w:p w14:paraId="5B5963FE" w14:textId="17FF1B2D" w:rsidR="00C73F30" w:rsidRPr="00006ABF" w:rsidDel="00E35D67" w:rsidRDefault="00824817" w:rsidP="00CC4C47">
            <w:pPr>
              <w:spacing w:line="360" w:lineRule="auto"/>
              <w:jc w:val="center"/>
              <w:rPr>
                <w:del w:id="8784" w:author="nadira firinda" w:date="2022-10-29T23:30:00Z"/>
                <w:rFonts w:ascii="Times New Roman" w:hAnsi="Times New Roman" w:cs="Times New Roman"/>
              </w:rPr>
              <w:pPrChange w:id="8785" w:author="nadira firinda" w:date="2022-10-29T23:37:00Z">
                <w:pPr>
                  <w:jc w:val="center"/>
                </w:pPr>
              </w:pPrChange>
            </w:pPr>
            <w:del w:id="8786" w:author="nadira firinda" w:date="2022-10-29T23:30:00Z">
              <w:r w:rsidRPr="00006ABF" w:rsidDel="00E35D67">
                <w:rPr>
                  <w:rFonts w:ascii="Times New Roman" w:hAnsi="Times New Roman" w:cs="Times New Roman"/>
                </w:rPr>
                <w:delText>0.0030</w:delText>
              </w:r>
              <w:bookmarkStart w:id="8787" w:name="_Toc117979206"/>
              <w:bookmarkStart w:id="8788" w:name="_Toc117980854"/>
              <w:bookmarkEnd w:id="8787"/>
              <w:bookmarkEnd w:id="8788"/>
            </w:del>
          </w:p>
        </w:tc>
        <w:tc>
          <w:tcPr>
            <w:tcW w:w="1203" w:type="dxa"/>
            <w:tcBorders>
              <w:top w:val="dotted" w:sz="8" w:space="0" w:color="7F7F7F"/>
              <w:left w:val="dotted" w:sz="8" w:space="0" w:color="7F7F7F"/>
              <w:bottom w:val="dotted" w:sz="8" w:space="0" w:color="7F7F7F"/>
              <w:right w:val="nil"/>
            </w:tcBorders>
            <w:shd w:val="clear" w:color="auto" w:fill="auto"/>
            <w:tcMar>
              <w:top w:w="15" w:type="dxa"/>
              <w:left w:w="108" w:type="dxa"/>
              <w:bottom w:w="0" w:type="dxa"/>
              <w:right w:w="108" w:type="dxa"/>
            </w:tcMar>
            <w:vAlign w:val="center"/>
          </w:tcPr>
          <w:p w14:paraId="0F5DFA4B" w14:textId="30C24984" w:rsidR="00C73F30" w:rsidRPr="00006ABF" w:rsidDel="00E35D67" w:rsidRDefault="00C73F30" w:rsidP="00CC4C47">
            <w:pPr>
              <w:spacing w:after="0" w:line="360" w:lineRule="auto"/>
              <w:jc w:val="center"/>
              <w:rPr>
                <w:del w:id="8789" w:author="nadira firinda" w:date="2022-10-29T23:30:00Z"/>
                <w:rFonts w:ascii="Times New Roman" w:hAnsi="Times New Roman" w:cs="Times New Roman"/>
                <w:szCs w:val="20"/>
              </w:rPr>
              <w:pPrChange w:id="8790" w:author="nadira firinda" w:date="2022-10-29T23:37:00Z">
                <w:pPr>
                  <w:spacing w:after="0"/>
                  <w:jc w:val="center"/>
                </w:pPr>
              </w:pPrChange>
            </w:pPr>
            <w:bookmarkStart w:id="8791" w:name="_Toc117979207"/>
            <w:bookmarkStart w:id="8792" w:name="_Toc117980855"/>
            <w:bookmarkEnd w:id="8791"/>
            <w:bookmarkEnd w:id="8792"/>
          </w:p>
        </w:tc>
        <w:bookmarkStart w:id="8793" w:name="_Toc117979208"/>
        <w:bookmarkStart w:id="8794" w:name="_Toc117980856"/>
        <w:bookmarkEnd w:id="8793"/>
        <w:bookmarkEnd w:id="8794"/>
      </w:tr>
      <w:tr w:rsidR="002430C1" w:rsidRPr="00006ABF" w:rsidDel="00E35D67" w14:paraId="467910D6" w14:textId="0B6C83BA" w:rsidTr="00041F21">
        <w:trPr>
          <w:trHeight w:val="433"/>
          <w:del w:id="8795" w:author="nadira firinda" w:date="2022-10-29T23:30:00Z"/>
        </w:trPr>
        <w:tc>
          <w:tcPr>
            <w:tcW w:w="3969" w:type="dxa"/>
            <w:tcBorders>
              <w:top w:val="dotted" w:sz="8" w:space="0" w:color="7F7F7F"/>
              <w:left w:val="nil"/>
              <w:bottom w:val="dotted" w:sz="8" w:space="0" w:color="7F7F7F"/>
              <w:right w:val="dotted" w:sz="8" w:space="0" w:color="7F7F7F"/>
            </w:tcBorders>
            <w:shd w:val="clear" w:color="auto" w:fill="auto"/>
            <w:tcMar>
              <w:top w:w="15" w:type="dxa"/>
              <w:left w:w="108" w:type="dxa"/>
              <w:bottom w:w="0" w:type="dxa"/>
              <w:right w:w="108" w:type="dxa"/>
            </w:tcMar>
          </w:tcPr>
          <w:p w14:paraId="34D130E1" w14:textId="5D1AAF3E" w:rsidR="002430C1" w:rsidRPr="00006ABF" w:rsidDel="00E35D67" w:rsidRDefault="002430C1" w:rsidP="00CC4C47">
            <w:pPr>
              <w:spacing w:line="360" w:lineRule="auto"/>
              <w:rPr>
                <w:del w:id="8796" w:author="nadira firinda" w:date="2022-10-29T23:30:00Z"/>
                <w:rFonts w:ascii="Times New Roman" w:hAnsi="Times New Roman" w:cs="Times New Roman"/>
              </w:rPr>
              <w:pPrChange w:id="8797" w:author="nadira firinda" w:date="2022-10-29T23:37:00Z">
                <w:pPr/>
              </w:pPrChange>
            </w:pPr>
            <w:del w:id="8798" w:author="nadira firinda" w:date="2022-10-29T23:30:00Z">
              <w:r w:rsidRPr="00006ABF" w:rsidDel="00E35D67">
                <w:rPr>
                  <w:rFonts w:ascii="Times New Roman" w:hAnsi="Times New Roman" w:cs="Times New Roman"/>
                </w:rPr>
                <w:delText>DLOG(G14PADRL/G14PADRL_SF)</w:delText>
              </w:r>
              <w:bookmarkStart w:id="8799" w:name="_Toc117979209"/>
              <w:bookmarkStart w:id="8800" w:name="_Toc117980857"/>
              <w:bookmarkEnd w:id="8799"/>
              <w:bookmarkEnd w:id="8800"/>
            </w:del>
          </w:p>
        </w:tc>
        <w:tc>
          <w:tcPr>
            <w:tcW w:w="2694" w:type="dxa"/>
            <w:gridSpan w:val="2"/>
            <w:tcBorders>
              <w:top w:val="dotted" w:sz="8" w:space="0" w:color="7F7F7F"/>
              <w:left w:val="dotted" w:sz="8" w:space="0" w:color="7F7F7F"/>
              <w:bottom w:val="dotted" w:sz="8" w:space="0" w:color="7F7F7F"/>
              <w:right w:val="dotted" w:sz="8" w:space="0" w:color="7F7F7F"/>
            </w:tcBorders>
            <w:shd w:val="clear" w:color="auto" w:fill="auto"/>
            <w:tcMar>
              <w:top w:w="15" w:type="dxa"/>
              <w:left w:w="108" w:type="dxa"/>
              <w:bottom w:w="0" w:type="dxa"/>
              <w:right w:w="108" w:type="dxa"/>
            </w:tcMar>
            <w:vAlign w:val="center"/>
          </w:tcPr>
          <w:p w14:paraId="584CFAAF" w14:textId="5A7CDEC4" w:rsidR="002430C1" w:rsidRPr="00006ABF" w:rsidDel="00E35D67" w:rsidRDefault="002430C1" w:rsidP="00CC4C47">
            <w:pPr>
              <w:spacing w:after="0" w:line="360" w:lineRule="auto"/>
              <w:rPr>
                <w:del w:id="8801" w:author="nadira firinda" w:date="2022-10-29T23:30:00Z"/>
                <w:rFonts w:ascii="Times New Roman" w:hAnsi="Times New Roman" w:cs="Times New Roman"/>
                <w:szCs w:val="20"/>
              </w:rPr>
              <w:pPrChange w:id="8802" w:author="nadira firinda" w:date="2022-10-29T23:37:00Z">
                <w:pPr>
                  <w:spacing w:after="0"/>
                </w:pPr>
              </w:pPrChange>
            </w:pPr>
            <w:del w:id="8803" w:author="nadira firinda" w:date="2022-10-29T23:30:00Z">
              <w:r w:rsidRPr="00006ABF" w:rsidDel="00E35D67">
                <w:rPr>
                  <w:rFonts w:ascii="Times New Roman" w:hAnsi="Times New Roman" w:cs="Times New Roman"/>
                  <w:szCs w:val="20"/>
                </w:rPr>
                <w:delText>Sektor Administrasi Pemerintahan, Pertahanan, dan Jaminan Sosial</w:delText>
              </w:r>
              <w:bookmarkStart w:id="8804" w:name="_Toc117979210"/>
              <w:bookmarkStart w:id="8805" w:name="_Toc117980858"/>
              <w:bookmarkEnd w:id="8804"/>
              <w:bookmarkEnd w:id="8805"/>
            </w:del>
          </w:p>
        </w:tc>
        <w:tc>
          <w:tcPr>
            <w:tcW w:w="1134" w:type="dxa"/>
            <w:tcBorders>
              <w:top w:val="dotted" w:sz="8" w:space="0" w:color="7F7F7F"/>
              <w:left w:val="dotted" w:sz="8" w:space="0" w:color="7F7F7F"/>
              <w:bottom w:val="dotted" w:sz="8" w:space="0" w:color="7F7F7F"/>
              <w:right w:val="dotted" w:sz="8" w:space="0" w:color="7F7F7F"/>
            </w:tcBorders>
            <w:shd w:val="clear" w:color="auto" w:fill="auto"/>
            <w:tcMar>
              <w:top w:w="15" w:type="dxa"/>
              <w:left w:w="108" w:type="dxa"/>
              <w:bottom w:w="0" w:type="dxa"/>
              <w:right w:w="108" w:type="dxa"/>
            </w:tcMar>
          </w:tcPr>
          <w:p w14:paraId="1C39E857" w14:textId="1F5AB1AD" w:rsidR="002430C1" w:rsidRPr="00006ABF" w:rsidDel="00E35D67" w:rsidRDefault="00824817" w:rsidP="00CC4C47">
            <w:pPr>
              <w:spacing w:line="360" w:lineRule="auto"/>
              <w:jc w:val="center"/>
              <w:rPr>
                <w:del w:id="8806" w:author="nadira firinda" w:date="2022-10-29T23:30:00Z"/>
                <w:rFonts w:ascii="Times New Roman" w:hAnsi="Times New Roman" w:cs="Times New Roman"/>
              </w:rPr>
              <w:pPrChange w:id="8807" w:author="nadira firinda" w:date="2022-10-29T23:37:00Z">
                <w:pPr>
                  <w:jc w:val="center"/>
                </w:pPr>
              </w:pPrChange>
            </w:pPr>
            <w:del w:id="8808" w:author="nadira firinda" w:date="2022-10-29T23:30:00Z">
              <w:r w:rsidRPr="00006ABF" w:rsidDel="00E35D67">
                <w:rPr>
                  <w:rFonts w:ascii="Times New Roman" w:hAnsi="Times New Roman" w:cs="Times New Roman"/>
                </w:rPr>
                <w:delText>0.0823</w:delText>
              </w:r>
              <w:bookmarkStart w:id="8809" w:name="_Toc117979211"/>
              <w:bookmarkStart w:id="8810" w:name="_Toc117980859"/>
              <w:bookmarkEnd w:id="8809"/>
              <w:bookmarkEnd w:id="8810"/>
            </w:del>
          </w:p>
        </w:tc>
        <w:tc>
          <w:tcPr>
            <w:tcW w:w="1203" w:type="dxa"/>
            <w:tcBorders>
              <w:top w:val="dotted" w:sz="8" w:space="0" w:color="7F7F7F"/>
              <w:left w:val="dotted" w:sz="8" w:space="0" w:color="7F7F7F"/>
              <w:bottom w:val="dotted" w:sz="8" w:space="0" w:color="7F7F7F"/>
              <w:right w:val="nil"/>
            </w:tcBorders>
            <w:shd w:val="clear" w:color="auto" w:fill="auto"/>
            <w:tcMar>
              <w:top w:w="15" w:type="dxa"/>
              <w:left w:w="108" w:type="dxa"/>
              <w:bottom w:w="0" w:type="dxa"/>
              <w:right w:w="108" w:type="dxa"/>
            </w:tcMar>
            <w:vAlign w:val="center"/>
          </w:tcPr>
          <w:p w14:paraId="74930022" w14:textId="55647F17" w:rsidR="002430C1" w:rsidRPr="00006ABF" w:rsidDel="00E35D67" w:rsidRDefault="002430C1" w:rsidP="00CC4C47">
            <w:pPr>
              <w:spacing w:after="0" w:line="360" w:lineRule="auto"/>
              <w:jc w:val="center"/>
              <w:rPr>
                <w:del w:id="8811" w:author="nadira firinda" w:date="2022-10-29T23:30:00Z"/>
                <w:rFonts w:ascii="Times New Roman" w:hAnsi="Times New Roman" w:cs="Times New Roman"/>
                <w:szCs w:val="20"/>
              </w:rPr>
              <w:pPrChange w:id="8812" w:author="nadira firinda" w:date="2022-10-29T23:37:00Z">
                <w:pPr>
                  <w:spacing w:after="0"/>
                  <w:jc w:val="center"/>
                </w:pPr>
              </w:pPrChange>
            </w:pPr>
            <w:del w:id="8813" w:author="nadira firinda" w:date="2022-10-29T23:30:00Z">
              <w:r w:rsidRPr="00006ABF" w:rsidDel="00E35D67">
                <w:rPr>
                  <w:rFonts w:ascii="Times New Roman" w:hAnsi="Times New Roman" w:cs="Times New Roman"/>
                  <w:szCs w:val="20"/>
                </w:rPr>
                <w:delText>**</w:delText>
              </w:r>
              <w:bookmarkStart w:id="8814" w:name="_Toc117979212"/>
              <w:bookmarkStart w:id="8815" w:name="_Toc117980860"/>
              <w:bookmarkEnd w:id="8814"/>
              <w:bookmarkEnd w:id="8815"/>
            </w:del>
          </w:p>
        </w:tc>
        <w:bookmarkStart w:id="8816" w:name="_Toc117979213"/>
        <w:bookmarkStart w:id="8817" w:name="_Toc117980861"/>
        <w:bookmarkEnd w:id="8816"/>
        <w:bookmarkEnd w:id="8817"/>
      </w:tr>
      <w:tr w:rsidR="002430C1" w:rsidRPr="00006ABF" w:rsidDel="00E35D67" w14:paraId="26DF0D1B" w14:textId="53FD2A5A" w:rsidTr="00041F21">
        <w:trPr>
          <w:trHeight w:val="433"/>
          <w:del w:id="8818" w:author="nadira firinda" w:date="2022-10-29T23:30:00Z"/>
        </w:trPr>
        <w:tc>
          <w:tcPr>
            <w:tcW w:w="3969" w:type="dxa"/>
            <w:tcBorders>
              <w:top w:val="dotted" w:sz="8" w:space="0" w:color="7F7F7F"/>
              <w:left w:val="nil"/>
              <w:bottom w:val="dotted" w:sz="8" w:space="0" w:color="7F7F7F"/>
              <w:right w:val="dotted" w:sz="8" w:space="0" w:color="7F7F7F"/>
            </w:tcBorders>
            <w:shd w:val="clear" w:color="auto" w:fill="auto"/>
            <w:tcMar>
              <w:top w:w="15" w:type="dxa"/>
              <w:left w:w="108" w:type="dxa"/>
              <w:bottom w:w="0" w:type="dxa"/>
              <w:right w:w="108" w:type="dxa"/>
            </w:tcMar>
          </w:tcPr>
          <w:p w14:paraId="2D87BE94" w14:textId="53BB1B2C" w:rsidR="002430C1" w:rsidRPr="00006ABF" w:rsidDel="00E35D67" w:rsidRDefault="002430C1" w:rsidP="00CC4C47">
            <w:pPr>
              <w:spacing w:line="360" w:lineRule="auto"/>
              <w:rPr>
                <w:del w:id="8819" w:author="nadira firinda" w:date="2022-10-29T23:30:00Z"/>
                <w:rFonts w:ascii="Times New Roman" w:hAnsi="Times New Roman" w:cs="Times New Roman"/>
              </w:rPr>
              <w:pPrChange w:id="8820" w:author="nadira firinda" w:date="2022-10-29T23:37:00Z">
                <w:pPr/>
              </w:pPrChange>
            </w:pPr>
            <w:del w:id="8821" w:author="nadira firinda" w:date="2022-10-29T23:30:00Z">
              <w:r w:rsidRPr="00006ABF" w:rsidDel="00E35D67">
                <w:rPr>
                  <w:rFonts w:ascii="Times New Roman" w:hAnsi="Times New Roman" w:cs="Times New Roman"/>
                </w:rPr>
                <w:delText>DLOG(G10ICTRL/G10ICTRL_SF)</w:delText>
              </w:r>
              <w:bookmarkStart w:id="8822" w:name="_Toc117979214"/>
              <w:bookmarkStart w:id="8823" w:name="_Toc117980862"/>
              <w:bookmarkEnd w:id="8822"/>
              <w:bookmarkEnd w:id="8823"/>
            </w:del>
          </w:p>
        </w:tc>
        <w:tc>
          <w:tcPr>
            <w:tcW w:w="2694" w:type="dxa"/>
            <w:gridSpan w:val="2"/>
            <w:tcBorders>
              <w:top w:val="dotted" w:sz="8" w:space="0" w:color="7F7F7F"/>
              <w:left w:val="dotted" w:sz="8" w:space="0" w:color="7F7F7F"/>
              <w:bottom w:val="dotted" w:sz="8" w:space="0" w:color="7F7F7F"/>
              <w:right w:val="dotted" w:sz="8" w:space="0" w:color="7F7F7F"/>
            </w:tcBorders>
            <w:shd w:val="clear" w:color="auto" w:fill="auto"/>
            <w:tcMar>
              <w:top w:w="15" w:type="dxa"/>
              <w:left w:w="108" w:type="dxa"/>
              <w:bottom w:w="0" w:type="dxa"/>
              <w:right w:w="108" w:type="dxa"/>
            </w:tcMar>
            <w:vAlign w:val="center"/>
          </w:tcPr>
          <w:p w14:paraId="4BA70FA1" w14:textId="5BFEB79F" w:rsidR="002430C1" w:rsidRPr="00006ABF" w:rsidDel="00E35D67" w:rsidRDefault="002430C1" w:rsidP="00CC4C47">
            <w:pPr>
              <w:spacing w:after="0" w:line="360" w:lineRule="auto"/>
              <w:rPr>
                <w:del w:id="8824" w:author="nadira firinda" w:date="2022-10-29T23:30:00Z"/>
                <w:rFonts w:ascii="Times New Roman" w:hAnsi="Times New Roman" w:cs="Times New Roman"/>
                <w:szCs w:val="20"/>
              </w:rPr>
              <w:pPrChange w:id="8825" w:author="nadira firinda" w:date="2022-10-29T23:37:00Z">
                <w:pPr>
                  <w:spacing w:after="0"/>
                </w:pPr>
              </w:pPrChange>
            </w:pPr>
            <w:del w:id="8826" w:author="nadira firinda" w:date="2022-10-29T23:30:00Z">
              <w:r w:rsidRPr="00006ABF" w:rsidDel="00E35D67">
                <w:rPr>
                  <w:rFonts w:ascii="Times New Roman" w:hAnsi="Times New Roman" w:cs="Times New Roman"/>
                  <w:szCs w:val="20"/>
                </w:rPr>
                <w:delText>Sektor Informasi dan Komunikasi</w:delText>
              </w:r>
              <w:bookmarkStart w:id="8827" w:name="_Toc117979215"/>
              <w:bookmarkStart w:id="8828" w:name="_Toc117980863"/>
              <w:bookmarkEnd w:id="8827"/>
              <w:bookmarkEnd w:id="8828"/>
            </w:del>
          </w:p>
        </w:tc>
        <w:tc>
          <w:tcPr>
            <w:tcW w:w="1134" w:type="dxa"/>
            <w:tcBorders>
              <w:top w:val="dotted" w:sz="8" w:space="0" w:color="7F7F7F"/>
              <w:left w:val="dotted" w:sz="8" w:space="0" w:color="7F7F7F"/>
              <w:bottom w:val="dotted" w:sz="8" w:space="0" w:color="7F7F7F"/>
              <w:right w:val="dotted" w:sz="8" w:space="0" w:color="7F7F7F"/>
            </w:tcBorders>
            <w:shd w:val="clear" w:color="auto" w:fill="auto"/>
            <w:tcMar>
              <w:top w:w="15" w:type="dxa"/>
              <w:left w:w="108" w:type="dxa"/>
              <w:bottom w:w="0" w:type="dxa"/>
              <w:right w:w="108" w:type="dxa"/>
            </w:tcMar>
          </w:tcPr>
          <w:p w14:paraId="630F617D" w14:textId="3CF22E73" w:rsidR="002430C1" w:rsidRPr="00006ABF" w:rsidDel="00E35D67" w:rsidRDefault="00824817" w:rsidP="00CC4C47">
            <w:pPr>
              <w:spacing w:line="360" w:lineRule="auto"/>
              <w:jc w:val="center"/>
              <w:rPr>
                <w:del w:id="8829" w:author="nadira firinda" w:date="2022-10-29T23:30:00Z"/>
                <w:rFonts w:ascii="Times New Roman" w:hAnsi="Times New Roman" w:cs="Times New Roman"/>
              </w:rPr>
              <w:pPrChange w:id="8830" w:author="nadira firinda" w:date="2022-10-29T23:37:00Z">
                <w:pPr>
                  <w:jc w:val="center"/>
                </w:pPr>
              </w:pPrChange>
            </w:pPr>
            <w:del w:id="8831" w:author="nadira firinda" w:date="2022-10-29T23:30:00Z">
              <w:r w:rsidRPr="00006ABF" w:rsidDel="00E35D67">
                <w:rPr>
                  <w:rFonts w:ascii="Times New Roman" w:hAnsi="Times New Roman" w:cs="Times New Roman"/>
                </w:rPr>
                <w:delText>0.3172</w:delText>
              </w:r>
              <w:bookmarkStart w:id="8832" w:name="_Toc117979216"/>
              <w:bookmarkStart w:id="8833" w:name="_Toc117980864"/>
              <w:bookmarkEnd w:id="8832"/>
              <w:bookmarkEnd w:id="8833"/>
            </w:del>
          </w:p>
        </w:tc>
        <w:tc>
          <w:tcPr>
            <w:tcW w:w="1203" w:type="dxa"/>
            <w:tcBorders>
              <w:top w:val="dotted" w:sz="8" w:space="0" w:color="7F7F7F"/>
              <w:left w:val="dotted" w:sz="8" w:space="0" w:color="7F7F7F"/>
              <w:bottom w:val="dotted" w:sz="8" w:space="0" w:color="7F7F7F"/>
              <w:right w:val="nil"/>
            </w:tcBorders>
            <w:shd w:val="clear" w:color="auto" w:fill="auto"/>
            <w:tcMar>
              <w:top w:w="15" w:type="dxa"/>
              <w:left w:w="108" w:type="dxa"/>
              <w:bottom w:w="0" w:type="dxa"/>
              <w:right w:w="108" w:type="dxa"/>
            </w:tcMar>
            <w:vAlign w:val="center"/>
          </w:tcPr>
          <w:p w14:paraId="601BD59F" w14:textId="64DED779" w:rsidR="002430C1" w:rsidRPr="00006ABF" w:rsidDel="00E35D67" w:rsidRDefault="00E51607" w:rsidP="00CC4C47">
            <w:pPr>
              <w:spacing w:after="0" w:line="360" w:lineRule="auto"/>
              <w:jc w:val="center"/>
              <w:rPr>
                <w:del w:id="8834" w:author="nadira firinda" w:date="2022-10-29T23:30:00Z"/>
                <w:rFonts w:ascii="Times New Roman" w:hAnsi="Times New Roman" w:cs="Times New Roman"/>
                <w:szCs w:val="20"/>
              </w:rPr>
              <w:pPrChange w:id="8835" w:author="nadira firinda" w:date="2022-10-29T23:37:00Z">
                <w:pPr>
                  <w:spacing w:after="0"/>
                  <w:jc w:val="center"/>
                </w:pPr>
              </w:pPrChange>
            </w:pPr>
            <w:del w:id="8836" w:author="nadira firinda" w:date="2022-10-29T23:30:00Z">
              <w:r w:rsidRPr="00006ABF" w:rsidDel="00E35D67">
                <w:rPr>
                  <w:rFonts w:ascii="Times New Roman" w:hAnsi="Times New Roman" w:cs="Times New Roman"/>
                  <w:szCs w:val="20"/>
                </w:rPr>
                <w:delText>***</w:delText>
              </w:r>
              <w:bookmarkStart w:id="8837" w:name="_Toc117979217"/>
              <w:bookmarkStart w:id="8838" w:name="_Toc117980865"/>
              <w:bookmarkEnd w:id="8837"/>
              <w:bookmarkEnd w:id="8838"/>
            </w:del>
          </w:p>
        </w:tc>
        <w:bookmarkStart w:id="8839" w:name="_Toc117979218"/>
        <w:bookmarkStart w:id="8840" w:name="_Toc117980866"/>
        <w:bookmarkEnd w:id="8839"/>
        <w:bookmarkEnd w:id="8840"/>
      </w:tr>
      <w:tr w:rsidR="002430C1" w:rsidRPr="00006ABF" w:rsidDel="00E35D67" w14:paraId="07445773" w14:textId="608F071C" w:rsidTr="00041F21">
        <w:trPr>
          <w:trHeight w:val="433"/>
          <w:del w:id="8841" w:author="nadira firinda" w:date="2022-10-29T23:30:00Z"/>
        </w:trPr>
        <w:tc>
          <w:tcPr>
            <w:tcW w:w="3969" w:type="dxa"/>
            <w:tcBorders>
              <w:top w:val="dotted" w:sz="8" w:space="0" w:color="7F7F7F"/>
              <w:left w:val="nil"/>
              <w:bottom w:val="dotted" w:sz="8" w:space="0" w:color="7F7F7F"/>
              <w:right w:val="dotted" w:sz="8" w:space="0" w:color="7F7F7F"/>
            </w:tcBorders>
            <w:shd w:val="clear" w:color="auto" w:fill="auto"/>
            <w:tcMar>
              <w:top w:w="15" w:type="dxa"/>
              <w:left w:w="108" w:type="dxa"/>
              <w:bottom w:w="0" w:type="dxa"/>
              <w:right w:w="108" w:type="dxa"/>
            </w:tcMar>
          </w:tcPr>
          <w:p w14:paraId="56067E34" w14:textId="0D5E0483" w:rsidR="002430C1" w:rsidRPr="00006ABF" w:rsidDel="00E35D67" w:rsidRDefault="002430C1" w:rsidP="00CC4C47">
            <w:pPr>
              <w:spacing w:line="360" w:lineRule="auto"/>
              <w:rPr>
                <w:del w:id="8842" w:author="nadira firinda" w:date="2022-10-29T23:30:00Z"/>
                <w:rFonts w:ascii="Times New Roman" w:hAnsi="Times New Roman" w:cs="Times New Roman"/>
              </w:rPr>
              <w:pPrChange w:id="8843" w:author="nadira firinda" w:date="2022-10-29T23:37:00Z">
                <w:pPr/>
              </w:pPrChange>
            </w:pPr>
            <w:del w:id="8844" w:author="nadira firinda" w:date="2022-10-29T23:30:00Z">
              <w:r w:rsidRPr="00006ABF" w:rsidDel="00E35D67">
                <w:rPr>
                  <w:rFonts w:ascii="Times New Roman" w:hAnsi="Times New Roman" w:cs="Times New Roman"/>
                </w:rPr>
                <w:delText>ECM_G05WWRRL(-1)</w:delText>
              </w:r>
              <w:bookmarkStart w:id="8845" w:name="_Toc117979219"/>
              <w:bookmarkStart w:id="8846" w:name="_Toc117980867"/>
              <w:bookmarkEnd w:id="8845"/>
              <w:bookmarkEnd w:id="8846"/>
            </w:del>
          </w:p>
        </w:tc>
        <w:tc>
          <w:tcPr>
            <w:tcW w:w="2694" w:type="dxa"/>
            <w:gridSpan w:val="2"/>
            <w:tcBorders>
              <w:top w:val="dotted" w:sz="8" w:space="0" w:color="7F7F7F"/>
              <w:left w:val="dotted" w:sz="8" w:space="0" w:color="7F7F7F"/>
              <w:bottom w:val="dotted" w:sz="8" w:space="0" w:color="7F7F7F"/>
              <w:right w:val="dotted" w:sz="8" w:space="0" w:color="7F7F7F"/>
            </w:tcBorders>
            <w:shd w:val="clear" w:color="auto" w:fill="auto"/>
            <w:tcMar>
              <w:top w:w="15" w:type="dxa"/>
              <w:left w:w="108" w:type="dxa"/>
              <w:bottom w:w="0" w:type="dxa"/>
              <w:right w:w="108" w:type="dxa"/>
            </w:tcMar>
            <w:vAlign w:val="center"/>
          </w:tcPr>
          <w:p w14:paraId="52246FF9" w14:textId="279B928E" w:rsidR="002430C1" w:rsidRPr="00006ABF" w:rsidDel="00E35D67" w:rsidRDefault="002430C1" w:rsidP="00CC4C47">
            <w:pPr>
              <w:spacing w:after="0" w:line="360" w:lineRule="auto"/>
              <w:rPr>
                <w:del w:id="8847" w:author="nadira firinda" w:date="2022-10-29T23:30:00Z"/>
                <w:rFonts w:ascii="Times New Roman" w:hAnsi="Times New Roman" w:cs="Times New Roman"/>
                <w:szCs w:val="20"/>
              </w:rPr>
              <w:pPrChange w:id="8848" w:author="nadira firinda" w:date="2022-10-29T23:37:00Z">
                <w:pPr>
                  <w:spacing w:after="0"/>
                </w:pPr>
              </w:pPrChange>
            </w:pPr>
            <w:del w:id="8849" w:author="nadira firinda" w:date="2022-10-29T23:30:00Z">
              <w:r w:rsidRPr="00006ABF" w:rsidDel="00E35D67">
                <w:rPr>
                  <w:rFonts w:ascii="Times New Roman" w:hAnsi="Times New Roman" w:cs="Times New Roman"/>
                  <w:szCs w:val="20"/>
                </w:rPr>
                <w:delText>ECM Pengadaan Air</w:delText>
              </w:r>
              <w:bookmarkStart w:id="8850" w:name="_Toc117979220"/>
              <w:bookmarkStart w:id="8851" w:name="_Toc117980868"/>
              <w:bookmarkEnd w:id="8850"/>
              <w:bookmarkEnd w:id="8851"/>
            </w:del>
          </w:p>
        </w:tc>
        <w:tc>
          <w:tcPr>
            <w:tcW w:w="1134" w:type="dxa"/>
            <w:tcBorders>
              <w:top w:val="dotted" w:sz="8" w:space="0" w:color="7F7F7F"/>
              <w:left w:val="dotted" w:sz="8" w:space="0" w:color="7F7F7F"/>
              <w:bottom w:val="dotted" w:sz="8" w:space="0" w:color="7F7F7F"/>
              <w:right w:val="dotted" w:sz="8" w:space="0" w:color="7F7F7F"/>
            </w:tcBorders>
            <w:shd w:val="clear" w:color="auto" w:fill="auto"/>
            <w:tcMar>
              <w:top w:w="15" w:type="dxa"/>
              <w:left w:w="108" w:type="dxa"/>
              <w:bottom w:w="0" w:type="dxa"/>
              <w:right w:w="108" w:type="dxa"/>
            </w:tcMar>
          </w:tcPr>
          <w:p w14:paraId="5AE8908D" w14:textId="6633EA7B" w:rsidR="002430C1" w:rsidRPr="00006ABF" w:rsidDel="00E35D67" w:rsidRDefault="00824817" w:rsidP="00CC4C47">
            <w:pPr>
              <w:spacing w:line="360" w:lineRule="auto"/>
              <w:jc w:val="center"/>
              <w:rPr>
                <w:del w:id="8852" w:author="nadira firinda" w:date="2022-10-29T23:30:00Z"/>
                <w:rFonts w:ascii="Times New Roman" w:hAnsi="Times New Roman" w:cs="Times New Roman"/>
              </w:rPr>
              <w:pPrChange w:id="8853" w:author="nadira firinda" w:date="2022-10-29T23:37:00Z">
                <w:pPr>
                  <w:jc w:val="center"/>
                </w:pPr>
              </w:pPrChange>
            </w:pPr>
            <w:del w:id="8854" w:author="nadira firinda" w:date="2022-10-29T23:30:00Z">
              <w:r w:rsidRPr="00006ABF" w:rsidDel="00E35D67">
                <w:rPr>
                  <w:rFonts w:ascii="Times New Roman" w:hAnsi="Times New Roman" w:cs="Times New Roman"/>
                </w:rPr>
                <w:delText>-0.2289</w:delText>
              </w:r>
              <w:bookmarkStart w:id="8855" w:name="_Toc117979221"/>
              <w:bookmarkStart w:id="8856" w:name="_Toc117980869"/>
              <w:bookmarkEnd w:id="8855"/>
              <w:bookmarkEnd w:id="8856"/>
            </w:del>
          </w:p>
        </w:tc>
        <w:tc>
          <w:tcPr>
            <w:tcW w:w="1203" w:type="dxa"/>
            <w:tcBorders>
              <w:top w:val="dotted" w:sz="8" w:space="0" w:color="7F7F7F"/>
              <w:left w:val="dotted" w:sz="8" w:space="0" w:color="7F7F7F"/>
              <w:bottom w:val="dotted" w:sz="8" w:space="0" w:color="7F7F7F"/>
              <w:right w:val="nil"/>
            </w:tcBorders>
            <w:shd w:val="clear" w:color="auto" w:fill="auto"/>
            <w:tcMar>
              <w:top w:w="15" w:type="dxa"/>
              <w:left w:w="108" w:type="dxa"/>
              <w:bottom w:w="0" w:type="dxa"/>
              <w:right w:w="108" w:type="dxa"/>
            </w:tcMar>
            <w:vAlign w:val="center"/>
          </w:tcPr>
          <w:p w14:paraId="26FE5D0C" w14:textId="05170E5F" w:rsidR="002430C1" w:rsidRPr="00006ABF" w:rsidDel="00E35D67" w:rsidRDefault="002430C1" w:rsidP="00CC4C47">
            <w:pPr>
              <w:spacing w:after="0" w:line="360" w:lineRule="auto"/>
              <w:jc w:val="center"/>
              <w:rPr>
                <w:del w:id="8857" w:author="nadira firinda" w:date="2022-10-29T23:30:00Z"/>
                <w:rFonts w:ascii="Times New Roman" w:hAnsi="Times New Roman" w:cs="Times New Roman"/>
                <w:szCs w:val="20"/>
              </w:rPr>
              <w:pPrChange w:id="8858" w:author="nadira firinda" w:date="2022-10-29T23:37:00Z">
                <w:pPr>
                  <w:spacing w:after="0"/>
                  <w:jc w:val="center"/>
                </w:pPr>
              </w:pPrChange>
            </w:pPr>
            <w:del w:id="8859" w:author="nadira firinda" w:date="2022-10-29T23:30:00Z">
              <w:r w:rsidRPr="00006ABF" w:rsidDel="00E35D67">
                <w:rPr>
                  <w:rFonts w:ascii="Times New Roman" w:hAnsi="Times New Roman" w:cs="Times New Roman"/>
                  <w:szCs w:val="20"/>
                </w:rPr>
                <w:delText>*</w:delText>
              </w:r>
              <w:r w:rsidR="00824817" w:rsidRPr="00006ABF" w:rsidDel="00E35D67">
                <w:rPr>
                  <w:rFonts w:ascii="Times New Roman" w:hAnsi="Times New Roman" w:cs="Times New Roman"/>
                  <w:szCs w:val="20"/>
                </w:rPr>
                <w:delText>*</w:delText>
              </w:r>
              <w:bookmarkStart w:id="8860" w:name="_Toc117979222"/>
              <w:bookmarkStart w:id="8861" w:name="_Toc117980870"/>
              <w:bookmarkEnd w:id="8860"/>
              <w:bookmarkEnd w:id="8861"/>
            </w:del>
          </w:p>
        </w:tc>
        <w:bookmarkStart w:id="8862" w:name="_Toc117979223"/>
        <w:bookmarkStart w:id="8863" w:name="_Toc117980871"/>
        <w:bookmarkEnd w:id="8862"/>
        <w:bookmarkEnd w:id="8863"/>
      </w:tr>
      <w:tr w:rsidR="00D90278" w:rsidRPr="00006ABF" w:rsidDel="00E35D67" w14:paraId="79846393" w14:textId="510AAEC4" w:rsidTr="00FE59AD">
        <w:trPr>
          <w:trHeight w:val="363"/>
          <w:del w:id="8864" w:author="nadira firinda" w:date="2022-10-29T23:30:00Z"/>
        </w:trPr>
        <w:tc>
          <w:tcPr>
            <w:tcW w:w="9000" w:type="dxa"/>
            <w:gridSpan w:val="5"/>
            <w:tcBorders>
              <w:top w:val="dotted" w:sz="8" w:space="0" w:color="7F7F7F"/>
              <w:left w:val="nil"/>
              <w:bottom w:val="dotted" w:sz="8" w:space="0" w:color="7F7F7F"/>
              <w:right w:val="nil"/>
            </w:tcBorders>
            <w:shd w:val="clear" w:color="auto" w:fill="auto"/>
            <w:tcMar>
              <w:top w:w="15" w:type="dxa"/>
              <w:left w:w="108" w:type="dxa"/>
              <w:bottom w:w="0" w:type="dxa"/>
              <w:right w:w="108" w:type="dxa"/>
            </w:tcMar>
            <w:vAlign w:val="center"/>
            <w:hideMark/>
          </w:tcPr>
          <w:p w14:paraId="63DB9232" w14:textId="4EA2A7C2" w:rsidR="00D90278" w:rsidRPr="00006ABF" w:rsidDel="00E35D67" w:rsidRDefault="00D90278" w:rsidP="00CC4C47">
            <w:pPr>
              <w:spacing w:after="0" w:line="360" w:lineRule="auto"/>
              <w:rPr>
                <w:del w:id="8865" w:author="nadira firinda" w:date="2022-10-29T23:30:00Z"/>
                <w:rFonts w:ascii="Times New Roman" w:hAnsi="Times New Roman" w:cs="Times New Roman"/>
                <w:szCs w:val="20"/>
              </w:rPr>
              <w:pPrChange w:id="8866" w:author="nadira firinda" w:date="2022-10-29T23:37:00Z">
                <w:pPr>
                  <w:spacing w:after="0"/>
                </w:pPr>
              </w:pPrChange>
            </w:pPr>
            <w:del w:id="8867" w:author="nadira firinda" w:date="2022-10-29T23:30:00Z">
              <w:r w:rsidRPr="00006ABF" w:rsidDel="00E35D67">
                <w:rPr>
                  <w:rFonts w:ascii="Times New Roman" w:hAnsi="Times New Roman" w:cs="Times New Roman"/>
                  <w:szCs w:val="20"/>
                  <w:lang w:val="en-GB"/>
                </w:rPr>
                <w:delText xml:space="preserve">Dummy </w:delText>
              </w:r>
              <w:r w:rsidRPr="00006ABF" w:rsidDel="00E35D67">
                <w:rPr>
                  <w:rFonts w:ascii="Times New Roman" w:hAnsi="Times New Roman" w:cs="Times New Roman"/>
                  <w:szCs w:val="20"/>
                </w:rPr>
                <w:delText>w</w:delText>
              </w:r>
              <w:r w:rsidRPr="00006ABF" w:rsidDel="00E35D67">
                <w:rPr>
                  <w:rFonts w:ascii="Times New Roman" w:hAnsi="Times New Roman" w:cs="Times New Roman"/>
                  <w:noProof/>
                  <w:szCs w:val="20"/>
                  <w:lang w:val="en-GB"/>
                </w:rPr>
                <w:delText>aktu</w:delText>
              </w:r>
              <w:r w:rsidRPr="00006ABF" w:rsidDel="00E35D67">
                <w:rPr>
                  <w:rFonts w:ascii="Times New Roman" w:hAnsi="Times New Roman" w:cs="Times New Roman"/>
                  <w:szCs w:val="20"/>
                  <w:lang w:val="en-GB"/>
                </w:rPr>
                <w:delText xml:space="preserve">: </w:delText>
              </w:r>
              <w:r w:rsidRPr="00006ABF" w:rsidDel="00E35D67">
                <w:rPr>
                  <w:rFonts w:ascii="Times New Roman" w:hAnsi="Times New Roman" w:cs="Times New Roman"/>
                  <w:szCs w:val="20"/>
                </w:rPr>
                <w:delText>T=</w:delText>
              </w:r>
              <w:r w:rsidR="00D20E32" w:rsidRPr="00006ABF" w:rsidDel="00E35D67">
                <w:rPr>
                  <w:rFonts w:ascii="Times New Roman" w:hAnsi="Times New Roman" w:cs="Times New Roman"/>
                  <w:szCs w:val="20"/>
                </w:rPr>
                <w:delText>201</w:delText>
              </w:r>
              <w:r w:rsidR="00C47139" w:rsidRPr="00006ABF" w:rsidDel="00E35D67">
                <w:rPr>
                  <w:rFonts w:ascii="Times New Roman" w:hAnsi="Times New Roman" w:cs="Times New Roman"/>
                  <w:szCs w:val="20"/>
                </w:rPr>
                <w:delText>2</w:delText>
              </w:r>
              <w:r w:rsidR="00D20E32" w:rsidRPr="00006ABF" w:rsidDel="00E35D67">
                <w:rPr>
                  <w:rFonts w:ascii="Times New Roman" w:hAnsi="Times New Roman" w:cs="Times New Roman"/>
                  <w:szCs w:val="20"/>
                </w:rPr>
                <w:delText>.</w:delText>
              </w:r>
              <w:r w:rsidR="00C47139" w:rsidRPr="00006ABF" w:rsidDel="00E35D67">
                <w:rPr>
                  <w:rFonts w:ascii="Times New Roman" w:hAnsi="Times New Roman" w:cs="Times New Roman"/>
                  <w:szCs w:val="20"/>
                </w:rPr>
                <w:delText>7</w:delText>
              </w:r>
              <w:r w:rsidR="00D20E32" w:rsidRPr="00006ABF" w:rsidDel="00E35D67">
                <w:rPr>
                  <w:rFonts w:ascii="Times New Roman" w:hAnsi="Times New Roman" w:cs="Times New Roman"/>
                  <w:szCs w:val="20"/>
                </w:rPr>
                <w:delText>5, T=201</w:delText>
              </w:r>
              <w:r w:rsidR="00C47139" w:rsidRPr="00006ABF" w:rsidDel="00E35D67">
                <w:rPr>
                  <w:rFonts w:ascii="Times New Roman" w:hAnsi="Times New Roman" w:cs="Times New Roman"/>
                  <w:szCs w:val="20"/>
                </w:rPr>
                <w:delText>5</w:delText>
              </w:r>
              <w:r w:rsidR="00D20E32" w:rsidRPr="00006ABF" w:rsidDel="00E35D67">
                <w:rPr>
                  <w:rFonts w:ascii="Times New Roman" w:hAnsi="Times New Roman" w:cs="Times New Roman"/>
                  <w:szCs w:val="20"/>
                </w:rPr>
                <w:delText>.</w:delText>
              </w:r>
              <w:r w:rsidR="00C47139" w:rsidRPr="00006ABF" w:rsidDel="00E35D67">
                <w:rPr>
                  <w:rFonts w:ascii="Times New Roman" w:hAnsi="Times New Roman" w:cs="Times New Roman"/>
                  <w:szCs w:val="20"/>
                </w:rPr>
                <w:delText>2</w:delText>
              </w:r>
              <w:r w:rsidR="00D20E32" w:rsidRPr="00006ABF" w:rsidDel="00E35D67">
                <w:rPr>
                  <w:rFonts w:ascii="Times New Roman" w:hAnsi="Times New Roman" w:cs="Times New Roman"/>
                  <w:szCs w:val="20"/>
                </w:rPr>
                <w:delText>5</w:delText>
              </w:r>
              <w:r w:rsidR="00C47139" w:rsidRPr="00006ABF" w:rsidDel="00E35D67">
                <w:rPr>
                  <w:rFonts w:ascii="Times New Roman" w:hAnsi="Times New Roman" w:cs="Times New Roman"/>
                  <w:szCs w:val="20"/>
                </w:rPr>
                <w:delText>, T=2018.50, T=2018.75</w:delText>
              </w:r>
              <w:bookmarkStart w:id="8868" w:name="_Toc117979224"/>
              <w:bookmarkStart w:id="8869" w:name="_Toc117980872"/>
              <w:bookmarkEnd w:id="8868"/>
              <w:bookmarkEnd w:id="8869"/>
            </w:del>
          </w:p>
        </w:tc>
        <w:bookmarkStart w:id="8870" w:name="_Toc117979225"/>
        <w:bookmarkStart w:id="8871" w:name="_Toc117980873"/>
        <w:bookmarkEnd w:id="8870"/>
        <w:bookmarkEnd w:id="8871"/>
      </w:tr>
      <w:tr w:rsidR="00D90278" w:rsidRPr="00006ABF" w:rsidDel="00E35D67" w14:paraId="2AA5EC71" w14:textId="3DAA87A6" w:rsidTr="00FE59AD">
        <w:trPr>
          <w:trHeight w:val="433"/>
          <w:del w:id="8872" w:author="nadira firinda" w:date="2022-10-29T23:30:00Z"/>
        </w:trPr>
        <w:tc>
          <w:tcPr>
            <w:tcW w:w="9000" w:type="dxa"/>
            <w:gridSpan w:val="5"/>
            <w:tcBorders>
              <w:top w:val="dotted" w:sz="8" w:space="0" w:color="7F7F7F"/>
              <w:left w:val="nil"/>
              <w:bottom w:val="dotted" w:sz="8" w:space="0" w:color="7F7F7F"/>
              <w:right w:val="nil"/>
            </w:tcBorders>
            <w:shd w:val="clear" w:color="auto" w:fill="92D050"/>
            <w:tcMar>
              <w:top w:w="15" w:type="dxa"/>
              <w:left w:w="108" w:type="dxa"/>
              <w:bottom w:w="0" w:type="dxa"/>
              <w:right w:w="108" w:type="dxa"/>
            </w:tcMar>
            <w:vAlign w:val="center"/>
            <w:hideMark/>
          </w:tcPr>
          <w:p w14:paraId="66ECEF51" w14:textId="1762A040" w:rsidR="00D90278" w:rsidRPr="00006ABF" w:rsidDel="00E35D67" w:rsidRDefault="00D90278" w:rsidP="00CC4C47">
            <w:pPr>
              <w:spacing w:after="0" w:line="360" w:lineRule="auto"/>
              <w:rPr>
                <w:del w:id="8873" w:author="nadira firinda" w:date="2022-10-29T23:30:00Z"/>
                <w:rFonts w:ascii="Times New Roman" w:hAnsi="Times New Roman" w:cs="Times New Roman"/>
                <w:szCs w:val="20"/>
              </w:rPr>
              <w:pPrChange w:id="8874" w:author="nadira firinda" w:date="2022-10-29T23:37:00Z">
                <w:pPr>
                  <w:spacing w:after="0"/>
                </w:pPr>
              </w:pPrChange>
            </w:pPr>
            <w:del w:id="8875" w:author="nadira firinda" w:date="2022-10-29T23:30:00Z">
              <w:r w:rsidRPr="00006ABF" w:rsidDel="00E35D67">
                <w:rPr>
                  <w:rFonts w:ascii="Times New Roman" w:hAnsi="Times New Roman" w:cs="Times New Roman"/>
                  <w:b/>
                  <w:bCs/>
                  <w:szCs w:val="20"/>
                </w:rPr>
                <w:delText>Diagnostic Test</w:delText>
              </w:r>
              <w:bookmarkStart w:id="8876" w:name="_Toc117979226"/>
              <w:bookmarkStart w:id="8877" w:name="_Toc117980874"/>
              <w:bookmarkEnd w:id="8876"/>
              <w:bookmarkEnd w:id="8877"/>
            </w:del>
          </w:p>
        </w:tc>
        <w:bookmarkStart w:id="8878" w:name="_Toc117979227"/>
        <w:bookmarkStart w:id="8879" w:name="_Toc117980875"/>
        <w:bookmarkEnd w:id="8878"/>
        <w:bookmarkEnd w:id="8879"/>
      </w:tr>
      <w:tr w:rsidR="00D90278" w:rsidRPr="00006ABF" w:rsidDel="00E35D67" w14:paraId="4639F8C8" w14:textId="547D10FB" w:rsidTr="00FE59AD">
        <w:trPr>
          <w:trHeight w:val="433"/>
          <w:del w:id="8880" w:author="nadira firinda" w:date="2022-10-29T23:30:00Z"/>
        </w:trPr>
        <w:tc>
          <w:tcPr>
            <w:tcW w:w="3969" w:type="dxa"/>
            <w:tcBorders>
              <w:top w:val="dotted" w:sz="8" w:space="0" w:color="7F7F7F"/>
              <w:left w:val="nil"/>
              <w:bottom w:val="dotted" w:sz="8" w:space="0" w:color="7F7F7F"/>
              <w:right w:val="nil"/>
            </w:tcBorders>
            <w:shd w:val="clear" w:color="auto" w:fill="auto"/>
            <w:tcMar>
              <w:top w:w="15" w:type="dxa"/>
              <w:left w:w="108" w:type="dxa"/>
              <w:bottom w:w="0" w:type="dxa"/>
              <w:right w:w="108" w:type="dxa"/>
            </w:tcMar>
            <w:vAlign w:val="center"/>
            <w:hideMark/>
          </w:tcPr>
          <w:p w14:paraId="3A6C61C0" w14:textId="1A5F54B6" w:rsidR="00D90278" w:rsidRPr="00006ABF" w:rsidDel="00E35D67" w:rsidRDefault="00D90278" w:rsidP="00CC4C47">
            <w:pPr>
              <w:spacing w:after="0" w:line="360" w:lineRule="auto"/>
              <w:rPr>
                <w:del w:id="8881" w:author="nadira firinda" w:date="2022-10-29T23:30:00Z"/>
                <w:rFonts w:ascii="Times New Roman" w:hAnsi="Times New Roman" w:cs="Times New Roman"/>
                <w:szCs w:val="20"/>
              </w:rPr>
              <w:pPrChange w:id="8882" w:author="nadira firinda" w:date="2022-10-29T23:37:00Z">
                <w:pPr>
                  <w:spacing w:after="0"/>
                </w:pPr>
              </w:pPrChange>
            </w:pPr>
            <w:del w:id="8883" w:author="nadira firinda" w:date="2022-10-29T23:30:00Z">
              <w:r w:rsidRPr="00006ABF" w:rsidDel="00E35D67">
                <w:rPr>
                  <w:rFonts w:ascii="Times New Roman" w:hAnsi="Times New Roman" w:cs="Times New Roman"/>
                  <w:szCs w:val="20"/>
                  <w:lang w:val="en-GB"/>
                </w:rPr>
                <w:delText>Adjusted R-Squared</w:delText>
              </w:r>
              <w:bookmarkStart w:id="8884" w:name="_Toc117979228"/>
              <w:bookmarkStart w:id="8885" w:name="_Toc117980876"/>
              <w:bookmarkEnd w:id="8884"/>
              <w:bookmarkEnd w:id="8885"/>
            </w:del>
          </w:p>
        </w:tc>
        <w:tc>
          <w:tcPr>
            <w:tcW w:w="236" w:type="dxa"/>
            <w:tcBorders>
              <w:top w:val="dotted" w:sz="8" w:space="0" w:color="7F7F7F"/>
              <w:left w:val="nil"/>
              <w:bottom w:val="dotted" w:sz="8" w:space="0" w:color="7F7F7F"/>
              <w:right w:val="nil"/>
            </w:tcBorders>
            <w:shd w:val="clear" w:color="auto" w:fill="auto"/>
            <w:tcMar>
              <w:top w:w="15" w:type="dxa"/>
              <w:left w:w="108" w:type="dxa"/>
              <w:bottom w:w="0" w:type="dxa"/>
              <w:right w:w="108" w:type="dxa"/>
            </w:tcMar>
            <w:vAlign w:val="center"/>
            <w:hideMark/>
          </w:tcPr>
          <w:p w14:paraId="6AEECD27" w14:textId="56418F80" w:rsidR="00D90278" w:rsidRPr="00006ABF" w:rsidDel="00E35D67" w:rsidRDefault="00D90278" w:rsidP="00CC4C47">
            <w:pPr>
              <w:spacing w:after="0" w:line="360" w:lineRule="auto"/>
              <w:rPr>
                <w:del w:id="8886" w:author="nadira firinda" w:date="2022-10-29T23:30:00Z"/>
                <w:rFonts w:ascii="Times New Roman" w:hAnsi="Times New Roman" w:cs="Times New Roman"/>
                <w:szCs w:val="20"/>
              </w:rPr>
              <w:pPrChange w:id="8887" w:author="nadira firinda" w:date="2022-10-29T23:37:00Z">
                <w:pPr>
                  <w:spacing w:after="0"/>
                </w:pPr>
              </w:pPrChange>
            </w:pPr>
            <w:bookmarkStart w:id="8888" w:name="_Toc117979229"/>
            <w:bookmarkStart w:id="8889" w:name="_Toc117980877"/>
            <w:bookmarkEnd w:id="8888"/>
            <w:bookmarkEnd w:id="8889"/>
          </w:p>
        </w:tc>
        <w:tc>
          <w:tcPr>
            <w:tcW w:w="2458" w:type="dxa"/>
            <w:tcBorders>
              <w:top w:val="dotted" w:sz="8" w:space="0" w:color="7F7F7F"/>
              <w:left w:val="nil"/>
              <w:bottom w:val="dotted" w:sz="8" w:space="0" w:color="7F7F7F"/>
              <w:right w:val="dotted" w:sz="8" w:space="0" w:color="7F7F7F"/>
            </w:tcBorders>
            <w:shd w:val="clear" w:color="auto" w:fill="auto"/>
            <w:tcMar>
              <w:top w:w="15" w:type="dxa"/>
              <w:left w:w="108" w:type="dxa"/>
              <w:bottom w:w="0" w:type="dxa"/>
              <w:right w:w="108" w:type="dxa"/>
            </w:tcMar>
            <w:vAlign w:val="center"/>
            <w:hideMark/>
          </w:tcPr>
          <w:p w14:paraId="6641392B" w14:textId="2C2B02FC" w:rsidR="00D90278" w:rsidRPr="00006ABF" w:rsidDel="00E35D67" w:rsidRDefault="00D90278" w:rsidP="00CC4C47">
            <w:pPr>
              <w:spacing w:after="0" w:line="360" w:lineRule="auto"/>
              <w:rPr>
                <w:del w:id="8890" w:author="nadira firinda" w:date="2022-10-29T23:30:00Z"/>
                <w:rFonts w:ascii="Times New Roman" w:hAnsi="Times New Roman" w:cs="Times New Roman"/>
                <w:szCs w:val="20"/>
              </w:rPr>
              <w:pPrChange w:id="8891" w:author="nadira firinda" w:date="2022-10-29T23:37:00Z">
                <w:pPr>
                  <w:spacing w:after="0"/>
                </w:pPr>
              </w:pPrChange>
            </w:pPr>
            <w:bookmarkStart w:id="8892" w:name="_Toc117979230"/>
            <w:bookmarkStart w:id="8893" w:name="_Toc117980878"/>
            <w:bookmarkEnd w:id="8892"/>
            <w:bookmarkEnd w:id="8893"/>
          </w:p>
        </w:tc>
        <w:tc>
          <w:tcPr>
            <w:tcW w:w="2337" w:type="dxa"/>
            <w:gridSpan w:val="2"/>
            <w:tcBorders>
              <w:top w:val="dotted" w:sz="8" w:space="0" w:color="7F7F7F"/>
              <w:left w:val="dotted" w:sz="8" w:space="0" w:color="7F7F7F"/>
              <w:bottom w:val="dotted" w:sz="8" w:space="0" w:color="7F7F7F"/>
              <w:right w:val="nil"/>
            </w:tcBorders>
            <w:shd w:val="clear" w:color="auto" w:fill="auto"/>
            <w:tcMar>
              <w:top w:w="15" w:type="dxa"/>
              <w:left w:w="108" w:type="dxa"/>
              <w:bottom w:w="0" w:type="dxa"/>
              <w:right w:w="108" w:type="dxa"/>
            </w:tcMar>
            <w:vAlign w:val="center"/>
            <w:hideMark/>
          </w:tcPr>
          <w:p w14:paraId="6F3B04F4" w14:textId="681A5007" w:rsidR="00D90278" w:rsidRPr="00006ABF" w:rsidDel="00E35D67" w:rsidRDefault="00824817" w:rsidP="00CC4C47">
            <w:pPr>
              <w:spacing w:after="0" w:line="360" w:lineRule="auto"/>
              <w:jc w:val="center"/>
              <w:rPr>
                <w:del w:id="8894" w:author="nadira firinda" w:date="2022-10-29T23:30:00Z"/>
                <w:rFonts w:ascii="Times New Roman" w:hAnsi="Times New Roman" w:cs="Times New Roman"/>
                <w:szCs w:val="20"/>
              </w:rPr>
              <w:pPrChange w:id="8895" w:author="nadira firinda" w:date="2022-10-29T23:37:00Z">
                <w:pPr>
                  <w:spacing w:after="0"/>
                  <w:jc w:val="center"/>
                </w:pPr>
              </w:pPrChange>
            </w:pPr>
            <w:del w:id="8896" w:author="nadira firinda" w:date="2022-10-29T23:30:00Z">
              <w:r w:rsidRPr="00006ABF" w:rsidDel="00E35D67">
                <w:rPr>
                  <w:rFonts w:ascii="Times New Roman" w:hAnsi="Times New Roman" w:cs="Times New Roman"/>
                  <w:szCs w:val="20"/>
                </w:rPr>
                <w:delText>0.6106</w:delText>
              </w:r>
              <w:bookmarkStart w:id="8897" w:name="_Toc117979231"/>
              <w:bookmarkStart w:id="8898" w:name="_Toc117980879"/>
              <w:bookmarkEnd w:id="8897"/>
              <w:bookmarkEnd w:id="8898"/>
            </w:del>
          </w:p>
        </w:tc>
        <w:bookmarkStart w:id="8899" w:name="_Toc117979232"/>
        <w:bookmarkStart w:id="8900" w:name="_Toc117980880"/>
        <w:bookmarkEnd w:id="8899"/>
        <w:bookmarkEnd w:id="8900"/>
      </w:tr>
      <w:tr w:rsidR="00D90278" w:rsidRPr="00006ABF" w:rsidDel="00E35D67" w14:paraId="2462ABC7" w14:textId="51F56D25" w:rsidTr="00FE59AD">
        <w:trPr>
          <w:trHeight w:val="433"/>
          <w:del w:id="8901" w:author="nadira firinda" w:date="2022-10-29T23:30:00Z"/>
        </w:trPr>
        <w:tc>
          <w:tcPr>
            <w:tcW w:w="3969" w:type="dxa"/>
            <w:tcBorders>
              <w:top w:val="dotted" w:sz="8" w:space="0" w:color="7F7F7F"/>
              <w:left w:val="nil"/>
              <w:bottom w:val="dotted" w:sz="8" w:space="0" w:color="7F7F7F"/>
              <w:right w:val="nil"/>
            </w:tcBorders>
            <w:shd w:val="clear" w:color="auto" w:fill="auto"/>
            <w:tcMar>
              <w:top w:w="15" w:type="dxa"/>
              <w:left w:w="108" w:type="dxa"/>
              <w:bottom w:w="0" w:type="dxa"/>
              <w:right w:w="108" w:type="dxa"/>
            </w:tcMar>
            <w:vAlign w:val="center"/>
          </w:tcPr>
          <w:p w14:paraId="3909D91D" w14:textId="169B3102" w:rsidR="00D90278" w:rsidRPr="00006ABF" w:rsidDel="00E35D67" w:rsidRDefault="00D90278" w:rsidP="00CC4C47">
            <w:pPr>
              <w:spacing w:after="0" w:line="360" w:lineRule="auto"/>
              <w:rPr>
                <w:del w:id="8902" w:author="nadira firinda" w:date="2022-10-29T23:30:00Z"/>
                <w:rFonts w:ascii="Times New Roman" w:hAnsi="Times New Roman" w:cs="Times New Roman"/>
                <w:szCs w:val="20"/>
                <w:lang w:val="en-GB"/>
              </w:rPr>
              <w:pPrChange w:id="8903" w:author="nadira firinda" w:date="2022-10-29T23:37:00Z">
                <w:pPr>
                  <w:spacing w:after="0"/>
                </w:pPr>
              </w:pPrChange>
            </w:pPr>
            <w:del w:id="8904" w:author="nadira firinda" w:date="2022-10-29T23:30:00Z">
              <w:r w:rsidRPr="00006ABF" w:rsidDel="00E35D67">
                <w:rPr>
                  <w:rFonts w:ascii="Times New Roman" w:hAnsi="Times New Roman" w:cs="Times New Roman"/>
                  <w:szCs w:val="20"/>
                  <w:lang w:val="en-GB"/>
                </w:rPr>
                <w:delText>LM Test Stat</w:delText>
              </w:r>
              <w:bookmarkStart w:id="8905" w:name="_Toc117979233"/>
              <w:bookmarkStart w:id="8906" w:name="_Toc117980881"/>
              <w:bookmarkEnd w:id="8905"/>
              <w:bookmarkEnd w:id="8906"/>
            </w:del>
          </w:p>
        </w:tc>
        <w:tc>
          <w:tcPr>
            <w:tcW w:w="236" w:type="dxa"/>
            <w:tcBorders>
              <w:top w:val="dotted" w:sz="8" w:space="0" w:color="7F7F7F"/>
              <w:left w:val="nil"/>
              <w:bottom w:val="dotted" w:sz="8" w:space="0" w:color="7F7F7F"/>
              <w:right w:val="nil"/>
            </w:tcBorders>
            <w:shd w:val="clear" w:color="auto" w:fill="auto"/>
            <w:tcMar>
              <w:top w:w="15" w:type="dxa"/>
              <w:left w:w="108" w:type="dxa"/>
              <w:bottom w:w="0" w:type="dxa"/>
              <w:right w:w="108" w:type="dxa"/>
            </w:tcMar>
            <w:vAlign w:val="center"/>
          </w:tcPr>
          <w:p w14:paraId="49DAF9D0" w14:textId="5AB3D37F" w:rsidR="00D90278" w:rsidRPr="00006ABF" w:rsidDel="00E35D67" w:rsidRDefault="00D90278" w:rsidP="00CC4C47">
            <w:pPr>
              <w:spacing w:after="0" w:line="360" w:lineRule="auto"/>
              <w:rPr>
                <w:del w:id="8907" w:author="nadira firinda" w:date="2022-10-29T23:30:00Z"/>
                <w:rFonts w:ascii="Times New Roman" w:hAnsi="Times New Roman" w:cs="Times New Roman"/>
                <w:szCs w:val="20"/>
              </w:rPr>
              <w:pPrChange w:id="8908" w:author="nadira firinda" w:date="2022-10-29T23:37:00Z">
                <w:pPr>
                  <w:spacing w:after="0"/>
                </w:pPr>
              </w:pPrChange>
            </w:pPr>
            <w:bookmarkStart w:id="8909" w:name="_Toc117979234"/>
            <w:bookmarkStart w:id="8910" w:name="_Toc117980882"/>
            <w:bookmarkEnd w:id="8909"/>
            <w:bookmarkEnd w:id="8910"/>
          </w:p>
        </w:tc>
        <w:tc>
          <w:tcPr>
            <w:tcW w:w="2458" w:type="dxa"/>
            <w:tcBorders>
              <w:top w:val="dotted" w:sz="8" w:space="0" w:color="7F7F7F"/>
              <w:left w:val="nil"/>
              <w:bottom w:val="dotted" w:sz="8" w:space="0" w:color="7F7F7F"/>
              <w:right w:val="dotted" w:sz="8" w:space="0" w:color="7F7F7F"/>
            </w:tcBorders>
            <w:shd w:val="clear" w:color="auto" w:fill="auto"/>
            <w:tcMar>
              <w:top w:w="15" w:type="dxa"/>
              <w:left w:w="108" w:type="dxa"/>
              <w:bottom w:w="0" w:type="dxa"/>
              <w:right w:w="108" w:type="dxa"/>
            </w:tcMar>
            <w:vAlign w:val="center"/>
          </w:tcPr>
          <w:p w14:paraId="70AE76F4" w14:textId="3FC58AB3" w:rsidR="00D90278" w:rsidRPr="00006ABF" w:rsidDel="00E35D67" w:rsidRDefault="00D90278" w:rsidP="00CC4C47">
            <w:pPr>
              <w:spacing w:after="0" w:line="360" w:lineRule="auto"/>
              <w:rPr>
                <w:del w:id="8911" w:author="nadira firinda" w:date="2022-10-29T23:30:00Z"/>
                <w:rFonts w:ascii="Times New Roman" w:hAnsi="Times New Roman" w:cs="Times New Roman"/>
                <w:szCs w:val="20"/>
              </w:rPr>
              <w:pPrChange w:id="8912" w:author="nadira firinda" w:date="2022-10-29T23:37:00Z">
                <w:pPr>
                  <w:spacing w:after="0"/>
                </w:pPr>
              </w:pPrChange>
            </w:pPr>
            <w:bookmarkStart w:id="8913" w:name="_Toc117979235"/>
            <w:bookmarkStart w:id="8914" w:name="_Toc117980883"/>
            <w:bookmarkEnd w:id="8913"/>
            <w:bookmarkEnd w:id="8914"/>
          </w:p>
        </w:tc>
        <w:tc>
          <w:tcPr>
            <w:tcW w:w="2337" w:type="dxa"/>
            <w:gridSpan w:val="2"/>
            <w:tcBorders>
              <w:top w:val="dotted" w:sz="8" w:space="0" w:color="7F7F7F"/>
              <w:left w:val="dotted" w:sz="8" w:space="0" w:color="7F7F7F"/>
              <w:bottom w:val="dotted" w:sz="8" w:space="0" w:color="7F7F7F"/>
              <w:right w:val="nil"/>
            </w:tcBorders>
            <w:shd w:val="clear" w:color="auto" w:fill="auto"/>
            <w:tcMar>
              <w:top w:w="15" w:type="dxa"/>
              <w:left w:w="108" w:type="dxa"/>
              <w:bottom w:w="0" w:type="dxa"/>
              <w:right w:w="108" w:type="dxa"/>
            </w:tcMar>
            <w:vAlign w:val="center"/>
          </w:tcPr>
          <w:p w14:paraId="70165909" w14:textId="3AE72EA6" w:rsidR="00D90278" w:rsidRPr="00006ABF" w:rsidDel="00E35D67" w:rsidRDefault="00824817" w:rsidP="00CC4C47">
            <w:pPr>
              <w:spacing w:after="0" w:line="360" w:lineRule="auto"/>
              <w:jc w:val="center"/>
              <w:rPr>
                <w:del w:id="8915" w:author="nadira firinda" w:date="2022-10-29T23:30:00Z"/>
                <w:rFonts w:ascii="Times New Roman" w:hAnsi="Times New Roman" w:cs="Times New Roman"/>
                <w:szCs w:val="20"/>
              </w:rPr>
              <w:pPrChange w:id="8916" w:author="nadira firinda" w:date="2022-10-29T23:37:00Z">
                <w:pPr>
                  <w:spacing w:after="0"/>
                  <w:jc w:val="center"/>
                </w:pPr>
              </w:pPrChange>
            </w:pPr>
            <w:del w:id="8917" w:author="nadira firinda" w:date="2022-10-29T23:30:00Z">
              <w:r w:rsidRPr="00006ABF" w:rsidDel="00E35D67">
                <w:rPr>
                  <w:rFonts w:ascii="Times New Roman" w:hAnsi="Times New Roman" w:cs="Times New Roman"/>
                  <w:szCs w:val="20"/>
                </w:rPr>
                <w:delText>0.9726</w:delText>
              </w:r>
              <w:bookmarkStart w:id="8918" w:name="_Toc117979236"/>
              <w:bookmarkStart w:id="8919" w:name="_Toc117980884"/>
              <w:bookmarkEnd w:id="8918"/>
              <w:bookmarkEnd w:id="8919"/>
            </w:del>
          </w:p>
        </w:tc>
        <w:bookmarkStart w:id="8920" w:name="_Toc117979237"/>
        <w:bookmarkStart w:id="8921" w:name="_Toc117980885"/>
        <w:bookmarkEnd w:id="8920"/>
        <w:bookmarkEnd w:id="8921"/>
      </w:tr>
      <w:tr w:rsidR="00D90278" w:rsidRPr="00006ABF" w:rsidDel="00E35D67" w14:paraId="08E2998C" w14:textId="395E9BC8" w:rsidTr="00FE59AD">
        <w:trPr>
          <w:trHeight w:val="433"/>
          <w:del w:id="8922" w:author="nadira firinda" w:date="2022-10-29T23:30:00Z"/>
        </w:trPr>
        <w:tc>
          <w:tcPr>
            <w:tcW w:w="3969" w:type="dxa"/>
            <w:tcBorders>
              <w:top w:val="dotted" w:sz="8" w:space="0" w:color="7F7F7F"/>
              <w:left w:val="nil"/>
              <w:bottom w:val="dotted" w:sz="8" w:space="0" w:color="7F7F7F"/>
              <w:right w:val="nil"/>
            </w:tcBorders>
            <w:shd w:val="clear" w:color="auto" w:fill="auto"/>
            <w:tcMar>
              <w:top w:w="15" w:type="dxa"/>
              <w:left w:w="108" w:type="dxa"/>
              <w:bottom w:w="0" w:type="dxa"/>
              <w:right w:w="108" w:type="dxa"/>
            </w:tcMar>
            <w:vAlign w:val="center"/>
          </w:tcPr>
          <w:p w14:paraId="7864AE5B" w14:textId="5627CC36" w:rsidR="00D90278" w:rsidRPr="00006ABF" w:rsidDel="00E35D67" w:rsidRDefault="00D90278" w:rsidP="00CC4C47">
            <w:pPr>
              <w:spacing w:after="0" w:line="360" w:lineRule="auto"/>
              <w:rPr>
                <w:del w:id="8923" w:author="nadira firinda" w:date="2022-10-29T23:30:00Z"/>
                <w:rFonts w:ascii="Times New Roman" w:hAnsi="Times New Roman" w:cs="Times New Roman"/>
                <w:szCs w:val="20"/>
                <w:lang w:val="en-GB"/>
              </w:rPr>
              <w:pPrChange w:id="8924" w:author="nadira firinda" w:date="2022-10-29T23:37:00Z">
                <w:pPr>
                  <w:spacing w:after="0"/>
                </w:pPr>
              </w:pPrChange>
            </w:pPr>
            <w:del w:id="8925" w:author="nadira firinda" w:date="2022-10-29T23:30:00Z">
              <w:r w:rsidRPr="00006ABF" w:rsidDel="00E35D67">
                <w:rPr>
                  <w:rFonts w:ascii="Times New Roman" w:hAnsi="Times New Roman" w:cs="Times New Roman"/>
                  <w:noProof/>
                  <w:szCs w:val="20"/>
                  <w:lang w:val="en-GB"/>
                </w:rPr>
                <w:delText>Heteroskedasticity</w:delText>
              </w:r>
              <w:r w:rsidRPr="00006ABF" w:rsidDel="00E35D67">
                <w:rPr>
                  <w:rFonts w:ascii="Times New Roman" w:hAnsi="Times New Roman" w:cs="Times New Roman"/>
                  <w:szCs w:val="20"/>
                  <w:lang w:val="en-GB"/>
                </w:rPr>
                <w:delText xml:space="preserve"> Test Stat</w:delText>
              </w:r>
              <w:bookmarkStart w:id="8926" w:name="_Toc117979238"/>
              <w:bookmarkStart w:id="8927" w:name="_Toc117980886"/>
              <w:bookmarkEnd w:id="8926"/>
              <w:bookmarkEnd w:id="8927"/>
            </w:del>
          </w:p>
        </w:tc>
        <w:tc>
          <w:tcPr>
            <w:tcW w:w="236" w:type="dxa"/>
            <w:tcBorders>
              <w:top w:val="dotted" w:sz="8" w:space="0" w:color="7F7F7F"/>
              <w:left w:val="nil"/>
              <w:bottom w:val="dotted" w:sz="8" w:space="0" w:color="7F7F7F"/>
              <w:right w:val="nil"/>
            </w:tcBorders>
            <w:shd w:val="clear" w:color="auto" w:fill="auto"/>
            <w:tcMar>
              <w:top w:w="15" w:type="dxa"/>
              <w:left w:w="108" w:type="dxa"/>
              <w:bottom w:w="0" w:type="dxa"/>
              <w:right w:w="108" w:type="dxa"/>
            </w:tcMar>
            <w:vAlign w:val="center"/>
          </w:tcPr>
          <w:p w14:paraId="4981DAAF" w14:textId="4FD21925" w:rsidR="00D90278" w:rsidRPr="00006ABF" w:rsidDel="00E35D67" w:rsidRDefault="00D90278" w:rsidP="00CC4C47">
            <w:pPr>
              <w:spacing w:after="0" w:line="360" w:lineRule="auto"/>
              <w:rPr>
                <w:del w:id="8928" w:author="nadira firinda" w:date="2022-10-29T23:30:00Z"/>
                <w:rFonts w:ascii="Times New Roman" w:hAnsi="Times New Roman" w:cs="Times New Roman"/>
                <w:szCs w:val="20"/>
              </w:rPr>
              <w:pPrChange w:id="8929" w:author="nadira firinda" w:date="2022-10-29T23:37:00Z">
                <w:pPr>
                  <w:spacing w:after="0"/>
                </w:pPr>
              </w:pPrChange>
            </w:pPr>
            <w:bookmarkStart w:id="8930" w:name="_Toc117979239"/>
            <w:bookmarkStart w:id="8931" w:name="_Toc117980887"/>
            <w:bookmarkEnd w:id="8930"/>
            <w:bookmarkEnd w:id="8931"/>
          </w:p>
        </w:tc>
        <w:tc>
          <w:tcPr>
            <w:tcW w:w="2458" w:type="dxa"/>
            <w:tcBorders>
              <w:top w:val="dotted" w:sz="8" w:space="0" w:color="7F7F7F"/>
              <w:left w:val="nil"/>
              <w:bottom w:val="dotted" w:sz="8" w:space="0" w:color="7F7F7F"/>
              <w:right w:val="dotted" w:sz="8" w:space="0" w:color="7F7F7F"/>
            </w:tcBorders>
            <w:shd w:val="clear" w:color="auto" w:fill="auto"/>
            <w:tcMar>
              <w:top w:w="15" w:type="dxa"/>
              <w:left w:w="108" w:type="dxa"/>
              <w:bottom w:w="0" w:type="dxa"/>
              <w:right w:w="108" w:type="dxa"/>
            </w:tcMar>
            <w:vAlign w:val="center"/>
          </w:tcPr>
          <w:p w14:paraId="15AF4EB5" w14:textId="4A1B7F00" w:rsidR="00D90278" w:rsidRPr="00006ABF" w:rsidDel="00E35D67" w:rsidRDefault="00D90278" w:rsidP="00CC4C47">
            <w:pPr>
              <w:spacing w:after="0" w:line="360" w:lineRule="auto"/>
              <w:rPr>
                <w:del w:id="8932" w:author="nadira firinda" w:date="2022-10-29T23:30:00Z"/>
                <w:rFonts w:ascii="Times New Roman" w:hAnsi="Times New Roman" w:cs="Times New Roman"/>
                <w:szCs w:val="20"/>
              </w:rPr>
              <w:pPrChange w:id="8933" w:author="nadira firinda" w:date="2022-10-29T23:37:00Z">
                <w:pPr>
                  <w:spacing w:after="0"/>
                </w:pPr>
              </w:pPrChange>
            </w:pPr>
            <w:bookmarkStart w:id="8934" w:name="_Toc117979240"/>
            <w:bookmarkStart w:id="8935" w:name="_Toc117980888"/>
            <w:bookmarkEnd w:id="8934"/>
            <w:bookmarkEnd w:id="8935"/>
          </w:p>
        </w:tc>
        <w:tc>
          <w:tcPr>
            <w:tcW w:w="2337" w:type="dxa"/>
            <w:gridSpan w:val="2"/>
            <w:tcBorders>
              <w:top w:val="dotted" w:sz="8" w:space="0" w:color="7F7F7F"/>
              <w:left w:val="dotted" w:sz="8" w:space="0" w:color="7F7F7F"/>
              <w:bottom w:val="dotted" w:sz="8" w:space="0" w:color="7F7F7F"/>
              <w:right w:val="nil"/>
            </w:tcBorders>
            <w:shd w:val="clear" w:color="auto" w:fill="auto"/>
            <w:tcMar>
              <w:top w:w="15" w:type="dxa"/>
              <w:left w:w="108" w:type="dxa"/>
              <w:bottom w:w="0" w:type="dxa"/>
              <w:right w:w="108" w:type="dxa"/>
            </w:tcMar>
            <w:vAlign w:val="center"/>
          </w:tcPr>
          <w:p w14:paraId="016B3526" w14:textId="15BAC685" w:rsidR="00D90278" w:rsidRPr="00006ABF" w:rsidDel="00E35D67" w:rsidRDefault="00824817" w:rsidP="00CC4C47">
            <w:pPr>
              <w:spacing w:after="0" w:line="360" w:lineRule="auto"/>
              <w:jc w:val="center"/>
              <w:rPr>
                <w:del w:id="8936" w:author="nadira firinda" w:date="2022-10-29T23:30:00Z"/>
                <w:rFonts w:ascii="Times New Roman" w:hAnsi="Times New Roman" w:cs="Times New Roman"/>
                <w:szCs w:val="20"/>
              </w:rPr>
              <w:pPrChange w:id="8937" w:author="nadira firinda" w:date="2022-10-29T23:37:00Z">
                <w:pPr>
                  <w:spacing w:after="0"/>
                  <w:jc w:val="center"/>
                </w:pPr>
              </w:pPrChange>
            </w:pPr>
            <w:del w:id="8938" w:author="nadira firinda" w:date="2022-10-29T23:30:00Z">
              <w:r w:rsidRPr="00006ABF" w:rsidDel="00E35D67">
                <w:rPr>
                  <w:rFonts w:ascii="Times New Roman" w:hAnsi="Times New Roman" w:cs="Times New Roman"/>
                  <w:szCs w:val="20"/>
                </w:rPr>
                <w:delText>0.7538</w:delText>
              </w:r>
              <w:bookmarkStart w:id="8939" w:name="_Toc117979241"/>
              <w:bookmarkStart w:id="8940" w:name="_Toc117980889"/>
              <w:bookmarkEnd w:id="8939"/>
              <w:bookmarkEnd w:id="8940"/>
            </w:del>
          </w:p>
        </w:tc>
        <w:bookmarkStart w:id="8941" w:name="_Toc117979242"/>
        <w:bookmarkStart w:id="8942" w:name="_Toc117980890"/>
        <w:bookmarkEnd w:id="8941"/>
        <w:bookmarkEnd w:id="8942"/>
      </w:tr>
    </w:tbl>
    <w:p w14:paraId="66C23ECB" w14:textId="7D8B1BB9" w:rsidR="00D90278" w:rsidRPr="00E35D67" w:rsidDel="00E35D67" w:rsidRDefault="00D90278" w:rsidP="00CC4C47">
      <w:pPr>
        <w:spacing w:line="360" w:lineRule="auto"/>
        <w:rPr>
          <w:del w:id="8943" w:author="nadira firinda" w:date="2022-10-29T23:30:00Z"/>
          <w:rFonts w:ascii="Times New Roman" w:hAnsi="Times New Roman" w:cs="Times New Roman"/>
        </w:rPr>
        <w:pPrChange w:id="8944" w:author="nadira firinda" w:date="2022-10-29T23:37:00Z">
          <w:pPr/>
        </w:pPrChange>
      </w:pPr>
      <w:bookmarkStart w:id="8945" w:name="_Toc117979243"/>
      <w:bookmarkStart w:id="8946" w:name="_Toc117980891"/>
      <w:bookmarkEnd w:id="8945"/>
      <w:bookmarkEnd w:id="8946"/>
    </w:p>
    <w:p w14:paraId="099EC685" w14:textId="74189F04" w:rsidR="008272C7" w:rsidRPr="00E35D67" w:rsidDel="00E35D67" w:rsidRDefault="00824817" w:rsidP="00CC4C47">
      <w:pPr>
        <w:keepNext/>
        <w:spacing w:line="360" w:lineRule="auto"/>
        <w:rPr>
          <w:del w:id="8947" w:author="nadira firinda" w:date="2022-10-29T23:30:00Z"/>
          <w:rFonts w:ascii="Times New Roman" w:hAnsi="Times New Roman" w:cs="Times New Roman"/>
        </w:rPr>
        <w:pPrChange w:id="8948" w:author="nadira firinda" w:date="2022-10-29T23:37:00Z">
          <w:pPr>
            <w:keepNext/>
          </w:pPr>
        </w:pPrChange>
      </w:pPr>
      <w:del w:id="8949" w:author="nadira firinda" w:date="2022-10-29T23:30:00Z">
        <w:r w:rsidRPr="008B62E9" w:rsidDel="00E35D67">
          <w:rPr>
            <w:rFonts w:ascii="Times New Roman" w:hAnsi="Times New Roman" w:cs="Times New Roman"/>
          </w:rPr>
          <w:object w:dxaOrig="10020" w:dyaOrig="3385" w14:anchorId="4D9FF7A9">
            <v:shape id="_x0000_i1029" type="#_x0000_t75" style="width:452.55pt;height:152.45pt" o:ole="">
              <v:imagedata r:id="rId92" o:title=""/>
            </v:shape>
            <o:OLEObject Type="Embed" ProgID="EViews.Workfile.2" ShapeID="_x0000_i1029" DrawAspect="Content" ObjectID="_1728592415" r:id="rId93"/>
          </w:object>
        </w:r>
        <w:bookmarkStart w:id="8950" w:name="_Toc117979244"/>
        <w:bookmarkStart w:id="8951" w:name="_Toc117980892"/>
        <w:bookmarkEnd w:id="8950"/>
        <w:bookmarkEnd w:id="8951"/>
      </w:del>
    </w:p>
    <w:p w14:paraId="04D30572" w14:textId="501D40A6" w:rsidR="00333067" w:rsidRPr="00006ABF" w:rsidDel="00E35D67" w:rsidRDefault="008272C7" w:rsidP="00CC4C47">
      <w:pPr>
        <w:pStyle w:val="Caption"/>
        <w:spacing w:line="360" w:lineRule="auto"/>
        <w:rPr>
          <w:del w:id="8952" w:author="nadira firinda" w:date="2022-10-29T23:30:00Z"/>
        </w:rPr>
        <w:pPrChange w:id="8953" w:author="nadira firinda" w:date="2022-10-29T23:37:00Z">
          <w:pPr>
            <w:pStyle w:val="Caption"/>
          </w:pPr>
        </w:pPrChange>
      </w:pPr>
      <w:bookmarkStart w:id="8954" w:name="_Ref84942466"/>
      <w:bookmarkStart w:id="8955" w:name="_Toc84944783"/>
      <w:bookmarkStart w:id="8956" w:name="_Toc84944870"/>
      <w:del w:id="8957" w:author="nadira firinda" w:date="2022-10-29T23:30:00Z">
        <w:r w:rsidRPr="00006ABF" w:rsidDel="00E35D67">
          <w:delText xml:space="preserve">Gambar </w:delText>
        </w:r>
      </w:del>
      <w:ins w:id="8958" w:author="Prasasti Karunia Farista Ananto" w:date="2021-10-12T14:34:00Z">
        <w:del w:id="8959" w:author="nadira firinda" w:date="2022-10-29T23:30:00Z">
          <w:r w:rsidR="00046663" w:rsidRPr="00D206AB" w:rsidDel="00E35D67">
            <w:fldChar w:fldCharType="begin"/>
          </w:r>
          <w:r w:rsidR="00046663" w:rsidRPr="00006ABF" w:rsidDel="00E35D67">
            <w:delInstrText xml:space="preserve"> STYLEREF 1 \s </w:delInstrText>
          </w:r>
        </w:del>
      </w:ins>
      <w:del w:id="8960" w:author="nadira firinda" w:date="2022-10-29T23:30:00Z">
        <w:r w:rsidR="00046663" w:rsidRPr="008B62E9" w:rsidDel="00E35D67">
          <w:fldChar w:fldCharType="separate"/>
        </w:r>
        <w:r w:rsidR="00015ADF" w:rsidRPr="00006ABF" w:rsidDel="00E35D67">
          <w:rPr>
            <w:noProof/>
          </w:rPr>
          <w:delText>IV</w:delText>
        </w:r>
      </w:del>
      <w:ins w:id="8961" w:author="Prasasti Karunia Farista Ananto" w:date="2021-10-12T14:34:00Z">
        <w:del w:id="8962" w:author="nadira firinda" w:date="2022-10-29T23:30:00Z">
          <w:r w:rsidR="00046663" w:rsidRPr="00D206AB" w:rsidDel="00E35D67">
            <w:fldChar w:fldCharType="end"/>
          </w:r>
          <w:r w:rsidR="00046663" w:rsidRPr="00006ABF" w:rsidDel="00E35D67">
            <w:noBreakHyphen/>
          </w:r>
          <w:r w:rsidR="00046663" w:rsidRPr="00D206AB" w:rsidDel="00E35D67">
            <w:fldChar w:fldCharType="begin"/>
          </w:r>
          <w:r w:rsidR="00046663" w:rsidRPr="00006ABF" w:rsidDel="00E35D67">
            <w:delInstrText xml:space="preserve"> SEQ Gambar \* ARABIC \s 1 </w:delInstrText>
          </w:r>
        </w:del>
      </w:ins>
      <w:del w:id="8963" w:author="nadira firinda" w:date="2022-10-29T23:30:00Z">
        <w:r w:rsidR="00046663" w:rsidRPr="008B62E9" w:rsidDel="00E35D67">
          <w:fldChar w:fldCharType="separate"/>
        </w:r>
      </w:del>
      <w:ins w:id="8964" w:author="Prasasti Karunia Farista Ananto" w:date="2021-10-12T15:25:00Z">
        <w:del w:id="8965" w:author="nadira firinda" w:date="2022-10-29T23:30:00Z">
          <w:r w:rsidR="00015ADF" w:rsidRPr="00006ABF" w:rsidDel="00E35D67">
            <w:rPr>
              <w:noProof/>
            </w:rPr>
            <w:delText>5</w:delText>
          </w:r>
        </w:del>
      </w:ins>
      <w:ins w:id="8966" w:author="Prasasti Karunia Farista Ananto" w:date="2021-10-12T14:34:00Z">
        <w:del w:id="8967" w:author="nadira firinda" w:date="2022-10-29T23:30:00Z">
          <w:r w:rsidR="00046663" w:rsidRPr="00D206AB" w:rsidDel="00E35D67">
            <w:fldChar w:fldCharType="end"/>
          </w:r>
        </w:del>
      </w:ins>
      <w:bookmarkEnd w:id="8954"/>
      <w:del w:id="8968" w:author="nadira firinda" w:date="2022-10-29T23:30:00Z">
        <w:r w:rsidR="00FB741C" w:rsidRPr="008B62E9" w:rsidDel="00E35D67">
          <w:fldChar w:fldCharType="begin"/>
        </w:r>
        <w:r w:rsidR="00FB741C" w:rsidRPr="00006ABF" w:rsidDel="00E35D67">
          <w:delInstrText xml:space="preserve"> STYLEREF 1 \s </w:delInstrText>
        </w:r>
        <w:r w:rsidR="00FB741C" w:rsidRPr="008B62E9" w:rsidDel="00E35D67">
          <w:fldChar w:fldCharType="separate"/>
        </w:r>
        <w:r w:rsidR="00FB741C" w:rsidRPr="00006ABF" w:rsidDel="00E35D67">
          <w:rPr>
            <w:noProof/>
          </w:rPr>
          <w:delText>IV</w:delText>
        </w:r>
        <w:r w:rsidR="00FB741C" w:rsidRPr="008B62E9" w:rsidDel="00E35D67">
          <w:fldChar w:fldCharType="end"/>
        </w:r>
        <w:r w:rsidR="00FB741C" w:rsidRPr="00006ABF" w:rsidDel="00E35D67">
          <w:noBreakHyphen/>
        </w:r>
        <w:r w:rsidR="00FB741C" w:rsidRPr="008B62E9" w:rsidDel="00E35D67">
          <w:fldChar w:fldCharType="begin"/>
        </w:r>
        <w:r w:rsidR="00FB741C" w:rsidRPr="00006ABF" w:rsidDel="00E35D67">
          <w:delInstrText xml:space="preserve"> SEQ Gambar \* ARABIC \s 1 </w:delInstrText>
        </w:r>
        <w:r w:rsidR="00FB741C" w:rsidRPr="008B62E9" w:rsidDel="00E35D67">
          <w:fldChar w:fldCharType="separate"/>
        </w:r>
        <w:r w:rsidR="00FB741C" w:rsidRPr="00006ABF" w:rsidDel="00E35D67">
          <w:rPr>
            <w:noProof/>
          </w:rPr>
          <w:delText>5</w:delText>
        </w:r>
        <w:r w:rsidR="00FB741C" w:rsidRPr="008B62E9" w:rsidDel="00E35D67">
          <w:fldChar w:fldCharType="end"/>
        </w:r>
        <w:r w:rsidRPr="00006ABF" w:rsidDel="00E35D67">
          <w:rPr>
            <w:noProof/>
          </w:rPr>
          <w:delText>. Hasil Proyeksi Sektor Pengadaan Air</w:delText>
        </w:r>
        <w:bookmarkStart w:id="8969" w:name="_Toc117979245"/>
        <w:bookmarkStart w:id="8970" w:name="_Toc117980893"/>
        <w:bookmarkEnd w:id="8955"/>
        <w:bookmarkEnd w:id="8956"/>
        <w:bookmarkEnd w:id="8969"/>
        <w:bookmarkEnd w:id="8970"/>
      </w:del>
    </w:p>
    <w:p w14:paraId="70850931" w14:textId="03DE55A4" w:rsidR="00521DD2" w:rsidRPr="00006ABF" w:rsidDel="00E35D67" w:rsidRDefault="00521DD2" w:rsidP="00CC4C47">
      <w:pPr>
        <w:pStyle w:val="Heading2"/>
        <w:rPr>
          <w:del w:id="8971" w:author="nadira firinda" w:date="2022-10-29T23:30:00Z"/>
        </w:rPr>
        <w:pPrChange w:id="8972" w:author="nadira firinda" w:date="2022-10-29T23:37:00Z">
          <w:pPr>
            <w:pStyle w:val="Heading2"/>
          </w:pPr>
        </w:pPrChange>
      </w:pPr>
      <w:del w:id="8973" w:author="nadira firinda" w:date="2022-10-29T23:30:00Z">
        <w:r w:rsidRPr="00006ABF" w:rsidDel="00E35D67">
          <w:delText>Konstruksi</w:delText>
        </w:r>
        <w:bookmarkStart w:id="8974" w:name="_Toc117979246"/>
        <w:bookmarkStart w:id="8975" w:name="_Toc117980894"/>
        <w:bookmarkEnd w:id="8974"/>
        <w:bookmarkEnd w:id="8975"/>
      </w:del>
    </w:p>
    <w:p w14:paraId="69AE733A" w14:textId="32AE1E88" w:rsidR="002F1A34" w:rsidRPr="00006ABF" w:rsidDel="00E35D67" w:rsidRDefault="002F1A34" w:rsidP="00CC4C47">
      <w:pPr>
        <w:pStyle w:val="BodyTulisan"/>
        <w:ind w:firstLine="709"/>
        <w:rPr>
          <w:del w:id="8976" w:author="nadira firinda" w:date="2022-10-29T23:30:00Z"/>
          <w:rFonts w:cs="Times New Roman"/>
          <w:lang w:val="en-US"/>
        </w:rPr>
        <w:pPrChange w:id="8977" w:author="nadira firinda" w:date="2022-10-29T23:37:00Z">
          <w:pPr>
            <w:pStyle w:val="BodyTulisan"/>
            <w:ind w:firstLine="360"/>
          </w:pPr>
        </w:pPrChange>
      </w:pPr>
      <w:del w:id="8978" w:author="nadira firinda" w:date="2022-10-29T23:30:00Z">
        <w:r w:rsidRPr="00006ABF" w:rsidDel="00E35D67">
          <w:rPr>
            <w:rFonts w:cs="Times New Roman"/>
            <w:lang w:val="en-US"/>
          </w:rPr>
          <w:delText>Hasil estimasi persamaan sektor Konstruksi jangka panjang menunjukkan bahwa arah koefisien hasil regresi pada variabel penjelas sejalan dengan teori dan secara statistik signifikan (</w:delText>
        </w:r>
      </w:del>
      <w:ins w:id="8979" w:author="Prasasti Karunia Farista Ananto" w:date="2021-10-12T14:40:00Z">
        <w:del w:id="8980" w:author="nadira firinda" w:date="2022-10-29T23:30:00Z">
          <w:r w:rsidR="00622509" w:rsidRPr="00E35D67" w:rsidDel="00E35D67">
            <w:rPr>
              <w:rFonts w:cs="Times New Roman"/>
              <w:b/>
              <w:bCs/>
              <w:lang w:val="en-US"/>
            </w:rPr>
            <w:fldChar w:fldCharType="begin"/>
          </w:r>
          <w:r w:rsidR="00622509" w:rsidRPr="00E35D67" w:rsidDel="00E35D67">
            <w:rPr>
              <w:rFonts w:cs="Times New Roman"/>
              <w:b/>
              <w:bCs/>
              <w:lang w:val="en-US"/>
            </w:rPr>
            <w:delInstrText xml:space="preserve"> REF _Ref84942023 \h </w:delInstrText>
          </w:r>
        </w:del>
      </w:ins>
      <w:del w:id="8981" w:author="nadira firinda" w:date="2022-10-29T23:30:00Z">
        <w:r w:rsidR="00112990" w:rsidRPr="00006ABF" w:rsidDel="00E35D67">
          <w:rPr>
            <w:rFonts w:cs="Times New Roman"/>
            <w:b/>
            <w:bCs/>
            <w:lang w:val="en-US"/>
          </w:rPr>
          <w:delInstrText xml:space="preserve"> \* MERGEFORMAT </w:delInstrText>
        </w:r>
        <w:r w:rsidR="00622509" w:rsidRPr="008B62E9" w:rsidDel="00E35D67">
          <w:rPr>
            <w:rFonts w:cs="Times New Roman"/>
            <w:b/>
            <w:bCs/>
            <w:lang w:val="en-US"/>
          </w:rPr>
        </w:r>
        <w:r w:rsidR="00622509" w:rsidRPr="00E35D67" w:rsidDel="00E35D67">
          <w:rPr>
            <w:rFonts w:cs="Times New Roman"/>
            <w:b/>
            <w:bCs/>
            <w:lang w:val="en-US"/>
          </w:rPr>
          <w:fldChar w:fldCharType="separate"/>
        </w:r>
      </w:del>
      <w:ins w:id="8982" w:author="Prasasti Karunia Farista Ananto" w:date="2021-10-12T15:25:00Z">
        <w:del w:id="8983" w:author="nadira firinda" w:date="2022-10-29T23:30:00Z">
          <w:r w:rsidR="00015ADF" w:rsidRPr="00E35D67" w:rsidDel="00E35D67">
            <w:rPr>
              <w:rFonts w:cs="Times New Roman"/>
              <w:b/>
              <w:bCs/>
            </w:rPr>
            <w:delText xml:space="preserve">Tabel </w:delText>
          </w:r>
          <w:r w:rsidR="00015ADF" w:rsidRPr="00E35D67" w:rsidDel="00E35D67">
            <w:rPr>
              <w:rFonts w:cs="Times New Roman"/>
              <w:b/>
              <w:bCs/>
              <w:noProof/>
            </w:rPr>
            <w:delText>IV</w:delText>
          </w:r>
          <w:r w:rsidR="00015ADF" w:rsidRPr="00006ABF" w:rsidDel="00E35D67">
            <w:rPr>
              <w:rFonts w:cs="Times New Roman"/>
              <w:b/>
              <w:bCs/>
              <w:noProof/>
              <w:rPrChange w:id="8984" w:author="Prasasti Karunia Farista Ananto" w:date="2021-10-14T16:56:00Z">
                <w:rPr/>
              </w:rPrChange>
            </w:rPr>
            <w:noBreakHyphen/>
          </w:r>
          <w:r w:rsidR="00015ADF" w:rsidRPr="00E35D67" w:rsidDel="00E35D67">
            <w:rPr>
              <w:rFonts w:cs="Times New Roman"/>
              <w:b/>
              <w:bCs/>
              <w:noProof/>
            </w:rPr>
            <w:delText>6</w:delText>
          </w:r>
        </w:del>
      </w:ins>
      <w:ins w:id="8985" w:author="Prasasti Karunia Farista Ananto" w:date="2021-10-12T14:40:00Z">
        <w:del w:id="8986" w:author="nadira firinda" w:date="2022-10-29T23:30:00Z">
          <w:r w:rsidR="00622509" w:rsidRPr="00E35D67" w:rsidDel="00E35D67">
            <w:rPr>
              <w:rFonts w:cs="Times New Roman"/>
              <w:b/>
              <w:bCs/>
              <w:lang w:val="en-US"/>
            </w:rPr>
            <w:fldChar w:fldCharType="end"/>
          </w:r>
        </w:del>
      </w:ins>
      <w:del w:id="8987" w:author="nadira firinda" w:date="2022-10-29T23:30:00Z">
        <w:r w:rsidRPr="008B62E9" w:rsidDel="00E35D67">
          <w:rPr>
            <w:rFonts w:cs="Times New Roman"/>
            <w:b/>
            <w:lang w:val="en-US"/>
          </w:rPr>
          <w:fldChar w:fldCharType="begin"/>
        </w:r>
        <w:r w:rsidRPr="00006ABF" w:rsidDel="00E35D67">
          <w:rPr>
            <w:rFonts w:cs="Times New Roman"/>
            <w:b/>
            <w:lang w:val="en-US"/>
          </w:rPr>
          <w:delInstrText xml:space="preserve"> REF _Ref58003010 \h  \* MERGEFORMAT </w:delInstrText>
        </w:r>
        <w:r w:rsidRPr="008B62E9" w:rsidDel="00E35D67">
          <w:rPr>
            <w:rFonts w:cs="Times New Roman"/>
            <w:b/>
            <w:lang w:val="en-US"/>
          </w:rPr>
        </w:r>
        <w:r w:rsidRPr="008B62E9" w:rsidDel="00E35D67">
          <w:rPr>
            <w:rFonts w:cs="Times New Roman"/>
            <w:b/>
            <w:lang w:val="en-US"/>
          </w:rPr>
          <w:fldChar w:fldCharType="separate"/>
        </w:r>
        <w:r w:rsidRPr="00006ABF" w:rsidDel="00E35D67">
          <w:rPr>
            <w:rFonts w:cs="Times New Roman"/>
            <w:b/>
          </w:rPr>
          <w:delText xml:space="preserve">Tabel </w:delText>
        </w:r>
        <w:r w:rsidRPr="00006ABF" w:rsidDel="00E35D67">
          <w:rPr>
            <w:rFonts w:cs="Times New Roman"/>
            <w:b/>
            <w:lang w:val="en-US"/>
          </w:rPr>
          <w:delText>x</w:delText>
        </w:r>
        <w:r w:rsidRPr="008B62E9" w:rsidDel="00E35D67">
          <w:rPr>
            <w:rFonts w:cs="Times New Roman"/>
            <w:b/>
            <w:lang w:val="en-US"/>
          </w:rPr>
          <w:fldChar w:fldCharType="end"/>
        </w:r>
        <w:r w:rsidRPr="00006ABF" w:rsidDel="00E35D67">
          <w:rPr>
            <w:rFonts w:cs="Times New Roman"/>
            <w:lang w:val="en-US"/>
          </w:rPr>
          <w:delText>). Konsumsi Swasta, Investasi Bangunan</w:delText>
        </w:r>
        <w:r w:rsidR="00FC46B9" w:rsidRPr="00006ABF" w:rsidDel="00E35D67">
          <w:rPr>
            <w:rFonts w:cs="Times New Roman"/>
            <w:lang w:val="en-US"/>
          </w:rPr>
          <w:delText xml:space="preserve"> </w:delText>
        </w:r>
        <w:r w:rsidRPr="00006ABF" w:rsidDel="00E35D67">
          <w:rPr>
            <w:rFonts w:cs="Times New Roman"/>
            <w:lang w:val="en-US"/>
          </w:rPr>
          <w:delText>berpengaruh positif terhadap sektor ini secara jangka panjang dengan tingkat signifikansi Konsumsi Swasta sebesar 1%</w:delText>
        </w:r>
        <w:r w:rsidRPr="00006ABF" w:rsidDel="00E35D67">
          <w:rPr>
            <w:rFonts w:cs="Times New Roman"/>
            <w:szCs w:val="20"/>
            <w:lang w:val="en-US"/>
          </w:rPr>
          <w:delText>.</w:delText>
        </w:r>
        <w:bookmarkStart w:id="8988" w:name="_Toc117979247"/>
        <w:bookmarkStart w:id="8989" w:name="_Toc117980895"/>
        <w:bookmarkEnd w:id="8988"/>
        <w:bookmarkEnd w:id="8989"/>
      </w:del>
    </w:p>
    <w:p w14:paraId="124B5182" w14:textId="53B5EF13" w:rsidR="002F1A34" w:rsidRPr="00006ABF" w:rsidDel="00E35D67" w:rsidRDefault="002F1A34" w:rsidP="00CC4C47">
      <w:pPr>
        <w:pStyle w:val="BodyTulisan"/>
        <w:ind w:firstLine="709"/>
        <w:rPr>
          <w:del w:id="8990" w:author="nadira firinda" w:date="2022-10-29T23:30:00Z"/>
          <w:rFonts w:cs="Times New Roman"/>
          <w:lang w:val="en-US"/>
        </w:rPr>
        <w:pPrChange w:id="8991" w:author="nadira firinda" w:date="2022-10-29T23:37:00Z">
          <w:pPr>
            <w:pStyle w:val="BodyTulisan"/>
            <w:ind w:firstLine="360"/>
          </w:pPr>
        </w:pPrChange>
      </w:pPr>
      <w:del w:id="8992" w:author="nadira firinda" w:date="2022-10-29T23:30:00Z">
        <w:r w:rsidRPr="00006ABF" w:rsidDel="00E35D67">
          <w:rPr>
            <w:rFonts w:cs="Times New Roman"/>
          </w:rPr>
          <w:delText>Hasil estimasi persamaan jangka pendek menunjukkan bahwa arah koefisien hasil regresi sesuai dengan yang diharapkan</w:delText>
        </w:r>
        <w:r w:rsidRPr="00006ABF" w:rsidDel="00E35D67">
          <w:rPr>
            <w:rFonts w:cs="Times New Roman"/>
            <w:lang w:val="en-US"/>
          </w:rPr>
          <w:delText>. Konsumsi Swasta dan Investasi Bangunan</w:delText>
        </w:r>
        <w:r w:rsidRPr="00006ABF" w:rsidDel="00E35D67">
          <w:rPr>
            <w:rFonts w:cs="Times New Roman"/>
          </w:rPr>
          <w:delText xml:space="preserve"> berpengaruh signifikan terhadap </w:delText>
        </w:r>
        <w:r w:rsidRPr="00006ABF" w:rsidDel="00E35D67">
          <w:rPr>
            <w:rFonts w:cs="Times New Roman"/>
            <w:lang w:val="en-US"/>
          </w:rPr>
          <w:delText>Konstruksi</w:delText>
        </w:r>
        <w:r w:rsidRPr="00006ABF" w:rsidDel="00E35D67">
          <w:rPr>
            <w:rFonts w:cs="Times New Roman"/>
          </w:rPr>
          <w:delText xml:space="preserve"> dengan arah yang positif.</w:delText>
        </w:r>
        <w:r w:rsidRPr="00006ABF" w:rsidDel="00E35D67">
          <w:rPr>
            <w:rFonts w:cs="Times New Roman"/>
            <w:lang w:val="en-US"/>
          </w:rPr>
          <w:delText xml:space="preserve"> </w:delText>
        </w:r>
        <w:r w:rsidRPr="00006ABF" w:rsidDel="00E35D67">
          <w:rPr>
            <w:rFonts w:cs="Times New Roman"/>
          </w:rPr>
          <w:delText xml:space="preserve">Variabel koreksi kesalahan ECM mempunyai nilai koefisien negatif kurang dari 1. Persamaan tersebut cukup baik dalam menjelaskan perilaku </w:delText>
        </w:r>
        <w:r w:rsidRPr="00006ABF" w:rsidDel="00E35D67">
          <w:rPr>
            <w:rFonts w:cs="Times New Roman"/>
            <w:lang w:val="en-US"/>
          </w:rPr>
          <w:delText>sektor Konstruksi</w:delText>
        </w:r>
        <w:r w:rsidRPr="00006ABF" w:rsidDel="00E35D67">
          <w:rPr>
            <w:rFonts w:cs="Times New Roman"/>
          </w:rPr>
          <w:delText xml:space="preserve"> yang diindikasikan dengan nilai adjusted </w:delText>
        </w:r>
        <w:r w:rsidRPr="00006ABF" w:rsidDel="00E35D67">
          <w:rPr>
            <w:rFonts w:cs="Times New Roman"/>
            <w:i/>
          </w:rPr>
          <w:delText>R-squared</w:delText>
        </w:r>
        <w:r w:rsidRPr="00006ABF" w:rsidDel="00E35D67">
          <w:rPr>
            <w:rFonts w:cs="Times New Roman"/>
          </w:rPr>
          <w:delText xml:space="preserve"> yang mencapai 0,</w:delText>
        </w:r>
        <w:r w:rsidR="00FC46B9" w:rsidRPr="00006ABF" w:rsidDel="00E35D67">
          <w:rPr>
            <w:rFonts w:cs="Times New Roman"/>
            <w:lang w:val="en-US"/>
          </w:rPr>
          <w:delText>64</w:delText>
        </w:r>
        <w:r w:rsidRPr="00006ABF" w:rsidDel="00E35D67">
          <w:rPr>
            <w:rFonts w:cs="Times New Roman"/>
          </w:rPr>
          <w:delText xml:space="preserve">. Selain itu, nilai </w:delText>
        </w:r>
        <w:r w:rsidRPr="00006ABF" w:rsidDel="00E35D67">
          <w:rPr>
            <w:rFonts w:cs="Times New Roman"/>
            <w:i/>
          </w:rPr>
          <w:delText>probability LM test</w:delText>
        </w:r>
        <w:r w:rsidRPr="00006ABF" w:rsidDel="00E35D67">
          <w:rPr>
            <w:rFonts w:cs="Times New Roman"/>
          </w:rPr>
          <w:delText xml:space="preserve"> sebesar 0,</w:delText>
        </w:r>
        <w:r w:rsidR="00FC46B9" w:rsidRPr="00006ABF" w:rsidDel="00E35D67">
          <w:rPr>
            <w:rFonts w:cs="Times New Roman"/>
            <w:lang w:val="en-US"/>
          </w:rPr>
          <w:delText>19</w:delText>
        </w:r>
        <w:r w:rsidRPr="00006ABF" w:rsidDel="00E35D67">
          <w:rPr>
            <w:rFonts w:cs="Times New Roman"/>
          </w:rPr>
          <w:delText xml:space="preserve"> menunjukkan tidak terjadi autokorelasi dalam persamaan. Nilai </w:delText>
        </w:r>
        <w:r w:rsidRPr="00006ABF" w:rsidDel="00E35D67">
          <w:rPr>
            <w:rFonts w:cs="Times New Roman"/>
            <w:i/>
          </w:rPr>
          <w:delText>probability heteroskedastisitas test</w:delText>
        </w:r>
        <w:r w:rsidRPr="00006ABF" w:rsidDel="00E35D67">
          <w:rPr>
            <w:rFonts w:cs="Times New Roman"/>
          </w:rPr>
          <w:delText xml:space="preserve"> sebesar 0,</w:delText>
        </w:r>
        <w:r w:rsidR="00FC46B9" w:rsidRPr="00006ABF" w:rsidDel="00E35D67">
          <w:rPr>
            <w:rFonts w:cs="Times New Roman"/>
            <w:lang w:val="en-US"/>
          </w:rPr>
          <w:delText>12</w:delText>
        </w:r>
        <w:r w:rsidRPr="00006ABF" w:rsidDel="00E35D67">
          <w:rPr>
            <w:rFonts w:cs="Times New Roman"/>
          </w:rPr>
          <w:delText xml:space="preserve"> menunjukkan bahwa persamaan tidak melanggar asumsi homoskedastisitas.</w:delText>
        </w:r>
        <w:bookmarkStart w:id="8993" w:name="_Toc117979248"/>
        <w:bookmarkStart w:id="8994" w:name="_Toc117980896"/>
        <w:bookmarkEnd w:id="8993"/>
        <w:bookmarkEnd w:id="8994"/>
      </w:del>
    </w:p>
    <w:p w14:paraId="1129D94E" w14:textId="568D69B6" w:rsidR="002F1A34" w:rsidRPr="00006ABF" w:rsidDel="00E35D67" w:rsidRDefault="002F1A34" w:rsidP="00CC4C47">
      <w:pPr>
        <w:pStyle w:val="BodyTulisan"/>
        <w:ind w:firstLine="709"/>
        <w:rPr>
          <w:del w:id="8995" w:author="nadira firinda" w:date="2022-10-29T23:30:00Z"/>
          <w:rFonts w:cs="Times New Roman"/>
          <w:lang w:val="en-US"/>
        </w:rPr>
        <w:pPrChange w:id="8996" w:author="nadira firinda" w:date="2022-10-29T23:37:00Z">
          <w:pPr>
            <w:pStyle w:val="BodyTulisan"/>
            <w:ind w:firstLine="360"/>
          </w:pPr>
        </w:pPrChange>
      </w:pPr>
      <w:del w:id="8997" w:author="nadira firinda" w:date="2022-10-29T23:30:00Z">
        <w:r w:rsidRPr="00006ABF" w:rsidDel="00E35D67">
          <w:rPr>
            <w:rFonts w:cs="Times New Roman"/>
            <w:lang w:val="en-US"/>
          </w:rPr>
          <w:delText xml:space="preserve">Perilaku sektor juga dapat digambarkan dari gambar </w:delText>
        </w:r>
        <w:r w:rsidRPr="00006ABF" w:rsidDel="00E35D67">
          <w:rPr>
            <w:rFonts w:cs="Times New Roman"/>
            <w:i/>
            <w:iCs/>
            <w:lang w:val="en-US"/>
          </w:rPr>
          <w:delText>in-sample</w:delText>
        </w:r>
        <w:r w:rsidRPr="00006ABF" w:rsidDel="00E35D67">
          <w:rPr>
            <w:rFonts w:cs="Times New Roman"/>
            <w:lang w:val="en-US"/>
          </w:rPr>
          <w:delText xml:space="preserve"> dan </w:delText>
        </w:r>
        <w:r w:rsidRPr="00006ABF" w:rsidDel="00E35D67">
          <w:rPr>
            <w:rFonts w:cs="Times New Roman"/>
            <w:i/>
            <w:iCs/>
            <w:lang w:val="en-US"/>
          </w:rPr>
          <w:delText>out-sample</w:delText>
        </w:r>
        <w:r w:rsidRPr="00006ABF" w:rsidDel="00E35D67">
          <w:rPr>
            <w:rFonts w:cs="Times New Roman"/>
            <w:lang w:val="en-US"/>
          </w:rPr>
          <w:delText xml:space="preserve"> baik secara level maupun perubahan tahunan antara sektor dengan variabel – variabel yang mempengaruhinya (</w:delText>
        </w:r>
      </w:del>
      <w:ins w:id="8998" w:author="Prasasti Karunia Farista Ananto" w:date="2021-10-12T14:49:00Z">
        <w:del w:id="8999" w:author="nadira firinda" w:date="2022-10-29T23:30:00Z">
          <w:r w:rsidR="00112990" w:rsidRPr="00E35D67" w:rsidDel="00E35D67">
            <w:rPr>
              <w:rFonts w:cs="Times New Roman"/>
              <w:b/>
              <w:bCs/>
              <w:lang w:val="en-US"/>
            </w:rPr>
            <w:fldChar w:fldCharType="begin"/>
          </w:r>
          <w:r w:rsidR="00112990" w:rsidRPr="00E35D67" w:rsidDel="00E35D67">
            <w:rPr>
              <w:rFonts w:cs="Times New Roman"/>
              <w:b/>
              <w:bCs/>
              <w:lang w:val="en-US"/>
            </w:rPr>
            <w:delInstrText xml:space="preserve"> REF _Ref84942591 \h </w:delInstrText>
          </w:r>
        </w:del>
      </w:ins>
      <w:del w:id="9000" w:author="nadira firinda" w:date="2022-10-29T23:30:00Z">
        <w:r w:rsidR="00112990" w:rsidRPr="00006ABF" w:rsidDel="00E35D67">
          <w:rPr>
            <w:rFonts w:cs="Times New Roman"/>
            <w:b/>
            <w:bCs/>
            <w:lang w:val="en-US"/>
          </w:rPr>
          <w:delInstrText xml:space="preserve"> \* MERGEFORMAT </w:delInstrText>
        </w:r>
        <w:r w:rsidR="00112990" w:rsidRPr="008B62E9" w:rsidDel="00E35D67">
          <w:rPr>
            <w:rFonts w:cs="Times New Roman"/>
            <w:b/>
            <w:bCs/>
            <w:lang w:val="en-US"/>
          </w:rPr>
        </w:r>
        <w:r w:rsidR="00112990" w:rsidRPr="00E35D67" w:rsidDel="00E35D67">
          <w:rPr>
            <w:rFonts w:cs="Times New Roman"/>
            <w:b/>
            <w:bCs/>
            <w:lang w:val="en-US"/>
          </w:rPr>
          <w:fldChar w:fldCharType="separate"/>
        </w:r>
      </w:del>
      <w:ins w:id="9001" w:author="Prasasti Karunia Farista Ananto" w:date="2021-10-12T15:25:00Z">
        <w:del w:id="9002" w:author="nadira firinda" w:date="2022-10-29T23:30:00Z">
          <w:r w:rsidR="00015ADF" w:rsidRPr="00E35D67" w:rsidDel="00E35D67">
            <w:rPr>
              <w:rFonts w:cs="Times New Roman"/>
              <w:b/>
              <w:bCs/>
            </w:rPr>
            <w:delText xml:space="preserve">Gambar </w:delText>
          </w:r>
          <w:r w:rsidR="00015ADF" w:rsidRPr="00E35D67" w:rsidDel="00E35D67">
            <w:rPr>
              <w:rFonts w:cs="Times New Roman"/>
              <w:b/>
              <w:bCs/>
              <w:noProof/>
            </w:rPr>
            <w:delText>IV</w:delText>
          </w:r>
          <w:r w:rsidR="00015ADF" w:rsidRPr="00006ABF" w:rsidDel="00E35D67">
            <w:rPr>
              <w:rFonts w:cs="Times New Roman"/>
              <w:b/>
              <w:bCs/>
              <w:noProof/>
              <w:rPrChange w:id="9003" w:author="Prasasti Karunia Farista Ananto" w:date="2021-10-14T16:56:00Z">
                <w:rPr/>
              </w:rPrChange>
            </w:rPr>
            <w:noBreakHyphen/>
          </w:r>
          <w:r w:rsidR="00015ADF" w:rsidRPr="00E35D67" w:rsidDel="00E35D67">
            <w:rPr>
              <w:rFonts w:cs="Times New Roman"/>
              <w:b/>
              <w:bCs/>
              <w:noProof/>
            </w:rPr>
            <w:delText>6</w:delText>
          </w:r>
        </w:del>
      </w:ins>
      <w:ins w:id="9004" w:author="Prasasti Karunia Farista Ananto" w:date="2021-10-12T14:49:00Z">
        <w:del w:id="9005" w:author="nadira firinda" w:date="2022-10-29T23:30:00Z">
          <w:r w:rsidR="00112990" w:rsidRPr="00E35D67" w:rsidDel="00E35D67">
            <w:rPr>
              <w:rFonts w:cs="Times New Roman"/>
              <w:b/>
              <w:bCs/>
              <w:lang w:val="en-US"/>
            </w:rPr>
            <w:fldChar w:fldCharType="end"/>
          </w:r>
        </w:del>
      </w:ins>
      <w:del w:id="9006" w:author="nadira firinda" w:date="2022-10-29T23:30:00Z">
        <w:r w:rsidRPr="00006ABF" w:rsidDel="00E35D67">
          <w:rPr>
            <w:rFonts w:cs="Times New Roman"/>
            <w:b/>
            <w:bCs/>
            <w:lang w:val="en-US"/>
          </w:rPr>
          <w:delText>gambar x</w:delText>
        </w:r>
        <w:r w:rsidRPr="00E35D67" w:rsidDel="00E35D67">
          <w:rPr>
            <w:rFonts w:cs="Times New Roman"/>
            <w:b/>
            <w:bCs/>
            <w:lang w:val="en-US"/>
          </w:rPr>
          <w:delText xml:space="preserve">). </w:delText>
        </w:r>
        <w:r w:rsidRPr="00006ABF" w:rsidDel="00E35D67">
          <w:rPr>
            <w:rFonts w:cs="Times New Roman"/>
            <w:lang w:val="en-US"/>
          </w:rPr>
          <w:delText xml:space="preserve">Berdasarkan gambar, terlihat garis </w:delText>
        </w:r>
        <w:r w:rsidRPr="00006ABF" w:rsidDel="00E35D67">
          <w:rPr>
            <w:rFonts w:cs="Times New Roman"/>
            <w:i/>
            <w:iCs/>
            <w:lang w:val="en-US"/>
          </w:rPr>
          <w:delText>actual</w:delText>
        </w:r>
        <w:r w:rsidRPr="00006ABF" w:rsidDel="00E35D67">
          <w:rPr>
            <w:rFonts w:cs="Times New Roman"/>
            <w:lang w:val="en-US"/>
          </w:rPr>
          <w:delText xml:space="preserve"> yang merupakan data sesungguhnya dari pertumbuhan PDB sektor dengan garis </w:delText>
        </w:r>
        <w:r w:rsidRPr="00006ABF" w:rsidDel="00E35D67">
          <w:rPr>
            <w:rFonts w:cs="Times New Roman"/>
            <w:i/>
            <w:iCs/>
            <w:lang w:val="en-US"/>
          </w:rPr>
          <w:delText>baseline</w:delText>
        </w:r>
        <w:r w:rsidRPr="00006ABF" w:rsidDel="00E35D67">
          <w:rPr>
            <w:rFonts w:cs="Times New Roman"/>
            <w:lang w:val="en-US"/>
          </w:rPr>
          <w:delText xml:space="preserve"> yang adalah hasil proyeksi oleh model berjalan dengan arah yang sama dan sesuai, menunjukkan jika perilaku sektor Konstruksi</w:delText>
        </w:r>
        <w:r w:rsidRPr="00006ABF" w:rsidDel="00E35D67">
          <w:rPr>
            <w:rFonts w:cs="Times New Roman"/>
          </w:rPr>
          <w:delText xml:space="preserve"> </w:delText>
        </w:r>
        <w:r w:rsidRPr="00006ABF" w:rsidDel="00E35D67">
          <w:rPr>
            <w:rFonts w:cs="Times New Roman"/>
            <w:lang w:val="en-US"/>
          </w:rPr>
          <w:delText>dapat dideskripsikan melalui variabel – variabel yang ada.</w:delText>
        </w:r>
        <w:bookmarkStart w:id="9007" w:name="_Toc117979249"/>
        <w:bookmarkStart w:id="9008" w:name="_Toc117980897"/>
        <w:bookmarkEnd w:id="9007"/>
        <w:bookmarkEnd w:id="9008"/>
      </w:del>
    </w:p>
    <w:p w14:paraId="6AEE72FE" w14:textId="576C104A" w:rsidR="00C227FA" w:rsidRPr="00006ABF" w:rsidDel="00E35D67" w:rsidRDefault="00C227FA" w:rsidP="00CC4C47">
      <w:pPr>
        <w:pStyle w:val="Caption"/>
        <w:keepNext/>
        <w:spacing w:line="360" w:lineRule="auto"/>
        <w:rPr>
          <w:del w:id="9009" w:author="nadira firinda" w:date="2022-10-29T23:30:00Z"/>
        </w:rPr>
        <w:pPrChange w:id="9010" w:author="nadira firinda" w:date="2022-10-29T23:37:00Z">
          <w:pPr>
            <w:pStyle w:val="Caption"/>
            <w:keepNext/>
          </w:pPr>
        </w:pPrChange>
      </w:pPr>
      <w:bookmarkStart w:id="9011" w:name="_Ref84942023"/>
      <w:bookmarkStart w:id="9012" w:name="_Toc84944898"/>
      <w:del w:id="9013" w:author="nadira firinda" w:date="2022-10-29T23:30:00Z">
        <w:r w:rsidRPr="00006ABF" w:rsidDel="00E35D67">
          <w:delText xml:space="preserve">Tabel </w:delText>
        </w:r>
      </w:del>
      <w:ins w:id="9014" w:author="Prasasti Karunia Farista Ananto" w:date="2021-10-18T13:53:00Z">
        <w:del w:id="9015" w:author="nadira firinda" w:date="2022-10-29T23:30:00Z">
          <w:r w:rsidR="00895415" w:rsidDel="00E35D67">
            <w:fldChar w:fldCharType="begin"/>
          </w:r>
          <w:r w:rsidR="00895415" w:rsidDel="00E35D67">
            <w:delInstrText xml:space="preserve"> STYLEREF 1 \s </w:delInstrText>
          </w:r>
        </w:del>
      </w:ins>
      <w:del w:id="9016" w:author="nadira firinda" w:date="2022-10-29T23:30:00Z">
        <w:r w:rsidR="00895415" w:rsidDel="00E35D67">
          <w:fldChar w:fldCharType="separate"/>
        </w:r>
        <w:r w:rsidR="00895415" w:rsidDel="00E35D67">
          <w:rPr>
            <w:noProof/>
          </w:rPr>
          <w:delText>IV</w:delText>
        </w:r>
      </w:del>
      <w:ins w:id="9017" w:author="Prasasti Karunia Farista Ananto" w:date="2021-10-18T13:53:00Z">
        <w:del w:id="9018" w:author="nadira firinda" w:date="2022-10-29T23:30:00Z">
          <w:r w:rsidR="00895415" w:rsidDel="00E35D67">
            <w:fldChar w:fldCharType="end"/>
          </w:r>
          <w:r w:rsidR="00895415" w:rsidDel="00E35D67">
            <w:noBreakHyphen/>
          </w:r>
          <w:r w:rsidR="00895415" w:rsidDel="00E35D67">
            <w:fldChar w:fldCharType="begin"/>
          </w:r>
          <w:r w:rsidR="00895415" w:rsidDel="00E35D67">
            <w:delInstrText xml:space="preserve"> SEQ Tabel \* ARABIC \s 1 </w:delInstrText>
          </w:r>
        </w:del>
      </w:ins>
      <w:del w:id="9019" w:author="nadira firinda" w:date="2022-10-29T23:30:00Z">
        <w:r w:rsidR="00895415" w:rsidDel="00E35D67">
          <w:fldChar w:fldCharType="separate"/>
        </w:r>
      </w:del>
      <w:ins w:id="9020" w:author="Prasasti Karunia Farista Ananto" w:date="2021-10-18T13:53:00Z">
        <w:del w:id="9021" w:author="nadira firinda" w:date="2022-10-29T23:30:00Z">
          <w:r w:rsidR="00895415" w:rsidDel="00E35D67">
            <w:rPr>
              <w:noProof/>
            </w:rPr>
            <w:delText>6</w:delText>
          </w:r>
          <w:r w:rsidR="00895415" w:rsidDel="00E35D67">
            <w:fldChar w:fldCharType="end"/>
          </w:r>
        </w:del>
      </w:ins>
      <w:del w:id="9022" w:author="nadira firinda" w:date="2022-10-29T23:30:00Z">
        <w:r w:rsidR="00410221" w:rsidDel="00E35D67">
          <w:fldChar w:fldCharType="begin"/>
        </w:r>
        <w:r w:rsidR="00410221" w:rsidDel="00E35D67">
          <w:delInstrText xml:space="preserve"> STYLEREF 1 \s </w:delInstrText>
        </w:r>
        <w:r w:rsidR="00410221" w:rsidDel="00E35D67">
          <w:fldChar w:fldCharType="separate"/>
        </w:r>
        <w:r w:rsidR="00015ADF" w:rsidRPr="00006ABF" w:rsidDel="00E35D67">
          <w:rPr>
            <w:noProof/>
          </w:rPr>
          <w:delText>IV</w:delText>
        </w:r>
        <w:r w:rsidR="00410221" w:rsidDel="00E35D67">
          <w:rPr>
            <w:noProof/>
          </w:rPr>
          <w:fldChar w:fldCharType="end"/>
        </w:r>
        <w:r w:rsidR="00FB741C" w:rsidRPr="00006ABF" w:rsidDel="00E35D67">
          <w:noBreakHyphen/>
        </w:r>
        <w:r w:rsidR="00410221" w:rsidDel="00E35D67">
          <w:fldChar w:fldCharType="begin"/>
        </w:r>
        <w:r w:rsidR="00410221" w:rsidDel="00E35D67">
          <w:delInstrText xml:space="preserve"> SEQ Tabel \* ARABIC \s 1 </w:delInstrText>
        </w:r>
        <w:r w:rsidR="00410221" w:rsidDel="00E35D67">
          <w:fldChar w:fldCharType="separate"/>
        </w:r>
        <w:r w:rsidR="00015ADF" w:rsidRPr="00006ABF" w:rsidDel="00E35D67">
          <w:rPr>
            <w:noProof/>
          </w:rPr>
          <w:delText>6</w:delText>
        </w:r>
        <w:r w:rsidR="00410221" w:rsidDel="00E35D67">
          <w:rPr>
            <w:noProof/>
          </w:rPr>
          <w:fldChar w:fldCharType="end"/>
        </w:r>
        <w:bookmarkEnd w:id="9011"/>
        <w:r w:rsidRPr="00006ABF" w:rsidDel="00E35D67">
          <w:delText>. Persamaan Sektor Konstruksi</w:delText>
        </w:r>
        <w:bookmarkStart w:id="9023" w:name="_Toc117979250"/>
        <w:bookmarkStart w:id="9024" w:name="_Toc117980898"/>
        <w:bookmarkEnd w:id="9012"/>
        <w:bookmarkEnd w:id="9023"/>
        <w:bookmarkEnd w:id="9024"/>
      </w:del>
    </w:p>
    <w:tbl>
      <w:tblPr>
        <w:tblW w:w="9000" w:type="dxa"/>
        <w:tblLayout w:type="fixed"/>
        <w:tblCellMar>
          <w:left w:w="0" w:type="dxa"/>
          <w:right w:w="0" w:type="dxa"/>
        </w:tblCellMar>
        <w:tblLook w:val="0600" w:firstRow="0" w:lastRow="0" w:firstColumn="0" w:lastColumn="0" w:noHBand="1" w:noVBand="1"/>
      </w:tblPr>
      <w:tblGrid>
        <w:gridCol w:w="3969"/>
        <w:gridCol w:w="236"/>
        <w:gridCol w:w="2458"/>
        <w:gridCol w:w="1134"/>
        <w:gridCol w:w="1203"/>
      </w:tblGrid>
      <w:tr w:rsidR="00D90278" w:rsidRPr="00006ABF" w:rsidDel="00E35D67" w14:paraId="77B2D0C5" w14:textId="4AAC3567" w:rsidTr="00FE59AD">
        <w:trPr>
          <w:trHeight w:val="433"/>
          <w:del w:id="9025" w:author="nadira firinda" w:date="2022-10-29T23:30:00Z"/>
        </w:trPr>
        <w:tc>
          <w:tcPr>
            <w:tcW w:w="9000" w:type="dxa"/>
            <w:gridSpan w:val="5"/>
            <w:tcBorders>
              <w:top w:val="nil"/>
              <w:left w:val="nil"/>
              <w:bottom w:val="nil"/>
              <w:right w:val="nil"/>
            </w:tcBorders>
            <w:shd w:val="clear" w:color="auto" w:fill="44546A"/>
            <w:tcMar>
              <w:top w:w="15" w:type="dxa"/>
              <w:left w:w="108" w:type="dxa"/>
              <w:bottom w:w="0" w:type="dxa"/>
              <w:right w:w="108" w:type="dxa"/>
            </w:tcMar>
            <w:vAlign w:val="center"/>
            <w:hideMark/>
          </w:tcPr>
          <w:p w14:paraId="52E6B4CC" w14:textId="5E930ED0" w:rsidR="00D90278" w:rsidRPr="00006ABF" w:rsidDel="00E35D67" w:rsidRDefault="00D90278" w:rsidP="00CC4C47">
            <w:pPr>
              <w:spacing w:after="0" w:line="360" w:lineRule="auto"/>
              <w:jc w:val="center"/>
              <w:rPr>
                <w:del w:id="9026" w:author="nadira firinda" w:date="2022-10-29T23:30:00Z"/>
                <w:rFonts w:ascii="Times New Roman" w:hAnsi="Times New Roman" w:cs="Times New Roman"/>
                <w:szCs w:val="20"/>
              </w:rPr>
              <w:pPrChange w:id="9027" w:author="nadira firinda" w:date="2022-10-29T23:37:00Z">
                <w:pPr>
                  <w:spacing w:after="0"/>
                  <w:jc w:val="center"/>
                </w:pPr>
              </w:pPrChange>
            </w:pPr>
            <w:del w:id="9028" w:author="nadira firinda" w:date="2022-10-29T23:30:00Z">
              <w:r w:rsidRPr="00006ABF" w:rsidDel="00E35D67">
                <w:rPr>
                  <w:rFonts w:ascii="Times New Roman" w:hAnsi="Times New Roman" w:cs="Times New Roman"/>
                  <w:b/>
                  <w:bCs/>
                  <w:color w:val="FFFFFF" w:themeColor="background1"/>
                  <w:szCs w:val="20"/>
                </w:rPr>
                <w:delText>Persamaan Jangka Panjang</w:delText>
              </w:r>
              <w:bookmarkStart w:id="9029" w:name="_Toc117979251"/>
              <w:bookmarkStart w:id="9030" w:name="_Toc117980899"/>
              <w:bookmarkEnd w:id="9029"/>
              <w:bookmarkEnd w:id="9030"/>
            </w:del>
          </w:p>
        </w:tc>
        <w:bookmarkStart w:id="9031" w:name="_Toc117979252"/>
        <w:bookmarkStart w:id="9032" w:name="_Toc117980900"/>
        <w:bookmarkEnd w:id="9031"/>
        <w:bookmarkEnd w:id="9032"/>
      </w:tr>
      <w:tr w:rsidR="00D90278" w:rsidRPr="00006ABF" w:rsidDel="00E35D67" w14:paraId="4CB47572" w14:textId="5F13B25E" w:rsidTr="00FE59AD">
        <w:trPr>
          <w:trHeight w:val="433"/>
          <w:del w:id="9033" w:author="nadira firinda" w:date="2022-10-29T23:30:00Z"/>
        </w:trPr>
        <w:tc>
          <w:tcPr>
            <w:tcW w:w="9000" w:type="dxa"/>
            <w:gridSpan w:val="5"/>
            <w:tcBorders>
              <w:top w:val="nil"/>
              <w:left w:val="nil"/>
              <w:bottom w:val="nil"/>
              <w:right w:val="nil"/>
            </w:tcBorders>
            <w:shd w:val="clear" w:color="auto" w:fill="4472C4"/>
            <w:tcMar>
              <w:top w:w="15" w:type="dxa"/>
              <w:left w:w="108" w:type="dxa"/>
              <w:bottom w:w="0" w:type="dxa"/>
              <w:right w:w="108" w:type="dxa"/>
            </w:tcMar>
            <w:vAlign w:val="center"/>
            <w:hideMark/>
          </w:tcPr>
          <w:p w14:paraId="22000D87" w14:textId="2347F2F9" w:rsidR="00D90278" w:rsidRPr="00006ABF" w:rsidDel="00E35D67" w:rsidRDefault="00D90278" w:rsidP="00CC4C47">
            <w:pPr>
              <w:spacing w:after="0" w:line="360" w:lineRule="auto"/>
              <w:rPr>
                <w:del w:id="9034" w:author="nadira firinda" w:date="2022-10-29T23:30:00Z"/>
                <w:rFonts w:ascii="Times New Roman" w:hAnsi="Times New Roman" w:cs="Times New Roman"/>
                <w:b/>
                <w:bCs/>
                <w:color w:val="FFFFFF" w:themeColor="background1"/>
                <w:szCs w:val="20"/>
              </w:rPr>
              <w:pPrChange w:id="9035" w:author="nadira firinda" w:date="2022-10-29T23:37:00Z">
                <w:pPr>
                  <w:spacing w:after="0"/>
                </w:pPr>
              </w:pPrChange>
            </w:pPr>
            <w:del w:id="9036" w:author="nadira firinda" w:date="2022-10-29T23:30:00Z">
              <w:r w:rsidRPr="00006ABF" w:rsidDel="00E35D67">
                <w:rPr>
                  <w:rFonts w:ascii="Times New Roman" w:hAnsi="Times New Roman" w:cs="Times New Roman"/>
                  <w:b/>
                  <w:bCs/>
                  <w:color w:val="FFFFFF" w:themeColor="background1"/>
                  <w:szCs w:val="20"/>
                </w:rPr>
                <w:delText xml:space="preserve">Dependent variable: </w:delText>
              </w:r>
              <w:r w:rsidR="00AF7559" w:rsidRPr="00006ABF" w:rsidDel="00E35D67">
                <w:rPr>
                  <w:rFonts w:ascii="Times New Roman" w:hAnsi="Times New Roman" w:cs="Times New Roman"/>
                  <w:b/>
                  <w:bCs/>
                  <w:color w:val="FFFFFF" w:themeColor="background1"/>
                  <w:szCs w:val="20"/>
                </w:rPr>
                <w:delText>Konstruksi</w:delText>
              </w:r>
              <w:bookmarkStart w:id="9037" w:name="_Toc117979253"/>
              <w:bookmarkStart w:id="9038" w:name="_Toc117980901"/>
              <w:bookmarkEnd w:id="9037"/>
              <w:bookmarkEnd w:id="9038"/>
            </w:del>
          </w:p>
          <w:p w14:paraId="7713C689" w14:textId="616E49D7" w:rsidR="00D90278" w:rsidRPr="00006ABF" w:rsidDel="00E35D67" w:rsidRDefault="00D90278" w:rsidP="00CC4C47">
            <w:pPr>
              <w:spacing w:after="0" w:line="360" w:lineRule="auto"/>
              <w:rPr>
                <w:del w:id="9039" w:author="nadira firinda" w:date="2022-10-29T23:30:00Z"/>
                <w:rFonts w:ascii="Times New Roman" w:hAnsi="Times New Roman" w:cs="Times New Roman"/>
                <w:szCs w:val="20"/>
              </w:rPr>
              <w:pPrChange w:id="9040" w:author="nadira firinda" w:date="2022-10-29T23:37:00Z">
                <w:pPr>
                  <w:spacing w:after="0"/>
                </w:pPr>
              </w:pPrChange>
            </w:pPr>
            <w:del w:id="9041" w:author="nadira firinda" w:date="2022-10-29T23:30:00Z">
              <w:r w:rsidRPr="00006ABF" w:rsidDel="00E35D67">
                <w:rPr>
                  <w:rFonts w:ascii="Times New Roman" w:hAnsi="Times New Roman" w:cs="Times New Roman"/>
                  <w:b/>
                  <w:bCs/>
                  <w:color w:val="FFFFFF" w:themeColor="background1"/>
                  <w:szCs w:val="20"/>
                </w:rPr>
                <w:delText>LOG(</w:delText>
              </w:r>
              <w:r w:rsidR="00AF7559" w:rsidRPr="00006ABF" w:rsidDel="00E35D67">
                <w:rPr>
                  <w:rFonts w:ascii="Times New Roman" w:hAnsi="Times New Roman" w:cs="Times New Roman"/>
                  <w:b/>
                  <w:bCs/>
                  <w:color w:val="FFFFFF" w:themeColor="background1"/>
                  <w:szCs w:val="20"/>
                </w:rPr>
                <w:delText>G06CONRL</w:delText>
              </w:r>
              <w:r w:rsidRPr="00006ABF" w:rsidDel="00E35D67">
                <w:rPr>
                  <w:rFonts w:ascii="Times New Roman" w:hAnsi="Times New Roman" w:cs="Times New Roman"/>
                  <w:b/>
                  <w:bCs/>
                  <w:color w:val="FFFFFF" w:themeColor="background1"/>
                  <w:szCs w:val="20"/>
                </w:rPr>
                <w:delText xml:space="preserve">/ </w:delText>
              </w:r>
              <w:r w:rsidR="00AF7559" w:rsidRPr="00006ABF" w:rsidDel="00E35D67">
                <w:rPr>
                  <w:rFonts w:ascii="Times New Roman" w:hAnsi="Times New Roman" w:cs="Times New Roman"/>
                  <w:b/>
                  <w:bCs/>
                  <w:color w:val="FFFFFF" w:themeColor="background1"/>
                  <w:szCs w:val="20"/>
                </w:rPr>
                <w:delText>G06CONRL</w:delText>
              </w:r>
              <w:r w:rsidRPr="00006ABF" w:rsidDel="00E35D67">
                <w:rPr>
                  <w:rFonts w:ascii="Times New Roman" w:hAnsi="Times New Roman" w:cs="Times New Roman"/>
                  <w:b/>
                  <w:bCs/>
                  <w:color w:val="FFFFFF" w:themeColor="background1"/>
                  <w:szCs w:val="20"/>
                </w:rPr>
                <w:delText>_SF)</w:delText>
              </w:r>
              <w:bookmarkStart w:id="9042" w:name="_Toc117979254"/>
              <w:bookmarkStart w:id="9043" w:name="_Toc117980902"/>
              <w:bookmarkEnd w:id="9042"/>
              <w:bookmarkEnd w:id="9043"/>
            </w:del>
          </w:p>
        </w:tc>
        <w:bookmarkStart w:id="9044" w:name="_Toc117979255"/>
        <w:bookmarkStart w:id="9045" w:name="_Toc117980903"/>
        <w:bookmarkEnd w:id="9044"/>
        <w:bookmarkEnd w:id="9045"/>
      </w:tr>
      <w:tr w:rsidR="00D90278" w:rsidRPr="00006ABF" w:rsidDel="00E35D67" w14:paraId="5482342E" w14:textId="32688169" w:rsidTr="00FE59AD">
        <w:trPr>
          <w:trHeight w:val="433"/>
          <w:del w:id="9046" w:author="nadira firinda" w:date="2022-10-29T23:30:00Z"/>
        </w:trPr>
        <w:tc>
          <w:tcPr>
            <w:tcW w:w="3969" w:type="dxa"/>
            <w:tcBorders>
              <w:top w:val="nil"/>
              <w:left w:val="nil"/>
              <w:bottom w:val="nil"/>
              <w:right w:val="nil"/>
            </w:tcBorders>
            <w:shd w:val="clear" w:color="auto" w:fill="FFC000"/>
            <w:tcMar>
              <w:top w:w="15" w:type="dxa"/>
              <w:left w:w="108" w:type="dxa"/>
              <w:bottom w:w="0" w:type="dxa"/>
              <w:right w:w="108" w:type="dxa"/>
            </w:tcMar>
            <w:vAlign w:val="center"/>
            <w:hideMark/>
          </w:tcPr>
          <w:p w14:paraId="420A8409" w14:textId="73E01EDD" w:rsidR="00D90278" w:rsidRPr="00006ABF" w:rsidDel="00E35D67" w:rsidRDefault="00D90278" w:rsidP="00CC4C47">
            <w:pPr>
              <w:spacing w:after="0" w:line="360" w:lineRule="auto"/>
              <w:rPr>
                <w:del w:id="9047" w:author="nadira firinda" w:date="2022-10-29T23:30:00Z"/>
                <w:rFonts w:ascii="Times New Roman" w:hAnsi="Times New Roman" w:cs="Times New Roman"/>
                <w:szCs w:val="20"/>
              </w:rPr>
              <w:pPrChange w:id="9048" w:author="nadira firinda" w:date="2022-10-29T23:37:00Z">
                <w:pPr>
                  <w:spacing w:after="0"/>
                </w:pPr>
              </w:pPrChange>
            </w:pPr>
            <w:del w:id="9049" w:author="nadira firinda" w:date="2022-10-29T23:30:00Z">
              <w:r w:rsidRPr="00006ABF" w:rsidDel="00E35D67">
                <w:rPr>
                  <w:rFonts w:ascii="Times New Roman" w:hAnsi="Times New Roman" w:cs="Times New Roman"/>
                  <w:b/>
                  <w:bCs/>
                  <w:szCs w:val="20"/>
                </w:rPr>
                <w:delText>Explanatory Variables</w:delText>
              </w:r>
              <w:bookmarkStart w:id="9050" w:name="_Toc117979256"/>
              <w:bookmarkStart w:id="9051" w:name="_Toc117980904"/>
              <w:bookmarkEnd w:id="9050"/>
              <w:bookmarkEnd w:id="9051"/>
            </w:del>
          </w:p>
        </w:tc>
        <w:tc>
          <w:tcPr>
            <w:tcW w:w="2694" w:type="dxa"/>
            <w:gridSpan w:val="2"/>
            <w:tcBorders>
              <w:top w:val="nil"/>
              <w:left w:val="nil"/>
              <w:bottom w:val="nil"/>
              <w:right w:val="nil"/>
            </w:tcBorders>
            <w:shd w:val="clear" w:color="auto" w:fill="FFC000"/>
            <w:vAlign w:val="center"/>
          </w:tcPr>
          <w:p w14:paraId="28781D25" w14:textId="780CE889" w:rsidR="00D90278" w:rsidRPr="00006ABF" w:rsidDel="00E35D67" w:rsidRDefault="00D90278" w:rsidP="00CC4C47">
            <w:pPr>
              <w:spacing w:after="0" w:line="360" w:lineRule="auto"/>
              <w:rPr>
                <w:del w:id="9052" w:author="nadira firinda" w:date="2022-10-29T23:30:00Z"/>
                <w:rFonts w:ascii="Times New Roman" w:hAnsi="Times New Roman" w:cs="Times New Roman"/>
                <w:szCs w:val="20"/>
              </w:rPr>
              <w:pPrChange w:id="9053" w:author="nadira firinda" w:date="2022-10-29T23:37:00Z">
                <w:pPr>
                  <w:spacing w:after="0"/>
                </w:pPr>
              </w:pPrChange>
            </w:pPr>
            <w:bookmarkStart w:id="9054" w:name="_Toc117979257"/>
            <w:bookmarkStart w:id="9055" w:name="_Toc117980905"/>
            <w:bookmarkEnd w:id="9054"/>
            <w:bookmarkEnd w:id="9055"/>
          </w:p>
        </w:tc>
        <w:tc>
          <w:tcPr>
            <w:tcW w:w="1134" w:type="dxa"/>
            <w:tcBorders>
              <w:top w:val="nil"/>
              <w:left w:val="nil"/>
              <w:bottom w:val="nil"/>
              <w:right w:val="nil"/>
            </w:tcBorders>
            <w:shd w:val="clear" w:color="auto" w:fill="FFC000"/>
            <w:tcMar>
              <w:top w:w="15" w:type="dxa"/>
              <w:left w:w="108" w:type="dxa"/>
              <w:bottom w:w="0" w:type="dxa"/>
              <w:right w:w="108" w:type="dxa"/>
            </w:tcMar>
            <w:vAlign w:val="center"/>
            <w:hideMark/>
          </w:tcPr>
          <w:p w14:paraId="2302E00C" w14:textId="520DD29E" w:rsidR="00D90278" w:rsidRPr="00006ABF" w:rsidDel="00E35D67" w:rsidRDefault="00D90278" w:rsidP="00CC4C47">
            <w:pPr>
              <w:spacing w:after="0" w:line="360" w:lineRule="auto"/>
              <w:rPr>
                <w:del w:id="9056" w:author="nadira firinda" w:date="2022-10-29T23:30:00Z"/>
                <w:rFonts w:ascii="Times New Roman" w:hAnsi="Times New Roman" w:cs="Times New Roman"/>
                <w:noProof/>
                <w:szCs w:val="20"/>
              </w:rPr>
              <w:pPrChange w:id="9057" w:author="nadira firinda" w:date="2022-10-29T23:37:00Z">
                <w:pPr>
                  <w:spacing w:after="0"/>
                </w:pPr>
              </w:pPrChange>
            </w:pPr>
            <w:del w:id="9058" w:author="nadira firinda" w:date="2022-10-29T23:30:00Z">
              <w:r w:rsidRPr="00006ABF" w:rsidDel="00E35D67">
                <w:rPr>
                  <w:rFonts w:ascii="Times New Roman" w:hAnsi="Times New Roman" w:cs="Times New Roman"/>
                  <w:b/>
                  <w:bCs/>
                  <w:noProof/>
                  <w:szCs w:val="20"/>
                  <w:lang w:val="en-GB"/>
                </w:rPr>
                <w:delText>Koefisien</w:delText>
              </w:r>
              <w:bookmarkStart w:id="9059" w:name="_Toc117979258"/>
              <w:bookmarkStart w:id="9060" w:name="_Toc117980906"/>
              <w:bookmarkEnd w:id="9059"/>
              <w:bookmarkEnd w:id="9060"/>
            </w:del>
          </w:p>
        </w:tc>
        <w:tc>
          <w:tcPr>
            <w:tcW w:w="1203" w:type="dxa"/>
            <w:tcBorders>
              <w:top w:val="nil"/>
              <w:left w:val="nil"/>
              <w:bottom w:val="nil"/>
              <w:right w:val="nil"/>
            </w:tcBorders>
            <w:shd w:val="clear" w:color="auto" w:fill="FFC000"/>
            <w:vAlign w:val="center"/>
          </w:tcPr>
          <w:p w14:paraId="4059EA66" w14:textId="7755D20F" w:rsidR="00D90278" w:rsidRPr="00006ABF" w:rsidDel="00E35D67" w:rsidRDefault="00D90278" w:rsidP="00CC4C47">
            <w:pPr>
              <w:spacing w:after="0" w:line="360" w:lineRule="auto"/>
              <w:rPr>
                <w:del w:id="9061" w:author="nadira firinda" w:date="2022-10-29T23:30:00Z"/>
                <w:rFonts w:ascii="Times New Roman" w:hAnsi="Times New Roman" w:cs="Times New Roman"/>
                <w:szCs w:val="20"/>
              </w:rPr>
              <w:pPrChange w:id="9062" w:author="nadira firinda" w:date="2022-10-29T23:37:00Z">
                <w:pPr>
                  <w:spacing w:after="0"/>
                </w:pPr>
              </w:pPrChange>
            </w:pPr>
            <w:bookmarkStart w:id="9063" w:name="_Toc117979259"/>
            <w:bookmarkStart w:id="9064" w:name="_Toc117980907"/>
            <w:bookmarkEnd w:id="9063"/>
            <w:bookmarkEnd w:id="9064"/>
          </w:p>
        </w:tc>
        <w:bookmarkStart w:id="9065" w:name="_Toc117979260"/>
        <w:bookmarkStart w:id="9066" w:name="_Toc117980908"/>
        <w:bookmarkEnd w:id="9065"/>
        <w:bookmarkEnd w:id="9066"/>
      </w:tr>
      <w:tr w:rsidR="00C01728" w:rsidRPr="00006ABF" w:rsidDel="00E35D67" w14:paraId="41E1BFC7" w14:textId="2C20D322" w:rsidTr="00AE49A3">
        <w:trPr>
          <w:trHeight w:val="433"/>
          <w:del w:id="9067" w:author="nadira firinda" w:date="2022-10-29T23:30:00Z"/>
        </w:trPr>
        <w:tc>
          <w:tcPr>
            <w:tcW w:w="3969" w:type="dxa"/>
            <w:tcBorders>
              <w:top w:val="dotted" w:sz="8" w:space="0" w:color="7F7F7F"/>
              <w:left w:val="nil"/>
              <w:bottom w:val="dotted" w:sz="8" w:space="0" w:color="7F7F7F"/>
              <w:right w:val="dotted" w:sz="8" w:space="0" w:color="7F7F7F"/>
            </w:tcBorders>
            <w:shd w:val="clear" w:color="auto" w:fill="auto"/>
            <w:tcMar>
              <w:top w:w="15" w:type="dxa"/>
              <w:left w:w="108" w:type="dxa"/>
              <w:bottom w:w="0" w:type="dxa"/>
              <w:right w:w="108" w:type="dxa"/>
            </w:tcMar>
          </w:tcPr>
          <w:p w14:paraId="1806EAB1" w14:textId="2BE34BE5" w:rsidR="00C01728" w:rsidRPr="00006ABF" w:rsidDel="00E35D67" w:rsidRDefault="00C01728" w:rsidP="00CC4C47">
            <w:pPr>
              <w:spacing w:line="360" w:lineRule="auto"/>
              <w:rPr>
                <w:del w:id="9068" w:author="nadira firinda" w:date="2022-10-29T23:30:00Z"/>
                <w:rFonts w:ascii="Times New Roman" w:hAnsi="Times New Roman" w:cs="Times New Roman"/>
              </w:rPr>
              <w:pPrChange w:id="9069" w:author="nadira firinda" w:date="2022-10-29T23:37:00Z">
                <w:pPr/>
              </w:pPrChange>
            </w:pPr>
            <w:del w:id="9070" w:author="nadira firinda" w:date="2022-10-29T23:30:00Z">
              <w:r w:rsidRPr="00006ABF" w:rsidDel="00E35D67">
                <w:rPr>
                  <w:rFonts w:ascii="Times New Roman" w:hAnsi="Times New Roman" w:cs="Times New Roman"/>
                </w:rPr>
                <w:delText>C</w:delText>
              </w:r>
              <w:bookmarkStart w:id="9071" w:name="_Toc117979261"/>
              <w:bookmarkStart w:id="9072" w:name="_Toc117980909"/>
              <w:bookmarkEnd w:id="9071"/>
              <w:bookmarkEnd w:id="9072"/>
            </w:del>
          </w:p>
        </w:tc>
        <w:tc>
          <w:tcPr>
            <w:tcW w:w="2694" w:type="dxa"/>
            <w:gridSpan w:val="2"/>
            <w:tcBorders>
              <w:top w:val="dotted" w:sz="8" w:space="0" w:color="7F7F7F"/>
              <w:left w:val="dotted" w:sz="8" w:space="0" w:color="7F7F7F"/>
              <w:bottom w:val="dotted" w:sz="8" w:space="0" w:color="7F7F7F"/>
              <w:right w:val="dotted" w:sz="8" w:space="0" w:color="7F7F7F"/>
            </w:tcBorders>
            <w:shd w:val="clear" w:color="auto" w:fill="auto"/>
            <w:tcMar>
              <w:top w:w="15" w:type="dxa"/>
              <w:left w:w="108" w:type="dxa"/>
              <w:bottom w:w="0" w:type="dxa"/>
              <w:right w:w="108" w:type="dxa"/>
            </w:tcMar>
            <w:vAlign w:val="center"/>
          </w:tcPr>
          <w:p w14:paraId="5C6653E7" w14:textId="319EA6A7" w:rsidR="00C01728" w:rsidRPr="00006ABF" w:rsidDel="00E35D67" w:rsidRDefault="00C01728" w:rsidP="00CC4C47">
            <w:pPr>
              <w:spacing w:after="0" w:line="360" w:lineRule="auto"/>
              <w:rPr>
                <w:del w:id="9073" w:author="nadira firinda" w:date="2022-10-29T23:30:00Z"/>
                <w:rFonts w:ascii="Times New Roman" w:hAnsi="Times New Roman" w:cs="Times New Roman"/>
                <w:szCs w:val="20"/>
              </w:rPr>
              <w:pPrChange w:id="9074" w:author="nadira firinda" w:date="2022-10-29T23:37:00Z">
                <w:pPr>
                  <w:spacing w:after="0"/>
                </w:pPr>
              </w:pPrChange>
            </w:pPr>
            <w:del w:id="9075" w:author="nadira firinda" w:date="2022-10-29T23:30:00Z">
              <w:r w:rsidRPr="00006ABF" w:rsidDel="00E35D67">
                <w:rPr>
                  <w:rFonts w:ascii="Times New Roman" w:hAnsi="Times New Roman" w:cs="Times New Roman"/>
                  <w:szCs w:val="20"/>
                </w:rPr>
                <w:delText>Konstanta</w:delText>
              </w:r>
              <w:bookmarkStart w:id="9076" w:name="_Toc117979262"/>
              <w:bookmarkStart w:id="9077" w:name="_Toc117980910"/>
              <w:bookmarkEnd w:id="9076"/>
              <w:bookmarkEnd w:id="9077"/>
            </w:del>
          </w:p>
        </w:tc>
        <w:tc>
          <w:tcPr>
            <w:tcW w:w="1134" w:type="dxa"/>
            <w:tcBorders>
              <w:top w:val="dotted" w:sz="8" w:space="0" w:color="7F7F7F"/>
              <w:left w:val="dotted" w:sz="8" w:space="0" w:color="7F7F7F"/>
              <w:bottom w:val="dotted" w:sz="8" w:space="0" w:color="7F7F7F"/>
              <w:right w:val="dotted" w:sz="8" w:space="0" w:color="7F7F7F"/>
            </w:tcBorders>
            <w:shd w:val="clear" w:color="auto" w:fill="auto"/>
            <w:tcMar>
              <w:top w:w="15" w:type="dxa"/>
              <w:left w:w="108" w:type="dxa"/>
              <w:bottom w:w="0" w:type="dxa"/>
              <w:right w:w="108" w:type="dxa"/>
            </w:tcMar>
          </w:tcPr>
          <w:p w14:paraId="5CADA952" w14:textId="0BD673B9" w:rsidR="00C01728" w:rsidRPr="00006ABF" w:rsidDel="00E35D67" w:rsidRDefault="00C01728" w:rsidP="00CC4C47">
            <w:pPr>
              <w:spacing w:line="360" w:lineRule="auto"/>
              <w:jc w:val="center"/>
              <w:rPr>
                <w:del w:id="9078" w:author="nadira firinda" w:date="2022-10-29T23:30:00Z"/>
                <w:rFonts w:ascii="Times New Roman" w:hAnsi="Times New Roman" w:cs="Times New Roman"/>
              </w:rPr>
              <w:pPrChange w:id="9079" w:author="nadira firinda" w:date="2022-10-29T23:37:00Z">
                <w:pPr>
                  <w:jc w:val="center"/>
                </w:pPr>
              </w:pPrChange>
            </w:pPr>
            <w:del w:id="9080" w:author="nadira firinda" w:date="2022-10-29T23:30:00Z">
              <w:r w:rsidRPr="00006ABF" w:rsidDel="00E35D67">
                <w:rPr>
                  <w:rFonts w:ascii="Times New Roman" w:hAnsi="Times New Roman" w:cs="Times New Roman"/>
                </w:rPr>
                <w:delText>-</w:delText>
              </w:r>
              <w:r w:rsidR="00522203" w:rsidRPr="00006ABF" w:rsidDel="00E35D67">
                <w:rPr>
                  <w:rFonts w:ascii="Times New Roman" w:hAnsi="Times New Roman" w:cs="Times New Roman"/>
                </w:rPr>
                <w:delText>3.886</w:delText>
              </w:r>
              <w:bookmarkStart w:id="9081" w:name="_Toc117979263"/>
              <w:bookmarkStart w:id="9082" w:name="_Toc117980911"/>
              <w:bookmarkEnd w:id="9081"/>
              <w:bookmarkEnd w:id="9082"/>
            </w:del>
          </w:p>
        </w:tc>
        <w:tc>
          <w:tcPr>
            <w:tcW w:w="1203" w:type="dxa"/>
            <w:tcBorders>
              <w:top w:val="dotted" w:sz="8" w:space="0" w:color="7F7F7F"/>
              <w:left w:val="dotted" w:sz="8" w:space="0" w:color="7F7F7F"/>
              <w:bottom w:val="dotted" w:sz="8" w:space="0" w:color="7F7F7F"/>
              <w:right w:val="nil"/>
            </w:tcBorders>
            <w:shd w:val="clear" w:color="auto" w:fill="auto"/>
            <w:tcMar>
              <w:top w:w="15" w:type="dxa"/>
              <w:left w:w="108" w:type="dxa"/>
              <w:bottom w:w="0" w:type="dxa"/>
              <w:right w:w="108" w:type="dxa"/>
            </w:tcMar>
            <w:vAlign w:val="center"/>
          </w:tcPr>
          <w:p w14:paraId="0D4597EB" w14:textId="633CBCB8" w:rsidR="00C01728" w:rsidRPr="00006ABF" w:rsidDel="00E35D67" w:rsidRDefault="00C01728" w:rsidP="00CC4C47">
            <w:pPr>
              <w:spacing w:after="0" w:line="360" w:lineRule="auto"/>
              <w:jc w:val="center"/>
              <w:rPr>
                <w:del w:id="9083" w:author="nadira firinda" w:date="2022-10-29T23:30:00Z"/>
                <w:rFonts w:ascii="Times New Roman" w:hAnsi="Times New Roman" w:cs="Times New Roman"/>
                <w:szCs w:val="20"/>
              </w:rPr>
              <w:pPrChange w:id="9084" w:author="nadira firinda" w:date="2022-10-29T23:37:00Z">
                <w:pPr>
                  <w:spacing w:after="0"/>
                  <w:jc w:val="center"/>
                </w:pPr>
              </w:pPrChange>
            </w:pPr>
            <w:del w:id="9085" w:author="nadira firinda" w:date="2022-10-29T23:30:00Z">
              <w:r w:rsidRPr="00006ABF" w:rsidDel="00E35D67">
                <w:rPr>
                  <w:rFonts w:ascii="Times New Roman" w:hAnsi="Times New Roman" w:cs="Times New Roman"/>
                  <w:szCs w:val="20"/>
                </w:rPr>
                <w:delText>***</w:delText>
              </w:r>
              <w:bookmarkStart w:id="9086" w:name="_Toc117979264"/>
              <w:bookmarkStart w:id="9087" w:name="_Toc117980912"/>
              <w:bookmarkEnd w:id="9086"/>
              <w:bookmarkEnd w:id="9087"/>
            </w:del>
          </w:p>
        </w:tc>
        <w:bookmarkStart w:id="9088" w:name="_Toc117979265"/>
        <w:bookmarkStart w:id="9089" w:name="_Toc117980913"/>
        <w:bookmarkEnd w:id="9088"/>
        <w:bookmarkEnd w:id="9089"/>
      </w:tr>
      <w:tr w:rsidR="00264F96" w:rsidRPr="00006ABF" w:rsidDel="00E35D67" w14:paraId="17139A00" w14:textId="6DF55233" w:rsidTr="00AE49A3">
        <w:trPr>
          <w:trHeight w:val="433"/>
          <w:del w:id="9090" w:author="nadira firinda" w:date="2022-10-29T23:30:00Z"/>
        </w:trPr>
        <w:tc>
          <w:tcPr>
            <w:tcW w:w="3969" w:type="dxa"/>
            <w:tcBorders>
              <w:top w:val="dotted" w:sz="8" w:space="0" w:color="7F7F7F"/>
              <w:left w:val="nil"/>
              <w:bottom w:val="dotted" w:sz="8" w:space="0" w:color="7F7F7F"/>
              <w:right w:val="dotted" w:sz="8" w:space="0" w:color="7F7F7F"/>
            </w:tcBorders>
            <w:shd w:val="clear" w:color="auto" w:fill="auto"/>
            <w:tcMar>
              <w:top w:w="15" w:type="dxa"/>
              <w:left w:w="108" w:type="dxa"/>
              <w:bottom w:w="0" w:type="dxa"/>
              <w:right w:w="108" w:type="dxa"/>
            </w:tcMar>
          </w:tcPr>
          <w:p w14:paraId="22189C7C" w14:textId="6887C4AE" w:rsidR="00264F96" w:rsidRPr="00006ABF" w:rsidDel="00E35D67" w:rsidRDefault="00264F96" w:rsidP="00CC4C47">
            <w:pPr>
              <w:spacing w:line="360" w:lineRule="auto"/>
              <w:rPr>
                <w:del w:id="9091" w:author="nadira firinda" w:date="2022-10-29T23:30:00Z"/>
                <w:rFonts w:ascii="Times New Roman" w:hAnsi="Times New Roman" w:cs="Times New Roman"/>
                <w:szCs w:val="20"/>
              </w:rPr>
              <w:pPrChange w:id="9092" w:author="nadira firinda" w:date="2022-10-29T23:37:00Z">
                <w:pPr/>
              </w:pPrChange>
            </w:pPr>
            <w:del w:id="9093" w:author="nadira firinda" w:date="2022-10-29T23:30:00Z">
              <w:r w:rsidRPr="00006ABF" w:rsidDel="00E35D67">
                <w:rPr>
                  <w:rFonts w:ascii="Times New Roman" w:hAnsi="Times New Roman" w:cs="Times New Roman"/>
                </w:rPr>
                <w:delText>LOG(INHRL/INHRL_SF)</w:delText>
              </w:r>
              <w:bookmarkStart w:id="9094" w:name="_Toc117979266"/>
              <w:bookmarkStart w:id="9095" w:name="_Toc117980914"/>
              <w:bookmarkEnd w:id="9094"/>
              <w:bookmarkEnd w:id="9095"/>
            </w:del>
          </w:p>
        </w:tc>
        <w:tc>
          <w:tcPr>
            <w:tcW w:w="2694" w:type="dxa"/>
            <w:gridSpan w:val="2"/>
            <w:tcBorders>
              <w:top w:val="dotted" w:sz="8" w:space="0" w:color="7F7F7F"/>
              <w:left w:val="dotted" w:sz="8" w:space="0" w:color="7F7F7F"/>
              <w:bottom w:val="dotted" w:sz="8" w:space="0" w:color="7F7F7F"/>
              <w:right w:val="dotted" w:sz="8" w:space="0" w:color="7F7F7F"/>
            </w:tcBorders>
            <w:shd w:val="clear" w:color="auto" w:fill="auto"/>
            <w:tcMar>
              <w:top w:w="15" w:type="dxa"/>
              <w:left w:w="108" w:type="dxa"/>
              <w:bottom w:w="0" w:type="dxa"/>
              <w:right w:w="108" w:type="dxa"/>
            </w:tcMar>
            <w:vAlign w:val="center"/>
          </w:tcPr>
          <w:p w14:paraId="2537F75F" w14:textId="4A828ED4" w:rsidR="00264F96" w:rsidRPr="00006ABF" w:rsidDel="00E35D67" w:rsidRDefault="00264F96" w:rsidP="00CC4C47">
            <w:pPr>
              <w:spacing w:after="0" w:line="360" w:lineRule="auto"/>
              <w:rPr>
                <w:del w:id="9096" w:author="nadira firinda" w:date="2022-10-29T23:30:00Z"/>
                <w:rFonts w:ascii="Times New Roman" w:hAnsi="Times New Roman" w:cs="Times New Roman"/>
                <w:szCs w:val="20"/>
              </w:rPr>
              <w:pPrChange w:id="9097" w:author="nadira firinda" w:date="2022-10-29T23:37:00Z">
                <w:pPr>
                  <w:spacing w:after="0"/>
                </w:pPr>
              </w:pPrChange>
            </w:pPr>
            <w:del w:id="9098" w:author="nadira firinda" w:date="2022-10-29T23:30:00Z">
              <w:r w:rsidRPr="00006ABF" w:rsidDel="00E35D67">
                <w:rPr>
                  <w:rFonts w:ascii="Times New Roman" w:hAnsi="Times New Roman" w:cs="Times New Roman"/>
                  <w:szCs w:val="20"/>
                </w:rPr>
                <w:delText>Investasi Bangunan</w:delText>
              </w:r>
              <w:bookmarkStart w:id="9099" w:name="_Toc117979267"/>
              <w:bookmarkStart w:id="9100" w:name="_Toc117980915"/>
              <w:bookmarkEnd w:id="9099"/>
              <w:bookmarkEnd w:id="9100"/>
            </w:del>
          </w:p>
        </w:tc>
        <w:tc>
          <w:tcPr>
            <w:tcW w:w="1134" w:type="dxa"/>
            <w:tcBorders>
              <w:top w:val="dotted" w:sz="8" w:space="0" w:color="7F7F7F"/>
              <w:left w:val="dotted" w:sz="8" w:space="0" w:color="7F7F7F"/>
              <w:bottom w:val="dotted" w:sz="8" w:space="0" w:color="7F7F7F"/>
              <w:right w:val="dotted" w:sz="8" w:space="0" w:color="7F7F7F"/>
            </w:tcBorders>
            <w:shd w:val="clear" w:color="auto" w:fill="auto"/>
            <w:tcMar>
              <w:top w:w="15" w:type="dxa"/>
              <w:left w:w="108" w:type="dxa"/>
              <w:bottom w:w="0" w:type="dxa"/>
              <w:right w:w="108" w:type="dxa"/>
            </w:tcMar>
            <w:hideMark/>
          </w:tcPr>
          <w:p w14:paraId="6F19C56F" w14:textId="653EF4DD" w:rsidR="00264F96" w:rsidRPr="00006ABF" w:rsidDel="00E35D67" w:rsidRDefault="00264F96" w:rsidP="00CC4C47">
            <w:pPr>
              <w:spacing w:line="360" w:lineRule="auto"/>
              <w:jc w:val="center"/>
              <w:rPr>
                <w:del w:id="9101" w:author="nadira firinda" w:date="2022-10-29T23:30:00Z"/>
                <w:rFonts w:ascii="Times New Roman" w:hAnsi="Times New Roman" w:cs="Times New Roman"/>
              </w:rPr>
              <w:pPrChange w:id="9102" w:author="nadira firinda" w:date="2022-10-29T23:37:00Z">
                <w:pPr>
                  <w:jc w:val="center"/>
                </w:pPr>
              </w:pPrChange>
            </w:pPr>
            <w:del w:id="9103" w:author="nadira firinda" w:date="2022-10-29T23:30:00Z">
              <w:r w:rsidRPr="00006ABF" w:rsidDel="00E35D67">
                <w:rPr>
                  <w:rFonts w:ascii="Times New Roman" w:hAnsi="Times New Roman" w:cs="Times New Roman"/>
                </w:rPr>
                <w:delText>0.3</w:delText>
              </w:r>
              <w:r w:rsidR="00522203" w:rsidRPr="00006ABF" w:rsidDel="00E35D67">
                <w:rPr>
                  <w:rFonts w:ascii="Times New Roman" w:hAnsi="Times New Roman" w:cs="Times New Roman"/>
                </w:rPr>
                <w:delText>787</w:delText>
              </w:r>
              <w:bookmarkStart w:id="9104" w:name="_Toc117979268"/>
              <w:bookmarkStart w:id="9105" w:name="_Toc117980916"/>
              <w:bookmarkEnd w:id="9104"/>
              <w:bookmarkEnd w:id="9105"/>
            </w:del>
          </w:p>
        </w:tc>
        <w:tc>
          <w:tcPr>
            <w:tcW w:w="1203" w:type="dxa"/>
            <w:tcBorders>
              <w:top w:val="dotted" w:sz="8" w:space="0" w:color="7F7F7F"/>
              <w:left w:val="dotted" w:sz="8" w:space="0" w:color="7F7F7F"/>
              <w:bottom w:val="dotted" w:sz="8" w:space="0" w:color="7F7F7F"/>
              <w:right w:val="nil"/>
            </w:tcBorders>
            <w:shd w:val="clear" w:color="auto" w:fill="auto"/>
            <w:tcMar>
              <w:top w:w="15" w:type="dxa"/>
              <w:left w:w="108" w:type="dxa"/>
              <w:bottom w:w="0" w:type="dxa"/>
              <w:right w:w="108" w:type="dxa"/>
            </w:tcMar>
            <w:vAlign w:val="center"/>
            <w:hideMark/>
          </w:tcPr>
          <w:p w14:paraId="4AB82FEE" w14:textId="563C9A39" w:rsidR="00264F96" w:rsidRPr="00006ABF" w:rsidDel="00E35D67" w:rsidRDefault="00264F96" w:rsidP="00CC4C47">
            <w:pPr>
              <w:spacing w:after="0" w:line="360" w:lineRule="auto"/>
              <w:jc w:val="center"/>
              <w:rPr>
                <w:del w:id="9106" w:author="nadira firinda" w:date="2022-10-29T23:30:00Z"/>
                <w:rFonts w:ascii="Times New Roman" w:hAnsi="Times New Roman" w:cs="Times New Roman"/>
                <w:szCs w:val="20"/>
              </w:rPr>
              <w:pPrChange w:id="9107" w:author="nadira firinda" w:date="2022-10-29T23:37:00Z">
                <w:pPr>
                  <w:spacing w:after="0"/>
                  <w:jc w:val="center"/>
                </w:pPr>
              </w:pPrChange>
            </w:pPr>
            <w:del w:id="9108" w:author="nadira firinda" w:date="2022-10-29T23:30:00Z">
              <w:r w:rsidRPr="00006ABF" w:rsidDel="00E35D67">
                <w:rPr>
                  <w:rFonts w:ascii="Times New Roman" w:hAnsi="Times New Roman" w:cs="Times New Roman"/>
                  <w:szCs w:val="20"/>
                </w:rPr>
                <w:delText>**</w:delText>
              </w:r>
              <w:bookmarkStart w:id="9109" w:name="_Toc117979269"/>
              <w:bookmarkStart w:id="9110" w:name="_Toc117980917"/>
              <w:bookmarkEnd w:id="9109"/>
              <w:bookmarkEnd w:id="9110"/>
            </w:del>
          </w:p>
        </w:tc>
        <w:bookmarkStart w:id="9111" w:name="_Toc117979270"/>
        <w:bookmarkStart w:id="9112" w:name="_Toc117980918"/>
        <w:bookmarkEnd w:id="9111"/>
        <w:bookmarkEnd w:id="9112"/>
      </w:tr>
      <w:tr w:rsidR="00264F96" w:rsidRPr="00006ABF" w:rsidDel="00E35D67" w14:paraId="2F52FBEC" w14:textId="37F830D3" w:rsidTr="00AE49A3">
        <w:trPr>
          <w:trHeight w:val="433"/>
          <w:del w:id="9113" w:author="nadira firinda" w:date="2022-10-29T23:30:00Z"/>
        </w:trPr>
        <w:tc>
          <w:tcPr>
            <w:tcW w:w="3969" w:type="dxa"/>
            <w:tcBorders>
              <w:top w:val="dotted" w:sz="8" w:space="0" w:color="7F7F7F"/>
              <w:left w:val="nil"/>
              <w:bottom w:val="dotted" w:sz="8" w:space="0" w:color="7F7F7F"/>
              <w:right w:val="dotted" w:sz="8" w:space="0" w:color="7F7F7F"/>
            </w:tcBorders>
            <w:shd w:val="clear" w:color="auto" w:fill="auto"/>
            <w:tcMar>
              <w:top w:w="15" w:type="dxa"/>
              <w:left w:w="108" w:type="dxa"/>
              <w:bottom w:w="0" w:type="dxa"/>
              <w:right w:w="108" w:type="dxa"/>
            </w:tcMar>
          </w:tcPr>
          <w:p w14:paraId="6607B1FD" w14:textId="1EDADF24" w:rsidR="00264F96" w:rsidRPr="00006ABF" w:rsidDel="00E35D67" w:rsidRDefault="00264F96" w:rsidP="00CC4C47">
            <w:pPr>
              <w:spacing w:line="360" w:lineRule="auto"/>
              <w:rPr>
                <w:del w:id="9114" w:author="nadira firinda" w:date="2022-10-29T23:30:00Z"/>
                <w:rFonts w:ascii="Times New Roman" w:hAnsi="Times New Roman" w:cs="Times New Roman"/>
                <w:szCs w:val="20"/>
              </w:rPr>
              <w:pPrChange w:id="9115" w:author="nadira firinda" w:date="2022-10-29T23:37:00Z">
                <w:pPr/>
              </w:pPrChange>
            </w:pPr>
            <w:del w:id="9116" w:author="nadira firinda" w:date="2022-10-29T23:30:00Z">
              <w:r w:rsidRPr="00006ABF" w:rsidDel="00E35D67">
                <w:rPr>
                  <w:rFonts w:ascii="Times New Roman" w:hAnsi="Times New Roman" w:cs="Times New Roman"/>
                </w:rPr>
                <w:delText>LOG(CSPLRL/CSPLRL_SF)</w:delText>
              </w:r>
              <w:bookmarkStart w:id="9117" w:name="_Toc117979271"/>
              <w:bookmarkStart w:id="9118" w:name="_Toc117980919"/>
              <w:bookmarkEnd w:id="9117"/>
              <w:bookmarkEnd w:id="9118"/>
            </w:del>
          </w:p>
        </w:tc>
        <w:tc>
          <w:tcPr>
            <w:tcW w:w="2694" w:type="dxa"/>
            <w:gridSpan w:val="2"/>
            <w:tcBorders>
              <w:top w:val="dotted" w:sz="8" w:space="0" w:color="7F7F7F"/>
              <w:left w:val="dotted" w:sz="8" w:space="0" w:color="7F7F7F"/>
              <w:bottom w:val="dotted" w:sz="8" w:space="0" w:color="7F7F7F"/>
              <w:right w:val="dotted" w:sz="8" w:space="0" w:color="7F7F7F"/>
            </w:tcBorders>
            <w:shd w:val="clear" w:color="auto" w:fill="auto"/>
            <w:tcMar>
              <w:top w:w="15" w:type="dxa"/>
              <w:left w:w="108" w:type="dxa"/>
              <w:bottom w:w="0" w:type="dxa"/>
              <w:right w:w="108" w:type="dxa"/>
            </w:tcMar>
            <w:vAlign w:val="center"/>
          </w:tcPr>
          <w:p w14:paraId="50441565" w14:textId="52845F76" w:rsidR="00264F96" w:rsidRPr="00006ABF" w:rsidDel="00E35D67" w:rsidRDefault="00264F96" w:rsidP="00CC4C47">
            <w:pPr>
              <w:spacing w:after="0" w:line="360" w:lineRule="auto"/>
              <w:rPr>
                <w:del w:id="9119" w:author="nadira firinda" w:date="2022-10-29T23:30:00Z"/>
                <w:rFonts w:ascii="Times New Roman" w:hAnsi="Times New Roman" w:cs="Times New Roman"/>
                <w:i/>
                <w:szCs w:val="20"/>
              </w:rPr>
              <w:pPrChange w:id="9120" w:author="nadira firinda" w:date="2022-10-29T23:37:00Z">
                <w:pPr>
                  <w:spacing w:after="0"/>
                </w:pPr>
              </w:pPrChange>
            </w:pPr>
            <w:del w:id="9121" w:author="nadira firinda" w:date="2022-10-29T23:30:00Z">
              <w:r w:rsidRPr="00006ABF" w:rsidDel="00E35D67">
                <w:rPr>
                  <w:rFonts w:ascii="Times New Roman" w:hAnsi="Times New Roman" w:cs="Times New Roman"/>
                  <w:szCs w:val="20"/>
                </w:rPr>
                <w:delText>Konsumsi Swasta</w:delText>
              </w:r>
              <w:bookmarkStart w:id="9122" w:name="_Toc117979272"/>
              <w:bookmarkStart w:id="9123" w:name="_Toc117980920"/>
              <w:bookmarkEnd w:id="9122"/>
              <w:bookmarkEnd w:id="9123"/>
            </w:del>
          </w:p>
        </w:tc>
        <w:tc>
          <w:tcPr>
            <w:tcW w:w="1134" w:type="dxa"/>
            <w:tcBorders>
              <w:top w:val="dotted" w:sz="8" w:space="0" w:color="7F7F7F"/>
              <w:left w:val="dotted" w:sz="8" w:space="0" w:color="7F7F7F"/>
              <w:bottom w:val="dotted" w:sz="8" w:space="0" w:color="7F7F7F"/>
              <w:right w:val="dotted" w:sz="8" w:space="0" w:color="7F7F7F"/>
            </w:tcBorders>
            <w:shd w:val="clear" w:color="auto" w:fill="auto"/>
            <w:tcMar>
              <w:top w:w="15" w:type="dxa"/>
              <w:left w:w="108" w:type="dxa"/>
              <w:bottom w:w="0" w:type="dxa"/>
              <w:right w:w="108" w:type="dxa"/>
            </w:tcMar>
          </w:tcPr>
          <w:p w14:paraId="5EF59F67" w14:textId="4BD924B8" w:rsidR="00264F96" w:rsidRPr="00006ABF" w:rsidDel="00E35D67" w:rsidRDefault="00264F96" w:rsidP="00CC4C47">
            <w:pPr>
              <w:spacing w:line="360" w:lineRule="auto"/>
              <w:jc w:val="center"/>
              <w:rPr>
                <w:del w:id="9124" w:author="nadira firinda" w:date="2022-10-29T23:30:00Z"/>
                <w:rFonts w:ascii="Times New Roman" w:hAnsi="Times New Roman" w:cs="Times New Roman"/>
              </w:rPr>
              <w:pPrChange w:id="9125" w:author="nadira firinda" w:date="2022-10-29T23:37:00Z">
                <w:pPr>
                  <w:jc w:val="center"/>
                </w:pPr>
              </w:pPrChange>
            </w:pPr>
            <w:del w:id="9126" w:author="nadira firinda" w:date="2022-10-29T23:30:00Z">
              <w:r w:rsidRPr="00006ABF" w:rsidDel="00E35D67">
                <w:rPr>
                  <w:rFonts w:ascii="Times New Roman" w:hAnsi="Times New Roman" w:cs="Times New Roman"/>
                </w:rPr>
                <w:delText>0.</w:delText>
              </w:r>
              <w:r w:rsidR="00522203" w:rsidRPr="00006ABF" w:rsidDel="00E35D67">
                <w:rPr>
                  <w:rFonts w:ascii="Times New Roman" w:hAnsi="Times New Roman" w:cs="Times New Roman"/>
                </w:rPr>
                <w:delText>7968</w:delText>
              </w:r>
              <w:bookmarkStart w:id="9127" w:name="_Toc117979273"/>
              <w:bookmarkStart w:id="9128" w:name="_Toc117980921"/>
              <w:bookmarkEnd w:id="9127"/>
              <w:bookmarkEnd w:id="9128"/>
            </w:del>
          </w:p>
        </w:tc>
        <w:tc>
          <w:tcPr>
            <w:tcW w:w="1203" w:type="dxa"/>
            <w:tcBorders>
              <w:top w:val="dotted" w:sz="8" w:space="0" w:color="7F7F7F"/>
              <w:left w:val="dotted" w:sz="8" w:space="0" w:color="7F7F7F"/>
              <w:bottom w:val="dotted" w:sz="8" w:space="0" w:color="7F7F7F"/>
              <w:right w:val="nil"/>
            </w:tcBorders>
            <w:shd w:val="clear" w:color="auto" w:fill="auto"/>
            <w:tcMar>
              <w:top w:w="15" w:type="dxa"/>
              <w:left w:w="108" w:type="dxa"/>
              <w:bottom w:w="0" w:type="dxa"/>
              <w:right w:w="108" w:type="dxa"/>
            </w:tcMar>
            <w:vAlign w:val="center"/>
          </w:tcPr>
          <w:p w14:paraId="0FF118D9" w14:textId="3299239E" w:rsidR="00264F96" w:rsidRPr="00006ABF" w:rsidDel="00E35D67" w:rsidRDefault="00264F96" w:rsidP="00CC4C47">
            <w:pPr>
              <w:spacing w:after="0" w:line="360" w:lineRule="auto"/>
              <w:jc w:val="center"/>
              <w:rPr>
                <w:del w:id="9129" w:author="nadira firinda" w:date="2022-10-29T23:30:00Z"/>
                <w:rFonts w:ascii="Times New Roman" w:hAnsi="Times New Roman" w:cs="Times New Roman"/>
                <w:szCs w:val="20"/>
              </w:rPr>
              <w:pPrChange w:id="9130" w:author="nadira firinda" w:date="2022-10-29T23:37:00Z">
                <w:pPr>
                  <w:spacing w:after="0"/>
                  <w:jc w:val="center"/>
                </w:pPr>
              </w:pPrChange>
            </w:pPr>
            <w:del w:id="9131" w:author="nadira firinda" w:date="2022-10-29T23:30:00Z">
              <w:r w:rsidRPr="00006ABF" w:rsidDel="00E35D67">
                <w:rPr>
                  <w:rFonts w:ascii="Times New Roman" w:hAnsi="Times New Roman" w:cs="Times New Roman"/>
                  <w:szCs w:val="20"/>
                </w:rPr>
                <w:delText>***</w:delText>
              </w:r>
              <w:bookmarkStart w:id="9132" w:name="_Toc117979274"/>
              <w:bookmarkStart w:id="9133" w:name="_Toc117980922"/>
              <w:bookmarkEnd w:id="9132"/>
              <w:bookmarkEnd w:id="9133"/>
            </w:del>
          </w:p>
        </w:tc>
        <w:bookmarkStart w:id="9134" w:name="_Toc117979275"/>
        <w:bookmarkStart w:id="9135" w:name="_Toc117980923"/>
        <w:bookmarkEnd w:id="9134"/>
        <w:bookmarkEnd w:id="9135"/>
      </w:tr>
      <w:tr w:rsidR="00D90278" w:rsidRPr="00006ABF" w:rsidDel="00E35D67" w14:paraId="503AF4A4" w14:textId="43F7F75D" w:rsidTr="00FE59AD">
        <w:trPr>
          <w:trHeight w:val="433"/>
          <w:del w:id="9136" w:author="nadira firinda" w:date="2022-10-29T23:30:00Z"/>
        </w:trPr>
        <w:tc>
          <w:tcPr>
            <w:tcW w:w="3969" w:type="dxa"/>
            <w:tcBorders>
              <w:top w:val="dotted" w:sz="8" w:space="0" w:color="7F7F7F"/>
              <w:left w:val="nil"/>
              <w:bottom w:val="dotted" w:sz="8" w:space="0" w:color="7F7F7F"/>
              <w:right w:val="nil"/>
            </w:tcBorders>
            <w:shd w:val="clear" w:color="auto" w:fill="auto"/>
            <w:tcMar>
              <w:top w:w="15" w:type="dxa"/>
              <w:left w:w="108" w:type="dxa"/>
              <w:bottom w:w="0" w:type="dxa"/>
              <w:right w:w="108" w:type="dxa"/>
            </w:tcMar>
            <w:vAlign w:val="center"/>
          </w:tcPr>
          <w:p w14:paraId="1D976454" w14:textId="26D7973A" w:rsidR="00D90278" w:rsidRPr="00006ABF" w:rsidDel="00E35D67" w:rsidRDefault="00D90278" w:rsidP="00CC4C47">
            <w:pPr>
              <w:spacing w:after="0" w:line="360" w:lineRule="auto"/>
              <w:rPr>
                <w:del w:id="9137" w:author="nadira firinda" w:date="2022-10-29T23:30:00Z"/>
                <w:rFonts w:ascii="Times New Roman" w:hAnsi="Times New Roman" w:cs="Times New Roman"/>
                <w:szCs w:val="20"/>
              </w:rPr>
              <w:pPrChange w:id="9138" w:author="nadira firinda" w:date="2022-10-29T23:37:00Z">
                <w:pPr>
                  <w:spacing w:after="0"/>
                </w:pPr>
              </w:pPrChange>
            </w:pPr>
            <w:del w:id="9139" w:author="nadira firinda" w:date="2022-10-29T23:30:00Z">
              <w:r w:rsidRPr="00006ABF" w:rsidDel="00E35D67">
                <w:rPr>
                  <w:rFonts w:ascii="Times New Roman" w:hAnsi="Times New Roman" w:cs="Times New Roman"/>
                  <w:szCs w:val="20"/>
                  <w:lang w:val="en-GB"/>
                </w:rPr>
                <w:delText xml:space="preserve">Dummy </w:delText>
              </w:r>
              <w:r w:rsidRPr="00006ABF" w:rsidDel="00E35D67">
                <w:rPr>
                  <w:rFonts w:ascii="Times New Roman" w:hAnsi="Times New Roman" w:cs="Times New Roman"/>
                  <w:szCs w:val="20"/>
                </w:rPr>
                <w:delText>w</w:delText>
              </w:r>
              <w:r w:rsidRPr="00006ABF" w:rsidDel="00E35D67">
                <w:rPr>
                  <w:rFonts w:ascii="Times New Roman" w:hAnsi="Times New Roman" w:cs="Times New Roman"/>
                  <w:noProof/>
                  <w:szCs w:val="20"/>
                  <w:lang w:val="en-GB"/>
                </w:rPr>
                <w:delText>aktu</w:delText>
              </w:r>
              <w:r w:rsidRPr="00006ABF" w:rsidDel="00E35D67">
                <w:rPr>
                  <w:rFonts w:ascii="Times New Roman" w:hAnsi="Times New Roman" w:cs="Times New Roman"/>
                  <w:szCs w:val="20"/>
                  <w:lang w:val="en-GB"/>
                </w:rPr>
                <w:delText>: --</w:delText>
              </w:r>
              <w:bookmarkStart w:id="9140" w:name="_Toc117979276"/>
              <w:bookmarkStart w:id="9141" w:name="_Toc117980924"/>
              <w:bookmarkEnd w:id="9140"/>
              <w:bookmarkEnd w:id="9141"/>
            </w:del>
          </w:p>
        </w:tc>
        <w:tc>
          <w:tcPr>
            <w:tcW w:w="2694" w:type="dxa"/>
            <w:gridSpan w:val="2"/>
            <w:tcMar>
              <w:top w:w="15" w:type="dxa"/>
              <w:left w:w="108" w:type="dxa"/>
              <w:bottom w:w="0" w:type="dxa"/>
              <w:right w:w="108" w:type="dxa"/>
            </w:tcMar>
          </w:tcPr>
          <w:p w14:paraId="53F0AAF4" w14:textId="37D1508E" w:rsidR="00D90278" w:rsidRPr="00006ABF" w:rsidDel="00E35D67" w:rsidRDefault="00D90278" w:rsidP="00CC4C47">
            <w:pPr>
              <w:spacing w:after="0" w:line="360" w:lineRule="auto"/>
              <w:rPr>
                <w:del w:id="9142" w:author="nadira firinda" w:date="2022-10-29T23:30:00Z"/>
                <w:rFonts w:ascii="Times New Roman" w:hAnsi="Times New Roman" w:cs="Times New Roman"/>
                <w:szCs w:val="20"/>
              </w:rPr>
              <w:pPrChange w:id="9143" w:author="nadira firinda" w:date="2022-10-29T23:37:00Z">
                <w:pPr>
                  <w:spacing w:after="0"/>
                </w:pPr>
              </w:pPrChange>
            </w:pPr>
            <w:bookmarkStart w:id="9144" w:name="_Toc117979277"/>
            <w:bookmarkStart w:id="9145" w:name="_Toc117980925"/>
            <w:bookmarkEnd w:id="9144"/>
            <w:bookmarkEnd w:id="9145"/>
          </w:p>
        </w:tc>
        <w:tc>
          <w:tcPr>
            <w:tcW w:w="1134" w:type="dxa"/>
            <w:tcBorders>
              <w:top w:val="dotted" w:sz="8" w:space="0" w:color="7F7F7F"/>
              <w:left w:val="dotted" w:sz="8" w:space="0" w:color="7F7F7F"/>
              <w:bottom w:val="dotted" w:sz="8" w:space="0" w:color="7F7F7F"/>
              <w:right w:val="dotted" w:sz="8" w:space="0" w:color="7F7F7F"/>
            </w:tcBorders>
            <w:shd w:val="clear" w:color="auto" w:fill="auto"/>
            <w:tcMar>
              <w:top w:w="15" w:type="dxa"/>
              <w:left w:w="108" w:type="dxa"/>
              <w:bottom w:w="0" w:type="dxa"/>
              <w:right w:w="108" w:type="dxa"/>
            </w:tcMar>
            <w:vAlign w:val="center"/>
          </w:tcPr>
          <w:p w14:paraId="52DB3492" w14:textId="740C322C" w:rsidR="00D90278" w:rsidRPr="00006ABF" w:rsidDel="00E35D67" w:rsidRDefault="00D90278" w:rsidP="00CC4C47">
            <w:pPr>
              <w:spacing w:line="360" w:lineRule="auto"/>
              <w:jc w:val="center"/>
              <w:rPr>
                <w:del w:id="9146" w:author="nadira firinda" w:date="2022-10-29T23:30:00Z"/>
                <w:rFonts w:ascii="Times New Roman" w:hAnsi="Times New Roman" w:cs="Times New Roman"/>
              </w:rPr>
              <w:pPrChange w:id="9147" w:author="nadira firinda" w:date="2022-10-29T23:37:00Z">
                <w:pPr>
                  <w:jc w:val="center"/>
                </w:pPr>
              </w:pPrChange>
            </w:pPr>
            <w:bookmarkStart w:id="9148" w:name="_Toc117979278"/>
            <w:bookmarkStart w:id="9149" w:name="_Toc117980926"/>
            <w:bookmarkEnd w:id="9148"/>
            <w:bookmarkEnd w:id="9149"/>
          </w:p>
        </w:tc>
        <w:tc>
          <w:tcPr>
            <w:tcW w:w="1203" w:type="dxa"/>
            <w:tcBorders>
              <w:top w:val="dotted" w:sz="8" w:space="0" w:color="7F7F7F"/>
              <w:left w:val="dotted" w:sz="8" w:space="0" w:color="7F7F7F"/>
              <w:bottom w:val="dotted" w:sz="8" w:space="0" w:color="7F7F7F"/>
              <w:right w:val="nil"/>
            </w:tcBorders>
            <w:shd w:val="clear" w:color="auto" w:fill="auto"/>
            <w:tcMar>
              <w:top w:w="15" w:type="dxa"/>
              <w:left w:w="108" w:type="dxa"/>
              <w:bottom w:w="0" w:type="dxa"/>
              <w:right w:w="108" w:type="dxa"/>
            </w:tcMar>
            <w:vAlign w:val="center"/>
          </w:tcPr>
          <w:p w14:paraId="3E7CAE63" w14:textId="12EDB2FB" w:rsidR="00D90278" w:rsidRPr="00006ABF" w:rsidDel="00E35D67" w:rsidRDefault="00D90278" w:rsidP="00CC4C47">
            <w:pPr>
              <w:spacing w:after="0" w:line="360" w:lineRule="auto"/>
              <w:jc w:val="center"/>
              <w:rPr>
                <w:del w:id="9150" w:author="nadira firinda" w:date="2022-10-29T23:30:00Z"/>
                <w:rFonts w:ascii="Times New Roman" w:hAnsi="Times New Roman" w:cs="Times New Roman"/>
                <w:szCs w:val="20"/>
                <w:lang w:val="en-GB"/>
              </w:rPr>
              <w:pPrChange w:id="9151" w:author="nadira firinda" w:date="2022-10-29T23:37:00Z">
                <w:pPr>
                  <w:spacing w:after="0"/>
                  <w:jc w:val="center"/>
                </w:pPr>
              </w:pPrChange>
            </w:pPr>
            <w:bookmarkStart w:id="9152" w:name="_Toc117979279"/>
            <w:bookmarkStart w:id="9153" w:name="_Toc117980927"/>
            <w:bookmarkEnd w:id="9152"/>
            <w:bookmarkEnd w:id="9153"/>
          </w:p>
        </w:tc>
        <w:bookmarkStart w:id="9154" w:name="_Toc117979280"/>
        <w:bookmarkStart w:id="9155" w:name="_Toc117980928"/>
        <w:bookmarkEnd w:id="9154"/>
        <w:bookmarkEnd w:id="9155"/>
      </w:tr>
      <w:tr w:rsidR="00D90278" w:rsidRPr="00006ABF" w:rsidDel="00E35D67" w14:paraId="14E3F7F8" w14:textId="5A065FFA" w:rsidTr="00FE59AD">
        <w:trPr>
          <w:trHeight w:val="363"/>
          <w:del w:id="9156" w:author="nadira firinda" w:date="2022-10-29T23:30:00Z"/>
        </w:trPr>
        <w:tc>
          <w:tcPr>
            <w:tcW w:w="9000" w:type="dxa"/>
            <w:gridSpan w:val="5"/>
            <w:tcBorders>
              <w:top w:val="dotted" w:sz="8" w:space="0" w:color="7F7F7F"/>
              <w:left w:val="nil"/>
              <w:bottom w:val="dotted" w:sz="8" w:space="0" w:color="7F7F7F"/>
              <w:right w:val="nil"/>
            </w:tcBorders>
            <w:shd w:val="clear" w:color="auto" w:fill="92D050"/>
            <w:tcMar>
              <w:top w:w="15" w:type="dxa"/>
              <w:left w:w="108" w:type="dxa"/>
              <w:bottom w:w="0" w:type="dxa"/>
              <w:right w:w="108" w:type="dxa"/>
            </w:tcMar>
            <w:vAlign w:val="center"/>
            <w:hideMark/>
          </w:tcPr>
          <w:p w14:paraId="00C807E8" w14:textId="2493ED61" w:rsidR="00D90278" w:rsidRPr="00006ABF" w:rsidDel="00E35D67" w:rsidRDefault="00D90278" w:rsidP="00CC4C47">
            <w:pPr>
              <w:spacing w:after="0" w:line="360" w:lineRule="auto"/>
              <w:rPr>
                <w:del w:id="9157" w:author="nadira firinda" w:date="2022-10-29T23:30:00Z"/>
                <w:rFonts w:ascii="Times New Roman" w:hAnsi="Times New Roman" w:cs="Times New Roman"/>
                <w:szCs w:val="20"/>
              </w:rPr>
              <w:pPrChange w:id="9158" w:author="nadira firinda" w:date="2022-10-29T23:37:00Z">
                <w:pPr>
                  <w:spacing w:after="0"/>
                </w:pPr>
              </w:pPrChange>
            </w:pPr>
            <w:del w:id="9159" w:author="nadira firinda" w:date="2022-10-29T23:30:00Z">
              <w:r w:rsidRPr="00006ABF" w:rsidDel="00E35D67">
                <w:rPr>
                  <w:rFonts w:ascii="Times New Roman" w:hAnsi="Times New Roman" w:cs="Times New Roman"/>
                  <w:b/>
                  <w:bCs/>
                  <w:szCs w:val="20"/>
                </w:rPr>
                <w:delText>Diagnostic Test</w:delText>
              </w:r>
              <w:bookmarkStart w:id="9160" w:name="_Toc117979281"/>
              <w:bookmarkStart w:id="9161" w:name="_Toc117980929"/>
              <w:bookmarkEnd w:id="9160"/>
              <w:bookmarkEnd w:id="9161"/>
            </w:del>
          </w:p>
        </w:tc>
        <w:bookmarkStart w:id="9162" w:name="_Toc117979282"/>
        <w:bookmarkStart w:id="9163" w:name="_Toc117980930"/>
        <w:bookmarkEnd w:id="9162"/>
        <w:bookmarkEnd w:id="9163"/>
      </w:tr>
      <w:tr w:rsidR="00D90278" w:rsidRPr="00006ABF" w:rsidDel="00E35D67" w14:paraId="490FFF45" w14:textId="06CF18C2" w:rsidTr="00FE59AD">
        <w:trPr>
          <w:trHeight w:val="433"/>
          <w:del w:id="9164" w:author="nadira firinda" w:date="2022-10-29T23:30:00Z"/>
        </w:trPr>
        <w:tc>
          <w:tcPr>
            <w:tcW w:w="3969" w:type="dxa"/>
            <w:tcBorders>
              <w:top w:val="dotted" w:sz="8" w:space="0" w:color="7F7F7F"/>
              <w:left w:val="nil"/>
              <w:bottom w:val="dotted" w:sz="8" w:space="0" w:color="7F7F7F"/>
              <w:right w:val="nil"/>
            </w:tcBorders>
            <w:shd w:val="clear" w:color="auto" w:fill="auto"/>
            <w:tcMar>
              <w:top w:w="15" w:type="dxa"/>
              <w:left w:w="108" w:type="dxa"/>
              <w:bottom w:w="0" w:type="dxa"/>
              <w:right w:w="108" w:type="dxa"/>
            </w:tcMar>
            <w:vAlign w:val="center"/>
          </w:tcPr>
          <w:p w14:paraId="08ACB0C7" w14:textId="3C4D9F94" w:rsidR="00D90278" w:rsidRPr="00006ABF" w:rsidDel="00E35D67" w:rsidRDefault="00D90278" w:rsidP="00CC4C47">
            <w:pPr>
              <w:spacing w:after="0" w:line="360" w:lineRule="auto"/>
              <w:rPr>
                <w:del w:id="9165" w:author="nadira firinda" w:date="2022-10-29T23:30:00Z"/>
                <w:rFonts w:ascii="Times New Roman" w:hAnsi="Times New Roman" w:cs="Times New Roman"/>
                <w:szCs w:val="20"/>
              </w:rPr>
              <w:pPrChange w:id="9166" w:author="nadira firinda" w:date="2022-10-29T23:37:00Z">
                <w:pPr>
                  <w:spacing w:after="0"/>
                </w:pPr>
              </w:pPrChange>
            </w:pPr>
            <w:del w:id="9167" w:author="nadira firinda" w:date="2022-10-29T23:30:00Z">
              <w:r w:rsidRPr="00006ABF" w:rsidDel="00E35D67">
                <w:rPr>
                  <w:rFonts w:ascii="Times New Roman" w:hAnsi="Times New Roman" w:cs="Times New Roman"/>
                  <w:szCs w:val="20"/>
                  <w:lang w:val="en-GB"/>
                </w:rPr>
                <w:delText>Adjusted R-Squared</w:delText>
              </w:r>
              <w:bookmarkStart w:id="9168" w:name="_Toc117979283"/>
              <w:bookmarkStart w:id="9169" w:name="_Toc117980931"/>
              <w:bookmarkEnd w:id="9168"/>
              <w:bookmarkEnd w:id="9169"/>
            </w:del>
          </w:p>
        </w:tc>
        <w:tc>
          <w:tcPr>
            <w:tcW w:w="236" w:type="dxa"/>
            <w:tcBorders>
              <w:top w:val="dotted" w:sz="8" w:space="0" w:color="7F7F7F"/>
              <w:left w:val="nil"/>
              <w:bottom w:val="dotted" w:sz="8" w:space="0" w:color="7F7F7F"/>
              <w:right w:val="nil"/>
            </w:tcBorders>
            <w:shd w:val="clear" w:color="auto" w:fill="auto"/>
            <w:tcMar>
              <w:top w:w="15" w:type="dxa"/>
              <w:left w:w="108" w:type="dxa"/>
              <w:bottom w:w="0" w:type="dxa"/>
              <w:right w:w="108" w:type="dxa"/>
            </w:tcMar>
            <w:vAlign w:val="center"/>
          </w:tcPr>
          <w:p w14:paraId="64066C70" w14:textId="08EFCBF5" w:rsidR="00D90278" w:rsidRPr="00006ABF" w:rsidDel="00E35D67" w:rsidRDefault="00D90278" w:rsidP="00CC4C47">
            <w:pPr>
              <w:spacing w:after="0" w:line="360" w:lineRule="auto"/>
              <w:rPr>
                <w:del w:id="9170" w:author="nadira firinda" w:date="2022-10-29T23:30:00Z"/>
                <w:rFonts w:ascii="Times New Roman" w:hAnsi="Times New Roman" w:cs="Times New Roman"/>
                <w:szCs w:val="20"/>
              </w:rPr>
              <w:pPrChange w:id="9171" w:author="nadira firinda" w:date="2022-10-29T23:37:00Z">
                <w:pPr>
                  <w:spacing w:after="0"/>
                </w:pPr>
              </w:pPrChange>
            </w:pPr>
            <w:bookmarkStart w:id="9172" w:name="_Toc117979284"/>
            <w:bookmarkStart w:id="9173" w:name="_Toc117980932"/>
            <w:bookmarkEnd w:id="9172"/>
            <w:bookmarkEnd w:id="9173"/>
          </w:p>
        </w:tc>
        <w:tc>
          <w:tcPr>
            <w:tcW w:w="2458" w:type="dxa"/>
            <w:tcBorders>
              <w:top w:val="dotted" w:sz="8" w:space="0" w:color="7F7F7F"/>
              <w:left w:val="nil"/>
              <w:bottom w:val="dotted" w:sz="8" w:space="0" w:color="7F7F7F"/>
              <w:right w:val="dotted" w:sz="8" w:space="0" w:color="7F7F7F"/>
            </w:tcBorders>
            <w:shd w:val="clear" w:color="auto" w:fill="auto"/>
            <w:tcMar>
              <w:top w:w="15" w:type="dxa"/>
              <w:left w:w="108" w:type="dxa"/>
              <w:bottom w:w="0" w:type="dxa"/>
              <w:right w:w="108" w:type="dxa"/>
            </w:tcMar>
            <w:vAlign w:val="center"/>
          </w:tcPr>
          <w:p w14:paraId="657AF856" w14:textId="72702BA6" w:rsidR="00D90278" w:rsidRPr="00006ABF" w:rsidDel="00E35D67" w:rsidRDefault="00D90278" w:rsidP="00CC4C47">
            <w:pPr>
              <w:spacing w:after="0" w:line="360" w:lineRule="auto"/>
              <w:rPr>
                <w:del w:id="9174" w:author="nadira firinda" w:date="2022-10-29T23:30:00Z"/>
                <w:rFonts w:ascii="Times New Roman" w:hAnsi="Times New Roman" w:cs="Times New Roman"/>
                <w:szCs w:val="20"/>
              </w:rPr>
              <w:pPrChange w:id="9175" w:author="nadira firinda" w:date="2022-10-29T23:37:00Z">
                <w:pPr>
                  <w:spacing w:after="0"/>
                </w:pPr>
              </w:pPrChange>
            </w:pPr>
            <w:bookmarkStart w:id="9176" w:name="_Toc117979285"/>
            <w:bookmarkStart w:id="9177" w:name="_Toc117980933"/>
            <w:bookmarkEnd w:id="9176"/>
            <w:bookmarkEnd w:id="9177"/>
          </w:p>
        </w:tc>
        <w:tc>
          <w:tcPr>
            <w:tcW w:w="2337" w:type="dxa"/>
            <w:gridSpan w:val="2"/>
            <w:tcBorders>
              <w:top w:val="dotted" w:sz="8" w:space="0" w:color="7F7F7F"/>
              <w:left w:val="dotted" w:sz="8" w:space="0" w:color="7F7F7F"/>
              <w:bottom w:val="dotted" w:sz="8" w:space="0" w:color="7F7F7F"/>
              <w:right w:val="nil"/>
            </w:tcBorders>
            <w:shd w:val="clear" w:color="auto" w:fill="auto"/>
            <w:tcMar>
              <w:top w:w="15" w:type="dxa"/>
              <w:left w:w="108" w:type="dxa"/>
              <w:bottom w:w="0" w:type="dxa"/>
              <w:right w:w="108" w:type="dxa"/>
            </w:tcMar>
            <w:vAlign w:val="center"/>
          </w:tcPr>
          <w:p w14:paraId="3995F620" w14:textId="5643EC5A" w:rsidR="00D90278" w:rsidRPr="00006ABF" w:rsidDel="00E35D67" w:rsidRDefault="00DE7A39" w:rsidP="00CC4C47">
            <w:pPr>
              <w:spacing w:after="0" w:line="360" w:lineRule="auto"/>
              <w:jc w:val="center"/>
              <w:rPr>
                <w:del w:id="9178" w:author="nadira firinda" w:date="2022-10-29T23:30:00Z"/>
                <w:rFonts w:ascii="Times New Roman" w:hAnsi="Times New Roman" w:cs="Times New Roman"/>
                <w:szCs w:val="20"/>
              </w:rPr>
              <w:pPrChange w:id="9179" w:author="nadira firinda" w:date="2022-10-29T23:37:00Z">
                <w:pPr>
                  <w:spacing w:after="0"/>
                  <w:jc w:val="center"/>
                </w:pPr>
              </w:pPrChange>
            </w:pPr>
            <w:del w:id="9180" w:author="nadira firinda" w:date="2022-10-29T23:30:00Z">
              <w:r w:rsidRPr="00006ABF" w:rsidDel="00E35D67">
                <w:rPr>
                  <w:rFonts w:ascii="Times New Roman" w:hAnsi="Times New Roman" w:cs="Times New Roman"/>
                  <w:szCs w:val="20"/>
                </w:rPr>
                <w:delText>0.9978</w:delText>
              </w:r>
              <w:bookmarkStart w:id="9181" w:name="_Toc117979286"/>
              <w:bookmarkStart w:id="9182" w:name="_Toc117980934"/>
              <w:bookmarkEnd w:id="9181"/>
              <w:bookmarkEnd w:id="9182"/>
            </w:del>
          </w:p>
        </w:tc>
        <w:bookmarkStart w:id="9183" w:name="_Toc117979287"/>
        <w:bookmarkStart w:id="9184" w:name="_Toc117980935"/>
        <w:bookmarkEnd w:id="9183"/>
        <w:bookmarkEnd w:id="9184"/>
      </w:tr>
      <w:tr w:rsidR="00D90278" w:rsidRPr="00006ABF" w:rsidDel="00E35D67" w14:paraId="4F57F66E" w14:textId="035CA11C" w:rsidTr="00FE59AD">
        <w:trPr>
          <w:trHeight w:val="433"/>
          <w:del w:id="9185" w:author="nadira firinda" w:date="2022-10-29T23:30:00Z"/>
        </w:trPr>
        <w:tc>
          <w:tcPr>
            <w:tcW w:w="9000" w:type="dxa"/>
            <w:gridSpan w:val="5"/>
            <w:tcBorders>
              <w:top w:val="nil"/>
              <w:left w:val="nil"/>
              <w:bottom w:val="nil"/>
              <w:right w:val="nil"/>
            </w:tcBorders>
            <w:shd w:val="clear" w:color="auto" w:fill="44546A"/>
            <w:tcMar>
              <w:top w:w="15" w:type="dxa"/>
              <w:left w:w="108" w:type="dxa"/>
              <w:bottom w:w="0" w:type="dxa"/>
              <w:right w:w="108" w:type="dxa"/>
            </w:tcMar>
            <w:vAlign w:val="center"/>
            <w:hideMark/>
          </w:tcPr>
          <w:p w14:paraId="05C0C526" w14:textId="5124945D" w:rsidR="00D90278" w:rsidRPr="00006ABF" w:rsidDel="00E35D67" w:rsidRDefault="00D90278" w:rsidP="00CC4C47">
            <w:pPr>
              <w:spacing w:after="0" w:line="360" w:lineRule="auto"/>
              <w:jc w:val="center"/>
              <w:rPr>
                <w:del w:id="9186" w:author="nadira firinda" w:date="2022-10-29T23:30:00Z"/>
                <w:rFonts w:ascii="Times New Roman" w:hAnsi="Times New Roman" w:cs="Times New Roman"/>
                <w:szCs w:val="20"/>
              </w:rPr>
              <w:pPrChange w:id="9187" w:author="nadira firinda" w:date="2022-10-29T23:37:00Z">
                <w:pPr>
                  <w:spacing w:after="0"/>
                  <w:jc w:val="center"/>
                </w:pPr>
              </w:pPrChange>
            </w:pPr>
            <w:del w:id="9188" w:author="nadira firinda" w:date="2022-10-29T23:30:00Z">
              <w:r w:rsidRPr="00006ABF" w:rsidDel="00E35D67">
                <w:rPr>
                  <w:rFonts w:ascii="Times New Roman" w:hAnsi="Times New Roman" w:cs="Times New Roman"/>
                  <w:b/>
                  <w:bCs/>
                  <w:color w:val="FFFFFF" w:themeColor="background1"/>
                  <w:szCs w:val="20"/>
                </w:rPr>
                <w:delText>Persamaan Jangka Pendek</w:delText>
              </w:r>
              <w:bookmarkStart w:id="9189" w:name="_Toc117979288"/>
              <w:bookmarkStart w:id="9190" w:name="_Toc117980936"/>
              <w:bookmarkEnd w:id="9189"/>
              <w:bookmarkEnd w:id="9190"/>
            </w:del>
          </w:p>
        </w:tc>
        <w:bookmarkStart w:id="9191" w:name="_Toc117979289"/>
        <w:bookmarkStart w:id="9192" w:name="_Toc117980937"/>
        <w:bookmarkEnd w:id="9191"/>
        <w:bookmarkEnd w:id="9192"/>
      </w:tr>
      <w:tr w:rsidR="00AF7559" w:rsidRPr="00006ABF" w:rsidDel="00E35D67" w14:paraId="7F3DEB7C" w14:textId="5CA885CE" w:rsidTr="00FE59AD">
        <w:trPr>
          <w:trHeight w:val="433"/>
          <w:del w:id="9193" w:author="nadira firinda" w:date="2022-10-29T23:30:00Z"/>
        </w:trPr>
        <w:tc>
          <w:tcPr>
            <w:tcW w:w="9000" w:type="dxa"/>
            <w:gridSpan w:val="5"/>
            <w:tcBorders>
              <w:top w:val="nil"/>
              <w:left w:val="nil"/>
              <w:bottom w:val="nil"/>
              <w:right w:val="nil"/>
            </w:tcBorders>
            <w:shd w:val="clear" w:color="auto" w:fill="4472C4"/>
            <w:tcMar>
              <w:top w:w="15" w:type="dxa"/>
              <w:left w:w="108" w:type="dxa"/>
              <w:bottom w:w="0" w:type="dxa"/>
              <w:right w:w="108" w:type="dxa"/>
            </w:tcMar>
            <w:vAlign w:val="center"/>
            <w:hideMark/>
          </w:tcPr>
          <w:p w14:paraId="492A6332" w14:textId="17F26B13" w:rsidR="00AF7559" w:rsidRPr="00006ABF" w:rsidDel="00E35D67" w:rsidRDefault="00AF7559" w:rsidP="00CC4C47">
            <w:pPr>
              <w:spacing w:after="0" w:line="360" w:lineRule="auto"/>
              <w:rPr>
                <w:del w:id="9194" w:author="nadira firinda" w:date="2022-10-29T23:30:00Z"/>
                <w:rFonts w:ascii="Times New Roman" w:hAnsi="Times New Roman" w:cs="Times New Roman"/>
                <w:b/>
                <w:bCs/>
                <w:color w:val="FFFFFF" w:themeColor="background1"/>
                <w:szCs w:val="20"/>
              </w:rPr>
              <w:pPrChange w:id="9195" w:author="nadira firinda" w:date="2022-10-29T23:37:00Z">
                <w:pPr>
                  <w:spacing w:after="0"/>
                </w:pPr>
              </w:pPrChange>
            </w:pPr>
            <w:del w:id="9196" w:author="nadira firinda" w:date="2022-10-29T23:30:00Z">
              <w:r w:rsidRPr="00006ABF" w:rsidDel="00E35D67">
                <w:rPr>
                  <w:rFonts w:ascii="Times New Roman" w:hAnsi="Times New Roman" w:cs="Times New Roman"/>
                  <w:b/>
                  <w:bCs/>
                  <w:color w:val="FFFFFF" w:themeColor="background1"/>
                  <w:szCs w:val="20"/>
                </w:rPr>
                <w:delText>Dependent variable: Konstruksi</w:delText>
              </w:r>
              <w:bookmarkStart w:id="9197" w:name="_Toc117979290"/>
              <w:bookmarkStart w:id="9198" w:name="_Toc117980938"/>
              <w:bookmarkEnd w:id="9197"/>
              <w:bookmarkEnd w:id="9198"/>
            </w:del>
          </w:p>
          <w:p w14:paraId="16FCE730" w14:textId="5B3A0A43" w:rsidR="00AF7559" w:rsidRPr="00006ABF" w:rsidDel="00E35D67" w:rsidRDefault="00AF7559" w:rsidP="00CC4C47">
            <w:pPr>
              <w:spacing w:after="0" w:line="360" w:lineRule="auto"/>
              <w:rPr>
                <w:del w:id="9199" w:author="nadira firinda" w:date="2022-10-29T23:30:00Z"/>
                <w:rFonts w:ascii="Times New Roman" w:hAnsi="Times New Roman" w:cs="Times New Roman"/>
                <w:szCs w:val="20"/>
              </w:rPr>
              <w:pPrChange w:id="9200" w:author="nadira firinda" w:date="2022-10-29T23:37:00Z">
                <w:pPr>
                  <w:spacing w:after="0"/>
                </w:pPr>
              </w:pPrChange>
            </w:pPr>
            <w:del w:id="9201" w:author="nadira firinda" w:date="2022-10-29T23:30:00Z">
              <w:r w:rsidRPr="00006ABF" w:rsidDel="00E35D67">
                <w:rPr>
                  <w:rFonts w:ascii="Times New Roman" w:hAnsi="Times New Roman" w:cs="Times New Roman"/>
                  <w:b/>
                  <w:bCs/>
                  <w:color w:val="FFFFFF" w:themeColor="background1"/>
                  <w:szCs w:val="20"/>
                </w:rPr>
                <w:delText>LOG(G06CONRL/ G06CONRL_SF)</w:delText>
              </w:r>
              <w:bookmarkStart w:id="9202" w:name="_Toc117979291"/>
              <w:bookmarkStart w:id="9203" w:name="_Toc117980939"/>
              <w:bookmarkEnd w:id="9202"/>
              <w:bookmarkEnd w:id="9203"/>
            </w:del>
          </w:p>
        </w:tc>
        <w:bookmarkStart w:id="9204" w:name="_Toc117979292"/>
        <w:bookmarkStart w:id="9205" w:name="_Toc117980940"/>
        <w:bookmarkEnd w:id="9204"/>
        <w:bookmarkEnd w:id="9205"/>
      </w:tr>
      <w:tr w:rsidR="00AF7559" w:rsidRPr="00006ABF" w:rsidDel="00E35D67" w14:paraId="62EA169D" w14:textId="4F69D458" w:rsidTr="00FE59AD">
        <w:trPr>
          <w:trHeight w:val="433"/>
          <w:del w:id="9206" w:author="nadira firinda" w:date="2022-10-29T23:30:00Z"/>
        </w:trPr>
        <w:tc>
          <w:tcPr>
            <w:tcW w:w="3969" w:type="dxa"/>
            <w:tcBorders>
              <w:top w:val="nil"/>
              <w:left w:val="nil"/>
              <w:bottom w:val="nil"/>
              <w:right w:val="nil"/>
            </w:tcBorders>
            <w:shd w:val="clear" w:color="auto" w:fill="FFC000"/>
            <w:tcMar>
              <w:top w:w="15" w:type="dxa"/>
              <w:left w:w="108" w:type="dxa"/>
              <w:bottom w:w="0" w:type="dxa"/>
              <w:right w:w="108" w:type="dxa"/>
            </w:tcMar>
            <w:vAlign w:val="center"/>
            <w:hideMark/>
          </w:tcPr>
          <w:p w14:paraId="057FE617" w14:textId="5C27CB89" w:rsidR="00AF7559" w:rsidRPr="00006ABF" w:rsidDel="00E35D67" w:rsidRDefault="00AF7559" w:rsidP="00CC4C47">
            <w:pPr>
              <w:spacing w:after="0" w:line="360" w:lineRule="auto"/>
              <w:rPr>
                <w:del w:id="9207" w:author="nadira firinda" w:date="2022-10-29T23:30:00Z"/>
                <w:rFonts w:ascii="Times New Roman" w:hAnsi="Times New Roman" w:cs="Times New Roman"/>
                <w:szCs w:val="20"/>
              </w:rPr>
              <w:pPrChange w:id="9208" w:author="nadira firinda" w:date="2022-10-29T23:37:00Z">
                <w:pPr>
                  <w:spacing w:after="0"/>
                </w:pPr>
              </w:pPrChange>
            </w:pPr>
            <w:del w:id="9209" w:author="nadira firinda" w:date="2022-10-29T23:30:00Z">
              <w:r w:rsidRPr="00006ABF" w:rsidDel="00E35D67">
                <w:rPr>
                  <w:rFonts w:ascii="Times New Roman" w:hAnsi="Times New Roman" w:cs="Times New Roman"/>
                  <w:b/>
                  <w:bCs/>
                  <w:szCs w:val="20"/>
                </w:rPr>
                <w:delText>Explanatory Variables</w:delText>
              </w:r>
              <w:bookmarkStart w:id="9210" w:name="_Toc117979293"/>
              <w:bookmarkStart w:id="9211" w:name="_Toc117980941"/>
              <w:bookmarkEnd w:id="9210"/>
              <w:bookmarkEnd w:id="9211"/>
            </w:del>
          </w:p>
        </w:tc>
        <w:tc>
          <w:tcPr>
            <w:tcW w:w="2694" w:type="dxa"/>
            <w:gridSpan w:val="2"/>
            <w:tcBorders>
              <w:top w:val="nil"/>
              <w:left w:val="nil"/>
              <w:bottom w:val="nil"/>
              <w:right w:val="nil"/>
            </w:tcBorders>
            <w:shd w:val="clear" w:color="auto" w:fill="FFC000"/>
            <w:vAlign w:val="center"/>
          </w:tcPr>
          <w:p w14:paraId="16AAC584" w14:textId="7DB8397B" w:rsidR="00AF7559" w:rsidRPr="00006ABF" w:rsidDel="00E35D67" w:rsidRDefault="00AF7559" w:rsidP="00CC4C47">
            <w:pPr>
              <w:spacing w:after="0" w:line="360" w:lineRule="auto"/>
              <w:rPr>
                <w:del w:id="9212" w:author="nadira firinda" w:date="2022-10-29T23:30:00Z"/>
                <w:rFonts w:ascii="Times New Roman" w:hAnsi="Times New Roman" w:cs="Times New Roman"/>
                <w:szCs w:val="20"/>
              </w:rPr>
              <w:pPrChange w:id="9213" w:author="nadira firinda" w:date="2022-10-29T23:37:00Z">
                <w:pPr>
                  <w:spacing w:after="0"/>
                </w:pPr>
              </w:pPrChange>
            </w:pPr>
            <w:bookmarkStart w:id="9214" w:name="_Toc117979294"/>
            <w:bookmarkStart w:id="9215" w:name="_Toc117980942"/>
            <w:bookmarkEnd w:id="9214"/>
            <w:bookmarkEnd w:id="9215"/>
          </w:p>
        </w:tc>
        <w:tc>
          <w:tcPr>
            <w:tcW w:w="1134" w:type="dxa"/>
            <w:tcBorders>
              <w:top w:val="nil"/>
              <w:left w:val="nil"/>
              <w:bottom w:val="nil"/>
              <w:right w:val="nil"/>
            </w:tcBorders>
            <w:shd w:val="clear" w:color="auto" w:fill="FFC000"/>
            <w:tcMar>
              <w:top w:w="15" w:type="dxa"/>
              <w:left w:w="108" w:type="dxa"/>
              <w:bottom w:w="0" w:type="dxa"/>
              <w:right w:w="108" w:type="dxa"/>
            </w:tcMar>
            <w:vAlign w:val="center"/>
            <w:hideMark/>
          </w:tcPr>
          <w:p w14:paraId="30682588" w14:textId="5F2EA735" w:rsidR="00AF7559" w:rsidRPr="00006ABF" w:rsidDel="00E35D67" w:rsidRDefault="00AF7559" w:rsidP="00CC4C47">
            <w:pPr>
              <w:spacing w:after="0" w:line="360" w:lineRule="auto"/>
              <w:rPr>
                <w:del w:id="9216" w:author="nadira firinda" w:date="2022-10-29T23:30:00Z"/>
                <w:rFonts w:ascii="Times New Roman" w:hAnsi="Times New Roman" w:cs="Times New Roman"/>
                <w:noProof/>
                <w:szCs w:val="20"/>
              </w:rPr>
              <w:pPrChange w:id="9217" w:author="nadira firinda" w:date="2022-10-29T23:37:00Z">
                <w:pPr>
                  <w:spacing w:after="0"/>
                </w:pPr>
              </w:pPrChange>
            </w:pPr>
            <w:del w:id="9218" w:author="nadira firinda" w:date="2022-10-29T23:30:00Z">
              <w:r w:rsidRPr="00006ABF" w:rsidDel="00E35D67">
                <w:rPr>
                  <w:rFonts w:ascii="Times New Roman" w:hAnsi="Times New Roman" w:cs="Times New Roman"/>
                  <w:b/>
                  <w:bCs/>
                  <w:noProof/>
                  <w:szCs w:val="20"/>
                  <w:lang w:val="en-GB"/>
                </w:rPr>
                <w:delText>Koefisien</w:delText>
              </w:r>
              <w:bookmarkStart w:id="9219" w:name="_Toc117979295"/>
              <w:bookmarkStart w:id="9220" w:name="_Toc117980943"/>
              <w:bookmarkEnd w:id="9219"/>
              <w:bookmarkEnd w:id="9220"/>
            </w:del>
          </w:p>
        </w:tc>
        <w:tc>
          <w:tcPr>
            <w:tcW w:w="1203" w:type="dxa"/>
            <w:tcBorders>
              <w:top w:val="nil"/>
              <w:left w:val="nil"/>
              <w:bottom w:val="nil"/>
              <w:right w:val="nil"/>
            </w:tcBorders>
            <w:shd w:val="clear" w:color="auto" w:fill="FFC000"/>
            <w:vAlign w:val="center"/>
          </w:tcPr>
          <w:p w14:paraId="26749E4F" w14:textId="1BD181B6" w:rsidR="00AF7559" w:rsidRPr="00006ABF" w:rsidDel="00E35D67" w:rsidRDefault="00AF7559" w:rsidP="00CC4C47">
            <w:pPr>
              <w:spacing w:after="0" w:line="360" w:lineRule="auto"/>
              <w:rPr>
                <w:del w:id="9221" w:author="nadira firinda" w:date="2022-10-29T23:30:00Z"/>
                <w:rFonts w:ascii="Times New Roman" w:hAnsi="Times New Roman" w:cs="Times New Roman"/>
                <w:szCs w:val="20"/>
              </w:rPr>
              <w:pPrChange w:id="9222" w:author="nadira firinda" w:date="2022-10-29T23:37:00Z">
                <w:pPr>
                  <w:spacing w:after="0"/>
                </w:pPr>
              </w:pPrChange>
            </w:pPr>
            <w:bookmarkStart w:id="9223" w:name="_Toc117979296"/>
            <w:bookmarkStart w:id="9224" w:name="_Toc117980944"/>
            <w:bookmarkEnd w:id="9223"/>
            <w:bookmarkEnd w:id="9224"/>
          </w:p>
        </w:tc>
        <w:bookmarkStart w:id="9225" w:name="_Toc117979297"/>
        <w:bookmarkStart w:id="9226" w:name="_Toc117980945"/>
        <w:bookmarkEnd w:id="9225"/>
        <w:bookmarkEnd w:id="9226"/>
      </w:tr>
      <w:tr w:rsidR="00522203" w:rsidRPr="00006ABF" w:rsidDel="00E35D67" w14:paraId="79BBF388" w14:textId="61E1BAD2" w:rsidTr="008412DE">
        <w:trPr>
          <w:trHeight w:val="433"/>
          <w:del w:id="9227" w:author="nadira firinda" w:date="2022-10-29T23:30:00Z"/>
        </w:trPr>
        <w:tc>
          <w:tcPr>
            <w:tcW w:w="3969" w:type="dxa"/>
            <w:tcBorders>
              <w:top w:val="dotted" w:sz="8" w:space="0" w:color="7F7F7F"/>
              <w:left w:val="nil"/>
              <w:bottom w:val="dotted" w:sz="8" w:space="0" w:color="7F7F7F"/>
              <w:right w:val="dotted" w:sz="8" w:space="0" w:color="7F7F7F"/>
            </w:tcBorders>
            <w:shd w:val="clear" w:color="auto" w:fill="auto"/>
            <w:tcMar>
              <w:top w:w="15" w:type="dxa"/>
              <w:left w:w="108" w:type="dxa"/>
              <w:bottom w:w="0" w:type="dxa"/>
              <w:right w:w="108" w:type="dxa"/>
            </w:tcMar>
          </w:tcPr>
          <w:p w14:paraId="7D038942" w14:textId="7A83D97F" w:rsidR="00522203" w:rsidRPr="00006ABF" w:rsidDel="00E35D67" w:rsidRDefault="00522203" w:rsidP="00CC4C47">
            <w:pPr>
              <w:spacing w:line="360" w:lineRule="auto"/>
              <w:rPr>
                <w:del w:id="9228" w:author="nadira firinda" w:date="2022-10-29T23:30:00Z"/>
                <w:rFonts w:ascii="Times New Roman" w:hAnsi="Times New Roman" w:cs="Times New Roman"/>
              </w:rPr>
              <w:pPrChange w:id="9229" w:author="nadira firinda" w:date="2022-10-29T23:37:00Z">
                <w:pPr/>
              </w:pPrChange>
            </w:pPr>
            <w:del w:id="9230" w:author="nadira firinda" w:date="2022-10-29T23:30:00Z">
              <w:r w:rsidRPr="00006ABF" w:rsidDel="00E35D67">
                <w:rPr>
                  <w:rFonts w:ascii="Times New Roman" w:hAnsi="Times New Roman" w:cs="Times New Roman"/>
                </w:rPr>
                <w:delText>C</w:delText>
              </w:r>
              <w:bookmarkStart w:id="9231" w:name="_Toc117979298"/>
              <w:bookmarkStart w:id="9232" w:name="_Toc117980946"/>
              <w:bookmarkEnd w:id="9231"/>
              <w:bookmarkEnd w:id="9232"/>
            </w:del>
          </w:p>
        </w:tc>
        <w:tc>
          <w:tcPr>
            <w:tcW w:w="2694" w:type="dxa"/>
            <w:gridSpan w:val="2"/>
            <w:tcBorders>
              <w:top w:val="dotted" w:sz="8" w:space="0" w:color="7F7F7F"/>
              <w:left w:val="dotted" w:sz="8" w:space="0" w:color="7F7F7F"/>
              <w:bottom w:val="dotted" w:sz="8" w:space="0" w:color="7F7F7F"/>
              <w:right w:val="dotted" w:sz="8" w:space="0" w:color="7F7F7F"/>
            </w:tcBorders>
            <w:shd w:val="clear" w:color="auto" w:fill="auto"/>
            <w:tcMar>
              <w:top w:w="15" w:type="dxa"/>
              <w:left w:w="108" w:type="dxa"/>
              <w:bottom w:w="0" w:type="dxa"/>
              <w:right w:w="108" w:type="dxa"/>
            </w:tcMar>
            <w:vAlign w:val="center"/>
          </w:tcPr>
          <w:p w14:paraId="0BB59780" w14:textId="233A6BE0" w:rsidR="00522203" w:rsidRPr="00006ABF" w:rsidDel="00E35D67" w:rsidRDefault="00522203" w:rsidP="00CC4C47">
            <w:pPr>
              <w:spacing w:after="0" w:line="360" w:lineRule="auto"/>
              <w:rPr>
                <w:del w:id="9233" w:author="nadira firinda" w:date="2022-10-29T23:30:00Z"/>
                <w:rFonts w:ascii="Times New Roman" w:hAnsi="Times New Roman" w:cs="Times New Roman"/>
                <w:szCs w:val="20"/>
              </w:rPr>
              <w:pPrChange w:id="9234" w:author="nadira firinda" w:date="2022-10-29T23:37:00Z">
                <w:pPr>
                  <w:spacing w:after="0"/>
                </w:pPr>
              </w:pPrChange>
            </w:pPr>
            <w:del w:id="9235" w:author="nadira firinda" w:date="2022-10-29T23:30:00Z">
              <w:r w:rsidRPr="00006ABF" w:rsidDel="00E35D67">
                <w:rPr>
                  <w:rFonts w:ascii="Times New Roman" w:hAnsi="Times New Roman" w:cs="Times New Roman"/>
                  <w:szCs w:val="20"/>
                </w:rPr>
                <w:delText>Konstanta</w:delText>
              </w:r>
              <w:bookmarkStart w:id="9236" w:name="_Toc117979299"/>
              <w:bookmarkStart w:id="9237" w:name="_Toc117980947"/>
              <w:bookmarkEnd w:id="9236"/>
              <w:bookmarkEnd w:id="9237"/>
            </w:del>
          </w:p>
        </w:tc>
        <w:tc>
          <w:tcPr>
            <w:tcW w:w="1134" w:type="dxa"/>
            <w:tcBorders>
              <w:top w:val="dotted" w:sz="8" w:space="0" w:color="7F7F7F"/>
              <w:left w:val="dotted" w:sz="8" w:space="0" w:color="7F7F7F"/>
              <w:bottom w:val="dotted" w:sz="8" w:space="0" w:color="7F7F7F"/>
              <w:right w:val="dotted" w:sz="8" w:space="0" w:color="7F7F7F"/>
            </w:tcBorders>
            <w:shd w:val="clear" w:color="auto" w:fill="auto"/>
            <w:tcMar>
              <w:top w:w="15" w:type="dxa"/>
              <w:left w:w="108" w:type="dxa"/>
              <w:bottom w:w="0" w:type="dxa"/>
              <w:right w:w="108" w:type="dxa"/>
            </w:tcMar>
          </w:tcPr>
          <w:p w14:paraId="5081B9FA" w14:textId="789ACC3C" w:rsidR="00522203" w:rsidRPr="00006ABF" w:rsidDel="00E35D67" w:rsidRDefault="00522203" w:rsidP="00CC4C47">
            <w:pPr>
              <w:spacing w:line="360" w:lineRule="auto"/>
              <w:jc w:val="center"/>
              <w:rPr>
                <w:del w:id="9238" w:author="nadira firinda" w:date="2022-10-29T23:30:00Z"/>
                <w:rFonts w:ascii="Times New Roman" w:hAnsi="Times New Roman" w:cs="Times New Roman"/>
              </w:rPr>
              <w:pPrChange w:id="9239" w:author="nadira firinda" w:date="2022-10-29T23:37:00Z">
                <w:pPr>
                  <w:jc w:val="center"/>
                </w:pPr>
              </w:pPrChange>
            </w:pPr>
            <w:del w:id="9240" w:author="nadira firinda" w:date="2022-10-29T23:30:00Z">
              <w:r w:rsidRPr="00006ABF" w:rsidDel="00E35D67">
                <w:rPr>
                  <w:rFonts w:ascii="Times New Roman" w:hAnsi="Times New Roman" w:cs="Times New Roman"/>
                </w:rPr>
                <w:delText>0.0017</w:delText>
              </w:r>
              <w:bookmarkStart w:id="9241" w:name="_Toc117979300"/>
              <w:bookmarkStart w:id="9242" w:name="_Toc117980948"/>
              <w:bookmarkEnd w:id="9241"/>
              <w:bookmarkEnd w:id="9242"/>
            </w:del>
          </w:p>
        </w:tc>
        <w:tc>
          <w:tcPr>
            <w:tcW w:w="1203" w:type="dxa"/>
            <w:tcBorders>
              <w:top w:val="dotted" w:sz="8" w:space="0" w:color="7F7F7F"/>
              <w:left w:val="dotted" w:sz="8" w:space="0" w:color="7F7F7F"/>
              <w:bottom w:val="dotted" w:sz="8" w:space="0" w:color="7F7F7F"/>
              <w:right w:val="nil"/>
            </w:tcBorders>
            <w:shd w:val="clear" w:color="auto" w:fill="auto"/>
            <w:tcMar>
              <w:top w:w="15" w:type="dxa"/>
              <w:left w:w="108" w:type="dxa"/>
              <w:bottom w:w="0" w:type="dxa"/>
              <w:right w:w="108" w:type="dxa"/>
            </w:tcMar>
            <w:vAlign w:val="center"/>
          </w:tcPr>
          <w:p w14:paraId="1BC899AB" w14:textId="659A0C96" w:rsidR="00522203" w:rsidRPr="00006ABF" w:rsidDel="00E35D67" w:rsidRDefault="00522203" w:rsidP="00CC4C47">
            <w:pPr>
              <w:spacing w:after="0" w:line="360" w:lineRule="auto"/>
              <w:jc w:val="center"/>
              <w:rPr>
                <w:del w:id="9243" w:author="nadira firinda" w:date="2022-10-29T23:30:00Z"/>
                <w:rFonts w:ascii="Times New Roman" w:hAnsi="Times New Roman" w:cs="Times New Roman"/>
                <w:szCs w:val="20"/>
              </w:rPr>
              <w:pPrChange w:id="9244" w:author="nadira firinda" w:date="2022-10-29T23:37:00Z">
                <w:pPr>
                  <w:spacing w:after="0"/>
                  <w:jc w:val="center"/>
                </w:pPr>
              </w:pPrChange>
            </w:pPr>
            <w:bookmarkStart w:id="9245" w:name="_Toc117979301"/>
            <w:bookmarkStart w:id="9246" w:name="_Toc117980949"/>
            <w:bookmarkEnd w:id="9245"/>
            <w:bookmarkEnd w:id="9246"/>
          </w:p>
        </w:tc>
        <w:bookmarkStart w:id="9247" w:name="_Toc117979302"/>
        <w:bookmarkStart w:id="9248" w:name="_Toc117980950"/>
        <w:bookmarkEnd w:id="9247"/>
        <w:bookmarkEnd w:id="9248"/>
      </w:tr>
      <w:tr w:rsidR="00264F96" w:rsidRPr="00006ABF" w:rsidDel="00E35D67" w14:paraId="7CD26DAA" w14:textId="2221F990" w:rsidTr="008412DE">
        <w:trPr>
          <w:trHeight w:val="433"/>
          <w:del w:id="9249" w:author="nadira firinda" w:date="2022-10-29T23:30:00Z"/>
        </w:trPr>
        <w:tc>
          <w:tcPr>
            <w:tcW w:w="3969" w:type="dxa"/>
            <w:tcBorders>
              <w:top w:val="dotted" w:sz="8" w:space="0" w:color="7F7F7F"/>
              <w:left w:val="nil"/>
              <w:bottom w:val="dotted" w:sz="8" w:space="0" w:color="7F7F7F"/>
              <w:right w:val="dotted" w:sz="8" w:space="0" w:color="7F7F7F"/>
            </w:tcBorders>
            <w:shd w:val="clear" w:color="auto" w:fill="auto"/>
            <w:tcMar>
              <w:top w:w="15" w:type="dxa"/>
              <w:left w:w="108" w:type="dxa"/>
              <w:bottom w:w="0" w:type="dxa"/>
              <w:right w:w="108" w:type="dxa"/>
            </w:tcMar>
          </w:tcPr>
          <w:p w14:paraId="49725DAD" w14:textId="5623A94E" w:rsidR="00264F96" w:rsidRPr="00006ABF" w:rsidDel="00E35D67" w:rsidRDefault="00264F96" w:rsidP="00CC4C47">
            <w:pPr>
              <w:spacing w:line="360" w:lineRule="auto"/>
              <w:rPr>
                <w:del w:id="9250" w:author="nadira firinda" w:date="2022-10-29T23:30:00Z"/>
                <w:rFonts w:ascii="Times New Roman" w:hAnsi="Times New Roman" w:cs="Times New Roman"/>
              </w:rPr>
              <w:pPrChange w:id="9251" w:author="nadira firinda" w:date="2022-10-29T23:37:00Z">
                <w:pPr/>
              </w:pPrChange>
            </w:pPr>
            <w:del w:id="9252" w:author="nadira firinda" w:date="2022-10-29T23:30:00Z">
              <w:r w:rsidRPr="00006ABF" w:rsidDel="00E35D67">
                <w:rPr>
                  <w:rFonts w:ascii="Times New Roman" w:hAnsi="Times New Roman" w:cs="Times New Roman"/>
                </w:rPr>
                <w:delText>DLOG(INHRL/INHRL_SF)</w:delText>
              </w:r>
              <w:bookmarkStart w:id="9253" w:name="_Toc117979303"/>
              <w:bookmarkStart w:id="9254" w:name="_Toc117980951"/>
              <w:bookmarkEnd w:id="9253"/>
              <w:bookmarkEnd w:id="9254"/>
            </w:del>
          </w:p>
        </w:tc>
        <w:tc>
          <w:tcPr>
            <w:tcW w:w="2694" w:type="dxa"/>
            <w:gridSpan w:val="2"/>
            <w:tcBorders>
              <w:top w:val="dotted" w:sz="8" w:space="0" w:color="7F7F7F"/>
              <w:left w:val="dotted" w:sz="8" w:space="0" w:color="7F7F7F"/>
              <w:bottom w:val="dotted" w:sz="8" w:space="0" w:color="7F7F7F"/>
              <w:right w:val="dotted" w:sz="8" w:space="0" w:color="7F7F7F"/>
            </w:tcBorders>
            <w:shd w:val="clear" w:color="auto" w:fill="auto"/>
            <w:tcMar>
              <w:top w:w="15" w:type="dxa"/>
              <w:left w:w="108" w:type="dxa"/>
              <w:bottom w:w="0" w:type="dxa"/>
              <w:right w:w="108" w:type="dxa"/>
            </w:tcMar>
            <w:vAlign w:val="center"/>
          </w:tcPr>
          <w:p w14:paraId="43808B1E" w14:textId="249D3EC1" w:rsidR="00264F96" w:rsidRPr="00006ABF" w:rsidDel="00E35D67" w:rsidRDefault="00264F96" w:rsidP="00CC4C47">
            <w:pPr>
              <w:spacing w:after="0" w:line="360" w:lineRule="auto"/>
              <w:rPr>
                <w:del w:id="9255" w:author="nadira firinda" w:date="2022-10-29T23:30:00Z"/>
                <w:rFonts w:ascii="Times New Roman" w:hAnsi="Times New Roman" w:cs="Times New Roman"/>
                <w:szCs w:val="20"/>
              </w:rPr>
              <w:pPrChange w:id="9256" w:author="nadira firinda" w:date="2022-10-29T23:37:00Z">
                <w:pPr>
                  <w:spacing w:after="0"/>
                </w:pPr>
              </w:pPrChange>
            </w:pPr>
            <w:del w:id="9257" w:author="nadira firinda" w:date="2022-10-29T23:30:00Z">
              <w:r w:rsidRPr="00006ABF" w:rsidDel="00E35D67">
                <w:rPr>
                  <w:rFonts w:ascii="Times New Roman" w:hAnsi="Times New Roman" w:cs="Times New Roman"/>
                  <w:szCs w:val="20"/>
                </w:rPr>
                <w:delText>Investasi Bangunan</w:delText>
              </w:r>
              <w:bookmarkStart w:id="9258" w:name="_Toc117979304"/>
              <w:bookmarkStart w:id="9259" w:name="_Toc117980952"/>
              <w:bookmarkEnd w:id="9258"/>
              <w:bookmarkEnd w:id="9259"/>
            </w:del>
          </w:p>
        </w:tc>
        <w:tc>
          <w:tcPr>
            <w:tcW w:w="1134" w:type="dxa"/>
            <w:tcBorders>
              <w:top w:val="dotted" w:sz="8" w:space="0" w:color="7F7F7F"/>
              <w:left w:val="dotted" w:sz="8" w:space="0" w:color="7F7F7F"/>
              <w:bottom w:val="dotted" w:sz="8" w:space="0" w:color="7F7F7F"/>
              <w:right w:val="dotted" w:sz="8" w:space="0" w:color="7F7F7F"/>
            </w:tcBorders>
            <w:shd w:val="clear" w:color="auto" w:fill="auto"/>
            <w:tcMar>
              <w:top w:w="15" w:type="dxa"/>
              <w:left w:w="108" w:type="dxa"/>
              <w:bottom w:w="0" w:type="dxa"/>
              <w:right w:w="108" w:type="dxa"/>
            </w:tcMar>
          </w:tcPr>
          <w:p w14:paraId="3565CC80" w14:textId="5AF0709D" w:rsidR="00264F96" w:rsidRPr="00006ABF" w:rsidDel="00E35D67" w:rsidRDefault="00264F96" w:rsidP="00CC4C47">
            <w:pPr>
              <w:spacing w:line="360" w:lineRule="auto"/>
              <w:jc w:val="center"/>
              <w:rPr>
                <w:del w:id="9260" w:author="nadira firinda" w:date="2022-10-29T23:30:00Z"/>
                <w:rFonts w:ascii="Times New Roman" w:hAnsi="Times New Roman" w:cs="Times New Roman"/>
              </w:rPr>
              <w:pPrChange w:id="9261" w:author="nadira firinda" w:date="2022-10-29T23:37:00Z">
                <w:pPr>
                  <w:jc w:val="center"/>
                </w:pPr>
              </w:pPrChange>
            </w:pPr>
            <w:del w:id="9262" w:author="nadira firinda" w:date="2022-10-29T23:30:00Z">
              <w:r w:rsidRPr="00006ABF" w:rsidDel="00E35D67">
                <w:rPr>
                  <w:rFonts w:ascii="Times New Roman" w:hAnsi="Times New Roman" w:cs="Times New Roman"/>
                </w:rPr>
                <w:delText>0.</w:delText>
              </w:r>
              <w:r w:rsidR="00522203" w:rsidRPr="00006ABF" w:rsidDel="00E35D67">
                <w:rPr>
                  <w:rFonts w:ascii="Times New Roman" w:hAnsi="Times New Roman" w:cs="Times New Roman"/>
                </w:rPr>
                <w:delText>5242</w:delText>
              </w:r>
              <w:bookmarkStart w:id="9263" w:name="_Toc117979305"/>
              <w:bookmarkStart w:id="9264" w:name="_Toc117980953"/>
              <w:bookmarkEnd w:id="9263"/>
              <w:bookmarkEnd w:id="9264"/>
            </w:del>
          </w:p>
        </w:tc>
        <w:tc>
          <w:tcPr>
            <w:tcW w:w="1203" w:type="dxa"/>
            <w:tcBorders>
              <w:top w:val="dotted" w:sz="8" w:space="0" w:color="7F7F7F"/>
              <w:left w:val="dotted" w:sz="8" w:space="0" w:color="7F7F7F"/>
              <w:bottom w:val="dotted" w:sz="8" w:space="0" w:color="7F7F7F"/>
              <w:right w:val="nil"/>
            </w:tcBorders>
            <w:shd w:val="clear" w:color="auto" w:fill="auto"/>
            <w:tcMar>
              <w:top w:w="15" w:type="dxa"/>
              <w:left w:w="108" w:type="dxa"/>
              <w:bottom w:w="0" w:type="dxa"/>
              <w:right w:w="108" w:type="dxa"/>
            </w:tcMar>
            <w:vAlign w:val="center"/>
          </w:tcPr>
          <w:p w14:paraId="1D6312BC" w14:textId="569EB8BC" w:rsidR="00264F96" w:rsidRPr="00006ABF" w:rsidDel="00E35D67" w:rsidRDefault="00264F96" w:rsidP="00CC4C47">
            <w:pPr>
              <w:spacing w:after="0" w:line="360" w:lineRule="auto"/>
              <w:jc w:val="center"/>
              <w:rPr>
                <w:del w:id="9265" w:author="nadira firinda" w:date="2022-10-29T23:30:00Z"/>
                <w:rFonts w:ascii="Times New Roman" w:hAnsi="Times New Roman" w:cs="Times New Roman"/>
                <w:szCs w:val="20"/>
              </w:rPr>
              <w:pPrChange w:id="9266" w:author="nadira firinda" w:date="2022-10-29T23:37:00Z">
                <w:pPr>
                  <w:spacing w:after="0"/>
                  <w:jc w:val="center"/>
                </w:pPr>
              </w:pPrChange>
            </w:pPr>
            <w:del w:id="9267" w:author="nadira firinda" w:date="2022-10-29T23:30:00Z">
              <w:r w:rsidRPr="00006ABF" w:rsidDel="00E35D67">
                <w:rPr>
                  <w:rFonts w:ascii="Times New Roman" w:hAnsi="Times New Roman" w:cs="Times New Roman"/>
                  <w:szCs w:val="20"/>
                </w:rPr>
                <w:delText>***</w:delText>
              </w:r>
              <w:bookmarkStart w:id="9268" w:name="_Toc117979306"/>
              <w:bookmarkStart w:id="9269" w:name="_Toc117980954"/>
              <w:bookmarkEnd w:id="9268"/>
              <w:bookmarkEnd w:id="9269"/>
            </w:del>
          </w:p>
        </w:tc>
        <w:bookmarkStart w:id="9270" w:name="_Toc117979307"/>
        <w:bookmarkStart w:id="9271" w:name="_Toc117980955"/>
        <w:bookmarkEnd w:id="9270"/>
        <w:bookmarkEnd w:id="9271"/>
      </w:tr>
      <w:tr w:rsidR="00264F96" w:rsidRPr="00006ABF" w:rsidDel="00E35D67" w14:paraId="57C780D9" w14:textId="7793E070" w:rsidTr="008412DE">
        <w:trPr>
          <w:trHeight w:val="433"/>
          <w:del w:id="9272" w:author="nadira firinda" w:date="2022-10-29T23:30:00Z"/>
        </w:trPr>
        <w:tc>
          <w:tcPr>
            <w:tcW w:w="3969" w:type="dxa"/>
            <w:tcBorders>
              <w:top w:val="dotted" w:sz="8" w:space="0" w:color="7F7F7F"/>
              <w:left w:val="nil"/>
              <w:bottom w:val="dotted" w:sz="8" w:space="0" w:color="7F7F7F"/>
              <w:right w:val="dotted" w:sz="8" w:space="0" w:color="7F7F7F"/>
            </w:tcBorders>
            <w:shd w:val="clear" w:color="auto" w:fill="auto"/>
            <w:tcMar>
              <w:top w:w="15" w:type="dxa"/>
              <w:left w:w="108" w:type="dxa"/>
              <w:bottom w:w="0" w:type="dxa"/>
              <w:right w:w="108" w:type="dxa"/>
            </w:tcMar>
          </w:tcPr>
          <w:p w14:paraId="2FC61BE1" w14:textId="37343156" w:rsidR="00264F96" w:rsidRPr="00006ABF" w:rsidDel="00E35D67" w:rsidRDefault="00264F96" w:rsidP="00CC4C47">
            <w:pPr>
              <w:spacing w:line="360" w:lineRule="auto"/>
              <w:rPr>
                <w:del w:id="9273" w:author="nadira firinda" w:date="2022-10-29T23:30:00Z"/>
                <w:rFonts w:ascii="Times New Roman" w:hAnsi="Times New Roman" w:cs="Times New Roman"/>
              </w:rPr>
              <w:pPrChange w:id="9274" w:author="nadira firinda" w:date="2022-10-29T23:37:00Z">
                <w:pPr/>
              </w:pPrChange>
            </w:pPr>
            <w:del w:id="9275" w:author="nadira firinda" w:date="2022-10-29T23:30:00Z">
              <w:r w:rsidRPr="00006ABF" w:rsidDel="00E35D67">
                <w:rPr>
                  <w:rFonts w:ascii="Times New Roman" w:hAnsi="Times New Roman" w:cs="Times New Roman"/>
                </w:rPr>
                <w:delText>DLOG(CSPLRL/CSPLRL_SF)</w:delText>
              </w:r>
              <w:bookmarkStart w:id="9276" w:name="_Toc117979308"/>
              <w:bookmarkStart w:id="9277" w:name="_Toc117980956"/>
              <w:bookmarkEnd w:id="9276"/>
              <w:bookmarkEnd w:id="9277"/>
            </w:del>
          </w:p>
        </w:tc>
        <w:tc>
          <w:tcPr>
            <w:tcW w:w="2694" w:type="dxa"/>
            <w:gridSpan w:val="2"/>
            <w:tcBorders>
              <w:top w:val="dotted" w:sz="8" w:space="0" w:color="7F7F7F"/>
              <w:left w:val="dotted" w:sz="8" w:space="0" w:color="7F7F7F"/>
              <w:bottom w:val="dotted" w:sz="8" w:space="0" w:color="7F7F7F"/>
              <w:right w:val="dotted" w:sz="8" w:space="0" w:color="7F7F7F"/>
            </w:tcBorders>
            <w:shd w:val="clear" w:color="auto" w:fill="auto"/>
            <w:tcMar>
              <w:top w:w="15" w:type="dxa"/>
              <w:left w:w="108" w:type="dxa"/>
              <w:bottom w:w="0" w:type="dxa"/>
              <w:right w:w="108" w:type="dxa"/>
            </w:tcMar>
            <w:vAlign w:val="center"/>
          </w:tcPr>
          <w:p w14:paraId="5E2849CC" w14:textId="362EA753" w:rsidR="00264F96" w:rsidRPr="00006ABF" w:rsidDel="00E35D67" w:rsidRDefault="00264F96" w:rsidP="00CC4C47">
            <w:pPr>
              <w:spacing w:after="0" w:line="360" w:lineRule="auto"/>
              <w:rPr>
                <w:del w:id="9278" w:author="nadira firinda" w:date="2022-10-29T23:30:00Z"/>
                <w:rFonts w:ascii="Times New Roman" w:hAnsi="Times New Roman" w:cs="Times New Roman"/>
                <w:szCs w:val="20"/>
              </w:rPr>
              <w:pPrChange w:id="9279" w:author="nadira firinda" w:date="2022-10-29T23:37:00Z">
                <w:pPr>
                  <w:spacing w:after="0"/>
                </w:pPr>
              </w:pPrChange>
            </w:pPr>
            <w:del w:id="9280" w:author="nadira firinda" w:date="2022-10-29T23:30:00Z">
              <w:r w:rsidRPr="00006ABF" w:rsidDel="00E35D67">
                <w:rPr>
                  <w:rFonts w:ascii="Times New Roman" w:hAnsi="Times New Roman" w:cs="Times New Roman"/>
                  <w:szCs w:val="20"/>
                </w:rPr>
                <w:delText>Konsumsi Swasta</w:delText>
              </w:r>
              <w:bookmarkStart w:id="9281" w:name="_Toc117979309"/>
              <w:bookmarkStart w:id="9282" w:name="_Toc117980957"/>
              <w:bookmarkEnd w:id="9281"/>
              <w:bookmarkEnd w:id="9282"/>
            </w:del>
          </w:p>
        </w:tc>
        <w:tc>
          <w:tcPr>
            <w:tcW w:w="1134" w:type="dxa"/>
            <w:tcBorders>
              <w:top w:val="dotted" w:sz="8" w:space="0" w:color="7F7F7F"/>
              <w:left w:val="dotted" w:sz="8" w:space="0" w:color="7F7F7F"/>
              <w:bottom w:val="dotted" w:sz="8" w:space="0" w:color="7F7F7F"/>
              <w:right w:val="dotted" w:sz="8" w:space="0" w:color="7F7F7F"/>
            </w:tcBorders>
            <w:shd w:val="clear" w:color="auto" w:fill="auto"/>
            <w:tcMar>
              <w:top w:w="15" w:type="dxa"/>
              <w:left w:w="108" w:type="dxa"/>
              <w:bottom w:w="0" w:type="dxa"/>
              <w:right w:w="108" w:type="dxa"/>
            </w:tcMar>
          </w:tcPr>
          <w:p w14:paraId="4AA406C1" w14:textId="172D6D23" w:rsidR="00264F96" w:rsidRPr="00006ABF" w:rsidDel="00E35D67" w:rsidRDefault="00264F96" w:rsidP="00CC4C47">
            <w:pPr>
              <w:spacing w:line="360" w:lineRule="auto"/>
              <w:jc w:val="center"/>
              <w:rPr>
                <w:del w:id="9283" w:author="nadira firinda" w:date="2022-10-29T23:30:00Z"/>
                <w:rFonts w:ascii="Times New Roman" w:hAnsi="Times New Roman" w:cs="Times New Roman"/>
              </w:rPr>
              <w:pPrChange w:id="9284" w:author="nadira firinda" w:date="2022-10-29T23:37:00Z">
                <w:pPr>
                  <w:jc w:val="center"/>
                </w:pPr>
              </w:pPrChange>
            </w:pPr>
            <w:del w:id="9285" w:author="nadira firinda" w:date="2022-10-29T23:30:00Z">
              <w:r w:rsidRPr="00006ABF" w:rsidDel="00E35D67">
                <w:rPr>
                  <w:rFonts w:ascii="Times New Roman" w:hAnsi="Times New Roman" w:cs="Times New Roman"/>
                </w:rPr>
                <w:delText>0.</w:delText>
              </w:r>
              <w:r w:rsidR="00522203" w:rsidRPr="00006ABF" w:rsidDel="00E35D67">
                <w:rPr>
                  <w:rFonts w:ascii="Times New Roman" w:hAnsi="Times New Roman" w:cs="Times New Roman"/>
                </w:rPr>
                <w:delText>4601</w:delText>
              </w:r>
              <w:bookmarkStart w:id="9286" w:name="_Toc117979310"/>
              <w:bookmarkStart w:id="9287" w:name="_Toc117980958"/>
              <w:bookmarkEnd w:id="9286"/>
              <w:bookmarkEnd w:id="9287"/>
            </w:del>
          </w:p>
        </w:tc>
        <w:tc>
          <w:tcPr>
            <w:tcW w:w="1203" w:type="dxa"/>
            <w:tcBorders>
              <w:top w:val="dotted" w:sz="8" w:space="0" w:color="7F7F7F"/>
              <w:left w:val="dotted" w:sz="8" w:space="0" w:color="7F7F7F"/>
              <w:bottom w:val="dotted" w:sz="8" w:space="0" w:color="7F7F7F"/>
              <w:right w:val="nil"/>
            </w:tcBorders>
            <w:shd w:val="clear" w:color="auto" w:fill="auto"/>
            <w:tcMar>
              <w:top w:w="15" w:type="dxa"/>
              <w:left w:w="108" w:type="dxa"/>
              <w:bottom w:w="0" w:type="dxa"/>
              <w:right w:w="108" w:type="dxa"/>
            </w:tcMar>
            <w:vAlign w:val="center"/>
          </w:tcPr>
          <w:p w14:paraId="11A3E652" w14:textId="298BE9C4" w:rsidR="00264F96" w:rsidRPr="00006ABF" w:rsidDel="00E35D67" w:rsidRDefault="00264F96" w:rsidP="00CC4C47">
            <w:pPr>
              <w:spacing w:after="0" w:line="360" w:lineRule="auto"/>
              <w:jc w:val="center"/>
              <w:rPr>
                <w:del w:id="9288" w:author="nadira firinda" w:date="2022-10-29T23:30:00Z"/>
                <w:rFonts w:ascii="Times New Roman" w:hAnsi="Times New Roman" w:cs="Times New Roman"/>
                <w:szCs w:val="20"/>
              </w:rPr>
              <w:pPrChange w:id="9289" w:author="nadira firinda" w:date="2022-10-29T23:37:00Z">
                <w:pPr>
                  <w:spacing w:after="0"/>
                  <w:jc w:val="center"/>
                </w:pPr>
              </w:pPrChange>
            </w:pPr>
            <w:del w:id="9290" w:author="nadira firinda" w:date="2022-10-29T23:30:00Z">
              <w:r w:rsidRPr="00006ABF" w:rsidDel="00E35D67">
                <w:rPr>
                  <w:rFonts w:ascii="Times New Roman" w:hAnsi="Times New Roman" w:cs="Times New Roman"/>
                  <w:szCs w:val="20"/>
                </w:rPr>
                <w:delText>*</w:delText>
              </w:r>
              <w:bookmarkStart w:id="9291" w:name="_Toc117979311"/>
              <w:bookmarkStart w:id="9292" w:name="_Toc117980959"/>
              <w:bookmarkEnd w:id="9291"/>
              <w:bookmarkEnd w:id="9292"/>
            </w:del>
          </w:p>
        </w:tc>
        <w:bookmarkStart w:id="9293" w:name="_Toc117979312"/>
        <w:bookmarkStart w:id="9294" w:name="_Toc117980960"/>
        <w:bookmarkEnd w:id="9293"/>
        <w:bookmarkEnd w:id="9294"/>
      </w:tr>
      <w:tr w:rsidR="00264F96" w:rsidRPr="00006ABF" w:rsidDel="00E35D67" w14:paraId="48125ED5" w14:textId="59CA6710" w:rsidTr="008412DE">
        <w:trPr>
          <w:trHeight w:val="433"/>
          <w:del w:id="9295" w:author="nadira firinda" w:date="2022-10-29T23:30:00Z"/>
        </w:trPr>
        <w:tc>
          <w:tcPr>
            <w:tcW w:w="3969" w:type="dxa"/>
            <w:tcBorders>
              <w:top w:val="dotted" w:sz="8" w:space="0" w:color="7F7F7F"/>
              <w:left w:val="nil"/>
              <w:bottom w:val="dotted" w:sz="8" w:space="0" w:color="7F7F7F"/>
              <w:right w:val="dotted" w:sz="8" w:space="0" w:color="7F7F7F"/>
            </w:tcBorders>
            <w:shd w:val="clear" w:color="auto" w:fill="auto"/>
            <w:tcMar>
              <w:top w:w="15" w:type="dxa"/>
              <w:left w:w="108" w:type="dxa"/>
              <w:bottom w:w="0" w:type="dxa"/>
              <w:right w:w="108" w:type="dxa"/>
            </w:tcMar>
          </w:tcPr>
          <w:p w14:paraId="1BA6F35B" w14:textId="0DDE3F2A" w:rsidR="00264F96" w:rsidRPr="00006ABF" w:rsidDel="00E35D67" w:rsidRDefault="00264F96" w:rsidP="00CC4C47">
            <w:pPr>
              <w:spacing w:line="360" w:lineRule="auto"/>
              <w:rPr>
                <w:del w:id="9296" w:author="nadira firinda" w:date="2022-10-29T23:30:00Z"/>
                <w:rFonts w:ascii="Times New Roman" w:hAnsi="Times New Roman" w:cs="Times New Roman"/>
              </w:rPr>
              <w:pPrChange w:id="9297" w:author="nadira firinda" w:date="2022-10-29T23:37:00Z">
                <w:pPr/>
              </w:pPrChange>
            </w:pPr>
            <w:del w:id="9298" w:author="nadira firinda" w:date="2022-10-29T23:30:00Z">
              <w:r w:rsidRPr="00006ABF" w:rsidDel="00E35D67">
                <w:rPr>
                  <w:rFonts w:ascii="Times New Roman" w:hAnsi="Times New Roman" w:cs="Times New Roman"/>
                </w:rPr>
                <w:delText>ECM_G06CONRL(-1)</w:delText>
              </w:r>
              <w:bookmarkStart w:id="9299" w:name="_Toc117979313"/>
              <w:bookmarkStart w:id="9300" w:name="_Toc117980961"/>
              <w:bookmarkEnd w:id="9299"/>
              <w:bookmarkEnd w:id="9300"/>
            </w:del>
          </w:p>
        </w:tc>
        <w:tc>
          <w:tcPr>
            <w:tcW w:w="2694" w:type="dxa"/>
            <w:gridSpan w:val="2"/>
            <w:tcBorders>
              <w:top w:val="dotted" w:sz="8" w:space="0" w:color="7F7F7F"/>
              <w:left w:val="dotted" w:sz="8" w:space="0" w:color="7F7F7F"/>
              <w:bottom w:val="dotted" w:sz="8" w:space="0" w:color="7F7F7F"/>
              <w:right w:val="dotted" w:sz="8" w:space="0" w:color="7F7F7F"/>
            </w:tcBorders>
            <w:shd w:val="clear" w:color="auto" w:fill="auto"/>
            <w:tcMar>
              <w:top w:w="15" w:type="dxa"/>
              <w:left w:w="108" w:type="dxa"/>
              <w:bottom w:w="0" w:type="dxa"/>
              <w:right w:w="108" w:type="dxa"/>
            </w:tcMar>
            <w:vAlign w:val="center"/>
          </w:tcPr>
          <w:p w14:paraId="6ED29A76" w14:textId="3DEDA223" w:rsidR="00264F96" w:rsidRPr="00006ABF" w:rsidDel="00E35D67" w:rsidRDefault="00264F96" w:rsidP="00CC4C47">
            <w:pPr>
              <w:spacing w:after="0" w:line="360" w:lineRule="auto"/>
              <w:rPr>
                <w:del w:id="9301" w:author="nadira firinda" w:date="2022-10-29T23:30:00Z"/>
                <w:rFonts w:ascii="Times New Roman" w:hAnsi="Times New Roman" w:cs="Times New Roman"/>
                <w:szCs w:val="20"/>
              </w:rPr>
              <w:pPrChange w:id="9302" w:author="nadira firinda" w:date="2022-10-29T23:37:00Z">
                <w:pPr>
                  <w:spacing w:after="0"/>
                </w:pPr>
              </w:pPrChange>
            </w:pPr>
            <w:del w:id="9303" w:author="nadira firinda" w:date="2022-10-29T23:30:00Z">
              <w:r w:rsidRPr="00006ABF" w:rsidDel="00E35D67">
                <w:rPr>
                  <w:rFonts w:ascii="Times New Roman" w:hAnsi="Times New Roman" w:cs="Times New Roman"/>
                  <w:szCs w:val="20"/>
                </w:rPr>
                <w:delText>ECM Sektor Konstruksi</w:delText>
              </w:r>
              <w:bookmarkStart w:id="9304" w:name="_Toc117979314"/>
              <w:bookmarkStart w:id="9305" w:name="_Toc117980962"/>
              <w:bookmarkEnd w:id="9304"/>
              <w:bookmarkEnd w:id="9305"/>
            </w:del>
          </w:p>
        </w:tc>
        <w:tc>
          <w:tcPr>
            <w:tcW w:w="1134" w:type="dxa"/>
            <w:tcBorders>
              <w:top w:val="dotted" w:sz="8" w:space="0" w:color="7F7F7F"/>
              <w:left w:val="dotted" w:sz="8" w:space="0" w:color="7F7F7F"/>
              <w:bottom w:val="dotted" w:sz="8" w:space="0" w:color="7F7F7F"/>
              <w:right w:val="dotted" w:sz="8" w:space="0" w:color="7F7F7F"/>
            </w:tcBorders>
            <w:shd w:val="clear" w:color="auto" w:fill="auto"/>
            <w:tcMar>
              <w:top w:w="15" w:type="dxa"/>
              <w:left w:w="108" w:type="dxa"/>
              <w:bottom w:w="0" w:type="dxa"/>
              <w:right w:w="108" w:type="dxa"/>
            </w:tcMar>
          </w:tcPr>
          <w:p w14:paraId="207C87BF" w14:textId="0C79C408" w:rsidR="00264F96" w:rsidRPr="00006ABF" w:rsidDel="00E35D67" w:rsidRDefault="00264F96" w:rsidP="00CC4C47">
            <w:pPr>
              <w:spacing w:line="360" w:lineRule="auto"/>
              <w:jc w:val="center"/>
              <w:rPr>
                <w:del w:id="9306" w:author="nadira firinda" w:date="2022-10-29T23:30:00Z"/>
                <w:rFonts w:ascii="Times New Roman" w:hAnsi="Times New Roman" w:cs="Times New Roman"/>
              </w:rPr>
              <w:pPrChange w:id="9307" w:author="nadira firinda" w:date="2022-10-29T23:37:00Z">
                <w:pPr>
                  <w:jc w:val="center"/>
                </w:pPr>
              </w:pPrChange>
            </w:pPr>
            <w:del w:id="9308" w:author="nadira firinda" w:date="2022-10-29T23:30:00Z">
              <w:r w:rsidRPr="00006ABF" w:rsidDel="00E35D67">
                <w:rPr>
                  <w:rFonts w:ascii="Times New Roman" w:hAnsi="Times New Roman" w:cs="Times New Roman"/>
                </w:rPr>
                <w:delText>-0.</w:delText>
              </w:r>
              <w:r w:rsidR="00522203" w:rsidRPr="00006ABF" w:rsidDel="00E35D67">
                <w:rPr>
                  <w:rFonts w:ascii="Times New Roman" w:hAnsi="Times New Roman" w:cs="Times New Roman"/>
                </w:rPr>
                <w:delText>2620</w:delText>
              </w:r>
              <w:bookmarkStart w:id="9309" w:name="_Toc117979315"/>
              <w:bookmarkStart w:id="9310" w:name="_Toc117980963"/>
              <w:bookmarkEnd w:id="9309"/>
              <w:bookmarkEnd w:id="9310"/>
            </w:del>
          </w:p>
        </w:tc>
        <w:tc>
          <w:tcPr>
            <w:tcW w:w="1203" w:type="dxa"/>
            <w:tcBorders>
              <w:top w:val="dotted" w:sz="8" w:space="0" w:color="7F7F7F"/>
              <w:left w:val="dotted" w:sz="8" w:space="0" w:color="7F7F7F"/>
              <w:bottom w:val="dotted" w:sz="8" w:space="0" w:color="7F7F7F"/>
              <w:right w:val="nil"/>
            </w:tcBorders>
            <w:shd w:val="clear" w:color="auto" w:fill="auto"/>
            <w:tcMar>
              <w:top w:w="15" w:type="dxa"/>
              <w:left w:w="108" w:type="dxa"/>
              <w:bottom w:w="0" w:type="dxa"/>
              <w:right w:w="108" w:type="dxa"/>
            </w:tcMar>
            <w:vAlign w:val="center"/>
          </w:tcPr>
          <w:p w14:paraId="64706CFF" w14:textId="6F8EF142" w:rsidR="00264F96" w:rsidRPr="00006ABF" w:rsidDel="00E35D67" w:rsidRDefault="00264F96" w:rsidP="00CC4C47">
            <w:pPr>
              <w:spacing w:after="0" w:line="360" w:lineRule="auto"/>
              <w:jc w:val="center"/>
              <w:rPr>
                <w:del w:id="9311" w:author="nadira firinda" w:date="2022-10-29T23:30:00Z"/>
                <w:rFonts w:ascii="Times New Roman" w:hAnsi="Times New Roman" w:cs="Times New Roman"/>
                <w:szCs w:val="20"/>
              </w:rPr>
              <w:pPrChange w:id="9312" w:author="nadira firinda" w:date="2022-10-29T23:37:00Z">
                <w:pPr>
                  <w:spacing w:after="0"/>
                  <w:jc w:val="center"/>
                </w:pPr>
              </w:pPrChange>
            </w:pPr>
            <w:del w:id="9313" w:author="nadira firinda" w:date="2022-10-29T23:30:00Z">
              <w:r w:rsidRPr="00006ABF" w:rsidDel="00E35D67">
                <w:rPr>
                  <w:rFonts w:ascii="Times New Roman" w:hAnsi="Times New Roman" w:cs="Times New Roman"/>
                  <w:szCs w:val="20"/>
                </w:rPr>
                <w:delText>**</w:delText>
              </w:r>
              <w:bookmarkStart w:id="9314" w:name="_Toc117979316"/>
              <w:bookmarkStart w:id="9315" w:name="_Toc117980964"/>
              <w:bookmarkEnd w:id="9314"/>
              <w:bookmarkEnd w:id="9315"/>
            </w:del>
          </w:p>
        </w:tc>
        <w:bookmarkStart w:id="9316" w:name="_Toc117979317"/>
        <w:bookmarkStart w:id="9317" w:name="_Toc117980965"/>
        <w:bookmarkEnd w:id="9316"/>
        <w:bookmarkEnd w:id="9317"/>
      </w:tr>
      <w:tr w:rsidR="00AF7559" w:rsidRPr="00006ABF" w:rsidDel="00E35D67" w14:paraId="691201E0" w14:textId="400F251C" w:rsidTr="00FE59AD">
        <w:trPr>
          <w:trHeight w:val="363"/>
          <w:del w:id="9318" w:author="nadira firinda" w:date="2022-10-29T23:30:00Z"/>
        </w:trPr>
        <w:tc>
          <w:tcPr>
            <w:tcW w:w="9000" w:type="dxa"/>
            <w:gridSpan w:val="5"/>
            <w:tcBorders>
              <w:top w:val="dotted" w:sz="8" w:space="0" w:color="7F7F7F"/>
              <w:left w:val="nil"/>
              <w:bottom w:val="dotted" w:sz="8" w:space="0" w:color="7F7F7F"/>
              <w:right w:val="nil"/>
            </w:tcBorders>
            <w:shd w:val="clear" w:color="auto" w:fill="auto"/>
            <w:tcMar>
              <w:top w:w="15" w:type="dxa"/>
              <w:left w:w="108" w:type="dxa"/>
              <w:bottom w:w="0" w:type="dxa"/>
              <w:right w:w="108" w:type="dxa"/>
            </w:tcMar>
            <w:vAlign w:val="center"/>
            <w:hideMark/>
          </w:tcPr>
          <w:p w14:paraId="03CCF650" w14:textId="01CA1187" w:rsidR="00AF7559" w:rsidRPr="00006ABF" w:rsidDel="00E35D67" w:rsidRDefault="00AF7559" w:rsidP="00CC4C47">
            <w:pPr>
              <w:spacing w:after="0" w:line="360" w:lineRule="auto"/>
              <w:rPr>
                <w:del w:id="9319" w:author="nadira firinda" w:date="2022-10-29T23:30:00Z"/>
                <w:rFonts w:ascii="Times New Roman" w:hAnsi="Times New Roman" w:cs="Times New Roman"/>
                <w:szCs w:val="20"/>
              </w:rPr>
              <w:pPrChange w:id="9320" w:author="nadira firinda" w:date="2022-10-29T23:37:00Z">
                <w:pPr>
                  <w:spacing w:after="0"/>
                </w:pPr>
              </w:pPrChange>
            </w:pPr>
            <w:del w:id="9321" w:author="nadira firinda" w:date="2022-10-29T23:30:00Z">
              <w:r w:rsidRPr="00006ABF" w:rsidDel="00E35D67">
                <w:rPr>
                  <w:rFonts w:ascii="Times New Roman" w:hAnsi="Times New Roman" w:cs="Times New Roman"/>
                  <w:szCs w:val="20"/>
                  <w:lang w:val="en-GB"/>
                </w:rPr>
                <w:delText xml:space="preserve">Dummy </w:delText>
              </w:r>
              <w:r w:rsidRPr="00006ABF" w:rsidDel="00E35D67">
                <w:rPr>
                  <w:rFonts w:ascii="Times New Roman" w:hAnsi="Times New Roman" w:cs="Times New Roman"/>
                  <w:szCs w:val="20"/>
                </w:rPr>
                <w:delText>w</w:delText>
              </w:r>
              <w:r w:rsidRPr="00006ABF" w:rsidDel="00E35D67">
                <w:rPr>
                  <w:rFonts w:ascii="Times New Roman" w:hAnsi="Times New Roman" w:cs="Times New Roman"/>
                  <w:noProof/>
                  <w:szCs w:val="20"/>
                  <w:lang w:val="en-GB"/>
                </w:rPr>
                <w:delText>aktu</w:delText>
              </w:r>
              <w:r w:rsidRPr="00006ABF" w:rsidDel="00E35D67">
                <w:rPr>
                  <w:rFonts w:ascii="Times New Roman" w:hAnsi="Times New Roman" w:cs="Times New Roman"/>
                  <w:szCs w:val="20"/>
                  <w:lang w:val="en-GB"/>
                </w:rPr>
                <w:delText xml:space="preserve">: </w:delText>
              </w:r>
              <w:r w:rsidR="00522203" w:rsidRPr="00006ABF" w:rsidDel="00E35D67">
                <w:rPr>
                  <w:rFonts w:ascii="Times New Roman" w:hAnsi="Times New Roman" w:cs="Times New Roman"/>
                  <w:szCs w:val="20"/>
                  <w:lang w:val="en-GB"/>
                </w:rPr>
                <w:delText>T=</w:delText>
              </w:r>
              <w:r w:rsidR="00522203" w:rsidRPr="00006ABF" w:rsidDel="00E35D67">
                <w:rPr>
                  <w:rFonts w:ascii="Times New Roman" w:hAnsi="Times New Roman" w:cs="Times New Roman"/>
                  <w:szCs w:val="20"/>
                </w:rPr>
                <w:delText>2011</w:delText>
              </w:r>
              <w:bookmarkStart w:id="9322" w:name="_Toc117979318"/>
              <w:bookmarkStart w:id="9323" w:name="_Toc117980966"/>
              <w:bookmarkEnd w:id="9322"/>
              <w:bookmarkEnd w:id="9323"/>
            </w:del>
          </w:p>
        </w:tc>
        <w:bookmarkStart w:id="9324" w:name="_Toc117979319"/>
        <w:bookmarkStart w:id="9325" w:name="_Toc117980967"/>
        <w:bookmarkEnd w:id="9324"/>
        <w:bookmarkEnd w:id="9325"/>
      </w:tr>
      <w:tr w:rsidR="00AF7559" w:rsidRPr="00006ABF" w:rsidDel="00E35D67" w14:paraId="6837F1B4" w14:textId="78323F72" w:rsidTr="00FE59AD">
        <w:trPr>
          <w:trHeight w:val="433"/>
          <w:del w:id="9326" w:author="nadira firinda" w:date="2022-10-29T23:30:00Z"/>
        </w:trPr>
        <w:tc>
          <w:tcPr>
            <w:tcW w:w="9000" w:type="dxa"/>
            <w:gridSpan w:val="5"/>
            <w:tcBorders>
              <w:top w:val="dotted" w:sz="8" w:space="0" w:color="7F7F7F"/>
              <w:left w:val="nil"/>
              <w:bottom w:val="dotted" w:sz="8" w:space="0" w:color="7F7F7F"/>
              <w:right w:val="nil"/>
            </w:tcBorders>
            <w:shd w:val="clear" w:color="auto" w:fill="92D050"/>
            <w:tcMar>
              <w:top w:w="15" w:type="dxa"/>
              <w:left w:w="108" w:type="dxa"/>
              <w:bottom w:w="0" w:type="dxa"/>
              <w:right w:w="108" w:type="dxa"/>
            </w:tcMar>
            <w:vAlign w:val="center"/>
            <w:hideMark/>
          </w:tcPr>
          <w:p w14:paraId="72DECBA8" w14:textId="0D726250" w:rsidR="00AF7559" w:rsidRPr="00006ABF" w:rsidDel="00E35D67" w:rsidRDefault="00AF7559" w:rsidP="00CC4C47">
            <w:pPr>
              <w:spacing w:after="0" w:line="360" w:lineRule="auto"/>
              <w:rPr>
                <w:del w:id="9327" w:author="nadira firinda" w:date="2022-10-29T23:30:00Z"/>
                <w:rFonts w:ascii="Times New Roman" w:hAnsi="Times New Roman" w:cs="Times New Roman"/>
                <w:szCs w:val="20"/>
              </w:rPr>
              <w:pPrChange w:id="9328" w:author="nadira firinda" w:date="2022-10-29T23:37:00Z">
                <w:pPr>
                  <w:spacing w:after="0"/>
                </w:pPr>
              </w:pPrChange>
            </w:pPr>
            <w:del w:id="9329" w:author="nadira firinda" w:date="2022-10-29T23:30:00Z">
              <w:r w:rsidRPr="00006ABF" w:rsidDel="00E35D67">
                <w:rPr>
                  <w:rFonts w:ascii="Times New Roman" w:hAnsi="Times New Roman" w:cs="Times New Roman"/>
                  <w:b/>
                  <w:bCs/>
                  <w:szCs w:val="20"/>
                </w:rPr>
                <w:delText>Diagnostic Test</w:delText>
              </w:r>
              <w:bookmarkStart w:id="9330" w:name="_Toc117979320"/>
              <w:bookmarkStart w:id="9331" w:name="_Toc117980968"/>
              <w:bookmarkEnd w:id="9330"/>
              <w:bookmarkEnd w:id="9331"/>
            </w:del>
          </w:p>
        </w:tc>
        <w:bookmarkStart w:id="9332" w:name="_Toc117979321"/>
        <w:bookmarkStart w:id="9333" w:name="_Toc117980969"/>
        <w:bookmarkEnd w:id="9332"/>
        <w:bookmarkEnd w:id="9333"/>
      </w:tr>
      <w:tr w:rsidR="00AF7559" w:rsidRPr="00006ABF" w:rsidDel="00E35D67" w14:paraId="5C8ECCB8" w14:textId="784B0BA5" w:rsidTr="00FE59AD">
        <w:trPr>
          <w:trHeight w:val="433"/>
          <w:del w:id="9334" w:author="nadira firinda" w:date="2022-10-29T23:30:00Z"/>
        </w:trPr>
        <w:tc>
          <w:tcPr>
            <w:tcW w:w="3969" w:type="dxa"/>
            <w:tcBorders>
              <w:top w:val="dotted" w:sz="8" w:space="0" w:color="7F7F7F"/>
              <w:left w:val="nil"/>
              <w:bottom w:val="dotted" w:sz="8" w:space="0" w:color="7F7F7F"/>
              <w:right w:val="nil"/>
            </w:tcBorders>
            <w:shd w:val="clear" w:color="auto" w:fill="auto"/>
            <w:tcMar>
              <w:top w:w="15" w:type="dxa"/>
              <w:left w:w="108" w:type="dxa"/>
              <w:bottom w:w="0" w:type="dxa"/>
              <w:right w:w="108" w:type="dxa"/>
            </w:tcMar>
            <w:vAlign w:val="center"/>
            <w:hideMark/>
          </w:tcPr>
          <w:p w14:paraId="45406207" w14:textId="6499BD8E" w:rsidR="00AF7559" w:rsidRPr="00006ABF" w:rsidDel="00E35D67" w:rsidRDefault="00AF7559" w:rsidP="00CC4C47">
            <w:pPr>
              <w:spacing w:after="0" w:line="360" w:lineRule="auto"/>
              <w:rPr>
                <w:del w:id="9335" w:author="nadira firinda" w:date="2022-10-29T23:30:00Z"/>
                <w:rFonts w:ascii="Times New Roman" w:hAnsi="Times New Roman" w:cs="Times New Roman"/>
                <w:szCs w:val="20"/>
              </w:rPr>
              <w:pPrChange w:id="9336" w:author="nadira firinda" w:date="2022-10-29T23:37:00Z">
                <w:pPr>
                  <w:spacing w:after="0"/>
                </w:pPr>
              </w:pPrChange>
            </w:pPr>
            <w:del w:id="9337" w:author="nadira firinda" w:date="2022-10-29T23:30:00Z">
              <w:r w:rsidRPr="00006ABF" w:rsidDel="00E35D67">
                <w:rPr>
                  <w:rFonts w:ascii="Times New Roman" w:hAnsi="Times New Roman" w:cs="Times New Roman"/>
                  <w:szCs w:val="20"/>
                  <w:lang w:val="en-GB"/>
                </w:rPr>
                <w:delText>Adjusted R-Squared</w:delText>
              </w:r>
              <w:bookmarkStart w:id="9338" w:name="_Toc117979322"/>
              <w:bookmarkStart w:id="9339" w:name="_Toc117980970"/>
              <w:bookmarkEnd w:id="9338"/>
              <w:bookmarkEnd w:id="9339"/>
            </w:del>
          </w:p>
        </w:tc>
        <w:tc>
          <w:tcPr>
            <w:tcW w:w="236" w:type="dxa"/>
            <w:tcBorders>
              <w:top w:val="dotted" w:sz="8" w:space="0" w:color="7F7F7F"/>
              <w:left w:val="nil"/>
              <w:bottom w:val="dotted" w:sz="8" w:space="0" w:color="7F7F7F"/>
              <w:right w:val="nil"/>
            </w:tcBorders>
            <w:shd w:val="clear" w:color="auto" w:fill="auto"/>
            <w:tcMar>
              <w:top w:w="15" w:type="dxa"/>
              <w:left w:w="108" w:type="dxa"/>
              <w:bottom w:w="0" w:type="dxa"/>
              <w:right w:w="108" w:type="dxa"/>
            </w:tcMar>
            <w:vAlign w:val="center"/>
            <w:hideMark/>
          </w:tcPr>
          <w:p w14:paraId="51FD8600" w14:textId="7909E206" w:rsidR="00AF7559" w:rsidRPr="00006ABF" w:rsidDel="00E35D67" w:rsidRDefault="00AF7559" w:rsidP="00CC4C47">
            <w:pPr>
              <w:spacing w:after="0" w:line="360" w:lineRule="auto"/>
              <w:rPr>
                <w:del w:id="9340" w:author="nadira firinda" w:date="2022-10-29T23:30:00Z"/>
                <w:rFonts w:ascii="Times New Roman" w:hAnsi="Times New Roman" w:cs="Times New Roman"/>
                <w:szCs w:val="20"/>
              </w:rPr>
              <w:pPrChange w:id="9341" w:author="nadira firinda" w:date="2022-10-29T23:37:00Z">
                <w:pPr>
                  <w:spacing w:after="0"/>
                </w:pPr>
              </w:pPrChange>
            </w:pPr>
            <w:bookmarkStart w:id="9342" w:name="_Toc117979323"/>
            <w:bookmarkStart w:id="9343" w:name="_Toc117980971"/>
            <w:bookmarkEnd w:id="9342"/>
            <w:bookmarkEnd w:id="9343"/>
          </w:p>
        </w:tc>
        <w:tc>
          <w:tcPr>
            <w:tcW w:w="2458" w:type="dxa"/>
            <w:tcBorders>
              <w:top w:val="dotted" w:sz="8" w:space="0" w:color="7F7F7F"/>
              <w:left w:val="nil"/>
              <w:bottom w:val="dotted" w:sz="8" w:space="0" w:color="7F7F7F"/>
              <w:right w:val="dotted" w:sz="8" w:space="0" w:color="7F7F7F"/>
            </w:tcBorders>
            <w:shd w:val="clear" w:color="auto" w:fill="auto"/>
            <w:tcMar>
              <w:top w:w="15" w:type="dxa"/>
              <w:left w:w="108" w:type="dxa"/>
              <w:bottom w:w="0" w:type="dxa"/>
              <w:right w:w="108" w:type="dxa"/>
            </w:tcMar>
            <w:vAlign w:val="center"/>
            <w:hideMark/>
          </w:tcPr>
          <w:p w14:paraId="060A9794" w14:textId="0B310089" w:rsidR="00AF7559" w:rsidRPr="00006ABF" w:rsidDel="00E35D67" w:rsidRDefault="00AF7559" w:rsidP="00CC4C47">
            <w:pPr>
              <w:spacing w:after="0" w:line="360" w:lineRule="auto"/>
              <w:rPr>
                <w:del w:id="9344" w:author="nadira firinda" w:date="2022-10-29T23:30:00Z"/>
                <w:rFonts w:ascii="Times New Roman" w:hAnsi="Times New Roman" w:cs="Times New Roman"/>
                <w:szCs w:val="20"/>
              </w:rPr>
              <w:pPrChange w:id="9345" w:author="nadira firinda" w:date="2022-10-29T23:37:00Z">
                <w:pPr>
                  <w:spacing w:after="0"/>
                </w:pPr>
              </w:pPrChange>
            </w:pPr>
            <w:bookmarkStart w:id="9346" w:name="_Toc117979324"/>
            <w:bookmarkStart w:id="9347" w:name="_Toc117980972"/>
            <w:bookmarkEnd w:id="9346"/>
            <w:bookmarkEnd w:id="9347"/>
          </w:p>
        </w:tc>
        <w:tc>
          <w:tcPr>
            <w:tcW w:w="2337" w:type="dxa"/>
            <w:gridSpan w:val="2"/>
            <w:tcBorders>
              <w:top w:val="dotted" w:sz="8" w:space="0" w:color="7F7F7F"/>
              <w:left w:val="dotted" w:sz="8" w:space="0" w:color="7F7F7F"/>
              <w:bottom w:val="dotted" w:sz="8" w:space="0" w:color="7F7F7F"/>
              <w:right w:val="nil"/>
            </w:tcBorders>
            <w:shd w:val="clear" w:color="auto" w:fill="auto"/>
            <w:tcMar>
              <w:top w:w="15" w:type="dxa"/>
              <w:left w:w="108" w:type="dxa"/>
              <w:bottom w:w="0" w:type="dxa"/>
              <w:right w:w="108" w:type="dxa"/>
            </w:tcMar>
            <w:vAlign w:val="center"/>
            <w:hideMark/>
          </w:tcPr>
          <w:p w14:paraId="5F65B99E" w14:textId="3413D7D0" w:rsidR="00AF7559" w:rsidRPr="00006ABF" w:rsidDel="00E35D67" w:rsidRDefault="004714DB" w:rsidP="00CC4C47">
            <w:pPr>
              <w:spacing w:after="0" w:line="360" w:lineRule="auto"/>
              <w:jc w:val="center"/>
              <w:rPr>
                <w:del w:id="9348" w:author="nadira firinda" w:date="2022-10-29T23:30:00Z"/>
                <w:rFonts w:ascii="Times New Roman" w:hAnsi="Times New Roman" w:cs="Times New Roman"/>
                <w:szCs w:val="20"/>
              </w:rPr>
              <w:pPrChange w:id="9349" w:author="nadira firinda" w:date="2022-10-29T23:37:00Z">
                <w:pPr>
                  <w:spacing w:after="0"/>
                  <w:jc w:val="center"/>
                </w:pPr>
              </w:pPrChange>
            </w:pPr>
            <w:del w:id="9350" w:author="nadira firinda" w:date="2022-10-29T23:30:00Z">
              <w:r w:rsidRPr="00006ABF" w:rsidDel="00E35D67">
                <w:rPr>
                  <w:rFonts w:ascii="Times New Roman" w:hAnsi="Times New Roman" w:cs="Times New Roman"/>
                  <w:szCs w:val="20"/>
                </w:rPr>
                <w:delText>0.</w:delText>
              </w:r>
              <w:r w:rsidR="00522203" w:rsidRPr="00006ABF" w:rsidDel="00E35D67">
                <w:rPr>
                  <w:rFonts w:ascii="Times New Roman" w:hAnsi="Times New Roman" w:cs="Times New Roman"/>
                  <w:szCs w:val="20"/>
                </w:rPr>
                <w:delText>6412</w:delText>
              </w:r>
              <w:bookmarkStart w:id="9351" w:name="_Toc117979325"/>
              <w:bookmarkStart w:id="9352" w:name="_Toc117980973"/>
              <w:bookmarkEnd w:id="9351"/>
              <w:bookmarkEnd w:id="9352"/>
            </w:del>
          </w:p>
        </w:tc>
        <w:bookmarkStart w:id="9353" w:name="_Toc117979326"/>
        <w:bookmarkStart w:id="9354" w:name="_Toc117980974"/>
        <w:bookmarkEnd w:id="9353"/>
        <w:bookmarkEnd w:id="9354"/>
      </w:tr>
      <w:tr w:rsidR="00AF7559" w:rsidRPr="00006ABF" w:rsidDel="00E35D67" w14:paraId="745AEEC8" w14:textId="1C666A44" w:rsidTr="00FE59AD">
        <w:trPr>
          <w:trHeight w:val="433"/>
          <w:del w:id="9355" w:author="nadira firinda" w:date="2022-10-29T23:30:00Z"/>
        </w:trPr>
        <w:tc>
          <w:tcPr>
            <w:tcW w:w="3969" w:type="dxa"/>
            <w:tcBorders>
              <w:top w:val="dotted" w:sz="8" w:space="0" w:color="7F7F7F"/>
              <w:left w:val="nil"/>
              <w:bottom w:val="dotted" w:sz="8" w:space="0" w:color="7F7F7F"/>
              <w:right w:val="nil"/>
            </w:tcBorders>
            <w:shd w:val="clear" w:color="auto" w:fill="auto"/>
            <w:tcMar>
              <w:top w:w="15" w:type="dxa"/>
              <w:left w:w="108" w:type="dxa"/>
              <w:bottom w:w="0" w:type="dxa"/>
              <w:right w:w="108" w:type="dxa"/>
            </w:tcMar>
            <w:vAlign w:val="center"/>
          </w:tcPr>
          <w:p w14:paraId="6D50A561" w14:textId="1D65751C" w:rsidR="00AF7559" w:rsidRPr="00006ABF" w:rsidDel="00E35D67" w:rsidRDefault="00AF7559" w:rsidP="00CC4C47">
            <w:pPr>
              <w:spacing w:after="0" w:line="360" w:lineRule="auto"/>
              <w:rPr>
                <w:del w:id="9356" w:author="nadira firinda" w:date="2022-10-29T23:30:00Z"/>
                <w:rFonts w:ascii="Times New Roman" w:hAnsi="Times New Roman" w:cs="Times New Roman"/>
                <w:szCs w:val="20"/>
                <w:lang w:val="en-GB"/>
              </w:rPr>
              <w:pPrChange w:id="9357" w:author="nadira firinda" w:date="2022-10-29T23:37:00Z">
                <w:pPr>
                  <w:spacing w:after="0"/>
                </w:pPr>
              </w:pPrChange>
            </w:pPr>
            <w:del w:id="9358" w:author="nadira firinda" w:date="2022-10-29T23:30:00Z">
              <w:r w:rsidRPr="00006ABF" w:rsidDel="00E35D67">
                <w:rPr>
                  <w:rFonts w:ascii="Times New Roman" w:hAnsi="Times New Roman" w:cs="Times New Roman"/>
                  <w:szCs w:val="20"/>
                  <w:lang w:val="en-GB"/>
                </w:rPr>
                <w:delText>LM Test Stat</w:delText>
              </w:r>
              <w:bookmarkStart w:id="9359" w:name="_Toc117979327"/>
              <w:bookmarkStart w:id="9360" w:name="_Toc117980975"/>
              <w:bookmarkEnd w:id="9359"/>
              <w:bookmarkEnd w:id="9360"/>
            </w:del>
          </w:p>
        </w:tc>
        <w:tc>
          <w:tcPr>
            <w:tcW w:w="236" w:type="dxa"/>
            <w:tcBorders>
              <w:top w:val="dotted" w:sz="8" w:space="0" w:color="7F7F7F"/>
              <w:left w:val="nil"/>
              <w:bottom w:val="dotted" w:sz="8" w:space="0" w:color="7F7F7F"/>
              <w:right w:val="nil"/>
            </w:tcBorders>
            <w:shd w:val="clear" w:color="auto" w:fill="auto"/>
            <w:tcMar>
              <w:top w:w="15" w:type="dxa"/>
              <w:left w:w="108" w:type="dxa"/>
              <w:bottom w:w="0" w:type="dxa"/>
              <w:right w:w="108" w:type="dxa"/>
            </w:tcMar>
            <w:vAlign w:val="center"/>
          </w:tcPr>
          <w:p w14:paraId="49E561B7" w14:textId="584A6D64" w:rsidR="00AF7559" w:rsidRPr="00006ABF" w:rsidDel="00E35D67" w:rsidRDefault="00AF7559" w:rsidP="00CC4C47">
            <w:pPr>
              <w:spacing w:after="0" w:line="360" w:lineRule="auto"/>
              <w:rPr>
                <w:del w:id="9361" w:author="nadira firinda" w:date="2022-10-29T23:30:00Z"/>
                <w:rFonts w:ascii="Times New Roman" w:hAnsi="Times New Roman" w:cs="Times New Roman"/>
                <w:szCs w:val="20"/>
              </w:rPr>
              <w:pPrChange w:id="9362" w:author="nadira firinda" w:date="2022-10-29T23:37:00Z">
                <w:pPr>
                  <w:spacing w:after="0"/>
                </w:pPr>
              </w:pPrChange>
            </w:pPr>
            <w:bookmarkStart w:id="9363" w:name="_Toc117979328"/>
            <w:bookmarkStart w:id="9364" w:name="_Toc117980976"/>
            <w:bookmarkEnd w:id="9363"/>
            <w:bookmarkEnd w:id="9364"/>
          </w:p>
        </w:tc>
        <w:tc>
          <w:tcPr>
            <w:tcW w:w="2458" w:type="dxa"/>
            <w:tcBorders>
              <w:top w:val="dotted" w:sz="8" w:space="0" w:color="7F7F7F"/>
              <w:left w:val="nil"/>
              <w:bottom w:val="dotted" w:sz="8" w:space="0" w:color="7F7F7F"/>
              <w:right w:val="dotted" w:sz="8" w:space="0" w:color="7F7F7F"/>
            </w:tcBorders>
            <w:shd w:val="clear" w:color="auto" w:fill="auto"/>
            <w:tcMar>
              <w:top w:w="15" w:type="dxa"/>
              <w:left w:w="108" w:type="dxa"/>
              <w:bottom w:w="0" w:type="dxa"/>
              <w:right w:w="108" w:type="dxa"/>
            </w:tcMar>
            <w:vAlign w:val="center"/>
          </w:tcPr>
          <w:p w14:paraId="7FE27D79" w14:textId="3A537456" w:rsidR="00AF7559" w:rsidRPr="00006ABF" w:rsidDel="00E35D67" w:rsidRDefault="00AF7559" w:rsidP="00CC4C47">
            <w:pPr>
              <w:spacing w:after="0" w:line="360" w:lineRule="auto"/>
              <w:rPr>
                <w:del w:id="9365" w:author="nadira firinda" w:date="2022-10-29T23:30:00Z"/>
                <w:rFonts w:ascii="Times New Roman" w:hAnsi="Times New Roman" w:cs="Times New Roman"/>
                <w:szCs w:val="20"/>
              </w:rPr>
              <w:pPrChange w:id="9366" w:author="nadira firinda" w:date="2022-10-29T23:37:00Z">
                <w:pPr>
                  <w:spacing w:after="0"/>
                </w:pPr>
              </w:pPrChange>
            </w:pPr>
            <w:bookmarkStart w:id="9367" w:name="_Toc117979329"/>
            <w:bookmarkStart w:id="9368" w:name="_Toc117980977"/>
            <w:bookmarkEnd w:id="9367"/>
            <w:bookmarkEnd w:id="9368"/>
          </w:p>
        </w:tc>
        <w:tc>
          <w:tcPr>
            <w:tcW w:w="2337" w:type="dxa"/>
            <w:gridSpan w:val="2"/>
            <w:tcBorders>
              <w:top w:val="dotted" w:sz="8" w:space="0" w:color="7F7F7F"/>
              <w:left w:val="dotted" w:sz="8" w:space="0" w:color="7F7F7F"/>
              <w:bottom w:val="dotted" w:sz="8" w:space="0" w:color="7F7F7F"/>
              <w:right w:val="nil"/>
            </w:tcBorders>
            <w:shd w:val="clear" w:color="auto" w:fill="auto"/>
            <w:tcMar>
              <w:top w:w="15" w:type="dxa"/>
              <w:left w:w="108" w:type="dxa"/>
              <w:bottom w:w="0" w:type="dxa"/>
              <w:right w:w="108" w:type="dxa"/>
            </w:tcMar>
            <w:vAlign w:val="center"/>
          </w:tcPr>
          <w:p w14:paraId="2EF47C8D" w14:textId="30AA9D6F" w:rsidR="00AF7559" w:rsidRPr="00006ABF" w:rsidDel="00E35D67" w:rsidRDefault="00956548" w:rsidP="00CC4C47">
            <w:pPr>
              <w:spacing w:after="0" w:line="360" w:lineRule="auto"/>
              <w:jc w:val="center"/>
              <w:rPr>
                <w:del w:id="9369" w:author="nadira firinda" w:date="2022-10-29T23:30:00Z"/>
                <w:rFonts w:ascii="Times New Roman" w:hAnsi="Times New Roman" w:cs="Times New Roman"/>
                <w:szCs w:val="20"/>
              </w:rPr>
              <w:pPrChange w:id="9370" w:author="nadira firinda" w:date="2022-10-29T23:37:00Z">
                <w:pPr>
                  <w:spacing w:after="0"/>
                  <w:jc w:val="center"/>
                </w:pPr>
              </w:pPrChange>
            </w:pPr>
            <w:del w:id="9371" w:author="nadira firinda" w:date="2022-10-29T23:30:00Z">
              <w:r w:rsidRPr="00006ABF" w:rsidDel="00E35D67">
                <w:rPr>
                  <w:rFonts w:ascii="Times New Roman" w:hAnsi="Times New Roman" w:cs="Times New Roman"/>
                  <w:szCs w:val="20"/>
                </w:rPr>
                <w:delText>0.</w:delText>
              </w:r>
              <w:r w:rsidR="00522203" w:rsidRPr="00006ABF" w:rsidDel="00E35D67">
                <w:rPr>
                  <w:rFonts w:ascii="Times New Roman" w:hAnsi="Times New Roman" w:cs="Times New Roman"/>
                  <w:szCs w:val="20"/>
                </w:rPr>
                <w:delText>1904</w:delText>
              </w:r>
              <w:bookmarkStart w:id="9372" w:name="_Toc117979330"/>
              <w:bookmarkStart w:id="9373" w:name="_Toc117980978"/>
              <w:bookmarkEnd w:id="9372"/>
              <w:bookmarkEnd w:id="9373"/>
            </w:del>
          </w:p>
        </w:tc>
        <w:bookmarkStart w:id="9374" w:name="_Toc117979331"/>
        <w:bookmarkStart w:id="9375" w:name="_Toc117980979"/>
        <w:bookmarkEnd w:id="9374"/>
        <w:bookmarkEnd w:id="9375"/>
      </w:tr>
      <w:tr w:rsidR="00AF7559" w:rsidRPr="00006ABF" w:rsidDel="00E35D67" w14:paraId="30DD318A" w14:textId="179CDBB8" w:rsidTr="00FE59AD">
        <w:trPr>
          <w:trHeight w:val="433"/>
          <w:del w:id="9376" w:author="nadira firinda" w:date="2022-10-29T23:30:00Z"/>
        </w:trPr>
        <w:tc>
          <w:tcPr>
            <w:tcW w:w="3969" w:type="dxa"/>
            <w:tcBorders>
              <w:top w:val="dotted" w:sz="8" w:space="0" w:color="7F7F7F"/>
              <w:left w:val="nil"/>
              <w:bottom w:val="dotted" w:sz="8" w:space="0" w:color="7F7F7F"/>
              <w:right w:val="nil"/>
            </w:tcBorders>
            <w:shd w:val="clear" w:color="auto" w:fill="auto"/>
            <w:tcMar>
              <w:top w:w="15" w:type="dxa"/>
              <w:left w:w="108" w:type="dxa"/>
              <w:bottom w:w="0" w:type="dxa"/>
              <w:right w:w="108" w:type="dxa"/>
            </w:tcMar>
            <w:vAlign w:val="center"/>
          </w:tcPr>
          <w:p w14:paraId="5F876C62" w14:textId="15D02CA1" w:rsidR="00AF7559" w:rsidRPr="00006ABF" w:rsidDel="00E35D67" w:rsidRDefault="00AF7559" w:rsidP="00CC4C47">
            <w:pPr>
              <w:spacing w:after="0" w:line="360" w:lineRule="auto"/>
              <w:rPr>
                <w:del w:id="9377" w:author="nadira firinda" w:date="2022-10-29T23:30:00Z"/>
                <w:rFonts w:ascii="Times New Roman" w:hAnsi="Times New Roman" w:cs="Times New Roman"/>
                <w:szCs w:val="20"/>
                <w:lang w:val="en-GB"/>
              </w:rPr>
              <w:pPrChange w:id="9378" w:author="nadira firinda" w:date="2022-10-29T23:37:00Z">
                <w:pPr>
                  <w:spacing w:after="0"/>
                </w:pPr>
              </w:pPrChange>
            </w:pPr>
            <w:del w:id="9379" w:author="nadira firinda" w:date="2022-10-29T23:30:00Z">
              <w:r w:rsidRPr="00006ABF" w:rsidDel="00E35D67">
                <w:rPr>
                  <w:rFonts w:ascii="Times New Roman" w:hAnsi="Times New Roman" w:cs="Times New Roman"/>
                  <w:noProof/>
                  <w:szCs w:val="20"/>
                  <w:lang w:val="en-GB"/>
                </w:rPr>
                <w:delText>Heteroskedasticity</w:delText>
              </w:r>
              <w:r w:rsidRPr="00006ABF" w:rsidDel="00E35D67">
                <w:rPr>
                  <w:rFonts w:ascii="Times New Roman" w:hAnsi="Times New Roman" w:cs="Times New Roman"/>
                  <w:szCs w:val="20"/>
                  <w:lang w:val="en-GB"/>
                </w:rPr>
                <w:delText xml:space="preserve"> Test Stat</w:delText>
              </w:r>
              <w:bookmarkStart w:id="9380" w:name="_Toc117979332"/>
              <w:bookmarkStart w:id="9381" w:name="_Toc117980980"/>
              <w:bookmarkEnd w:id="9380"/>
              <w:bookmarkEnd w:id="9381"/>
            </w:del>
          </w:p>
        </w:tc>
        <w:tc>
          <w:tcPr>
            <w:tcW w:w="236" w:type="dxa"/>
            <w:tcBorders>
              <w:top w:val="dotted" w:sz="8" w:space="0" w:color="7F7F7F"/>
              <w:left w:val="nil"/>
              <w:bottom w:val="dotted" w:sz="8" w:space="0" w:color="7F7F7F"/>
              <w:right w:val="nil"/>
            </w:tcBorders>
            <w:shd w:val="clear" w:color="auto" w:fill="auto"/>
            <w:tcMar>
              <w:top w:w="15" w:type="dxa"/>
              <w:left w:w="108" w:type="dxa"/>
              <w:bottom w:w="0" w:type="dxa"/>
              <w:right w:w="108" w:type="dxa"/>
            </w:tcMar>
            <w:vAlign w:val="center"/>
          </w:tcPr>
          <w:p w14:paraId="6955E402" w14:textId="6E4CE684" w:rsidR="00AF7559" w:rsidRPr="00006ABF" w:rsidDel="00E35D67" w:rsidRDefault="00AF7559" w:rsidP="00CC4C47">
            <w:pPr>
              <w:spacing w:after="0" w:line="360" w:lineRule="auto"/>
              <w:rPr>
                <w:del w:id="9382" w:author="nadira firinda" w:date="2022-10-29T23:30:00Z"/>
                <w:rFonts w:ascii="Times New Roman" w:hAnsi="Times New Roman" w:cs="Times New Roman"/>
                <w:szCs w:val="20"/>
              </w:rPr>
              <w:pPrChange w:id="9383" w:author="nadira firinda" w:date="2022-10-29T23:37:00Z">
                <w:pPr>
                  <w:spacing w:after="0"/>
                </w:pPr>
              </w:pPrChange>
            </w:pPr>
            <w:bookmarkStart w:id="9384" w:name="_Toc117979333"/>
            <w:bookmarkStart w:id="9385" w:name="_Toc117980981"/>
            <w:bookmarkEnd w:id="9384"/>
            <w:bookmarkEnd w:id="9385"/>
          </w:p>
        </w:tc>
        <w:tc>
          <w:tcPr>
            <w:tcW w:w="2458" w:type="dxa"/>
            <w:tcBorders>
              <w:top w:val="dotted" w:sz="8" w:space="0" w:color="7F7F7F"/>
              <w:left w:val="nil"/>
              <w:bottom w:val="dotted" w:sz="8" w:space="0" w:color="7F7F7F"/>
              <w:right w:val="dotted" w:sz="8" w:space="0" w:color="7F7F7F"/>
            </w:tcBorders>
            <w:shd w:val="clear" w:color="auto" w:fill="auto"/>
            <w:tcMar>
              <w:top w:w="15" w:type="dxa"/>
              <w:left w:w="108" w:type="dxa"/>
              <w:bottom w:w="0" w:type="dxa"/>
              <w:right w:w="108" w:type="dxa"/>
            </w:tcMar>
            <w:vAlign w:val="center"/>
          </w:tcPr>
          <w:p w14:paraId="1F191CF6" w14:textId="1734417A" w:rsidR="00AF7559" w:rsidRPr="00006ABF" w:rsidDel="00E35D67" w:rsidRDefault="00AF7559" w:rsidP="00CC4C47">
            <w:pPr>
              <w:spacing w:after="0" w:line="360" w:lineRule="auto"/>
              <w:rPr>
                <w:del w:id="9386" w:author="nadira firinda" w:date="2022-10-29T23:30:00Z"/>
                <w:rFonts w:ascii="Times New Roman" w:hAnsi="Times New Roman" w:cs="Times New Roman"/>
                <w:szCs w:val="20"/>
              </w:rPr>
              <w:pPrChange w:id="9387" w:author="nadira firinda" w:date="2022-10-29T23:37:00Z">
                <w:pPr>
                  <w:spacing w:after="0"/>
                </w:pPr>
              </w:pPrChange>
            </w:pPr>
            <w:bookmarkStart w:id="9388" w:name="_Toc117979334"/>
            <w:bookmarkStart w:id="9389" w:name="_Toc117980982"/>
            <w:bookmarkEnd w:id="9388"/>
            <w:bookmarkEnd w:id="9389"/>
          </w:p>
        </w:tc>
        <w:tc>
          <w:tcPr>
            <w:tcW w:w="2337" w:type="dxa"/>
            <w:gridSpan w:val="2"/>
            <w:tcBorders>
              <w:top w:val="dotted" w:sz="8" w:space="0" w:color="7F7F7F"/>
              <w:left w:val="dotted" w:sz="8" w:space="0" w:color="7F7F7F"/>
              <w:bottom w:val="dotted" w:sz="8" w:space="0" w:color="7F7F7F"/>
              <w:right w:val="nil"/>
            </w:tcBorders>
            <w:shd w:val="clear" w:color="auto" w:fill="auto"/>
            <w:tcMar>
              <w:top w:w="15" w:type="dxa"/>
              <w:left w:w="108" w:type="dxa"/>
              <w:bottom w:w="0" w:type="dxa"/>
              <w:right w:w="108" w:type="dxa"/>
            </w:tcMar>
            <w:vAlign w:val="center"/>
          </w:tcPr>
          <w:p w14:paraId="2178C2FD" w14:textId="707A1C4E" w:rsidR="00AF7559" w:rsidRPr="00006ABF" w:rsidDel="00E35D67" w:rsidRDefault="004714DB" w:rsidP="00CC4C47">
            <w:pPr>
              <w:spacing w:after="0" w:line="360" w:lineRule="auto"/>
              <w:jc w:val="center"/>
              <w:rPr>
                <w:del w:id="9390" w:author="nadira firinda" w:date="2022-10-29T23:30:00Z"/>
                <w:rFonts w:ascii="Times New Roman" w:hAnsi="Times New Roman" w:cs="Times New Roman"/>
                <w:szCs w:val="20"/>
              </w:rPr>
              <w:pPrChange w:id="9391" w:author="nadira firinda" w:date="2022-10-29T23:37:00Z">
                <w:pPr>
                  <w:spacing w:after="0"/>
                  <w:jc w:val="center"/>
                </w:pPr>
              </w:pPrChange>
            </w:pPr>
            <w:del w:id="9392" w:author="nadira firinda" w:date="2022-10-29T23:30:00Z">
              <w:r w:rsidRPr="00006ABF" w:rsidDel="00E35D67">
                <w:rPr>
                  <w:rFonts w:ascii="Times New Roman" w:hAnsi="Times New Roman" w:cs="Times New Roman"/>
                  <w:szCs w:val="20"/>
                </w:rPr>
                <w:delText>0.</w:delText>
              </w:r>
              <w:r w:rsidR="00522203" w:rsidRPr="00006ABF" w:rsidDel="00E35D67">
                <w:rPr>
                  <w:rFonts w:ascii="Times New Roman" w:hAnsi="Times New Roman" w:cs="Times New Roman"/>
                  <w:szCs w:val="20"/>
                </w:rPr>
                <w:delText>1294</w:delText>
              </w:r>
              <w:bookmarkStart w:id="9393" w:name="_Toc117979335"/>
              <w:bookmarkStart w:id="9394" w:name="_Toc117980983"/>
              <w:bookmarkEnd w:id="9393"/>
              <w:bookmarkEnd w:id="9394"/>
            </w:del>
          </w:p>
        </w:tc>
        <w:bookmarkStart w:id="9395" w:name="_Toc117979336"/>
        <w:bookmarkStart w:id="9396" w:name="_Toc117980984"/>
        <w:bookmarkEnd w:id="9395"/>
        <w:bookmarkEnd w:id="9396"/>
      </w:tr>
    </w:tbl>
    <w:p w14:paraId="55F35BE6" w14:textId="77A5CD39" w:rsidR="00333067" w:rsidRPr="00E35D67" w:rsidDel="00E35D67" w:rsidRDefault="00333067" w:rsidP="00CC4C47">
      <w:pPr>
        <w:spacing w:line="360" w:lineRule="auto"/>
        <w:rPr>
          <w:del w:id="9397" w:author="nadira firinda" w:date="2022-10-29T23:30:00Z"/>
          <w:rFonts w:ascii="Times New Roman" w:hAnsi="Times New Roman" w:cs="Times New Roman"/>
        </w:rPr>
        <w:pPrChange w:id="9398" w:author="nadira firinda" w:date="2022-10-29T23:37:00Z">
          <w:pPr/>
        </w:pPrChange>
      </w:pPr>
      <w:bookmarkStart w:id="9399" w:name="_Toc117979337"/>
      <w:bookmarkStart w:id="9400" w:name="_Toc117980985"/>
      <w:bookmarkEnd w:id="9399"/>
      <w:bookmarkEnd w:id="9400"/>
    </w:p>
    <w:p w14:paraId="3C0A4355" w14:textId="0C494808" w:rsidR="00C227FA" w:rsidRPr="00E35D67" w:rsidDel="00E35D67" w:rsidRDefault="00E90727" w:rsidP="00CC4C47">
      <w:pPr>
        <w:keepNext/>
        <w:spacing w:line="360" w:lineRule="auto"/>
        <w:rPr>
          <w:del w:id="9401" w:author="nadira firinda" w:date="2022-10-29T23:30:00Z"/>
          <w:rFonts w:ascii="Times New Roman" w:hAnsi="Times New Roman" w:cs="Times New Roman"/>
        </w:rPr>
        <w:pPrChange w:id="9402" w:author="nadira firinda" w:date="2022-10-29T23:37:00Z">
          <w:pPr>
            <w:keepNext/>
          </w:pPr>
        </w:pPrChange>
      </w:pPr>
      <w:del w:id="9403" w:author="nadira firinda" w:date="2022-10-29T23:30:00Z">
        <w:r w:rsidRPr="008B62E9" w:rsidDel="00E35D67">
          <w:rPr>
            <w:rFonts w:ascii="Times New Roman" w:hAnsi="Times New Roman" w:cs="Times New Roman"/>
          </w:rPr>
          <w:object w:dxaOrig="10045" w:dyaOrig="3336" w14:anchorId="3FD2075C">
            <v:shape id="_x0000_i1030" type="#_x0000_t75" style="width:450.75pt;height:150.65pt" o:ole="">
              <v:imagedata r:id="rId94" o:title=""/>
            </v:shape>
            <o:OLEObject Type="Embed" ProgID="EViews.Workfile.2" ShapeID="_x0000_i1030" DrawAspect="Content" ObjectID="_1728592416" r:id="rId95"/>
          </w:object>
        </w:r>
        <w:bookmarkStart w:id="9404" w:name="_Toc117979338"/>
        <w:bookmarkStart w:id="9405" w:name="_Toc117980986"/>
        <w:bookmarkEnd w:id="9404"/>
        <w:bookmarkEnd w:id="9405"/>
      </w:del>
    </w:p>
    <w:p w14:paraId="73C67DDD" w14:textId="4773273D" w:rsidR="00A15425" w:rsidRPr="00006ABF" w:rsidDel="00E35D67" w:rsidRDefault="00C227FA" w:rsidP="00CC4C47">
      <w:pPr>
        <w:pStyle w:val="Caption"/>
        <w:spacing w:line="360" w:lineRule="auto"/>
        <w:rPr>
          <w:del w:id="9406" w:author="nadira firinda" w:date="2022-10-29T23:30:00Z"/>
        </w:rPr>
        <w:pPrChange w:id="9407" w:author="nadira firinda" w:date="2022-10-29T23:37:00Z">
          <w:pPr>
            <w:pStyle w:val="Caption"/>
          </w:pPr>
        </w:pPrChange>
      </w:pPr>
      <w:bookmarkStart w:id="9408" w:name="_Ref84942591"/>
      <w:bookmarkStart w:id="9409" w:name="_Toc84944784"/>
      <w:bookmarkStart w:id="9410" w:name="_Toc84944871"/>
      <w:del w:id="9411" w:author="nadira firinda" w:date="2022-10-29T23:30:00Z">
        <w:r w:rsidRPr="00006ABF" w:rsidDel="00E35D67">
          <w:delText xml:space="preserve">Gambar </w:delText>
        </w:r>
      </w:del>
      <w:ins w:id="9412" w:author="Prasasti Karunia Farista Ananto" w:date="2021-10-12T14:34:00Z">
        <w:del w:id="9413" w:author="nadira firinda" w:date="2022-10-29T23:30:00Z">
          <w:r w:rsidR="00046663" w:rsidRPr="00D206AB" w:rsidDel="00E35D67">
            <w:fldChar w:fldCharType="begin"/>
          </w:r>
          <w:r w:rsidR="00046663" w:rsidRPr="00006ABF" w:rsidDel="00E35D67">
            <w:delInstrText xml:space="preserve"> STYLEREF 1 \s </w:delInstrText>
          </w:r>
        </w:del>
      </w:ins>
      <w:del w:id="9414" w:author="nadira firinda" w:date="2022-10-29T23:30:00Z">
        <w:r w:rsidR="00046663" w:rsidRPr="008B62E9" w:rsidDel="00E35D67">
          <w:fldChar w:fldCharType="separate"/>
        </w:r>
        <w:r w:rsidR="00015ADF" w:rsidRPr="00006ABF" w:rsidDel="00E35D67">
          <w:rPr>
            <w:noProof/>
          </w:rPr>
          <w:delText>IV</w:delText>
        </w:r>
      </w:del>
      <w:ins w:id="9415" w:author="Prasasti Karunia Farista Ananto" w:date="2021-10-12T14:34:00Z">
        <w:del w:id="9416" w:author="nadira firinda" w:date="2022-10-29T23:30:00Z">
          <w:r w:rsidR="00046663" w:rsidRPr="00D206AB" w:rsidDel="00E35D67">
            <w:fldChar w:fldCharType="end"/>
          </w:r>
          <w:r w:rsidR="00046663" w:rsidRPr="00006ABF" w:rsidDel="00E35D67">
            <w:noBreakHyphen/>
          </w:r>
          <w:r w:rsidR="00046663" w:rsidRPr="00D206AB" w:rsidDel="00E35D67">
            <w:fldChar w:fldCharType="begin"/>
          </w:r>
          <w:r w:rsidR="00046663" w:rsidRPr="00006ABF" w:rsidDel="00E35D67">
            <w:delInstrText xml:space="preserve"> SEQ Gambar \* ARABIC \s 1 </w:delInstrText>
          </w:r>
        </w:del>
      </w:ins>
      <w:del w:id="9417" w:author="nadira firinda" w:date="2022-10-29T23:30:00Z">
        <w:r w:rsidR="00046663" w:rsidRPr="008B62E9" w:rsidDel="00E35D67">
          <w:fldChar w:fldCharType="separate"/>
        </w:r>
      </w:del>
      <w:ins w:id="9418" w:author="Prasasti Karunia Farista Ananto" w:date="2021-10-12T15:25:00Z">
        <w:del w:id="9419" w:author="nadira firinda" w:date="2022-10-29T23:30:00Z">
          <w:r w:rsidR="00015ADF" w:rsidRPr="00006ABF" w:rsidDel="00E35D67">
            <w:rPr>
              <w:noProof/>
            </w:rPr>
            <w:delText>6</w:delText>
          </w:r>
        </w:del>
      </w:ins>
      <w:ins w:id="9420" w:author="Prasasti Karunia Farista Ananto" w:date="2021-10-12T14:34:00Z">
        <w:del w:id="9421" w:author="nadira firinda" w:date="2022-10-29T23:30:00Z">
          <w:r w:rsidR="00046663" w:rsidRPr="00D206AB" w:rsidDel="00E35D67">
            <w:fldChar w:fldCharType="end"/>
          </w:r>
        </w:del>
      </w:ins>
      <w:bookmarkEnd w:id="9408"/>
      <w:del w:id="9422" w:author="nadira firinda" w:date="2022-10-29T23:30:00Z">
        <w:r w:rsidR="00FB741C" w:rsidRPr="008B62E9" w:rsidDel="00E35D67">
          <w:fldChar w:fldCharType="begin"/>
        </w:r>
        <w:r w:rsidR="00FB741C" w:rsidRPr="00006ABF" w:rsidDel="00E35D67">
          <w:delInstrText xml:space="preserve"> STYLEREF 1 \s </w:delInstrText>
        </w:r>
        <w:r w:rsidR="00FB741C" w:rsidRPr="008B62E9" w:rsidDel="00E35D67">
          <w:fldChar w:fldCharType="separate"/>
        </w:r>
        <w:r w:rsidR="00FB741C" w:rsidRPr="00006ABF" w:rsidDel="00E35D67">
          <w:rPr>
            <w:noProof/>
          </w:rPr>
          <w:delText>IV</w:delText>
        </w:r>
        <w:r w:rsidR="00FB741C" w:rsidRPr="008B62E9" w:rsidDel="00E35D67">
          <w:fldChar w:fldCharType="end"/>
        </w:r>
        <w:r w:rsidR="00FB741C" w:rsidRPr="00006ABF" w:rsidDel="00E35D67">
          <w:noBreakHyphen/>
        </w:r>
        <w:r w:rsidR="00FB741C" w:rsidRPr="008B62E9" w:rsidDel="00E35D67">
          <w:fldChar w:fldCharType="begin"/>
        </w:r>
        <w:r w:rsidR="00FB741C" w:rsidRPr="00006ABF" w:rsidDel="00E35D67">
          <w:delInstrText xml:space="preserve"> SEQ Gambar \* ARABIC \s 1 </w:delInstrText>
        </w:r>
        <w:r w:rsidR="00FB741C" w:rsidRPr="008B62E9" w:rsidDel="00E35D67">
          <w:fldChar w:fldCharType="separate"/>
        </w:r>
        <w:r w:rsidR="00FB741C" w:rsidRPr="00006ABF" w:rsidDel="00E35D67">
          <w:rPr>
            <w:noProof/>
          </w:rPr>
          <w:delText>6</w:delText>
        </w:r>
        <w:r w:rsidR="00FB741C" w:rsidRPr="008B62E9" w:rsidDel="00E35D67">
          <w:fldChar w:fldCharType="end"/>
        </w:r>
        <w:r w:rsidRPr="00006ABF" w:rsidDel="00E35D67">
          <w:rPr>
            <w:noProof/>
          </w:rPr>
          <w:delText>. Hasil Proyeksi Sektor Konstruksi</w:delText>
        </w:r>
        <w:bookmarkStart w:id="9423" w:name="_Toc117979339"/>
        <w:bookmarkStart w:id="9424" w:name="_Toc117980987"/>
        <w:bookmarkEnd w:id="9409"/>
        <w:bookmarkEnd w:id="9410"/>
        <w:bookmarkEnd w:id="9423"/>
        <w:bookmarkEnd w:id="9424"/>
      </w:del>
    </w:p>
    <w:p w14:paraId="3ABEA013" w14:textId="1321F631" w:rsidR="00521DD2" w:rsidRPr="00006ABF" w:rsidDel="00E35D67" w:rsidRDefault="00521DD2" w:rsidP="00CC4C47">
      <w:pPr>
        <w:pStyle w:val="Heading2"/>
        <w:rPr>
          <w:del w:id="9425" w:author="nadira firinda" w:date="2022-10-29T23:30:00Z"/>
        </w:rPr>
        <w:pPrChange w:id="9426" w:author="nadira firinda" w:date="2022-10-29T23:37:00Z">
          <w:pPr>
            <w:pStyle w:val="Heading2"/>
          </w:pPr>
        </w:pPrChange>
      </w:pPr>
      <w:del w:id="9427" w:author="nadira firinda" w:date="2022-10-29T23:30:00Z">
        <w:r w:rsidRPr="00006ABF" w:rsidDel="00E35D67">
          <w:delText>Perdagangan Besar dan Eceran</w:delText>
        </w:r>
        <w:bookmarkStart w:id="9428" w:name="_Toc117979340"/>
        <w:bookmarkStart w:id="9429" w:name="_Toc117980988"/>
        <w:bookmarkEnd w:id="9428"/>
        <w:bookmarkEnd w:id="9429"/>
      </w:del>
    </w:p>
    <w:p w14:paraId="47D3BCBB" w14:textId="3829EF5A" w:rsidR="002F1A34" w:rsidRPr="00006ABF" w:rsidDel="00E35D67" w:rsidRDefault="002F1A34" w:rsidP="00CC4C47">
      <w:pPr>
        <w:pStyle w:val="BodyTulisan"/>
        <w:ind w:firstLine="709"/>
        <w:rPr>
          <w:del w:id="9430" w:author="nadira firinda" w:date="2022-10-29T23:30:00Z"/>
          <w:rFonts w:cs="Times New Roman"/>
          <w:lang w:val="en-US"/>
        </w:rPr>
        <w:pPrChange w:id="9431" w:author="nadira firinda" w:date="2022-10-29T23:37:00Z">
          <w:pPr>
            <w:pStyle w:val="BodyTulisan"/>
            <w:ind w:firstLine="360"/>
          </w:pPr>
        </w:pPrChange>
      </w:pPr>
      <w:del w:id="9432" w:author="nadira firinda" w:date="2022-10-29T23:30:00Z">
        <w:r w:rsidRPr="00006ABF" w:rsidDel="00E35D67">
          <w:rPr>
            <w:rFonts w:cs="Times New Roman"/>
            <w:lang w:val="en-US"/>
          </w:rPr>
          <w:delText>Hasil estimasi persamaan sektor Perdagangan Besar dan Eceran jangka panjang menunjukkan bahwa arah koefisien hasil regresi pada variabel penjelas sejalan dengan teori dan secara statistik signifikan (</w:delText>
        </w:r>
      </w:del>
      <w:ins w:id="9433" w:author="Prasasti Karunia Farista Ananto" w:date="2021-10-12T14:40:00Z">
        <w:del w:id="9434" w:author="nadira firinda" w:date="2022-10-29T23:30:00Z">
          <w:r w:rsidR="00622509" w:rsidRPr="00E35D67" w:rsidDel="00E35D67">
            <w:rPr>
              <w:rFonts w:cs="Times New Roman"/>
              <w:b/>
              <w:bCs/>
              <w:lang w:val="en-US"/>
            </w:rPr>
            <w:fldChar w:fldCharType="begin"/>
          </w:r>
          <w:r w:rsidR="00622509" w:rsidRPr="00E35D67" w:rsidDel="00E35D67">
            <w:rPr>
              <w:rFonts w:cs="Times New Roman"/>
              <w:b/>
              <w:bCs/>
              <w:lang w:val="en-US"/>
            </w:rPr>
            <w:delInstrText xml:space="preserve"> REF _Ref84942032 \h </w:delInstrText>
          </w:r>
        </w:del>
      </w:ins>
      <w:del w:id="9435" w:author="nadira firinda" w:date="2022-10-29T23:30:00Z">
        <w:r w:rsidR="00112990" w:rsidRPr="00006ABF" w:rsidDel="00E35D67">
          <w:rPr>
            <w:rFonts w:cs="Times New Roman"/>
            <w:b/>
            <w:bCs/>
            <w:lang w:val="en-US"/>
          </w:rPr>
          <w:delInstrText xml:space="preserve"> \* MERGEFORMAT </w:delInstrText>
        </w:r>
        <w:r w:rsidR="00622509" w:rsidRPr="008B62E9" w:rsidDel="00E35D67">
          <w:rPr>
            <w:rFonts w:cs="Times New Roman"/>
            <w:b/>
            <w:bCs/>
            <w:lang w:val="en-US"/>
          </w:rPr>
        </w:r>
        <w:r w:rsidR="00622509" w:rsidRPr="00E35D67" w:rsidDel="00E35D67">
          <w:rPr>
            <w:rFonts w:cs="Times New Roman"/>
            <w:b/>
            <w:bCs/>
            <w:lang w:val="en-US"/>
          </w:rPr>
          <w:fldChar w:fldCharType="separate"/>
        </w:r>
      </w:del>
      <w:ins w:id="9436" w:author="Prasasti Karunia Farista Ananto" w:date="2021-10-12T15:25:00Z">
        <w:del w:id="9437" w:author="nadira firinda" w:date="2022-10-29T23:30:00Z">
          <w:r w:rsidR="00015ADF" w:rsidRPr="00E35D67" w:rsidDel="00E35D67">
            <w:rPr>
              <w:rFonts w:cs="Times New Roman"/>
              <w:b/>
              <w:bCs/>
            </w:rPr>
            <w:delText xml:space="preserve">Tabel </w:delText>
          </w:r>
          <w:r w:rsidR="00015ADF" w:rsidRPr="00E35D67" w:rsidDel="00E35D67">
            <w:rPr>
              <w:rFonts w:cs="Times New Roman"/>
              <w:b/>
              <w:bCs/>
              <w:noProof/>
            </w:rPr>
            <w:delText>IV</w:delText>
          </w:r>
          <w:r w:rsidR="00015ADF" w:rsidRPr="00006ABF" w:rsidDel="00E35D67">
            <w:rPr>
              <w:rFonts w:cs="Times New Roman"/>
              <w:b/>
              <w:bCs/>
              <w:noProof/>
              <w:rPrChange w:id="9438" w:author="Prasasti Karunia Farista Ananto" w:date="2021-10-14T16:56:00Z">
                <w:rPr/>
              </w:rPrChange>
            </w:rPr>
            <w:noBreakHyphen/>
          </w:r>
          <w:r w:rsidR="00015ADF" w:rsidRPr="00E35D67" w:rsidDel="00E35D67">
            <w:rPr>
              <w:rFonts w:cs="Times New Roman"/>
              <w:b/>
              <w:bCs/>
              <w:noProof/>
            </w:rPr>
            <w:delText>7</w:delText>
          </w:r>
        </w:del>
      </w:ins>
      <w:ins w:id="9439" w:author="Prasasti Karunia Farista Ananto" w:date="2021-10-12T14:40:00Z">
        <w:del w:id="9440" w:author="nadira firinda" w:date="2022-10-29T23:30:00Z">
          <w:r w:rsidR="00622509" w:rsidRPr="00E35D67" w:rsidDel="00E35D67">
            <w:rPr>
              <w:rFonts w:cs="Times New Roman"/>
              <w:b/>
              <w:bCs/>
              <w:lang w:val="en-US"/>
            </w:rPr>
            <w:fldChar w:fldCharType="end"/>
          </w:r>
        </w:del>
      </w:ins>
      <w:del w:id="9441" w:author="nadira firinda" w:date="2022-10-29T23:30:00Z">
        <w:r w:rsidRPr="008B62E9" w:rsidDel="00E35D67">
          <w:rPr>
            <w:rFonts w:cs="Times New Roman"/>
            <w:b/>
            <w:lang w:val="en-US"/>
          </w:rPr>
          <w:fldChar w:fldCharType="begin"/>
        </w:r>
        <w:r w:rsidRPr="00006ABF" w:rsidDel="00E35D67">
          <w:rPr>
            <w:rFonts w:cs="Times New Roman"/>
            <w:b/>
            <w:lang w:val="en-US"/>
          </w:rPr>
          <w:delInstrText xml:space="preserve"> REF _Ref58003010 \h  \* MERGEFORMAT </w:delInstrText>
        </w:r>
        <w:r w:rsidRPr="008B62E9" w:rsidDel="00E35D67">
          <w:rPr>
            <w:rFonts w:cs="Times New Roman"/>
            <w:b/>
            <w:lang w:val="en-US"/>
          </w:rPr>
        </w:r>
        <w:r w:rsidRPr="008B62E9" w:rsidDel="00E35D67">
          <w:rPr>
            <w:rFonts w:cs="Times New Roman"/>
            <w:b/>
            <w:lang w:val="en-US"/>
          </w:rPr>
          <w:fldChar w:fldCharType="separate"/>
        </w:r>
        <w:r w:rsidRPr="00006ABF" w:rsidDel="00E35D67">
          <w:rPr>
            <w:rFonts w:cs="Times New Roman"/>
            <w:b/>
          </w:rPr>
          <w:delText xml:space="preserve">Tabel </w:delText>
        </w:r>
        <w:r w:rsidRPr="00006ABF" w:rsidDel="00E35D67">
          <w:rPr>
            <w:rFonts w:cs="Times New Roman"/>
            <w:b/>
            <w:lang w:val="en-US"/>
          </w:rPr>
          <w:delText>x</w:delText>
        </w:r>
        <w:r w:rsidRPr="008B62E9" w:rsidDel="00E35D67">
          <w:rPr>
            <w:rFonts w:cs="Times New Roman"/>
            <w:b/>
            <w:lang w:val="en-US"/>
          </w:rPr>
          <w:fldChar w:fldCharType="end"/>
        </w:r>
        <w:r w:rsidRPr="00006ABF" w:rsidDel="00E35D67">
          <w:rPr>
            <w:rFonts w:cs="Times New Roman"/>
            <w:lang w:val="en-US"/>
          </w:rPr>
          <w:delText>). Konsumsi Swasta, dan Investasi Non-Bangunan berpengaruh positif terhadap sektor ini secara jangka panjang dengan tingkat signifikansi sebesar 1%</w:delText>
        </w:r>
        <w:r w:rsidRPr="00006ABF" w:rsidDel="00E35D67">
          <w:rPr>
            <w:rFonts w:cs="Times New Roman"/>
            <w:szCs w:val="20"/>
            <w:lang w:val="en-US"/>
          </w:rPr>
          <w:delText>.</w:delText>
        </w:r>
        <w:bookmarkStart w:id="9442" w:name="_Toc117979341"/>
        <w:bookmarkStart w:id="9443" w:name="_Toc117980989"/>
        <w:bookmarkEnd w:id="9442"/>
        <w:bookmarkEnd w:id="9443"/>
      </w:del>
    </w:p>
    <w:p w14:paraId="653C87E8" w14:textId="51F4433A" w:rsidR="002F1A34" w:rsidRPr="00006ABF" w:rsidDel="00E35D67" w:rsidRDefault="002F1A34" w:rsidP="00CC4C47">
      <w:pPr>
        <w:pStyle w:val="BodyTulisan"/>
        <w:ind w:firstLine="709"/>
        <w:rPr>
          <w:del w:id="9444" w:author="nadira firinda" w:date="2022-10-29T23:30:00Z"/>
          <w:rFonts w:cs="Times New Roman"/>
          <w:lang w:val="en-US"/>
        </w:rPr>
        <w:pPrChange w:id="9445" w:author="nadira firinda" w:date="2022-10-29T23:37:00Z">
          <w:pPr>
            <w:pStyle w:val="BodyTulisan"/>
            <w:ind w:firstLine="360"/>
          </w:pPr>
        </w:pPrChange>
      </w:pPr>
      <w:del w:id="9446" w:author="nadira firinda" w:date="2022-10-29T23:30:00Z">
        <w:r w:rsidRPr="00006ABF" w:rsidDel="00E35D67">
          <w:rPr>
            <w:rFonts w:cs="Times New Roman"/>
          </w:rPr>
          <w:delText>Hasil estimasi persamaan jangka pendek menunjukkan bahwa arah koefisien hasil regresi sesuai dengan yang diharapkan</w:delText>
        </w:r>
        <w:r w:rsidRPr="00006ABF" w:rsidDel="00E35D67">
          <w:rPr>
            <w:rFonts w:cs="Times New Roman"/>
            <w:lang w:val="en-US"/>
          </w:rPr>
          <w:delText>. Konsumsi Swasta</w:delText>
        </w:r>
        <w:r w:rsidR="009B0540" w:rsidRPr="00006ABF" w:rsidDel="00E35D67">
          <w:rPr>
            <w:rFonts w:cs="Times New Roman"/>
            <w:lang w:val="en-US"/>
          </w:rPr>
          <w:delText xml:space="preserve"> dan Investasi Non-Bangunan</w:delText>
        </w:r>
        <w:r w:rsidRPr="00006ABF" w:rsidDel="00E35D67">
          <w:rPr>
            <w:rFonts w:cs="Times New Roman"/>
            <w:lang w:val="en-US"/>
          </w:rPr>
          <w:delText xml:space="preserve"> </w:delText>
        </w:r>
        <w:r w:rsidRPr="00006ABF" w:rsidDel="00E35D67">
          <w:rPr>
            <w:rFonts w:cs="Times New Roman"/>
          </w:rPr>
          <w:delText xml:space="preserve">berpengaruh signifikan terhadap </w:delText>
        </w:r>
        <w:r w:rsidRPr="00006ABF" w:rsidDel="00E35D67">
          <w:rPr>
            <w:rFonts w:cs="Times New Roman"/>
            <w:lang w:val="en-US"/>
          </w:rPr>
          <w:delText>Perdagangan Besar dan Eceran</w:delText>
        </w:r>
        <w:r w:rsidRPr="00006ABF" w:rsidDel="00E35D67">
          <w:rPr>
            <w:rFonts w:cs="Times New Roman"/>
          </w:rPr>
          <w:delText xml:space="preserve"> dengan arah yang positif.</w:delText>
        </w:r>
        <w:r w:rsidRPr="00006ABF" w:rsidDel="00E35D67">
          <w:rPr>
            <w:rFonts w:cs="Times New Roman"/>
            <w:lang w:val="en-US"/>
          </w:rPr>
          <w:delText xml:space="preserve"> </w:delText>
        </w:r>
        <w:r w:rsidRPr="00006ABF" w:rsidDel="00E35D67">
          <w:rPr>
            <w:rFonts w:cs="Times New Roman"/>
          </w:rPr>
          <w:delText xml:space="preserve">Variabel koreksi kesalahan ECM mempunyai nilai koefisien negatif kurang dari 1. </w:delText>
        </w:r>
        <w:r w:rsidR="00A177B0" w:rsidRPr="00B30630" w:rsidDel="00E35D67">
          <w:rPr>
            <w:rFonts w:cs="Times New Roman"/>
          </w:rPr>
          <w:delText xml:space="preserve">Penggunaan </w:delText>
        </w:r>
        <w:r w:rsidR="00A177B0" w:rsidRPr="00D206AB" w:rsidDel="00E35D67">
          <w:rPr>
            <w:rFonts w:cs="Times New Roman"/>
            <w:i/>
          </w:rPr>
          <w:delText>dummy</w:delText>
        </w:r>
        <w:r w:rsidR="00A177B0" w:rsidRPr="0023457C" w:rsidDel="00E35D67">
          <w:rPr>
            <w:rFonts w:cs="Times New Roman"/>
          </w:rPr>
          <w:delText xml:space="preserve"> variabel pada</w:delText>
        </w:r>
        <w:r w:rsidR="00A177B0" w:rsidRPr="00006ABF" w:rsidDel="00E35D67">
          <w:rPr>
            <w:rFonts w:cs="Times New Roman"/>
          </w:rPr>
          <w:delText xml:space="preserve"> </w:delText>
        </w:r>
        <w:r w:rsidR="00A177B0" w:rsidRPr="00006ABF" w:rsidDel="00E35D67">
          <w:rPr>
            <w:rFonts w:cs="Times New Roman"/>
            <w:lang w:val="en-US"/>
          </w:rPr>
          <w:delText>2010 Q2</w:delText>
        </w:r>
        <w:r w:rsidR="009B0540" w:rsidRPr="00006ABF" w:rsidDel="00E35D67">
          <w:rPr>
            <w:rFonts w:cs="Times New Roman"/>
            <w:lang w:val="en-US"/>
          </w:rPr>
          <w:delText>, 2011 Q2, serta 2017 dan 2018 pada Q4</w:delText>
        </w:r>
        <w:r w:rsidR="00A177B0" w:rsidRPr="00006ABF" w:rsidDel="00E35D67">
          <w:rPr>
            <w:rFonts w:cs="Times New Roman"/>
            <w:lang w:val="en-US"/>
          </w:rPr>
          <w:delText xml:space="preserve">. </w:delText>
        </w:r>
        <w:r w:rsidRPr="00006ABF" w:rsidDel="00E35D67">
          <w:rPr>
            <w:rFonts w:cs="Times New Roman"/>
          </w:rPr>
          <w:delText xml:space="preserve">Persamaan tersebut cukup baik dalam menjelaskan perilaku </w:delText>
        </w:r>
        <w:r w:rsidRPr="00006ABF" w:rsidDel="00E35D67">
          <w:rPr>
            <w:rFonts w:cs="Times New Roman"/>
            <w:lang w:val="en-US"/>
          </w:rPr>
          <w:delText xml:space="preserve">sektor </w:delText>
        </w:r>
        <w:r w:rsidR="00B67EDA" w:rsidRPr="00006ABF" w:rsidDel="00E35D67">
          <w:rPr>
            <w:rFonts w:cs="Times New Roman"/>
            <w:lang w:val="en-US"/>
          </w:rPr>
          <w:delText xml:space="preserve">Perdagangan Besar dan Eceran </w:delText>
        </w:r>
        <w:r w:rsidRPr="00006ABF" w:rsidDel="00E35D67">
          <w:rPr>
            <w:rFonts w:cs="Times New Roman"/>
          </w:rPr>
          <w:delText xml:space="preserve">yang diindikasikan dengan nilai adjusted </w:delText>
        </w:r>
        <w:r w:rsidRPr="00006ABF" w:rsidDel="00E35D67">
          <w:rPr>
            <w:rFonts w:cs="Times New Roman"/>
            <w:i/>
          </w:rPr>
          <w:delText>R-squared</w:delText>
        </w:r>
        <w:r w:rsidRPr="00006ABF" w:rsidDel="00E35D67">
          <w:rPr>
            <w:rFonts w:cs="Times New Roman"/>
          </w:rPr>
          <w:delText xml:space="preserve"> yang mencapai 0,</w:delText>
        </w:r>
        <w:r w:rsidR="009B0540" w:rsidRPr="00006ABF" w:rsidDel="00E35D67">
          <w:rPr>
            <w:rFonts w:cs="Times New Roman"/>
            <w:lang w:val="en-US"/>
          </w:rPr>
          <w:delText>48</w:delText>
        </w:r>
        <w:r w:rsidRPr="00006ABF" w:rsidDel="00E35D67">
          <w:rPr>
            <w:rFonts w:cs="Times New Roman"/>
          </w:rPr>
          <w:delText xml:space="preserve">. Selain itu, nilai </w:delText>
        </w:r>
        <w:r w:rsidRPr="00006ABF" w:rsidDel="00E35D67">
          <w:rPr>
            <w:rFonts w:cs="Times New Roman"/>
            <w:i/>
          </w:rPr>
          <w:delText>probability LM test</w:delText>
        </w:r>
        <w:r w:rsidRPr="00006ABF" w:rsidDel="00E35D67">
          <w:rPr>
            <w:rFonts w:cs="Times New Roman"/>
          </w:rPr>
          <w:delText xml:space="preserve"> sebesar 0,</w:delText>
        </w:r>
        <w:r w:rsidR="009B0540" w:rsidRPr="00006ABF" w:rsidDel="00E35D67">
          <w:rPr>
            <w:rFonts w:cs="Times New Roman"/>
            <w:lang w:val="en-US"/>
          </w:rPr>
          <w:delText>99</w:delText>
        </w:r>
        <w:r w:rsidRPr="00006ABF" w:rsidDel="00E35D67">
          <w:rPr>
            <w:rFonts w:cs="Times New Roman"/>
          </w:rPr>
          <w:delText xml:space="preserve"> menunjukkan tidak terjadi autokorelasi dalam persamaan. Nilai </w:delText>
        </w:r>
        <w:r w:rsidRPr="00006ABF" w:rsidDel="00E35D67">
          <w:rPr>
            <w:rFonts w:cs="Times New Roman"/>
            <w:i/>
          </w:rPr>
          <w:delText>probability heteroskedastisitas test</w:delText>
        </w:r>
        <w:r w:rsidRPr="00006ABF" w:rsidDel="00E35D67">
          <w:rPr>
            <w:rFonts w:cs="Times New Roman"/>
          </w:rPr>
          <w:delText xml:space="preserve"> sebesar 0,</w:delText>
        </w:r>
        <w:r w:rsidRPr="00006ABF" w:rsidDel="00E35D67">
          <w:rPr>
            <w:rFonts w:cs="Times New Roman"/>
            <w:lang w:val="en-US"/>
          </w:rPr>
          <w:delText>0</w:delText>
        </w:r>
        <w:r w:rsidR="009B0540" w:rsidRPr="00006ABF" w:rsidDel="00E35D67">
          <w:rPr>
            <w:rFonts w:cs="Times New Roman"/>
            <w:lang w:val="en-US"/>
          </w:rPr>
          <w:delText>9</w:delText>
        </w:r>
        <w:r w:rsidRPr="00006ABF" w:rsidDel="00E35D67">
          <w:rPr>
            <w:rFonts w:cs="Times New Roman"/>
          </w:rPr>
          <w:delText xml:space="preserve"> menunjukkan bahwa persamaan tidak melanggar asumsi homoskedastisitas.</w:delText>
        </w:r>
        <w:bookmarkStart w:id="9447" w:name="_Toc117979342"/>
        <w:bookmarkStart w:id="9448" w:name="_Toc117980990"/>
        <w:bookmarkEnd w:id="9447"/>
        <w:bookmarkEnd w:id="9448"/>
      </w:del>
    </w:p>
    <w:p w14:paraId="5E3795D5" w14:textId="09034FAA" w:rsidR="002F1A34" w:rsidRPr="00006ABF" w:rsidDel="00E35D67" w:rsidRDefault="002F1A34" w:rsidP="00CC4C47">
      <w:pPr>
        <w:pStyle w:val="BodyTulisan"/>
        <w:ind w:firstLine="709"/>
        <w:rPr>
          <w:del w:id="9449" w:author="nadira firinda" w:date="2022-10-29T23:30:00Z"/>
          <w:rFonts w:cs="Times New Roman"/>
          <w:lang w:val="en-US"/>
        </w:rPr>
        <w:pPrChange w:id="9450" w:author="nadira firinda" w:date="2022-10-29T23:37:00Z">
          <w:pPr>
            <w:pStyle w:val="BodyTulisan"/>
            <w:ind w:firstLine="360"/>
          </w:pPr>
        </w:pPrChange>
      </w:pPr>
      <w:del w:id="9451" w:author="nadira firinda" w:date="2022-10-29T23:30:00Z">
        <w:r w:rsidRPr="00006ABF" w:rsidDel="00E35D67">
          <w:rPr>
            <w:rFonts w:cs="Times New Roman"/>
            <w:lang w:val="en-US"/>
          </w:rPr>
          <w:delText xml:space="preserve">Perilaku sektor juga dapat digambarkan dari gambar </w:delText>
        </w:r>
        <w:r w:rsidRPr="00006ABF" w:rsidDel="00E35D67">
          <w:rPr>
            <w:rFonts w:cs="Times New Roman"/>
            <w:i/>
            <w:iCs/>
            <w:lang w:val="en-US"/>
          </w:rPr>
          <w:delText>in-sample</w:delText>
        </w:r>
        <w:r w:rsidRPr="00006ABF" w:rsidDel="00E35D67">
          <w:rPr>
            <w:rFonts w:cs="Times New Roman"/>
            <w:lang w:val="en-US"/>
          </w:rPr>
          <w:delText xml:space="preserve"> dan </w:delText>
        </w:r>
        <w:r w:rsidRPr="00006ABF" w:rsidDel="00E35D67">
          <w:rPr>
            <w:rFonts w:cs="Times New Roman"/>
            <w:i/>
            <w:iCs/>
            <w:lang w:val="en-US"/>
          </w:rPr>
          <w:delText>out-sample</w:delText>
        </w:r>
        <w:r w:rsidRPr="00006ABF" w:rsidDel="00E35D67">
          <w:rPr>
            <w:rFonts w:cs="Times New Roman"/>
            <w:lang w:val="en-US"/>
          </w:rPr>
          <w:delText xml:space="preserve"> baik secara level maupun perubahan tahunan antara sektor dengan variabel – variabel yang mempengaruhinya (</w:delText>
        </w:r>
      </w:del>
      <w:ins w:id="9452" w:author="Prasasti Karunia Farista Ananto" w:date="2021-10-12T14:50:00Z">
        <w:del w:id="9453" w:author="nadira firinda" w:date="2022-10-29T23:30:00Z">
          <w:r w:rsidR="00112990" w:rsidRPr="00E35D67" w:rsidDel="00E35D67">
            <w:rPr>
              <w:rFonts w:cs="Times New Roman"/>
              <w:b/>
              <w:bCs/>
              <w:lang w:val="en-US"/>
            </w:rPr>
            <w:fldChar w:fldCharType="begin"/>
          </w:r>
          <w:r w:rsidR="00112990" w:rsidRPr="00E35D67" w:rsidDel="00E35D67">
            <w:rPr>
              <w:rFonts w:cs="Times New Roman"/>
              <w:b/>
              <w:bCs/>
              <w:lang w:val="en-US"/>
            </w:rPr>
            <w:delInstrText xml:space="preserve"> REF _Ref84942661 \h </w:delInstrText>
          </w:r>
        </w:del>
      </w:ins>
      <w:del w:id="9454" w:author="nadira firinda" w:date="2022-10-29T23:30:00Z">
        <w:r w:rsidR="00112990" w:rsidRPr="00006ABF" w:rsidDel="00E35D67">
          <w:rPr>
            <w:rFonts w:cs="Times New Roman"/>
            <w:b/>
            <w:bCs/>
            <w:lang w:val="en-US"/>
          </w:rPr>
          <w:delInstrText xml:space="preserve"> \* MERGEFORMAT </w:delInstrText>
        </w:r>
        <w:r w:rsidR="00112990" w:rsidRPr="008B62E9" w:rsidDel="00E35D67">
          <w:rPr>
            <w:rFonts w:cs="Times New Roman"/>
            <w:b/>
            <w:bCs/>
            <w:lang w:val="en-US"/>
          </w:rPr>
        </w:r>
        <w:r w:rsidR="00112990" w:rsidRPr="00E35D67" w:rsidDel="00E35D67">
          <w:rPr>
            <w:rFonts w:cs="Times New Roman"/>
            <w:b/>
            <w:bCs/>
            <w:lang w:val="en-US"/>
          </w:rPr>
          <w:fldChar w:fldCharType="separate"/>
        </w:r>
      </w:del>
      <w:ins w:id="9455" w:author="Prasasti Karunia Farista Ananto" w:date="2021-10-12T15:25:00Z">
        <w:del w:id="9456" w:author="nadira firinda" w:date="2022-10-29T23:30:00Z">
          <w:r w:rsidR="00015ADF" w:rsidRPr="00E35D67" w:rsidDel="00E35D67">
            <w:rPr>
              <w:rFonts w:cs="Times New Roman"/>
              <w:b/>
              <w:bCs/>
            </w:rPr>
            <w:delText xml:space="preserve">Gambar </w:delText>
          </w:r>
          <w:r w:rsidR="00015ADF" w:rsidRPr="00E35D67" w:rsidDel="00E35D67">
            <w:rPr>
              <w:rFonts w:cs="Times New Roman"/>
              <w:b/>
              <w:bCs/>
              <w:noProof/>
            </w:rPr>
            <w:delText>IV</w:delText>
          </w:r>
          <w:r w:rsidR="00015ADF" w:rsidRPr="00006ABF" w:rsidDel="00E35D67">
            <w:rPr>
              <w:rFonts w:cs="Times New Roman"/>
              <w:b/>
              <w:bCs/>
              <w:noProof/>
              <w:rPrChange w:id="9457" w:author="Prasasti Karunia Farista Ananto" w:date="2021-10-14T16:56:00Z">
                <w:rPr/>
              </w:rPrChange>
            </w:rPr>
            <w:noBreakHyphen/>
          </w:r>
          <w:r w:rsidR="00015ADF" w:rsidRPr="00E35D67" w:rsidDel="00E35D67">
            <w:rPr>
              <w:rFonts w:cs="Times New Roman"/>
              <w:b/>
              <w:bCs/>
              <w:noProof/>
            </w:rPr>
            <w:delText>7</w:delText>
          </w:r>
        </w:del>
      </w:ins>
      <w:ins w:id="9458" w:author="Prasasti Karunia Farista Ananto" w:date="2021-10-12T14:50:00Z">
        <w:del w:id="9459" w:author="nadira firinda" w:date="2022-10-29T23:30:00Z">
          <w:r w:rsidR="00112990" w:rsidRPr="00E35D67" w:rsidDel="00E35D67">
            <w:rPr>
              <w:rFonts w:cs="Times New Roman"/>
              <w:b/>
              <w:bCs/>
              <w:lang w:val="en-US"/>
            </w:rPr>
            <w:fldChar w:fldCharType="end"/>
          </w:r>
        </w:del>
      </w:ins>
      <w:del w:id="9460" w:author="nadira firinda" w:date="2022-10-29T23:30:00Z">
        <w:r w:rsidRPr="00006ABF" w:rsidDel="00E35D67">
          <w:rPr>
            <w:rFonts w:cs="Times New Roman"/>
            <w:b/>
            <w:bCs/>
            <w:lang w:val="en-US"/>
          </w:rPr>
          <w:delText>gambar x</w:delText>
        </w:r>
        <w:r w:rsidRPr="00006ABF" w:rsidDel="00E35D67">
          <w:rPr>
            <w:rFonts w:cs="Times New Roman"/>
            <w:lang w:val="en-US"/>
          </w:rPr>
          <w:delText xml:space="preserve">). Berdasarkan gambar, terlihat garis </w:delText>
        </w:r>
        <w:r w:rsidRPr="00006ABF" w:rsidDel="00E35D67">
          <w:rPr>
            <w:rFonts w:cs="Times New Roman"/>
            <w:i/>
            <w:iCs/>
            <w:lang w:val="en-US"/>
          </w:rPr>
          <w:delText>actual</w:delText>
        </w:r>
        <w:r w:rsidRPr="00006ABF" w:rsidDel="00E35D67">
          <w:rPr>
            <w:rFonts w:cs="Times New Roman"/>
            <w:lang w:val="en-US"/>
          </w:rPr>
          <w:delText xml:space="preserve"> yang merupakan data sesungguhnya dari pertumbuhan PDB sektor dengan garis </w:delText>
        </w:r>
        <w:r w:rsidRPr="00006ABF" w:rsidDel="00E35D67">
          <w:rPr>
            <w:rFonts w:cs="Times New Roman"/>
            <w:i/>
            <w:iCs/>
            <w:lang w:val="en-US"/>
          </w:rPr>
          <w:delText>baseline</w:delText>
        </w:r>
        <w:r w:rsidRPr="00006ABF" w:rsidDel="00E35D67">
          <w:rPr>
            <w:rFonts w:cs="Times New Roman"/>
            <w:lang w:val="en-US"/>
          </w:rPr>
          <w:delText xml:space="preserve"> yang adalah hasil proyeksi oleh model berjalan dengan arah yang sama dan sesuai, menunjukkan jika perilaku sektor Perdagangan Besar dan Eceran dapat dideskripsikan melalui variabel – variabel yang ada.</w:delText>
        </w:r>
        <w:bookmarkStart w:id="9461" w:name="_Toc117979343"/>
        <w:bookmarkStart w:id="9462" w:name="_Toc117980991"/>
        <w:bookmarkEnd w:id="9461"/>
        <w:bookmarkEnd w:id="9462"/>
      </w:del>
    </w:p>
    <w:p w14:paraId="17FD8CC7" w14:textId="77A553F5" w:rsidR="00C227FA" w:rsidRPr="00006ABF" w:rsidDel="00E35D67" w:rsidRDefault="00C227FA" w:rsidP="00CC4C47">
      <w:pPr>
        <w:pStyle w:val="Caption"/>
        <w:keepNext/>
        <w:spacing w:line="360" w:lineRule="auto"/>
        <w:rPr>
          <w:del w:id="9463" w:author="nadira firinda" w:date="2022-10-29T23:30:00Z"/>
        </w:rPr>
        <w:pPrChange w:id="9464" w:author="nadira firinda" w:date="2022-10-29T23:37:00Z">
          <w:pPr>
            <w:pStyle w:val="Caption"/>
            <w:keepNext/>
          </w:pPr>
        </w:pPrChange>
      </w:pPr>
      <w:bookmarkStart w:id="9465" w:name="_Ref84942032"/>
      <w:bookmarkStart w:id="9466" w:name="_Toc84944899"/>
      <w:del w:id="9467" w:author="nadira firinda" w:date="2022-10-29T23:30:00Z">
        <w:r w:rsidRPr="00006ABF" w:rsidDel="00E35D67">
          <w:delText xml:space="preserve">Tabel </w:delText>
        </w:r>
      </w:del>
      <w:ins w:id="9468" w:author="Prasasti Karunia Farista Ananto" w:date="2021-10-18T13:53:00Z">
        <w:del w:id="9469" w:author="nadira firinda" w:date="2022-10-29T23:30:00Z">
          <w:r w:rsidR="00895415" w:rsidDel="00E35D67">
            <w:fldChar w:fldCharType="begin"/>
          </w:r>
          <w:r w:rsidR="00895415" w:rsidDel="00E35D67">
            <w:delInstrText xml:space="preserve"> STYLEREF 1 \s </w:delInstrText>
          </w:r>
        </w:del>
      </w:ins>
      <w:del w:id="9470" w:author="nadira firinda" w:date="2022-10-29T23:30:00Z">
        <w:r w:rsidR="00895415" w:rsidDel="00E35D67">
          <w:fldChar w:fldCharType="separate"/>
        </w:r>
        <w:r w:rsidR="00895415" w:rsidDel="00E35D67">
          <w:rPr>
            <w:noProof/>
          </w:rPr>
          <w:delText>IV</w:delText>
        </w:r>
      </w:del>
      <w:ins w:id="9471" w:author="Prasasti Karunia Farista Ananto" w:date="2021-10-18T13:53:00Z">
        <w:del w:id="9472" w:author="nadira firinda" w:date="2022-10-29T23:30:00Z">
          <w:r w:rsidR="00895415" w:rsidDel="00E35D67">
            <w:fldChar w:fldCharType="end"/>
          </w:r>
          <w:r w:rsidR="00895415" w:rsidDel="00E35D67">
            <w:noBreakHyphen/>
          </w:r>
          <w:r w:rsidR="00895415" w:rsidDel="00E35D67">
            <w:fldChar w:fldCharType="begin"/>
          </w:r>
          <w:r w:rsidR="00895415" w:rsidDel="00E35D67">
            <w:delInstrText xml:space="preserve"> SEQ Tabel \* ARABIC \s 1 </w:delInstrText>
          </w:r>
        </w:del>
      </w:ins>
      <w:del w:id="9473" w:author="nadira firinda" w:date="2022-10-29T23:30:00Z">
        <w:r w:rsidR="00895415" w:rsidDel="00E35D67">
          <w:fldChar w:fldCharType="separate"/>
        </w:r>
      </w:del>
      <w:ins w:id="9474" w:author="Prasasti Karunia Farista Ananto" w:date="2021-10-18T13:53:00Z">
        <w:del w:id="9475" w:author="nadira firinda" w:date="2022-10-29T23:30:00Z">
          <w:r w:rsidR="00895415" w:rsidDel="00E35D67">
            <w:rPr>
              <w:noProof/>
            </w:rPr>
            <w:delText>7</w:delText>
          </w:r>
          <w:r w:rsidR="00895415" w:rsidDel="00E35D67">
            <w:fldChar w:fldCharType="end"/>
          </w:r>
        </w:del>
      </w:ins>
      <w:del w:id="9476" w:author="nadira firinda" w:date="2022-10-29T23:30:00Z">
        <w:r w:rsidR="00410221" w:rsidDel="00E35D67">
          <w:fldChar w:fldCharType="begin"/>
        </w:r>
        <w:r w:rsidR="00410221" w:rsidDel="00E35D67">
          <w:delInstrText xml:space="preserve"> STYLEREF 1 \s </w:delInstrText>
        </w:r>
        <w:r w:rsidR="00410221" w:rsidDel="00E35D67">
          <w:fldChar w:fldCharType="separate"/>
        </w:r>
        <w:r w:rsidR="00015ADF" w:rsidRPr="00006ABF" w:rsidDel="00E35D67">
          <w:rPr>
            <w:noProof/>
          </w:rPr>
          <w:delText>IV</w:delText>
        </w:r>
        <w:r w:rsidR="00410221" w:rsidDel="00E35D67">
          <w:rPr>
            <w:noProof/>
          </w:rPr>
          <w:fldChar w:fldCharType="end"/>
        </w:r>
        <w:r w:rsidR="00FB741C" w:rsidRPr="00006ABF" w:rsidDel="00E35D67">
          <w:noBreakHyphen/>
        </w:r>
        <w:r w:rsidR="00410221" w:rsidDel="00E35D67">
          <w:fldChar w:fldCharType="begin"/>
        </w:r>
        <w:r w:rsidR="00410221" w:rsidDel="00E35D67">
          <w:delInstrText xml:space="preserve"> SEQ Tabel \* ARABIC \s 1 </w:delInstrText>
        </w:r>
        <w:r w:rsidR="00410221" w:rsidDel="00E35D67">
          <w:fldChar w:fldCharType="separate"/>
        </w:r>
        <w:r w:rsidR="00015ADF" w:rsidRPr="00006ABF" w:rsidDel="00E35D67">
          <w:rPr>
            <w:noProof/>
          </w:rPr>
          <w:delText>7</w:delText>
        </w:r>
        <w:r w:rsidR="00410221" w:rsidDel="00E35D67">
          <w:rPr>
            <w:noProof/>
          </w:rPr>
          <w:fldChar w:fldCharType="end"/>
        </w:r>
        <w:bookmarkEnd w:id="9465"/>
        <w:r w:rsidRPr="00006ABF" w:rsidDel="00E35D67">
          <w:rPr>
            <w:noProof/>
          </w:rPr>
          <w:delText>. Persamaan Sektor Perdagangan Besar dan Eceran</w:delText>
        </w:r>
        <w:bookmarkStart w:id="9477" w:name="_Toc117979344"/>
        <w:bookmarkStart w:id="9478" w:name="_Toc117980992"/>
        <w:bookmarkEnd w:id="9466"/>
        <w:bookmarkEnd w:id="9477"/>
        <w:bookmarkEnd w:id="9478"/>
      </w:del>
    </w:p>
    <w:tbl>
      <w:tblPr>
        <w:tblW w:w="9000" w:type="dxa"/>
        <w:tblLayout w:type="fixed"/>
        <w:tblCellMar>
          <w:left w:w="0" w:type="dxa"/>
          <w:right w:w="0" w:type="dxa"/>
        </w:tblCellMar>
        <w:tblLook w:val="0600" w:firstRow="0" w:lastRow="0" w:firstColumn="0" w:lastColumn="0" w:noHBand="1" w:noVBand="1"/>
      </w:tblPr>
      <w:tblGrid>
        <w:gridCol w:w="3969"/>
        <w:gridCol w:w="236"/>
        <w:gridCol w:w="2458"/>
        <w:gridCol w:w="1134"/>
        <w:gridCol w:w="1203"/>
      </w:tblGrid>
      <w:tr w:rsidR="00D90278" w:rsidRPr="00006ABF" w:rsidDel="00E35D67" w14:paraId="6862D74D" w14:textId="720FC8F2" w:rsidTr="00FE59AD">
        <w:trPr>
          <w:trHeight w:val="433"/>
          <w:del w:id="9479" w:author="nadira firinda" w:date="2022-10-29T23:30:00Z"/>
        </w:trPr>
        <w:tc>
          <w:tcPr>
            <w:tcW w:w="9000" w:type="dxa"/>
            <w:gridSpan w:val="5"/>
            <w:tcBorders>
              <w:top w:val="nil"/>
              <w:left w:val="nil"/>
              <w:bottom w:val="nil"/>
              <w:right w:val="nil"/>
            </w:tcBorders>
            <w:shd w:val="clear" w:color="auto" w:fill="44546A"/>
            <w:tcMar>
              <w:top w:w="15" w:type="dxa"/>
              <w:left w:w="108" w:type="dxa"/>
              <w:bottom w:w="0" w:type="dxa"/>
              <w:right w:w="108" w:type="dxa"/>
            </w:tcMar>
            <w:vAlign w:val="center"/>
            <w:hideMark/>
          </w:tcPr>
          <w:p w14:paraId="6E665F4C" w14:textId="7057C43A" w:rsidR="00D90278" w:rsidRPr="00006ABF" w:rsidDel="00E35D67" w:rsidRDefault="00D90278" w:rsidP="00CC4C47">
            <w:pPr>
              <w:spacing w:after="0" w:line="360" w:lineRule="auto"/>
              <w:jc w:val="center"/>
              <w:rPr>
                <w:del w:id="9480" w:author="nadira firinda" w:date="2022-10-29T23:30:00Z"/>
                <w:rFonts w:ascii="Times New Roman" w:hAnsi="Times New Roman" w:cs="Times New Roman"/>
                <w:szCs w:val="20"/>
              </w:rPr>
              <w:pPrChange w:id="9481" w:author="nadira firinda" w:date="2022-10-29T23:37:00Z">
                <w:pPr>
                  <w:spacing w:after="0"/>
                  <w:jc w:val="center"/>
                </w:pPr>
              </w:pPrChange>
            </w:pPr>
            <w:del w:id="9482" w:author="nadira firinda" w:date="2022-10-29T23:30:00Z">
              <w:r w:rsidRPr="00006ABF" w:rsidDel="00E35D67">
                <w:rPr>
                  <w:rFonts w:ascii="Times New Roman" w:hAnsi="Times New Roman" w:cs="Times New Roman"/>
                  <w:b/>
                  <w:bCs/>
                  <w:color w:val="FFFFFF" w:themeColor="background1"/>
                  <w:szCs w:val="20"/>
                </w:rPr>
                <w:delText>Persamaan Jangka Panjang</w:delText>
              </w:r>
              <w:bookmarkStart w:id="9483" w:name="_Toc117979345"/>
              <w:bookmarkStart w:id="9484" w:name="_Toc117980993"/>
              <w:bookmarkEnd w:id="9483"/>
              <w:bookmarkEnd w:id="9484"/>
            </w:del>
          </w:p>
        </w:tc>
        <w:bookmarkStart w:id="9485" w:name="_Toc117979346"/>
        <w:bookmarkStart w:id="9486" w:name="_Toc117980994"/>
        <w:bookmarkEnd w:id="9485"/>
        <w:bookmarkEnd w:id="9486"/>
      </w:tr>
      <w:tr w:rsidR="00D90278" w:rsidRPr="00006ABF" w:rsidDel="00E35D67" w14:paraId="772963B0" w14:textId="41C10C80" w:rsidTr="00FE59AD">
        <w:trPr>
          <w:trHeight w:val="433"/>
          <w:del w:id="9487" w:author="nadira firinda" w:date="2022-10-29T23:30:00Z"/>
        </w:trPr>
        <w:tc>
          <w:tcPr>
            <w:tcW w:w="9000" w:type="dxa"/>
            <w:gridSpan w:val="5"/>
            <w:tcBorders>
              <w:top w:val="nil"/>
              <w:left w:val="nil"/>
              <w:bottom w:val="nil"/>
              <w:right w:val="nil"/>
            </w:tcBorders>
            <w:shd w:val="clear" w:color="auto" w:fill="4472C4"/>
            <w:tcMar>
              <w:top w:w="15" w:type="dxa"/>
              <w:left w:w="108" w:type="dxa"/>
              <w:bottom w:w="0" w:type="dxa"/>
              <w:right w:w="108" w:type="dxa"/>
            </w:tcMar>
            <w:vAlign w:val="center"/>
            <w:hideMark/>
          </w:tcPr>
          <w:p w14:paraId="32EA8602" w14:textId="4BE84315" w:rsidR="00D90278" w:rsidRPr="00006ABF" w:rsidDel="00E35D67" w:rsidRDefault="00D90278" w:rsidP="00CC4C47">
            <w:pPr>
              <w:spacing w:after="0" w:line="360" w:lineRule="auto"/>
              <w:rPr>
                <w:del w:id="9488" w:author="nadira firinda" w:date="2022-10-29T23:30:00Z"/>
                <w:rFonts w:ascii="Times New Roman" w:hAnsi="Times New Roman" w:cs="Times New Roman"/>
                <w:b/>
                <w:bCs/>
                <w:color w:val="FFFFFF" w:themeColor="background1"/>
                <w:szCs w:val="20"/>
              </w:rPr>
              <w:pPrChange w:id="9489" w:author="nadira firinda" w:date="2022-10-29T23:37:00Z">
                <w:pPr>
                  <w:spacing w:after="0"/>
                </w:pPr>
              </w:pPrChange>
            </w:pPr>
            <w:del w:id="9490" w:author="nadira firinda" w:date="2022-10-29T23:30:00Z">
              <w:r w:rsidRPr="00006ABF" w:rsidDel="00E35D67">
                <w:rPr>
                  <w:rFonts w:ascii="Times New Roman" w:hAnsi="Times New Roman" w:cs="Times New Roman"/>
                  <w:b/>
                  <w:bCs/>
                  <w:color w:val="FFFFFF" w:themeColor="background1"/>
                  <w:szCs w:val="20"/>
                </w:rPr>
                <w:delText xml:space="preserve">Dependent variable: </w:delText>
              </w:r>
              <w:r w:rsidR="004311B9" w:rsidRPr="00006ABF" w:rsidDel="00E35D67">
                <w:rPr>
                  <w:rFonts w:ascii="Times New Roman" w:hAnsi="Times New Roman" w:cs="Times New Roman"/>
                  <w:b/>
                  <w:bCs/>
                  <w:color w:val="FFFFFF" w:themeColor="background1"/>
                  <w:szCs w:val="20"/>
                </w:rPr>
                <w:delText>Perdagangan Besar dan Eceran</w:delText>
              </w:r>
              <w:bookmarkStart w:id="9491" w:name="_Toc117979347"/>
              <w:bookmarkStart w:id="9492" w:name="_Toc117980995"/>
              <w:bookmarkEnd w:id="9491"/>
              <w:bookmarkEnd w:id="9492"/>
            </w:del>
          </w:p>
          <w:p w14:paraId="6A23B6D1" w14:textId="25657EE0" w:rsidR="00D90278" w:rsidRPr="00006ABF" w:rsidDel="00E35D67" w:rsidRDefault="00D90278" w:rsidP="00CC4C47">
            <w:pPr>
              <w:spacing w:after="0" w:line="360" w:lineRule="auto"/>
              <w:rPr>
                <w:del w:id="9493" w:author="nadira firinda" w:date="2022-10-29T23:30:00Z"/>
                <w:rFonts w:ascii="Times New Roman" w:hAnsi="Times New Roman" w:cs="Times New Roman"/>
                <w:szCs w:val="20"/>
              </w:rPr>
              <w:pPrChange w:id="9494" w:author="nadira firinda" w:date="2022-10-29T23:37:00Z">
                <w:pPr>
                  <w:spacing w:after="0"/>
                </w:pPr>
              </w:pPrChange>
            </w:pPr>
            <w:del w:id="9495" w:author="nadira firinda" w:date="2022-10-29T23:30:00Z">
              <w:r w:rsidRPr="00006ABF" w:rsidDel="00E35D67">
                <w:rPr>
                  <w:rFonts w:ascii="Times New Roman" w:hAnsi="Times New Roman" w:cs="Times New Roman"/>
                  <w:b/>
                  <w:bCs/>
                  <w:color w:val="FFFFFF" w:themeColor="background1"/>
                  <w:szCs w:val="20"/>
                </w:rPr>
                <w:delText>LOG(</w:delText>
              </w:r>
              <w:r w:rsidR="004311B9" w:rsidRPr="00006ABF" w:rsidDel="00E35D67">
                <w:rPr>
                  <w:rFonts w:ascii="Times New Roman" w:hAnsi="Times New Roman" w:cs="Times New Roman"/>
                  <w:b/>
                  <w:bCs/>
                  <w:color w:val="FFFFFF" w:themeColor="background1"/>
                  <w:szCs w:val="20"/>
                </w:rPr>
                <w:delText>G07WRMRL</w:delText>
              </w:r>
              <w:r w:rsidRPr="00006ABF" w:rsidDel="00E35D67">
                <w:rPr>
                  <w:rFonts w:ascii="Times New Roman" w:hAnsi="Times New Roman" w:cs="Times New Roman"/>
                  <w:b/>
                  <w:bCs/>
                  <w:color w:val="FFFFFF" w:themeColor="background1"/>
                  <w:szCs w:val="20"/>
                </w:rPr>
                <w:delText xml:space="preserve">/ </w:delText>
              </w:r>
              <w:r w:rsidR="004311B9" w:rsidRPr="00006ABF" w:rsidDel="00E35D67">
                <w:rPr>
                  <w:rFonts w:ascii="Times New Roman" w:hAnsi="Times New Roman" w:cs="Times New Roman"/>
                  <w:b/>
                  <w:bCs/>
                  <w:color w:val="FFFFFF" w:themeColor="background1"/>
                  <w:szCs w:val="20"/>
                </w:rPr>
                <w:delText>G07WRMRL</w:delText>
              </w:r>
              <w:r w:rsidRPr="00006ABF" w:rsidDel="00E35D67">
                <w:rPr>
                  <w:rFonts w:ascii="Times New Roman" w:hAnsi="Times New Roman" w:cs="Times New Roman"/>
                  <w:b/>
                  <w:bCs/>
                  <w:color w:val="FFFFFF" w:themeColor="background1"/>
                  <w:szCs w:val="20"/>
                </w:rPr>
                <w:delText>_SF)</w:delText>
              </w:r>
              <w:bookmarkStart w:id="9496" w:name="_Toc117979348"/>
              <w:bookmarkStart w:id="9497" w:name="_Toc117980996"/>
              <w:bookmarkEnd w:id="9496"/>
              <w:bookmarkEnd w:id="9497"/>
            </w:del>
          </w:p>
        </w:tc>
        <w:bookmarkStart w:id="9498" w:name="_Toc117979349"/>
        <w:bookmarkStart w:id="9499" w:name="_Toc117980997"/>
        <w:bookmarkEnd w:id="9498"/>
        <w:bookmarkEnd w:id="9499"/>
      </w:tr>
      <w:tr w:rsidR="00D90278" w:rsidRPr="00006ABF" w:rsidDel="00E35D67" w14:paraId="422F9D16" w14:textId="1B7833AD" w:rsidTr="00FE59AD">
        <w:trPr>
          <w:trHeight w:val="433"/>
          <w:del w:id="9500" w:author="nadira firinda" w:date="2022-10-29T23:30:00Z"/>
        </w:trPr>
        <w:tc>
          <w:tcPr>
            <w:tcW w:w="3969" w:type="dxa"/>
            <w:tcBorders>
              <w:top w:val="nil"/>
              <w:left w:val="nil"/>
              <w:bottom w:val="nil"/>
              <w:right w:val="nil"/>
            </w:tcBorders>
            <w:shd w:val="clear" w:color="auto" w:fill="FFC000"/>
            <w:tcMar>
              <w:top w:w="15" w:type="dxa"/>
              <w:left w:w="108" w:type="dxa"/>
              <w:bottom w:w="0" w:type="dxa"/>
              <w:right w:w="108" w:type="dxa"/>
            </w:tcMar>
            <w:vAlign w:val="center"/>
            <w:hideMark/>
          </w:tcPr>
          <w:p w14:paraId="09E24922" w14:textId="501C1DA2" w:rsidR="00D90278" w:rsidRPr="00006ABF" w:rsidDel="00E35D67" w:rsidRDefault="00D90278" w:rsidP="00CC4C47">
            <w:pPr>
              <w:spacing w:after="0" w:line="360" w:lineRule="auto"/>
              <w:rPr>
                <w:del w:id="9501" w:author="nadira firinda" w:date="2022-10-29T23:30:00Z"/>
                <w:rFonts w:ascii="Times New Roman" w:hAnsi="Times New Roman" w:cs="Times New Roman"/>
                <w:szCs w:val="20"/>
              </w:rPr>
              <w:pPrChange w:id="9502" w:author="nadira firinda" w:date="2022-10-29T23:37:00Z">
                <w:pPr>
                  <w:spacing w:after="0"/>
                </w:pPr>
              </w:pPrChange>
            </w:pPr>
            <w:del w:id="9503" w:author="nadira firinda" w:date="2022-10-29T23:30:00Z">
              <w:r w:rsidRPr="00006ABF" w:rsidDel="00E35D67">
                <w:rPr>
                  <w:rFonts w:ascii="Times New Roman" w:hAnsi="Times New Roman" w:cs="Times New Roman"/>
                  <w:b/>
                  <w:bCs/>
                  <w:szCs w:val="20"/>
                </w:rPr>
                <w:delText>Explanatory Variables</w:delText>
              </w:r>
              <w:bookmarkStart w:id="9504" w:name="_Toc117979350"/>
              <w:bookmarkStart w:id="9505" w:name="_Toc117980998"/>
              <w:bookmarkEnd w:id="9504"/>
              <w:bookmarkEnd w:id="9505"/>
            </w:del>
          </w:p>
        </w:tc>
        <w:tc>
          <w:tcPr>
            <w:tcW w:w="2694" w:type="dxa"/>
            <w:gridSpan w:val="2"/>
            <w:tcBorders>
              <w:top w:val="nil"/>
              <w:left w:val="nil"/>
              <w:bottom w:val="nil"/>
              <w:right w:val="nil"/>
            </w:tcBorders>
            <w:shd w:val="clear" w:color="auto" w:fill="FFC000"/>
            <w:vAlign w:val="center"/>
          </w:tcPr>
          <w:p w14:paraId="491C49EF" w14:textId="61A9A651" w:rsidR="00D90278" w:rsidRPr="00006ABF" w:rsidDel="00E35D67" w:rsidRDefault="00D90278" w:rsidP="00CC4C47">
            <w:pPr>
              <w:spacing w:after="0" w:line="360" w:lineRule="auto"/>
              <w:rPr>
                <w:del w:id="9506" w:author="nadira firinda" w:date="2022-10-29T23:30:00Z"/>
                <w:rFonts w:ascii="Times New Roman" w:hAnsi="Times New Roman" w:cs="Times New Roman"/>
                <w:szCs w:val="20"/>
              </w:rPr>
              <w:pPrChange w:id="9507" w:author="nadira firinda" w:date="2022-10-29T23:37:00Z">
                <w:pPr>
                  <w:spacing w:after="0"/>
                </w:pPr>
              </w:pPrChange>
            </w:pPr>
            <w:bookmarkStart w:id="9508" w:name="_Toc117979351"/>
            <w:bookmarkStart w:id="9509" w:name="_Toc117980999"/>
            <w:bookmarkEnd w:id="9508"/>
            <w:bookmarkEnd w:id="9509"/>
          </w:p>
        </w:tc>
        <w:tc>
          <w:tcPr>
            <w:tcW w:w="1134" w:type="dxa"/>
            <w:tcBorders>
              <w:top w:val="nil"/>
              <w:left w:val="nil"/>
              <w:bottom w:val="nil"/>
              <w:right w:val="nil"/>
            </w:tcBorders>
            <w:shd w:val="clear" w:color="auto" w:fill="FFC000"/>
            <w:tcMar>
              <w:top w:w="15" w:type="dxa"/>
              <w:left w:w="108" w:type="dxa"/>
              <w:bottom w:w="0" w:type="dxa"/>
              <w:right w:w="108" w:type="dxa"/>
            </w:tcMar>
            <w:vAlign w:val="center"/>
            <w:hideMark/>
          </w:tcPr>
          <w:p w14:paraId="5D4D3295" w14:textId="7400D8C4" w:rsidR="00D90278" w:rsidRPr="00006ABF" w:rsidDel="00E35D67" w:rsidRDefault="00D90278" w:rsidP="00CC4C47">
            <w:pPr>
              <w:spacing w:after="0" w:line="360" w:lineRule="auto"/>
              <w:rPr>
                <w:del w:id="9510" w:author="nadira firinda" w:date="2022-10-29T23:30:00Z"/>
                <w:rFonts w:ascii="Times New Roman" w:hAnsi="Times New Roman" w:cs="Times New Roman"/>
                <w:noProof/>
                <w:szCs w:val="20"/>
              </w:rPr>
              <w:pPrChange w:id="9511" w:author="nadira firinda" w:date="2022-10-29T23:37:00Z">
                <w:pPr>
                  <w:spacing w:after="0"/>
                </w:pPr>
              </w:pPrChange>
            </w:pPr>
            <w:del w:id="9512" w:author="nadira firinda" w:date="2022-10-29T23:30:00Z">
              <w:r w:rsidRPr="00006ABF" w:rsidDel="00E35D67">
                <w:rPr>
                  <w:rFonts w:ascii="Times New Roman" w:hAnsi="Times New Roman" w:cs="Times New Roman"/>
                  <w:b/>
                  <w:bCs/>
                  <w:noProof/>
                  <w:szCs w:val="20"/>
                  <w:lang w:val="en-GB"/>
                </w:rPr>
                <w:delText>Koefisien</w:delText>
              </w:r>
              <w:bookmarkStart w:id="9513" w:name="_Toc117979352"/>
              <w:bookmarkStart w:id="9514" w:name="_Toc117981000"/>
              <w:bookmarkEnd w:id="9513"/>
              <w:bookmarkEnd w:id="9514"/>
            </w:del>
          </w:p>
        </w:tc>
        <w:tc>
          <w:tcPr>
            <w:tcW w:w="1203" w:type="dxa"/>
            <w:tcBorders>
              <w:top w:val="nil"/>
              <w:left w:val="nil"/>
              <w:bottom w:val="nil"/>
              <w:right w:val="nil"/>
            </w:tcBorders>
            <w:shd w:val="clear" w:color="auto" w:fill="FFC000"/>
            <w:vAlign w:val="center"/>
          </w:tcPr>
          <w:p w14:paraId="759A7962" w14:textId="5F88BAEE" w:rsidR="00D90278" w:rsidRPr="00006ABF" w:rsidDel="00E35D67" w:rsidRDefault="00D90278" w:rsidP="00CC4C47">
            <w:pPr>
              <w:spacing w:after="0" w:line="360" w:lineRule="auto"/>
              <w:rPr>
                <w:del w:id="9515" w:author="nadira firinda" w:date="2022-10-29T23:30:00Z"/>
                <w:rFonts w:ascii="Times New Roman" w:hAnsi="Times New Roman" w:cs="Times New Roman"/>
                <w:szCs w:val="20"/>
              </w:rPr>
              <w:pPrChange w:id="9516" w:author="nadira firinda" w:date="2022-10-29T23:37:00Z">
                <w:pPr>
                  <w:spacing w:after="0"/>
                </w:pPr>
              </w:pPrChange>
            </w:pPr>
            <w:bookmarkStart w:id="9517" w:name="_Toc117979353"/>
            <w:bookmarkStart w:id="9518" w:name="_Toc117981001"/>
            <w:bookmarkEnd w:id="9517"/>
            <w:bookmarkEnd w:id="9518"/>
          </w:p>
        </w:tc>
        <w:bookmarkStart w:id="9519" w:name="_Toc117979354"/>
        <w:bookmarkStart w:id="9520" w:name="_Toc117981002"/>
        <w:bookmarkEnd w:id="9519"/>
        <w:bookmarkEnd w:id="9520"/>
      </w:tr>
      <w:tr w:rsidR="0045262A" w:rsidRPr="00006ABF" w:rsidDel="00E35D67" w14:paraId="46B27B58" w14:textId="31D2A63F" w:rsidTr="002C3336">
        <w:trPr>
          <w:trHeight w:val="433"/>
          <w:del w:id="9521" w:author="nadira firinda" w:date="2022-10-29T23:30:00Z"/>
        </w:trPr>
        <w:tc>
          <w:tcPr>
            <w:tcW w:w="3969" w:type="dxa"/>
            <w:tcBorders>
              <w:top w:val="dotted" w:sz="8" w:space="0" w:color="7F7F7F"/>
              <w:left w:val="nil"/>
              <w:bottom w:val="dotted" w:sz="8" w:space="0" w:color="7F7F7F"/>
              <w:right w:val="dotted" w:sz="8" w:space="0" w:color="7F7F7F"/>
            </w:tcBorders>
            <w:shd w:val="clear" w:color="auto" w:fill="auto"/>
            <w:tcMar>
              <w:top w:w="15" w:type="dxa"/>
              <w:left w:w="108" w:type="dxa"/>
              <w:bottom w:w="0" w:type="dxa"/>
              <w:right w:w="108" w:type="dxa"/>
            </w:tcMar>
          </w:tcPr>
          <w:p w14:paraId="4CDD4E0F" w14:textId="0FDA0D79" w:rsidR="0045262A" w:rsidRPr="00006ABF" w:rsidDel="00E35D67" w:rsidRDefault="0045262A" w:rsidP="00CC4C47">
            <w:pPr>
              <w:spacing w:line="360" w:lineRule="auto"/>
              <w:rPr>
                <w:del w:id="9522" w:author="nadira firinda" w:date="2022-10-29T23:30:00Z"/>
                <w:rFonts w:ascii="Times New Roman" w:hAnsi="Times New Roman" w:cs="Times New Roman"/>
              </w:rPr>
              <w:pPrChange w:id="9523" w:author="nadira firinda" w:date="2022-10-29T23:37:00Z">
                <w:pPr/>
              </w:pPrChange>
            </w:pPr>
            <w:del w:id="9524" w:author="nadira firinda" w:date="2022-10-29T23:30:00Z">
              <w:r w:rsidRPr="00006ABF" w:rsidDel="00E35D67">
                <w:rPr>
                  <w:rFonts w:ascii="Times New Roman" w:hAnsi="Times New Roman" w:cs="Times New Roman"/>
                </w:rPr>
                <w:delText>C</w:delText>
              </w:r>
              <w:bookmarkStart w:id="9525" w:name="_Toc117979355"/>
              <w:bookmarkStart w:id="9526" w:name="_Toc117981003"/>
              <w:bookmarkEnd w:id="9525"/>
              <w:bookmarkEnd w:id="9526"/>
            </w:del>
          </w:p>
        </w:tc>
        <w:tc>
          <w:tcPr>
            <w:tcW w:w="2694" w:type="dxa"/>
            <w:gridSpan w:val="2"/>
            <w:tcBorders>
              <w:top w:val="dotted" w:sz="8" w:space="0" w:color="7F7F7F"/>
              <w:left w:val="dotted" w:sz="8" w:space="0" w:color="7F7F7F"/>
              <w:bottom w:val="dotted" w:sz="8" w:space="0" w:color="7F7F7F"/>
              <w:right w:val="dotted" w:sz="8" w:space="0" w:color="7F7F7F"/>
            </w:tcBorders>
            <w:shd w:val="clear" w:color="auto" w:fill="auto"/>
            <w:tcMar>
              <w:top w:w="15" w:type="dxa"/>
              <w:left w:w="108" w:type="dxa"/>
              <w:bottom w:w="0" w:type="dxa"/>
              <w:right w:w="108" w:type="dxa"/>
            </w:tcMar>
            <w:vAlign w:val="center"/>
          </w:tcPr>
          <w:p w14:paraId="6108823E" w14:textId="2CC42714" w:rsidR="0045262A" w:rsidRPr="00006ABF" w:rsidDel="00E35D67" w:rsidRDefault="0045262A" w:rsidP="00CC4C47">
            <w:pPr>
              <w:spacing w:after="0" w:line="360" w:lineRule="auto"/>
              <w:rPr>
                <w:del w:id="9527" w:author="nadira firinda" w:date="2022-10-29T23:30:00Z"/>
                <w:rFonts w:ascii="Times New Roman" w:hAnsi="Times New Roman" w:cs="Times New Roman"/>
                <w:szCs w:val="20"/>
              </w:rPr>
              <w:pPrChange w:id="9528" w:author="nadira firinda" w:date="2022-10-29T23:37:00Z">
                <w:pPr>
                  <w:spacing w:after="0"/>
                </w:pPr>
              </w:pPrChange>
            </w:pPr>
            <w:del w:id="9529" w:author="nadira firinda" w:date="2022-10-29T23:30:00Z">
              <w:r w:rsidRPr="00006ABF" w:rsidDel="00E35D67">
                <w:rPr>
                  <w:rFonts w:ascii="Times New Roman" w:hAnsi="Times New Roman" w:cs="Times New Roman"/>
                  <w:szCs w:val="20"/>
                </w:rPr>
                <w:delText>Konstanta</w:delText>
              </w:r>
              <w:bookmarkStart w:id="9530" w:name="_Toc117979356"/>
              <w:bookmarkStart w:id="9531" w:name="_Toc117981004"/>
              <w:bookmarkEnd w:id="9530"/>
              <w:bookmarkEnd w:id="9531"/>
            </w:del>
          </w:p>
        </w:tc>
        <w:tc>
          <w:tcPr>
            <w:tcW w:w="1134" w:type="dxa"/>
            <w:tcBorders>
              <w:top w:val="dotted" w:sz="8" w:space="0" w:color="7F7F7F"/>
              <w:left w:val="dotted" w:sz="8" w:space="0" w:color="7F7F7F"/>
              <w:bottom w:val="dotted" w:sz="8" w:space="0" w:color="7F7F7F"/>
              <w:right w:val="dotted" w:sz="8" w:space="0" w:color="7F7F7F"/>
            </w:tcBorders>
            <w:shd w:val="clear" w:color="auto" w:fill="auto"/>
            <w:tcMar>
              <w:top w:w="15" w:type="dxa"/>
              <w:left w:w="108" w:type="dxa"/>
              <w:bottom w:w="0" w:type="dxa"/>
              <w:right w:w="108" w:type="dxa"/>
            </w:tcMar>
          </w:tcPr>
          <w:p w14:paraId="1E797AD6" w14:textId="59BF5284" w:rsidR="0045262A" w:rsidRPr="00006ABF" w:rsidDel="00E35D67" w:rsidRDefault="0045262A" w:rsidP="00CC4C47">
            <w:pPr>
              <w:spacing w:line="360" w:lineRule="auto"/>
              <w:jc w:val="center"/>
              <w:rPr>
                <w:del w:id="9532" w:author="nadira firinda" w:date="2022-10-29T23:30:00Z"/>
                <w:rFonts w:ascii="Times New Roman" w:hAnsi="Times New Roman" w:cs="Times New Roman"/>
              </w:rPr>
              <w:pPrChange w:id="9533" w:author="nadira firinda" w:date="2022-10-29T23:37:00Z">
                <w:pPr>
                  <w:jc w:val="center"/>
                </w:pPr>
              </w:pPrChange>
            </w:pPr>
            <w:del w:id="9534" w:author="nadira firinda" w:date="2022-10-29T23:30:00Z">
              <w:r w:rsidRPr="00006ABF" w:rsidDel="00E35D67">
                <w:rPr>
                  <w:rFonts w:ascii="Times New Roman" w:hAnsi="Times New Roman" w:cs="Times New Roman"/>
                </w:rPr>
                <w:delText>-0.0254</w:delText>
              </w:r>
              <w:bookmarkStart w:id="9535" w:name="_Toc117979357"/>
              <w:bookmarkStart w:id="9536" w:name="_Toc117981005"/>
              <w:bookmarkEnd w:id="9535"/>
              <w:bookmarkEnd w:id="9536"/>
            </w:del>
          </w:p>
        </w:tc>
        <w:tc>
          <w:tcPr>
            <w:tcW w:w="1203" w:type="dxa"/>
            <w:tcBorders>
              <w:top w:val="dotted" w:sz="8" w:space="0" w:color="7F7F7F"/>
              <w:left w:val="dotted" w:sz="8" w:space="0" w:color="7F7F7F"/>
              <w:bottom w:val="dotted" w:sz="8" w:space="0" w:color="7F7F7F"/>
              <w:right w:val="nil"/>
            </w:tcBorders>
            <w:shd w:val="clear" w:color="auto" w:fill="auto"/>
            <w:tcMar>
              <w:top w:w="15" w:type="dxa"/>
              <w:left w:w="108" w:type="dxa"/>
              <w:bottom w:w="0" w:type="dxa"/>
              <w:right w:w="108" w:type="dxa"/>
            </w:tcMar>
            <w:vAlign w:val="center"/>
          </w:tcPr>
          <w:p w14:paraId="356A3650" w14:textId="1BCD661A" w:rsidR="0045262A" w:rsidRPr="00006ABF" w:rsidDel="00E35D67" w:rsidRDefault="0045262A" w:rsidP="00CC4C47">
            <w:pPr>
              <w:spacing w:after="0" w:line="360" w:lineRule="auto"/>
              <w:jc w:val="center"/>
              <w:rPr>
                <w:del w:id="9537" w:author="nadira firinda" w:date="2022-10-29T23:30:00Z"/>
                <w:rFonts w:ascii="Times New Roman" w:hAnsi="Times New Roman" w:cs="Times New Roman"/>
                <w:szCs w:val="20"/>
              </w:rPr>
              <w:pPrChange w:id="9538" w:author="nadira firinda" w:date="2022-10-29T23:37:00Z">
                <w:pPr>
                  <w:spacing w:after="0"/>
                  <w:jc w:val="center"/>
                </w:pPr>
              </w:pPrChange>
            </w:pPr>
            <w:bookmarkStart w:id="9539" w:name="_Toc117979358"/>
            <w:bookmarkStart w:id="9540" w:name="_Toc117981006"/>
            <w:bookmarkEnd w:id="9539"/>
            <w:bookmarkEnd w:id="9540"/>
          </w:p>
        </w:tc>
        <w:bookmarkStart w:id="9541" w:name="_Toc117979359"/>
        <w:bookmarkStart w:id="9542" w:name="_Toc117981007"/>
        <w:bookmarkEnd w:id="9541"/>
        <w:bookmarkEnd w:id="9542"/>
      </w:tr>
      <w:tr w:rsidR="00C81459" w:rsidRPr="00006ABF" w:rsidDel="00E35D67" w14:paraId="515DE45A" w14:textId="2FCDA494" w:rsidTr="002C3336">
        <w:trPr>
          <w:trHeight w:val="433"/>
          <w:del w:id="9543" w:author="nadira firinda" w:date="2022-10-29T23:30:00Z"/>
        </w:trPr>
        <w:tc>
          <w:tcPr>
            <w:tcW w:w="3969" w:type="dxa"/>
            <w:tcBorders>
              <w:top w:val="dotted" w:sz="8" w:space="0" w:color="7F7F7F"/>
              <w:left w:val="nil"/>
              <w:bottom w:val="dotted" w:sz="8" w:space="0" w:color="7F7F7F"/>
              <w:right w:val="dotted" w:sz="8" w:space="0" w:color="7F7F7F"/>
            </w:tcBorders>
            <w:shd w:val="clear" w:color="auto" w:fill="auto"/>
            <w:tcMar>
              <w:top w:w="15" w:type="dxa"/>
              <w:left w:w="108" w:type="dxa"/>
              <w:bottom w:w="0" w:type="dxa"/>
              <w:right w:w="108" w:type="dxa"/>
            </w:tcMar>
          </w:tcPr>
          <w:p w14:paraId="37AA31D4" w14:textId="3F101F28" w:rsidR="00C81459" w:rsidRPr="00006ABF" w:rsidDel="00E35D67" w:rsidRDefault="00C81459" w:rsidP="00CC4C47">
            <w:pPr>
              <w:spacing w:line="360" w:lineRule="auto"/>
              <w:rPr>
                <w:del w:id="9544" w:author="nadira firinda" w:date="2022-10-29T23:30:00Z"/>
                <w:rFonts w:ascii="Times New Roman" w:hAnsi="Times New Roman" w:cs="Times New Roman"/>
                <w:szCs w:val="20"/>
              </w:rPr>
              <w:pPrChange w:id="9545" w:author="nadira firinda" w:date="2022-10-29T23:37:00Z">
                <w:pPr/>
              </w:pPrChange>
            </w:pPr>
            <w:del w:id="9546" w:author="nadira firinda" w:date="2022-10-29T23:30:00Z">
              <w:r w:rsidRPr="00006ABF" w:rsidDel="00E35D67">
                <w:rPr>
                  <w:rFonts w:ascii="Times New Roman" w:hAnsi="Times New Roman" w:cs="Times New Roman"/>
                </w:rPr>
                <w:delText>LOG(INBRL/INBRL_SF)</w:delText>
              </w:r>
              <w:bookmarkStart w:id="9547" w:name="_Toc117979360"/>
              <w:bookmarkStart w:id="9548" w:name="_Toc117981008"/>
              <w:bookmarkEnd w:id="9547"/>
              <w:bookmarkEnd w:id="9548"/>
            </w:del>
          </w:p>
        </w:tc>
        <w:tc>
          <w:tcPr>
            <w:tcW w:w="2694" w:type="dxa"/>
            <w:gridSpan w:val="2"/>
            <w:tcBorders>
              <w:top w:val="dotted" w:sz="8" w:space="0" w:color="7F7F7F"/>
              <w:left w:val="dotted" w:sz="8" w:space="0" w:color="7F7F7F"/>
              <w:bottom w:val="dotted" w:sz="8" w:space="0" w:color="7F7F7F"/>
              <w:right w:val="dotted" w:sz="8" w:space="0" w:color="7F7F7F"/>
            </w:tcBorders>
            <w:shd w:val="clear" w:color="auto" w:fill="auto"/>
            <w:tcMar>
              <w:top w:w="15" w:type="dxa"/>
              <w:left w:w="108" w:type="dxa"/>
              <w:bottom w:w="0" w:type="dxa"/>
              <w:right w:w="108" w:type="dxa"/>
            </w:tcMar>
            <w:vAlign w:val="center"/>
          </w:tcPr>
          <w:p w14:paraId="17466DE1" w14:textId="464FF70C" w:rsidR="00C81459" w:rsidRPr="00006ABF" w:rsidDel="00E35D67" w:rsidRDefault="00C81459" w:rsidP="00CC4C47">
            <w:pPr>
              <w:spacing w:after="0" w:line="360" w:lineRule="auto"/>
              <w:rPr>
                <w:del w:id="9549" w:author="nadira firinda" w:date="2022-10-29T23:30:00Z"/>
                <w:rFonts w:ascii="Times New Roman" w:hAnsi="Times New Roman" w:cs="Times New Roman"/>
                <w:szCs w:val="20"/>
              </w:rPr>
              <w:pPrChange w:id="9550" w:author="nadira firinda" w:date="2022-10-29T23:37:00Z">
                <w:pPr>
                  <w:spacing w:after="0"/>
                </w:pPr>
              </w:pPrChange>
            </w:pPr>
            <w:del w:id="9551" w:author="nadira firinda" w:date="2022-10-29T23:30:00Z">
              <w:r w:rsidRPr="00006ABF" w:rsidDel="00E35D67">
                <w:rPr>
                  <w:rFonts w:ascii="Times New Roman" w:hAnsi="Times New Roman" w:cs="Times New Roman"/>
                  <w:szCs w:val="20"/>
                </w:rPr>
                <w:delText>Investasi Non Bangunan</w:delText>
              </w:r>
              <w:bookmarkStart w:id="9552" w:name="_Toc117979361"/>
              <w:bookmarkStart w:id="9553" w:name="_Toc117981009"/>
              <w:bookmarkEnd w:id="9552"/>
              <w:bookmarkEnd w:id="9553"/>
            </w:del>
          </w:p>
        </w:tc>
        <w:tc>
          <w:tcPr>
            <w:tcW w:w="1134" w:type="dxa"/>
            <w:tcBorders>
              <w:top w:val="dotted" w:sz="8" w:space="0" w:color="7F7F7F"/>
              <w:left w:val="dotted" w:sz="8" w:space="0" w:color="7F7F7F"/>
              <w:bottom w:val="dotted" w:sz="8" w:space="0" w:color="7F7F7F"/>
              <w:right w:val="dotted" w:sz="8" w:space="0" w:color="7F7F7F"/>
            </w:tcBorders>
            <w:shd w:val="clear" w:color="auto" w:fill="auto"/>
            <w:tcMar>
              <w:top w:w="15" w:type="dxa"/>
              <w:left w:w="108" w:type="dxa"/>
              <w:bottom w:w="0" w:type="dxa"/>
              <w:right w:w="108" w:type="dxa"/>
            </w:tcMar>
            <w:hideMark/>
          </w:tcPr>
          <w:p w14:paraId="03F21EBE" w14:textId="102D9E76" w:rsidR="00C81459" w:rsidRPr="00006ABF" w:rsidDel="00E35D67" w:rsidRDefault="00C81459" w:rsidP="00CC4C47">
            <w:pPr>
              <w:spacing w:line="360" w:lineRule="auto"/>
              <w:jc w:val="center"/>
              <w:rPr>
                <w:del w:id="9554" w:author="nadira firinda" w:date="2022-10-29T23:30:00Z"/>
                <w:rFonts w:ascii="Times New Roman" w:hAnsi="Times New Roman" w:cs="Times New Roman"/>
              </w:rPr>
              <w:pPrChange w:id="9555" w:author="nadira firinda" w:date="2022-10-29T23:37:00Z">
                <w:pPr>
                  <w:jc w:val="center"/>
                </w:pPr>
              </w:pPrChange>
            </w:pPr>
            <w:del w:id="9556" w:author="nadira firinda" w:date="2022-10-29T23:30:00Z">
              <w:r w:rsidRPr="00006ABF" w:rsidDel="00E35D67">
                <w:rPr>
                  <w:rFonts w:ascii="Times New Roman" w:hAnsi="Times New Roman" w:cs="Times New Roman"/>
                </w:rPr>
                <w:delText>0.21</w:delText>
              </w:r>
              <w:r w:rsidR="008F5167" w:rsidRPr="00006ABF" w:rsidDel="00E35D67">
                <w:rPr>
                  <w:rFonts w:ascii="Times New Roman" w:hAnsi="Times New Roman" w:cs="Times New Roman"/>
                </w:rPr>
                <w:delText>26</w:delText>
              </w:r>
              <w:bookmarkStart w:id="9557" w:name="_Toc117979362"/>
              <w:bookmarkStart w:id="9558" w:name="_Toc117981010"/>
              <w:bookmarkEnd w:id="9557"/>
              <w:bookmarkEnd w:id="9558"/>
            </w:del>
          </w:p>
        </w:tc>
        <w:tc>
          <w:tcPr>
            <w:tcW w:w="1203" w:type="dxa"/>
            <w:tcBorders>
              <w:top w:val="dotted" w:sz="8" w:space="0" w:color="7F7F7F"/>
              <w:left w:val="dotted" w:sz="8" w:space="0" w:color="7F7F7F"/>
              <w:bottom w:val="dotted" w:sz="8" w:space="0" w:color="7F7F7F"/>
              <w:right w:val="nil"/>
            </w:tcBorders>
            <w:shd w:val="clear" w:color="auto" w:fill="auto"/>
            <w:tcMar>
              <w:top w:w="15" w:type="dxa"/>
              <w:left w:w="108" w:type="dxa"/>
              <w:bottom w:w="0" w:type="dxa"/>
              <w:right w:w="108" w:type="dxa"/>
            </w:tcMar>
            <w:vAlign w:val="center"/>
            <w:hideMark/>
          </w:tcPr>
          <w:p w14:paraId="7A9215DE" w14:textId="3B7FC5A2" w:rsidR="00C81459" w:rsidRPr="00006ABF" w:rsidDel="00E35D67" w:rsidRDefault="00C81459" w:rsidP="00CC4C47">
            <w:pPr>
              <w:spacing w:after="0" w:line="360" w:lineRule="auto"/>
              <w:jc w:val="center"/>
              <w:rPr>
                <w:del w:id="9559" w:author="nadira firinda" w:date="2022-10-29T23:30:00Z"/>
                <w:rFonts w:ascii="Times New Roman" w:hAnsi="Times New Roman" w:cs="Times New Roman"/>
                <w:szCs w:val="20"/>
              </w:rPr>
              <w:pPrChange w:id="9560" w:author="nadira firinda" w:date="2022-10-29T23:37:00Z">
                <w:pPr>
                  <w:spacing w:after="0"/>
                  <w:jc w:val="center"/>
                </w:pPr>
              </w:pPrChange>
            </w:pPr>
            <w:del w:id="9561" w:author="nadira firinda" w:date="2022-10-29T23:30:00Z">
              <w:r w:rsidRPr="00006ABF" w:rsidDel="00E35D67">
                <w:rPr>
                  <w:rFonts w:ascii="Times New Roman" w:hAnsi="Times New Roman" w:cs="Times New Roman"/>
                  <w:szCs w:val="20"/>
                </w:rPr>
                <w:delText>***</w:delText>
              </w:r>
              <w:bookmarkStart w:id="9562" w:name="_Toc117979363"/>
              <w:bookmarkStart w:id="9563" w:name="_Toc117981011"/>
              <w:bookmarkEnd w:id="9562"/>
              <w:bookmarkEnd w:id="9563"/>
            </w:del>
          </w:p>
        </w:tc>
        <w:bookmarkStart w:id="9564" w:name="_Toc117979364"/>
        <w:bookmarkStart w:id="9565" w:name="_Toc117981012"/>
        <w:bookmarkEnd w:id="9564"/>
        <w:bookmarkEnd w:id="9565"/>
      </w:tr>
      <w:tr w:rsidR="00C81459" w:rsidRPr="00006ABF" w:rsidDel="00E35D67" w14:paraId="18E57511" w14:textId="1A963705" w:rsidTr="002C3336">
        <w:trPr>
          <w:trHeight w:val="433"/>
          <w:del w:id="9566" w:author="nadira firinda" w:date="2022-10-29T23:30:00Z"/>
        </w:trPr>
        <w:tc>
          <w:tcPr>
            <w:tcW w:w="3969" w:type="dxa"/>
            <w:tcBorders>
              <w:top w:val="dotted" w:sz="8" w:space="0" w:color="7F7F7F"/>
              <w:left w:val="nil"/>
              <w:bottom w:val="dotted" w:sz="8" w:space="0" w:color="7F7F7F"/>
              <w:right w:val="dotted" w:sz="8" w:space="0" w:color="7F7F7F"/>
            </w:tcBorders>
            <w:shd w:val="clear" w:color="auto" w:fill="auto"/>
            <w:tcMar>
              <w:top w:w="15" w:type="dxa"/>
              <w:left w:w="108" w:type="dxa"/>
              <w:bottom w:w="0" w:type="dxa"/>
              <w:right w:w="108" w:type="dxa"/>
            </w:tcMar>
          </w:tcPr>
          <w:p w14:paraId="1A0E3088" w14:textId="60715AFB" w:rsidR="00C81459" w:rsidRPr="00006ABF" w:rsidDel="00E35D67" w:rsidRDefault="00C81459" w:rsidP="00CC4C47">
            <w:pPr>
              <w:spacing w:line="360" w:lineRule="auto"/>
              <w:rPr>
                <w:del w:id="9567" w:author="nadira firinda" w:date="2022-10-29T23:30:00Z"/>
                <w:rFonts w:ascii="Times New Roman" w:hAnsi="Times New Roman" w:cs="Times New Roman"/>
                <w:szCs w:val="20"/>
              </w:rPr>
              <w:pPrChange w:id="9568" w:author="nadira firinda" w:date="2022-10-29T23:37:00Z">
                <w:pPr/>
              </w:pPrChange>
            </w:pPr>
            <w:del w:id="9569" w:author="nadira firinda" w:date="2022-10-29T23:30:00Z">
              <w:r w:rsidRPr="00006ABF" w:rsidDel="00E35D67">
                <w:rPr>
                  <w:rFonts w:ascii="Times New Roman" w:hAnsi="Times New Roman" w:cs="Times New Roman"/>
                </w:rPr>
                <w:delText>LOG(CSPLRL/CSPLRL_SF)</w:delText>
              </w:r>
              <w:bookmarkStart w:id="9570" w:name="_Toc117979365"/>
              <w:bookmarkStart w:id="9571" w:name="_Toc117981013"/>
              <w:bookmarkEnd w:id="9570"/>
              <w:bookmarkEnd w:id="9571"/>
            </w:del>
          </w:p>
        </w:tc>
        <w:tc>
          <w:tcPr>
            <w:tcW w:w="2694" w:type="dxa"/>
            <w:gridSpan w:val="2"/>
            <w:tcBorders>
              <w:top w:val="dotted" w:sz="8" w:space="0" w:color="7F7F7F"/>
              <w:left w:val="dotted" w:sz="8" w:space="0" w:color="7F7F7F"/>
              <w:bottom w:val="dotted" w:sz="8" w:space="0" w:color="7F7F7F"/>
              <w:right w:val="dotted" w:sz="8" w:space="0" w:color="7F7F7F"/>
            </w:tcBorders>
            <w:shd w:val="clear" w:color="auto" w:fill="auto"/>
            <w:tcMar>
              <w:top w:w="15" w:type="dxa"/>
              <w:left w:w="108" w:type="dxa"/>
              <w:bottom w:w="0" w:type="dxa"/>
              <w:right w:w="108" w:type="dxa"/>
            </w:tcMar>
            <w:vAlign w:val="center"/>
          </w:tcPr>
          <w:p w14:paraId="2D689119" w14:textId="08731D5F" w:rsidR="00C81459" w:rsidRPr="00006ABF" w:rsidDel="00E35D67" w:rsidRDefault="00C81459" w:rsidP="00CC4C47">
            <w:pPr>
              <w:spacing w:after="0" w:line="360" w:lineRule="auto"/>
              <w:rPr>
                <w:del w:id="9572" w:author="nadira firinda" w:date="2022-10-29T23:30:00Z"/>
                <w:rFonts w:ascii="Times New Roman" w:hAnsi="Times New Roman" w:cs="Times New Roman"/>
                <w:i/>
                <w:szCs w:val="20"/>
              </w:rPr>
              <w:pPrChange w:id="9573" w:author="nadira firinda" w:date="2022-10-29T23:37:00Z">
                <w:pPr>
                  <w:spacing w:after="0"/>
                </w:pPr>
              </w:pPrChange>
            </w:pPr>
            <w:del w:id="9574" w:author="nadira firinda" w:date="2022-10-29T23:30:00Z">
              <w:r w:rsidRPr="00006ABF" w:rsidDel="00E35D67">
                <w:rPr>
                  <w:rFonts w:ascii="Times New Roman" w:hAnsi="Times New Roman" w:cs="Times New Roman"/>
                  <w:szCs w:val="20"/>
                </w:rPr>
                <w:delText>Konsumsi Swasta</w:delText>
              </w:r>
              <w:bookmarkStart w:id="9575" w:name="_Toc117979366"/>
              <w:bookmarkStart w:id="9576" w:name="_Toc117981014"/>
              <w:bookmarkEnd w:id="9575"/>
              <w:bookmarkEnd w:id="9576"/>
            </w:del>
          </w:p>
        </w:tc>
        <w:tc>
          <w:tcPr>
            <w:tcW w:w="1134" w:type="dxa"/>
            <w:tcBorders>
              <w:top w:val="dotted" w:sz="8" w:space="0" w:color="7F7F7F"/>
              <w:left w:val="dotted" w:sz="8" w:space="0" w:color="7F7F7F"/>
              <w:bottom w:val="dotted" w:sz="8" w:space="0" w:color="7F7F7F"/>
              <w:right w:val="dotted" w:sz="8" w:space="0" w:color="7F7F7F"/>
            </w:tcBorders>
            <w:shd w:val="clear" w:color="auto" w:fill="auto"/>
            <w:tcMar>
              <w:top w:w="15" w:type="dxa"/>
              <w:left w:w="108" w:type="dxa"/>
              <w:bottom w:w="0" w:type="dxa"/>
              <w:right w:w="108" w:type="dxa"/>
            </w:tcMar>
          </w:tcPr>
          <w:p w14:paraId="1F932EB2" w14:textId="0B3CACE8" w:rsidR="00C81459" w:rsidRPr="00006ABF" w:rsidDel="00E35D67" w:rsidRDefault="00C81459" w:rsidP="00CC4C47">
            <w:pPr>
              <w:spacing w:line="360" w:lineRule="auto"/>
              <w:jc w:val="center"/>
              <w:rPr>
                <w:del w:id="9577" w:author="nadira firinda" w:date="2022-10-29T23:30:00Z"/>
                <w:rFonts w:ascii="Times New Roman" w:hAnsi="Times New Roman" w:cs="Times New Roman"/>
              </w:rPr>
              <w:pPrChange w:id="9578" w:author="nadira firinda" w:date="2022-10-29T23:37:00Z">
                <w:pPr>
                  <w:jc w:val="center"/>
                </w:pPr>
              </w:pPrChange>
            </w:pPr>
            <w:del w:id="9579" w:author="nadira firinda" w:date="2022-10-29T23:30:00Z">
              <w:r w:rsidRPr="00006ABF" w:rsidDel="00E35D67">
                <w:rPr>
                  <w:rFonts w:ascii="Times New Roman" w:hAnsi="Times New Roman" w:cs="Times New Roman"/>
                </w:rPr>
                <w:delText>0.71</w:delText>
              </w:r>
              <w:r w:rsidR="008F5167" w:rsidRPr="00006ABF" w:rsidDel="00E35D67">
                <w:rPr>
                  <w:rFonts w:ascii="Times New Roman" w:hAnsi="Times New Roman" w:cs="Times New Roman"/>
                </w:rPr>
                <w:delText>67</w:delText>
              </w:r>
              <w:bookmarkStart w:id="9580" w:name="_Toc117979367"/>
              <w:bookmarkStart w:id="9581" w:name="_Toc117981015"/>
              <w:bookmarkEnd w:id="9580"/>
              <w:bookmarkEnd w:id="9581"/>
            </w:del>
          </w:p>
        </w:tc>
        <w:tc>
          <w:tcPr>
            <w:tcW w:w="1203" w:type="dxa"/>
            <w:tcBorders>
              <w:top w:val="dotted" w:sz="8" w:space="0" w:color="7F7F7F"/>
              <w:left w:val="dotted" w:sz="8" w:space="0" w:color="7F7F7F"/>
              <w:bottom w:val="dotted" w:sz="8" w:space="0" w:color="7F7F7F"/>
              <w:right w:val="nil"/>
            </w:tcBorders>
            <w:shd w:val="clear" w:color="auto" w:fill="auto"/>
            <w:tcMar>
              <w:top w:w="15" w:type="dxa"/>
              <w:left w:w="108" w:type="dxa"/>
              <w:bottom w:w="0" w:type="dxa"/>
              <w:right w:w="108" w:type="dxa"/>
            </w:tcMar>
            <w:vAlign w:val="center"/>
          </w:tcPr>
          <w:p w14:paraId="6C73287F" w14:textId="779497F3" w:rsidR="00C81459" w:rsidRPr="00006ABF" w:rsidDel="00E35D67" w:rsidRDefault="00C81459" w:rsidP="00CC4C47">
            <w:pPr>
              <w:spacing w:after="0" w:line="360" w:lineRule="auto"/>
              <w:jc w:val="center"/>
              <w:rPr>
                <w:del w:id="9582" w:author="nadira firinda" w:date="2022-10-29T23:30:00Z"/>
                <w:rFonts w:ascii="Times New Roman" w:hAnsi="Times New Roman" w:cs="Times New Roman"/>
                <w:szCs w:val="20"/>
              </w:rPr>
              <w:pPrChange w:id="9583" w:author="nadira firinda" w:date="2022-10-29T23:37:00Z">
                <w:pPr>
                  <w:spacing w:after="0"/>
                  <w:jc w:val="center"/>
                </w:pPr>
              </w:pPrChange>
            </w:pPr>
            <w:del w:id="9584" w:author="nadira firinda" w:date="2022-10-29T23:30:00Z">
              <w:r w:rsidRPr="00006ABF" w:rsidDel="00E35D67">
                <w:rPr>
                  <w:rFonts w:ascii="Times New Roman" w:hAnsi="Times New Roman" w:cs="Times New Roman"/>
                  <w:szCs w:val="20"/>
                </w:rPr>
                <w:delText>***</w:delText>
              </w:r>
              <w:bookmarkStart w:id="9585" w:name="_Toc117979368"/>
              <w:bookmarkStart w:id="9586" w:name="_Toc117981016"/>
              <w:bookmarkEnd w:id="9585"/>
              <w:bookmarkEnd w:id="9586"/>
            </w:del>
          </w:p>
        </w:tc>
        <w:bookmarkStart w:id="9587" w:name="_Toc117979369"/>
        <w:bookmarkStart w:id="9588" w:name="_Toc117981017"/>
        <w:bookmarkEnd w:id="9587"/>
        <w:bookmarkEnd w:id="9588"/>
      </w:tr>
      <w:tr w:rsidR="00D90278" w:rsidRPr="00006ABF" w:rsidDel="00E35D67" w14:paraId="47410EEB" w14:textId="064CED94" w:rsidTr="00FE59AD">
        <w:trPr>
          <w:trHeight w:val="433"/>
          <w:del w:id="9589" w:author="nadira firinda" w:date="2022-10-29T23:30:00Z"/>
        </w:trPr>
        <w:tc>
          <w:tcPr>
            <w:tcW w:w="3969" w:type="dxa"/>
            <w:tcBorders>
              <w:top w:val="dotted" w:sz="8" w:space="0" w:color="7F7F7F"/>
              <w:left w:val="nil"/>
              <w:bottom w:val="dotted" w:sz="8" w:space="0" w:color="7F7F7F"/>
              <w:right w:val="nil"/>
            </w:tcBorders>
            <w:shd w:val="clear" w:color="auto" w:fill="auto"/>
            <w:tcMar>
              <w:top w:w="15" w:type="dxa"/>
              <w:left w:w="108" w:type="dxa"/>
              <w:bottom w:w="0" w:type="dxa"/>
              <w:right w:w="108" w:type="dxa"/>
            </w:tcMar>
            <w:vAlign w:val="center"/>
          </w:tcPr>
          <w:p w14:paraId="35C8DA6E" w14:textId="4243D9AC" w:rsidR="00D90278" w:rsidRPr="00006ABF" w:rsidDel="00E35D67" w:rsidRDefault="00D90278" w:rsidP="00CC4C47">
            <w:pPr>
              <w:spacing w:after="0" w:line="360" w:lineRule="auto"/>
              <w:rPr>
                <w:del w:id="9590" w:author="nadira firinda" w:date="2022-10-29T23:30:00Z"/>
                <w:rFonts w:ascii="Times New Roman" w:hAnsi="Times New Roman" w:cs="Times New Roman"/>
                <w:szCs w:val="20"/>
              </w:rPr>
              <w:pPrChange w:id="9591" w:author="nadira firinda" w:date="2022-10-29T23:37:00Z">
                <w:pPr>
                  <w:spacing w:after="0"/>
                </w:pPr>
              </w:pPrChange>
            </w:pPr>
            <w:del w:id="9592" w:author="nadira firinda" w:date="2022-10-29T23:30:00Z">
              <w:r w:rsidRPr="00006ABF" w:rsidDel="00E35D67">
                <w:rPr>
                  <w:rFonts w:ascii="Times New Roman" w:hAnsi="Times New Roman" w:cs="Times New Roman"/>
                  <w:szCs w:val="20"/>
                  <w:lang w:val="en-GB"/>
                </w:rPr>
                <w:delText xml:space="preserve">Dummy </w:delText>
              </w:r>
              <w:r w:rsidRPr="00006ABF" w:rsidDel="00E35D67">
                <w:rPr>
                  <w:rFonts w:ascii="Times New Roman" w:hAnsi="Times New Roman" w:cs="Times New Roman"/>
                  <w:szCs w:val="20"/>
                </w:rPr>
                <w:delText>w</w:delText>
              </w:r>
              <w:r w:rsidRPr="00006ABF" w:rsidDel="00E35D67">
                <w:rPr>
                  <w:rFonts w:ascii="Times New Roman" w:hAnsi="Times New Roman" w:cs="Times New Roman"/>
                  <w:noProof/>
                  <w:szCs w:val="20"/>
                  <w:lang w:val="en-GB"/>
                </w:rPr>
                <w:delText>aktu</w:delText>
              </w:r>
              <w:r w:rsidRPr="00006ABF" w:rsidDel="00E35D67">
                <w:rPr>
                  <w:rFonts w:ascii="Times New Roman" w:hAnsi="Times New Roman" w:cs="Times New Roman"/>
                  <w:szCs w:val="20"/>
                  <w:lang w:val="en-GB"/>
                </w:rPr>
                <w:delText>: --</w:delText>
              </w:r>
              <w:bookmarkStart w:id="9593" w:name="_Toc117979370"/>
              <w:bookmarkStart w:id="9594" w:name="_Toc117981018"/>
              <w:bookmarkEnd w:id="9593"/>
              <w:bookmarkEnd w:id="9594"/>
            </w:del>
          </w:p>
        </w:tc>
        <w:tc>
          <w:tcPr>
            <w:tcW w:w="2694" w:type="dxa"/>
            <w:gridSpan w:val="2"/>
            <w:tcMar>
              <w:top w:w="15" w:type="dxa"/>
              <w:left w:w="108" w:type="dxa"/>
              <w:bottom w:w="0" w:type="dxa"/>
              <w:right w:w="108" w:type="dxa"/>
            </w:tcMar>
          </w:tcPr>
          <w:p w14:paraId="75706BD9" w14:textId="40026943" w:rsidR="00D90278" w:rsidRPr="00006ABF" w:rsidDel="00E35D67" w:rsidRDefault="00D90278" w:rsidP="00CC4C47">
            <w:pPr>
              <w:spacing w:after="0" w:line="360" w:lineRule="auto"/>
              <w:rPr>
                <w:del w:id="9595" w:author="nadira firinda" w:date="2022-10-29T23:30:00Z"/>
                <w:rFonts w:ascii="Times New Roman" w:hAnsi="Times New Roman" w:cs="Times New Roman"/>
                <w:szCs w:val="20"/>
              </w:rPr>
              <w:pPrChange w:id="9596" w:author="nadira firinda" w:date="2022-10-29T23:37:00Z">
                <w:pPr>
                  <w:spacing w:after="0"/>
                </w:pPr>
              </w:pPrChange>
            </w:pPr>
            <w:bookmarkStart w:id="9597" w:name="_Toc117979371"/>
            <w:bookmarkStart w:id="9598" w:name="_Toc117981019"/>
            <w:bookmarkEnd w:id="9597"/>
            <w:bookmarkEnd w:id="9598"/>
          </w:p>
        </w:tc>
        <w:tc>
          <w:tcPr>
            <w:tcW w:w="1134" w:type="dxa"/>
            <w:tcBorders>
              <w:top w:val="dotted" w:sz="8" w:space="0" w:color="7F7F7F"/>
              <w:left w:val="dotted" w:sz="8" w:space="0" w:color="7F7F7F"/>
              <w:bottom w:val="dotted" w:sz="8" w:space="0" w:color="7F7F7F"/>
              <w:right w:val="dotted" w:sz="8" w:space="0" w:color="7F7F7F"/>
            </w:tcBorders>
            <w:shd w:val="clear" w:color="auto" w:fill="auto"/>
            <w:tcMar>
              <w:top w:w="15" w:type="dxa"/>
              <w:left w:w="108" w:type="dxa"/>
              <w:bottom w:w="0" w:type="dxa"/>
              <w:right w:w="108" w:type="dxa"/>
            </w:tcMar>
            <w:vAlign w:val="center"/>
          </w:tcPr>
          <w:p w14:paraId="74E66561" w14:textId="378CF7A6" w:rsidR="00D90278" w:rsidRPr="00006ABF" w:rsidDel="00E35D67" w:rsidRDefault="00D90278" w:rsidP="00CC4C47">
            <w:pPr>
              <w:spacing w:line="360" w:lineRule="auto"/>
              <w:jc w:val="center"/>
              <w:rPr>
                <w:del w:id="9599" w:author="nadira firinda" w:date="2022-10-29T23:30:00Z"/>
                <w:rFonts w:ascii="Times New Roman" w:hAnsi="Times New Roman" w:cs="Times New Roman"/>
              </w:rPr>
              <w:pPrChange w:id="9600" w:author="nadira firinda" w:date="2022-10-29T23:37:00Z">
                <w:pPr>
                  <w:jc w:val="center"/>
                </w:pPr>
              </w:pPrChange>
            </w:pPr>
            <w:bookmarkStart w:id="9601" w:name="_Toc117979372"/>
            <w:bookmarkStart w:id="9602" w:name="_Toc117981020"/>
            <w:bookmarkEnd w:id="9601"/>
            <w:bookmarkEnd w:id="9602"/>
          </w:p>
        </w:tc>
        <w:tc>
          <w:tcPr>
            <w:tcW w:w="1203" w:type="dxa"/>
            <w:tcBorders>
              <w:top w:val="dotted" w:sz="8" w:space="0" w:color="7F7F7F"/>
              <w:left w:val="dotted" w:sz="8" w:space="0" w:color="7F7F7F"/>
              <w:bottom w:val="dotted" w:sz="8" w:space="0" w:color="7F7F7F"/>
              <w:right w:val="nil"/>
            </w:tcBorders>
            <w:shd w:val="clear" w:color="auto" w:fill="auto"/>
            <w:tcMar>
              <w:top w:w="15" w:type="dxa"/>
              <w:left w:w="108" w:type="dxa"/>
              <w:bottom w:w="0" w:type="dxa"/>
              <w:right w:w="108" w:type="dxa"/>
            </w:tcMar>
            <w:vAlign w:val="center"/>
          </w:tcPr>
          <w:p w14:paraId="45CC3CB0" w14:textId="360559A5" w:rsidR="00D90278" w:rsidRPr="00006ABF" w:rsidDel="00E35D67" w:rsidRDefault="00D90278" w:rsidP="00CC4C47">
            <w:pPr>
              <w:spacing w:after="0" w:line="360" w:lineRule="auto"/>
              <w:jc w:val="center"/>
              <w:rPr>
                <w:del w:id="9603" w:author="nadira firinda" w:date="2022-10-29T23:30:00Z"/>
                <w:rFonts w:ascii="Times New Roman" w:hAnsi="Times New Roman" w:cs="Times New Roman"/>
                <w:szCs w:val="20"/>
                <w:lang w:val="en-GB"/>
              </w:rPr>
              <w:pPrChange w:id="9604" w:author="nadira firinda" w:date="2022-10-29T23:37:00Z">
                <w:pPr>
                  <w:spacing w:after="0"/>
                  <w:jc w:val="center"/>
                </w:pPr>
              </w:pPrChange>
            </w:pPr>
            <w:bookmarkStart w:id="9605" w:name="_Toc117979373"/>
            <w:bookmarkStart w:id="9606" w:name="_Toc117981021"/>
            <w:bookmarkEnd w:id="9605"/>
            <w:bookmarkEnd w:id="9606"/>
          </w:p>
        </w:tc>
        <w:bookmarkStart w:id="9607" w:name="_Toc117979374"/>
        <w:bookmarkStart w:id="9608" w:name="_Toc117981022"/>
        <w:bookmarkEnd w:id="9607"/>
        <w:bookmarkEnd w:id="9608"/>
      </w:tr>
      <w:tr w:rsidR="00D90278" w:rsidRPr="00006ABF" w:rsidDel="00E35D67" w14:paraId="092D77C9" w14:textId="1B76147C" w:rsidTr="00FE59AD">
        <w:trPr>
          <w:trHeight w:val="363"/>
          <w:del w:id="9609" w:author="nadira firinda" w:date="2022-10-29T23:30:00Z"/>
        </w:trPr>
        <w:tc>
          <w:tcPr>
            <w:tcW w:w="9000" w:type="dxa"/>
            <w:gridSpan w:val="5"/>
            <w:tcBorders>
              <w:top w:val="dotted" w:sz="8" w:space="0" w:color="7F7F7F"/>
              <w:left w:val="nil"/>
              <w:bottom w:val="dotted" w:sz="8" w:space="0" w:color="7F7F7F"/>
              <w:right w:val="nil"/>
            </w:tcBorders>
            <w:shd w:val="clear" w:color="auto" w:fill="92D050"/>
            <w:tcMar>
              <w:top w:w="15" w:type="dxa"/>
              <w:left w:w="108" w:type="dxa"/>
              <w:bottom w:w="0" w:type="dxa"/>
              <w:right w:w="108" w:type="dxa"/>
            </w:tcMar>
            <w:vAlign w:val="center"/>
            <w:hideMark/>
          </w:tcPr>
          <w:p w14:paraId="25E62530" w14:textId="36E572E9" w:rsidR="00D90278" w:rsidRPr="00006ABF" w:rsidDel="00E35D67" w:rsidRDefault="00D90278" w:rsidP="00CC4C47">
            <w:pPr>
              <w:spacing w:after="0" w:line="360" w:lineRule="auto"/>
              <w:rPr>
                <w:del w:id="9610" w:author="nadira firinda" w:date="2022-10-29T23:30:00Z"/>
                <w:rFonts w:ascii="Times New Roman" w:hAnsi="Times New Roman" w:cs="Times New Roman"/>
                <w:szCs w:val="20"/>
              </w:rPr>
              <w:pPrChange w:id="9611" w:author="nadira firinda" w:date="2022-10-29T23:37:00Z">
                <w:pPr>
                  <w:spacing w:after="0"/>
                </w:pPr>
              </w:pPrChange>
            </w:pPr>
            <w:del w:id="9612" w:author="nadira firinda" w:date="2022-10-29T23:30:00Z">
              <w:r w:rsidRPr="00006ABF" w:rsidDel="00E35D67">
                <w:rPr>
                  <w:rFonts w:ascii="Times New Roman" w:hAnsi="Times New Roman" w:cs="Times New Roman"/>
                  <w:b/>
                  <w:bCs/>
                  <w:szCs w:val="20"/>
                </w:rPr>
                <w:delText>Diagnostic Test</w:delText>
              </w:r>
              <w:bookmarkStart w:id="9613" w:name="_Toc117979375"/>
              <w:bookmarkStart w:id="9614" w:name="_Toc117981023"/>
              <w:bookmarkEnd w:id="9613"/>
              <w:bookmarkEnd w:id="9614"/>
            </w:del>
          </w:p>
        </w:tc>
        <w:bookmarkStart w:id="9615" w:name="_Toc117979376"/>
        <w:bookmarkStart w:id="9616" w:name="_Toc117981024"/>
        <w:bookmarkEnd w:id="9615"/>
        <w:bookmarkEnd w:id="9616"/>
      </w:tr>
      <w:tr w:rsidR="00D90278" w:rsidRPr="00006ABF" w:rsidDel="00E35D67" w14:paraId="4B067859" w14:textId="11C72491" w:rsidTr="00FE59AD">
        <w:trPr>
          <w:trHeight w:val="433"/>
          <w:del w:id="9617" w:author="nadira firinda" w:date="2022-10-29T23:30:00Z"/>
        </w:trPr>
        <w:tc>
          <w:tcPr>
            <w:tcW w:w="3969" w:type="dxa"/>
            <w:tcBorders>
              <w:top w:val="dotted" w:sz="8" w:space="0" w:color="7F7F7F"/>
              <w:left w:val="nil"/>
              <w:bottom w:val="dotted" w:sz="8" w:space="0" w:color="7F7F7F"/>
              <w:right w:val="nil"/>
            </w:tcBorders>
            <w:shd w:val="clear" w:color="auto" w:fill="auto"/>
            <w:tcMar>
              <w:top w:w="15" w:type="dxa"/>
              <w:left w:w="108" w:type="dxa"/>
              <w:bottom w:w="0" w:type="dxa"/>
              <w:right w:w="108" w:type="dxa"/>
            </w:tcMar>
            <w:vAlign w:val="center"/>
          </w:tcPr>
          <w:p w14:paraId="3059093A" w14:textId="4703102C" w:rsidR="00D90278" w:rsidRPr="00006ABF" w:rsidDel="00E35D67" w:rsidRDefault="00D90278" w:rsidP="00CC4C47">
            <w:pPr>
              <w:spacing w:after="0" w:line="360" w:lineRule="auto"/>
              <w:rPr>
                <w:del w:id="9618" w:author="nadira firinda" w:date="2022-10-29T23:30:00Z"/>
                <w:rFonts w:ascii="Times New Roman" w:hAnsi="Times New Roman" w:cs="Times New Roman"/>
                <w:szCs w:val="20"/>
              </w:rPr>
              <w:pPrChange w:id="9619" w:author="nadira firinda" w:date="2022-10-29T23:37:00Z">
                <w:pPr>
                  <w:spacing w:after="0"/>
                </w:pPr>
              </w:pPrChange>
            </w:pPr>
            <w:del w:id="9620" w:author="nadira firinda" w:date="2022-10-29T23:30:00Z">
              <w:r w:rsidRPr="00006ABF" w:rsidDel="00E35D67">
                <w:rPr>
                  <w:rFonts w:ascii="Times New Roman" w:hAnsi="Times New Roman" w:cs="Times New Roman"/>
                  <w:szCs w:val="20"/>
                  <w:lang w:val="en-GB"/>
                </w:rPr>
                <w:delText>Adjusted R-Squared</w:delText>
              </w:r>
              <w:bookmarkStart w:id="9621" w:name="_Toc117979377"/>
              <w:bookmarkStart w:id="9622" w:name="_Toc117981025"/>
              <w:bookmarkEnd w:id="9621"/>
              <w:bookmarkEnd w:id="9622"/>
            </w:del>
          </w:p>
        </w:tc>
        <w:tc>
          <w:tcPr>
            <w:tcW w:w="236" w:type="dxa"/>
            <w:tcBorders>
              <w:top w:val="dotted" w:sz="8" w:space="0" w:color="7F7F7F"/>
              <w:left w:val="nil"/>
              <w:bottom w:val="dotted" w:sz="8" w:space="0" w:color="7F7F7F"/>
              <w:right w:val="nil"/>
            </w:tcBorders>
            <w:shd w:val="clear" w:color="auto" w:fill="auto"/>
            <w:tcMar>
              <w:top w:w="15" w:type="dxa"/>
              <w:left w:w="108" w:type="dxa"/>
              <w:bottom w:w="0" w:type="dxa"/>
              <w:right w:w="108" w:type="dxa"/>
            </w:tcMar>
            <w:vAlign w:val="center"/>
          </w:tcPr>
          <w:p w14:paraId="62C3BA2E" w14:textId="5B904DA9" w:rsidR="00D90278" w:rsidRPr="00006ABF" w:rsidDel="00E35D67" w:rsidRDefault="00D90278" w:rsidP="00CC4C47">
            <w:pPr>
              <w:spacing w:after="0" w:line="360" w:lineRule="auto"/>
              <w:rPr>
                <w:del w:id="9623" w:author="nadira firinda" w:date="2022-10-29T23:30:00Z"/>
                <w:rFonts w:ascii="Times New Roman" w:hAnsi="Times New Roman" w:cs="Times New Roman"/>
                <w:szCs w:val="20"/>
              </w:rPr>
              <w:pPrChange w:id="9624" w:author="nadira firinda" w:date="2022-10-29T23:37:00Z">
                <w:pPr>
                  <w:spacing w:after="0"/>
                </w:pPr>
              </w:pPrChange>
            </w:pPr>
            <w:bookmarkStart w:id="9625" w:name="_Toc117979378"/>
            <w:bookmarkStart w:id="9626" w:name="_Toc117981026"/>
            <w:bookmarkEnd w:id="9625"/>
            <w:bookmarkEnd w:id="9626"/>
          </w:p>
        </w:tc>
        <w:tc>
          <w:tcPr>
            <w:tcW w:w="2458" w:type="dxa"/>
            <w:tcBorders>
              <w:top w:val="dotted" w:sz="8" w:space="0" w:color="7F7F7F"/>
              <w:left w:val="nil"/>
              <w:bottom w:val="dotted" w:sz="8" w:space="0" w:color="7F7F7F"/>
              <w:right w:val="dotted" w:sz="8" w:space="0" w:color="7F7F7F"/>
            </w:tcBorders>
            <w:shd w:val="clear" w:color="auto" w:fill="auto"/>
            <w:tcMar>
              <w:top w:w="15" w:type="dxa"/>
              <w:left w:w="108" w:type="dxa"/>
              <w:bottom w:w="0" w:type="dxa"/>
              <w:right w:w="108" w:type="dxa"/>
            </w:tcMar>
            <w:vAlign w:val="center"/>
          </w:tcPr>
          <w:p w14:paraId="09CA54D3" w14:textId="4A0038E4" w:rsidR="00D90278" w:rsidRPr="00006ABF" w:rsidDel="00E35D67" w:rsidRDefault="00D90278" w:rsidP="00CC4C47">
            <w:pPr>
              <w:spacing w:after="0" w:line="360" w:lineRule="auto"/>
              <w:rPr>
                <w:del w:id="9627" w:author="nadira firinda" w:date="2022-10-29T23:30:00Z"/>
                <w:rFonts w:ascii="Times New Roman" w:hAnsi="Times New Roman" w:cs="Times New Roman"/>
                <w:szCs w:val="20"/>
              </w:rPr>
              <w:pPrChange w:id="9628" w:author="nadira firinda" w:date="2022-10-29T23:37:00Z">
                <w:pPr>
                  <w:spacing w:after="0"/>
                </w:pPr>
              </w:pPrChange>
            </w:pPr>
            <w:bookmarkStart w:id="9629" w:name="_Toc117979379"/>
            <w:bookmarkStart w:id="9630" w:name="_Toc117981027"/>
            <w:bookmarkEnd w:id="9629"/>
            <w:bookmarkEnd w:id="9630"/>
          </w:p>
        </w:tc>
        <w:tc>
          <w:tcPr>
            <w:tcW w:w="2337" w:type="dxa"/>
            <w:gridSpan w:val="2"/>
            <w:tcBorders>
              <w:top w:val="dotted" w:sz="8" w:space="0" w:color="7F7F7F"/>
              <w:left w:val="dotted" w:sz="8" w:space="0" w:color="7F7F7F"/>
              <w:bottom w:val="dotted" w:sz="8" w:space="0" w:color="7F7F7F"/>
              <w:right w:val="nil"/>
            </w:tcBorders>
            <w:shd w:val="clear" w:color="auto" w:fill="auto"/>
            <w:tcMar>
              <w:top w:w="15" w:type="dxa"/>
              <w:left w:w="108" w:type="dxa"/>
              <w:bottom w:w="0" w:type="dxa"/>
              <w:right w:w="108" w:type="dxa"/>
            </w:tcMar>
            <w:vAlign w:val="center"/>
          </w:tcPr>
          <w:p w14:paraId="3224DB86" w14:textId="6EBADD42" w:rsidR="00D90278" w:rsidRPr="00006ABF" w:rsidDel="00E35D67" w:rsidRDefault="00C81459" w:rsidP="00CC4C47">
            <w:pPr>
              <w:spacing w:after="0" w:line="360" w:lineRule="auto"/>
              <w:jc w:val="center"/>
              <w:rPr>
                <w:del w:id="9631" w:author="nadira firinda" w:date="2022-10-29T23:30:00Z"/>
                <w:rFonts w:ascii="Times New Roman" w:hAnsi="Times New Roman" w:cs="Times New Roman"/>
                <w:szCs w:val="20"/>
              </w:rPr>
              <w:pPrChange w:id="9632" w:author="nadira firinda" w:date="2022-10-29T23:37:00Z">
                <w:pPr>
                  <w:spacing w:after="0"/>
                  <w:jc w:val="center"/>
                </w:pPr>
              </w:pPrChange>
            </w:pPr>
            <w:del w:id="9633" w:author="nadira firinda" w:date="2022-10-29T23:30:00Z">
              <w:r w:rsidRPr="00006ABF" w:rsidDel="00E35D67">
                <w:rPr>
                  <w:rFonts w:ascii="Times New Roman" w:hAnsi="Times New Roman" w:cs="Times New Roman"/>
                  <w:szCs w:val="20"/>
                </w:rPr>
                <w:delText>0.990</w:delText>
              </w:r>
              <w:r w:rsidR="008F5167" w:rsidRPr="00006ABF" w:rsidDel="00E35D67">
                <w:rPr>
                  <w:rFonts w:ascii="Times New Roman" w:hAnsi="Times New Roman" w:cs="Times New Roman"/>
                  <w:szCs w:val="20"/>
                </w:rPr>
                <w:delText>2</w:delText>
              </w:r>
              <w:bookmarkStart w:id="9634" w:name="_Toc117979380"/>
              <w:bookmarkStart w:id="9635" w:name="_Toc117981028"/>
              <w:bookmarkEnd w:id="9634"/>
              <w:bookmarkEnd w:id="9635"/>
            </w:del>
          </w:p>
        </w:tc>
        <w:bookmarkStart w:id="9636" w:name="_Toc117979381"/>
        <w:bookmarkStart w:id="9637" w:name="_Toc117981029"/>
        <w:bookmarkEnd w:id="9636"/>
        <w:bookmarkEnd w:id="9637"/>
      </w:tr>
      <w:tr w:rsidR="00D90278" w:rsidRPr="00006ABF" w:rsidDel="00E35D67" w14:paraId="0ED8C0D9" w14:textId="0A5AB959" w:rsidTr="00FE59AD">
        <w:trPr>
          <w:trHeight w:val="433"/>
          <w:del w:id="9638" w:author="nadira firinda" w:date="2022-10-29T23:30:00Z"/>
        </w:trPr>
        <w:tc>
          <w:tcPr>
            <w:tcW w:w="9000" w:type="dxa"/>
            <w:gridSpan w:val="5"/>
            <w:tcBorders>
              <w:top w:val="nil"/>
              <w:left w:val="nil"/>
              <w:bottom w:val="nil"/>
              <w:right w:val="nil"/>
            </w:tcBorders>
            <w:shd w:val="clear" w:color="auto" w:fill="44546A"/>
            <w:tcMar>
              <w:top w:w="15" w:type="dxa"/>
              <w:left w:w="108" w:type="dxa"/>
              <w:bottom w:w="0" w:type="dxa"/>
              <w:right w:w="108" w:type="dxa"/>
            </w:tcMar>
            <w:vAlign w:val="center"/>
            <w:hideMark/>
          </w:tcPr>
          <w:p w14:paraId="5243D1E9" w14:textId="6AFD16A5" w:rsidR="00D90278" w:rsidRPr="00006ABF" w:rsidDel="00E35D67" w:rsidRDefault="00D90278" w:rsidP="00CC4C47">
            <w:pPr>
              <w:spacing w:after="0" w:line="360" w:lineRule="auto"/>
              <w:jc w:val="center"/>
              <w:rPr>
                <w:del w:id="9639" w:author="nadira firinda" w:date="2022-10-29T23:30:00Z"/>
                <w:rFonts w:ascii="Times New Roman" w:hAnsi="Times New Roman" w:cs="Times New Roman"/>
                <w:szCs w:val="20"/>
              </w:rPr>
              <w:pPrChange w:id="9640" w:author="nadira firinda" w:date="2022-10-29T23:37:00Z">
                <w:pPr>
                  <w:spacing w:after="0"/>
                  <w:jc w:val="center"/>
                </w:pPr>
              </w:pPrChange>
            </w:pPr>
            <w:del w:id="9641" w:author="nadira firinda" w:date="2022-10-29T23:30:00Z">
              <w:r w:rsidRPr="00006ABF" w:rsidDel="00E35D67">
                <w:rPr>
                  <w:rFonts w:ascii="Times New Roman" w:hAnsi="Times New Roman" w:cs="Times New Roman"/>
                  <w:b/>
                  <w:bCs/>
                  <w:color w:val="FFFFFF" w:themeColor="background1"/>
                  <w:szCs w:val="20"/>
                </w:rPr>
                <w:delText>Persamaan Jangka Pendek</w:delText>
              </w:r>
              <w:bookmarkStart w:id="9642" w:name="_Toc117979382"/>
              <w:bookmarkStart w:id="9643" w:name="_Toc117981030"/>
              <w:bookmarkEnd w:id="9642"/>
              <w:bookmarkEnd w:id="9643"/>
            </w:del>
          </w:p>
        </w:tc>
        <w:bookmarkStart w:id="9644" w:name="_Toc117979383"/>
        <w:bookmarkStart w:id="9645" w:name="_Toc117981031"/>
        <w:bookmarkEnd w:id="9644"/>
        <w:bookmarkEnd w:id="9645"/>
      </w:tr>
      <w:tr w:rsidR="00D90278" w:rsidRPr="00006ABF" w:rsidDel="00E35D67" w14:paraId="2861CC97" w14:textId="2DC18101" w:rsidTr="00FE59AD">
        <w:trPr>
          <w:trHeight w:val="433"/>
          <w:del w:id="9646" w:author="nadira firinda" w:date="2022-10-29T23:30:00Z"/>
        </w:trPr>
        <w:tc>
          <w:tcPr>
            <w:tcW w:w="9000" w:type="dxa"/>
            <w:gridSpan w:val="5"/>
            <w:tcBorders>
              <w:top w:val="nil"/>
              <w:left w:val="nil"/>
              <w:bottom w:val="nil"/>
              <w:right w:val="nil"/>
            </w:tcBorders>
            <w:shd w:val="clear" w:color="auto" w:fill="4472C4"/>
            <w:tcMar>
              <w:top w:w="15" w:type="dxa"/>
              <w:left w:w="108" w:type="dxa"/>
              <w:bottom w:w="0" w:type="dxa"/>
              <w:right w:w="108" w:type="dxa"/>
            </w:tcMar>
            <w:vAlign w:val="center"/>
            <w:hideMark/>
          </w:tcPr>
          <w:p w14:paraId="46A846DB" w14:textId="7206F10B" w:rsidR="00683B1C" w:rsidRPr="00006ABF" w:rsidDel="00E35D67" w:rsidRDefault="00683B1C" w:rsidP="00CC4C47">
            <w:pPr>
              <w:spacing w:after="0" w:line="360" w:lineRule="auto"/>
              <w:rPr>
                <w:del w:id="9647" w:author="nadira firinda" w:date="2022-10-29T23:30:00Z"/>
                <w:rFonts w:ascii="Times New Roman" w:hAnsi="Times New Roman" w:cs="Times New Roman"/>
                <w:b/>
                <w:bCs/>
                <w:color w:val="FFFFFF" w:themeColor="background1"/>
                <w:szCs w:val="20"/>
              </w:rPr>
              <w:pPrChange w:id="9648" w:author="nadira firinda" w:date="2022-10-29T23:37:00Z">
                <w:pPr>
                  <w:spacing w:after="0"/>
                </w:pPr>
              </w:pPrChange>
            </w:pPr>
            <w:del w:id="9649" w:author="nadira firinda" w:date="2022-10-29T23:30:00Z">
              <w:r w:rsidRPr="00006ABF" w:rsidDel="00E35D67">
                <w:rPr>
                  <w:rFonts w:ascii="Times New Roman" w:hAnsi="Times New Roman" w:cs="Times New Roman"/>
                  <w:b/>
                  <w:bCs/>
                  <w:color w:val="FFFFFF" w:themeColor="background1"/>
                  <w:szCs w:val="20"/>
                </w:rPr>
                <w:delText>Dependent variable: Perdagangan Besar dan Eceran</w:delText>
              </w:r>
              <w:bookmarkStart w:id="9650" w:name="_Toc117979384"/>
              <w:bookmarkStart w:id="9651" w:name="_Toc117981032"/>
              <w:bookmarkEnd w:id="9650"/>
              <w:bookmarkEnd w:id="9651"/>
            </w:del>
          </w:p>
          <w:p w14:paraId="1EE73ED2" w14:textId="10F54E17" w:rsidR="00D90278" w:rsidRPr="00006ABF" w:rsidDel="00E35D67" w:rsidRDefault="00683B1C" w:rsidP="00CC4C47">
            <w:pPr>
              <w:spacing w:after="0" w:line="360" w:lineRule="auto"/>
              <w:rPr>
                <w:del w:id="9652" w:author="nadira firinda" w:date="2022-10-29T23:30:00Z"/>
                <w:rFonts w:ascii="Times New Roman" w:hAnsi="Times New Roman" w:cs="Times New Roman"/>
                <w:szCs w:val="20"/>
              </w:rPr>
              <w:pPrChange w:id="9653" w:author="nadira firinda" w:date="2022-10-29T23:37:00Z">
                <w:pPr>
                  <w:spacing w:after="0"/>
                </w:pPr>
              </w:pPrChange>
            </w:pPr>
            <w:del w:id="9654" w:author="nadira firinda" w:date="2022-10-29T23:30:00Z">
              <w:r w:rsidRPr="00006ABF" w:rsidDel="00E35D67">
                <w:rPr>
                  <w:rFonts w:ascii="Times New Roman" w:hAnsi="Times New Roman" w:cs="Times New Roman"/>
                  <w:b/>
                  <w:bCs/>
                  <w:color w:val="FFFFFF" w:themeColor="background1"/>
                  <w:szCs w:val="20"/>
                </w:rPr>
                <w:delText>LOG(G07WRMRL/ G07WRMRL_SF)</w:delText>
              </w:r>
              <w:bookmarkStart w:id="9655" w:name="_Toc117979385"/>
              <w:bookmarkStart w:id="9656" w:name="_Toc117981033"/>
              <w:bookmarkEnd w:id="9655"/>
              <w:bookmarkEnd w:id="9656"/>
            </w:del>
          </w:p>
        </w:tc>
        <w:bookmarkStart w:id="9657" w:name="_Toc117979386"/>
        <w:bookmarkStart w:id="9658" w:name="_Toc117981034"/>
        <w:bookmarkEnd w:id="9657"/>
        <w:bookmarkEnd w:id="9658"/>
      </w:tr>
      <w:tr w:rsidR="00D90278" w:rsidRPr="00006ABF" w:rsidDel="00E35D67" w14:paraId="549307F6" w14:textId="20043B42" w:rsidTr="00FE59AD">
        <w:trPr>
          <w:trHeight w:val="433"/>
          <w:del w:id="9659" w:author="nadira firinda" w:date="2022-10-29T23:30:00Z"/>
        </w:trPr>
        <w:tc>
          <w:tcPr>
            <w:tcW w:w="3969" w:type="dxa"/>
            <w:tcBorders>
              <w:top w:val="nil"/>
              <w:left w:val="nil"/>
              <w:bottom w:val="nil"/>
              <w:right w:val="nil"/>
            </w:tcBorders>
            <w:shd w:val="clear" w:color="auto" w:fill="FFC000"/>
            <w:tcMar>
              <w:top w:w="15" w:type="dxa"/>
              <w:left w:w="108" w:type="dxa"/>
              <w:bottom w:w="0" w:type="dxa"/>
              <w:right w:w="108" w:type="dxa"/>
            </w:tcMar>
            <w:vAlign w:val="center"/>
            <w:hideMark/>
          </w:tcPr>
          <w:p w14:paraId="4AF28F93" w14:textId="61109291" w:rsidR="00D90278" w:rsidRPr="00006ABF" w:rsidDel="00E35D67" w:rsidRDefault="00D90278" w:rsidP="00CC4C47">
            <w:pPr>
              <w:spacing w:after="0" w:line="360" w:lineRule="auto"/>
              <w:rPr>
                <w:del w:id="9660" w:author="nadira firinda" w:date="2022-10-29T23:30:00Z"/>
                <w:rFonts w:ascii="Times New Roman" w:hAnsi="Times New Roman" w:cs="Times New Roman"/>
                <w:szCs w:val="20"/>
              </w:rPr>
              <w:pPrChange w:id="9661" w:author="nadira firinda" w:date="2022-10-29T23:37:00Z">
                <w:pPr>
                  <w:spacing w:after="0"/>
                </w:pPr>
              </w:pPrChange>
            </w:pPr>
            <w:del w:id="9662" w:author="nadira firinda" w:date="2022-10-29T23:30:00Z">
              <w:r w:rsidRPr="00006ABF" w:rsidDel="00E35D67">
                <w:rPr>
                  <w:rFonts w:ascii="Times New Roman" w:hAnsi="Times New Roman" w:cs="Times New Roman"/>
                  <w:b/>
                  <w:bCs/>
                  <w:szCs w:val="20"/>
                </w:rPr>
                <w:delText>Explanatory Variables</w:delText>
              </w:r>
              <w:bookmarkStart w:id="9663" w:name="_Toc117979387"/>
              <w:bookmarkStart w:id="9664" w:name="_Toc117981035"/>
              <w:bookmarkEnd w:id="9663"/>
              <w:bookmarkEnd w:id="9664"/>
            </w:del>
          </w:p>
        </w:tc>
        <w:tc>
          <w:tcPr>
            <w:tcW w:w="2694" w:type="dxa"/>
            <w:gridSpan w:val="2"/>
            <w:tcBorders>
              <w:top w:val="nil"/>
              <w:left w:val="nil"/>
              <w:bottom w:val="nil"/>
              <w:right w:val="nil"/>
            </w:tcBorders>
            <w:shd w:val="clear" w:color="auto" w:fill="FFC000"/>
            <w:vAlign w:val="center"/>
          </w:tcPr>
          <w:p w14:paraId="567AE89F" w14:textId="53D3ACE6" w:rsidR="00D90278" w:rsidRPr="00006ABF" w:rsidDel="00E35D67" w:rsidRDefault="00D90278" w:rsidP="00CC4C47">
            <w:pPr>
              <w:spacing w:after="0" w:line="360" w:lineRule="auto"/>
              <w:rPr>
                <w:del w:id="9665" w:author="nadira firinda" w:date="2022-10-29T23:30:00Z"/>
                <w:rFonts w:ascii="Times New Roman" w:hAnsi="Times New Roman" w:cs="Times New Roman"/>
                <w:szCs w:val="20"/>
              </w:rPr>
              <w:pPrChange w:id="9666" w:author="nadira firinda" w:date="2022-10-29T23:37:00Z">
                <w:pPr>
                  <w:spacing w:after="0"/>
                </w:pPr>
              </w:pPrChange>
            </w:pPr>
            <w:bookmarkStart w:id="9667" w:name="_Toc117979388"/>
            <w:bookmarkStart w:id="9668" w:name="_Toc117981036"/>
            <w:bookmarkEnd w:id="9667"/>
            <w:bookmarkEnd w:id="9668"/>
          </w:p>
        </w:tc>
        <w:tc>
          <w:tcPr>
            <w:tcW w:w="1134" w:type="dxa"/>
            <w:tcBorders>
              <w:top w:val="nil"/>
              <w:left w:val="nil"/>
              <w:bottom w:val="nil"/>
              <w:right w:val="nil"/>
            </w:tcBorders>
            <w:shd w:val="clear" w:color="auto" w:fill="FFC000"/>
            <w:tcMar>
              <w:top w:w="15" w:type="dxa"/>
              <w:left w:w="108" w:type="dxa"/>
              <w:bottom w:w="0" w:type="dxa"/>
              <w:right w:w="108" w:type="dxa"/>
            </w:tcMar>
            <w:vAlign w:val="center"/>
            <w:hideMark/>
          </w:tcPr>
          <w:p w14:paraId="443AFD05" w14:textId="704EE185" w:rsidR="00D90278" w:rsidRPr="00006ABF" w:rsidDel="00E35D67" w:rsidRDefault="00D90278" w:rsidP="00CC4C47">
            <w:pPr>
              <w:spacing w:after="0" w:line="360" w:lineRule="auto"/>
              <w:rPr>
                <w:del w:id="9669" w:author="nadira firinda" w:date="2022-10-29T23:30:00Z"/>
                <w:rFonts w:ascii="Times New Roman" w:hAnsi="Times New Roman" w:cs="Times New Roman"/>
                <w:noProof/>
                <w:szCs w:val="20"/>
              </w:rPr>
              <w:pPrChange w:id="9670" w:author="nadira firinda" w:date="2022-10-29T23:37:00Z">
                <w:pPr>
                  <w:spacing w:after="0"/>
                </w:pPr>
              </w:pPrChange>
            </w:pPr>
            <w:del w:id="9671" w:author="nadira firinda" w:date="2022-10-29T23:30:00Z">
              <w:r w:rsidRPr="00006ABF" w:rsidDel="00E35D67">
                <w:rPr>
                  <w:rFonts w:ascii="Times New Roman" w:hAnsi="Times New Roman" w:cs="Times New Roman"/>
                  <w:b/>
                  <w:bCs/>
                  <w:noProof/>
                  <w:szCs w:val="20"/>
                  <w:lang w:val="en-GB"/>
                </w:rPr>
                <w:delText>Koefisien</w:delText>
              </w:r>
              <w:bookmarkStart w:id="9672" w:name="_Toc117979389"/>
              <w:bookmarkStart w:id="9673" w:name="_Toc117981037"/>
              <w:bookmarkEnd w:id="9672"/>
              <w:bookmarkEnd w:id="9673"/>
            </w:del>
          </w:p>
        </w:tc>
        <w:tc>
          <w:tcPr>
            <w:tcW w:w="1203" w:type="dxa"/>
            <w:tcBorders>
              <w:top w:val="nil"/>
              <w:left w:val="nil"/>
              <w:bottom w:val="nil"/>
              <w:right w:val="nil"/>
            </w:tcBorders>
            <w:shd w:val="clear" w:color="auto" w:fill="FFC000"/>
            <w:vAlign w:val="center"/>
          </w:tcPr>
          <w:p w14:paraId="260979D1" w14:textId="1D2E9B30" w:rsidR="00D90278" w:rsidRPr="00006ABF" w:rsidDel="00E35D67" w:rsidRDefault="00D90278" w:rsidP="00CC4C47">
            <w:pPr>
              <w:spacing w:after="0" w:line="360" w:lineRule="auto"/>
              <w:rPr>
                <w:del w:id="9674" w:author="nadira firinda" w:date="2022-10-29T23:30:00Z"/>
                <w:rFonts w:ascii="Times New Roman" w:hAnsi="Times New Roman" w:cs="Times New Roman"/>
                <w:szCs w:val="20"/>
              </w:rPr>
              <w:pPrChange w:id="9675" w:author="nadira firinda" w:date="2022-10-29T23:37:00Z">
                <w:pPr>
                  <w:spacing w:after="0"/>
                </w:pPr>
              </w:pPrChange>
            </w:pPr>
            <w:bookmarkStart w:id="9676" w:name="_Toc117979390"/>
            <w:bookmarkStart w:id="9677" w:name="_Toc117981038"/>
            <w:bookmarkEnd w:id="9676"/>
            <w:bookmarkEnd w:id="9677"/>
          </w:p>
        </w:tc>
        <w:bookmarkStart w:id="9678" w:name="_Toc117979391"/>
        <w:bookmarkStart w:id="9679" w:name="_Toc117981039"/>
        <w:bookmarkEnd w:id="9678"/>
        <w:bookmarkEnd w:id="9679"/>
      </w:tr>
      <w:tr w:rsidR="008F5167" w:rsidRPr="00006ABF" w:rsidDel="00E35D67" w14:paraId="5D4F19B9" w14:textId="5266DE3D" w:rsidTr="00015FEE">
        <w:trPr>
          <w:trHeight w:val="433"/>
          <w:del w:id="9680" w:author="nadira firinda" w:date="2022-10-29T23:30:00Z"/>
        </w:trPr>
        <w:tc>
          <w:tcPr>
            <w:tcW w:w="3969" w:type="dxa"/>
            <w:tcBorders>
              <w:top w:val="dotted" w:sz="8" w:space="0" w:color="7F7F7F"/>
              <w:left w:val="nil"/>
              <w:bottom w:val="dotted" w:sz="8" w:space="0" w:color="7F7F7F"/>
              <w:right w:val="dotted" w:sz="8" w:space="0" w:color="7F7F7F"/>
            </w:tcBorders>
            <w:shd w:val="clear" w:color="auto" w:fill="auto"/>
            <w:tcMar>
              <w:top w:w="15" w:type="dxa"/>
              <w:left w:w="108" w:type="dxa"/>
              <w:bottom w:w="0" w:type="dxa"/>
              <w:right w:w="108" w:type="dxa"/>
            </w:tcMar>
          </w:tcPr>
          <w:p w14:paraId="4CC84CE3" w14:textId="17FF9AE3" w:rsidR="008F5167" w:rsidRPr="00006ABF" w:rsidDel="00E35D67" w:rsidRDefault="008F5167" w:rsidP="00CC4C47">
            <w:pPr>
              <w:spacing w:line="360" w:lineRule="auto"/>
              <w:rPr>
                <w:del w:id="9681" w:author="nadira firinda" w:date="2022-10-29T23:30:00Z"/>
                <w:rFonts w:ascii="Times New Roman" w:hAnsi="Times New Roman" w:cs="Times New Roman"/>
              </w:rPr>
              <w:pPrChange w:id="9682" w:author="nadira firinda" w:date="2022-10-29T23:37:00Z">
                <w:pPr/>
              </w:pPrChange>
            </w:pPr>
            <w:del w:id="9683" w:author="nadira firinda" w:date="2022-10-29T23:30:00Z">
              <w:r w:rsidRPr="00006ABF" w:rsidDel="00E35D67">
                <w:rPr>
                  <w:rFonts w:ascii="Times New Roman" w:hAnsi="Times New Roman" w:cs="Times New Roman"/>
                </w:rPr>
                <w:delText>LOG(INBRL/INBRL_SF)</w:delText>
              </w:r>
              <w:bookmarkStart w:id="9684" w:name="_Toc117979392"/>
              <w:bookmarkStart w:id="9685" w:name="_Toc117981040"/>
              <w:bookmarkEnd w:id="9684"/>
              <w:bookmarkEnd w:id="9685"/>
            </w:del>
          </w:p>
        </w:tc>
        <w:tc>
          <w:tcPr>
            <w:tcW w:w="2694" w:type="dxa"/>
            <w:gridSpan w:val="2"/>
            <w:tcBorders>
              <w:top w:val="dotted" w:sz="8" w:space="0" w:color="7F7F7F"/>
              <w:left w:val="dotted" w:sz="8" w:space="0" w:color="7F7F7F"/>
              <w:bottom w:val="dotted" w:sz="8" w:space="0" w:color="7F7F7F"/>
              <w:right w:val="dotted" w:sz="8" w:space="0" w:color="7F7F7F"/>
            </w:tcBorders>
            <w:shd w:val="clear" w:color="auto" w:fill="auto"/>
            <w:tcMar>
              <w:top w:w="15" w:type="dxa"/>
              <w:left w:w="108" w:type="dxa"/>
              <w:bottom w:w="0" w:type="dxa"/>
              <w:right w:w="108" w:type="dxa"/>
            </w:tcMar>
            <w:vAlign w:val="center"/>
          </w:tcPr>
          <w:p w14:paraId="3B3A8FF5" w14:textId="607848E6" w:rsidR="008F5167" w:rsidRPr="00006ABF" w:rsidDel="00E35D67" w:rsidRDefault="008F5167" w:rsidP="00CC4C47">
            <w:pPr>
              <w:spacing w:after="0" w:line="360" w:lineRule="auto"/>
              <w:rPr>
                <w:del w:id="9686" w:author="nadira firinda" w:date="2022-10-29T23:30:00Z"/>
                <w:rFonts w:ascii="Times New Roman" w:hAnsi="Times New Roman" w:cs="Times New Roman"/>
                <w:szCs w:val="20"/>
              </w:rPr>
              <w:pPrChange w:id="9687" w:author="nadira firinda" w:date="2022-10-29T23:37:00Z">
                <w:pPr>
                  <w:spacing w:after="0"/>
                </w:pPr>
              </w:pPrChange>
            </w:pPr>
            <w:del w:id="9688" w:author="nadira firinda" w:date="2022-10-29T23:30:00Z">
              <w:r w:rsidRPr="00006ABF" w:rsidDel="00E35D67">
                <w:rPr>
                  <w:rFonts w:ascii="Times New Roman" w:hAnsi="Times New Roman" w:cs="Times New Roman"/>
                  <w:szCs w:val="20"/>
                </w:rPr>
                <w:delText>Investasi Non Bangunan</w:delText>
              </w:r>
              <w:bookmarkStart w:id="9689" w:name="_Toc117979393"/>
              <w:bookmarkStart w:id="9690" w:name="_Toc117981041"/>
              <w:bookmarkEnd w:id="9689"/>
              <w:bookmarkEnd w:id="9690"/>
            </w:del>
          </w:p>
        </w:tc>
        <w:tc>
          <w:tcPr>
            <w:tcW w:w="1134" w:type="dxa"/>
            <w:tcBorders>
              <w:top w:val="dotted" w:sz="8" w:space="0" w:color="7F7F7F"/>
              <w:left w:val="dotted" w:sz="8" w:space="0" w:color="7F7F7F"/>
              <w:bottom w:val="dotted" w:sz="8" w:space="0" w:color="7F7F7F"/>
              <w:right w:val="dotted" w:sz="8" w:space="0" w:color="7F7F7F"/>
            </w:tcBorders>
            <w:shd w:val="clear" w:color="auto" w:fill="auto"/>
            <w:tcMar>
              <w:top w:w="15" w:type="dxa"/>
              <w:left w:w="108" w:type="dxa"/>
              <w:bottom w:w="0" w:type="dxa"/>
              <w:right w:w="108" w:type="dxa"/>
            </w:tcMar>
          </w:tcPr>
          <w:p w14:paraId="50B18EA2" w14:textId="44EDC93C" w:rsidR="008F5167" w:rsidRPr="00006ABF" w:rsidDel="00E35D67" w:rsidRDefault="008F5167" w:rsidP="00CC4C47">
            <w:pPr>
              <w:spacing w:line="360" w:lineRule="auto"/>
              <w:jc w:val="center"/>
              <w:rPr>
                <w:del w:id="9691" w:author="nadira firinda" w:date="2022-10-29T23:30:00Z"/>
                <w:rFonts w:ascii="Times New Roman" w:hAnsi="Times New Roman" w:cs="Times New Roman"/>
              </w:rPr>
              <w:pPrChange w:id="9692" w:author="nadira firinda" w:date="2022-10-29T23:37:00Z">
                <w:pPr>
                  <w:jc w:val="center"/>
                </w:pPr>
              </w:pPrChange>
            </w:pPr>
            <w:del w:id="9693" w:author="nadira firinda" w:date="2022-10-29T23:30:00Z">
              <w:r w:rsidRPr="00006ABF" w:rsidDel="00E35D67">
                <w:rPr>
                  <w:rFonts w:ascii="Times New Roman" w:hAnsi="Times New Roman" w:cs="Times New Roman"/>
                </w:rPr>
                <w:delText>0.0463</w:delText>
              </w:r>
              <w:bookmarkStart w:id="9694" w:name="_Toc117979394"/>
              <w:bookmarkStart w:id="9695" w:name="_Toc117981042"/>
              <w:bookmarkEnd w:id="9694"/>
              <w:bookmarkEnd w:id="9695"/>
            </w:del>
          </w:p>
        </w:tc>
        <w:tc>
          <w:tcPr>
            <w:tcW w:w="1203" w:type="dxa"/>
            <w:tcBorders>
              <w:top w:val="dotted" w:sz="8" w:space="0" w:color="7F7F7F"/>
              <w:left w:val="dotted" w:sz="8" w:space="0" w:color="7F7F7F"/>
              <w:bottom w:val="dotted" w:sz="8" w:space="0" w:color="7F7F7F"/>
              <w:right w:val="nil"/>
            </w:tcBorders>
            <w:shd w:val="clear" w:color="auto" w:fill="auto"/>
            <w:tcMar>
              <w:top w:w="15" w:type="dxa"/>
              <w:left w:w="108" w:type="dxa"/>
              <w:bottom w:w="0" w:type="dxa"/>
              <w:right w:w="108" w:type="dxa"/>
            </w:tcMar>
            <w:vAlign w:val="center"/>
          </w:tcPr>
          <w:p w14:paraId="46B9B485" w14:textId="714DD810" w:rsidR="008F5167" w:rsidRPr="00006ABF" w:rsidDel="00E35D67" w:rsidRDefault="008F5167" w:rsidP="00CC4C47">
            <w:pPr>
              <w:spacing w:after="0" w:line="360" w:lineRule="auto"/>
              <w:jc w:val="center"/>
              <w:rPr>
                <w:del w:id="9696" w:author="nadira firinda" w:date="2022-10-29T23:30:00Z"/>
                <w:rFonts w:ascii="Times New Roman" w:hAnsi="Times New Roman" w:cs="Times New Roman"/>
                <w:szCs w:val="20"/>
              </w:rPr>
              <w:pPrChange w:id="9697" w:author="nadira firinda" w:date="2022-10-29T23:37:00Z">
                <w:pPr>
                  <w:spacing w:after="0"/>
                  <w:jc w:val="center"/>
                </w:pPr>
              </w:pPrChange>
            </w:pPr>
            <w:bookmarkStart w:id="9698" w:name="_Toc117979395"/>
            <w:bookmarkStart w:id="9699" w:name="_Toc117981043"/>
            <w:bookmarkEnd w:id="9698"/>
            <w:bookmarkEnd w:id="9699"/>
          </w:p>
        </w:tc>
        <w:bookmarkStart w:id="9700" w:name="_Toc117979396"/>
        <w:bookmarkStart w:id="9701" w:name="_Toc117981044"/>
        <w:bookmarkEnd w:id="9700"/>
        <w:bookmarkEnd w:id="9701"/>
      </w:tr>
      <w:tr w:rsidR="0045262A" w:rsidRPr="00006ABF" w:rsidDel="00E35D67" w14:paraId="22A0B86E" w14:textId="72C98708" w:rsidTr="00015FEE">
        <w:trPr>
          <w:trHeight w:val="433"/>
          <w:del w:id="9702" w:author="nadira firinda" w:date="2022-10-29T23:30:00Z"/>
        </w:trPr>
        <w:tc>
          <w:tcPr>
            <w:tcW w:w="3969" w:type="dxa"/>
            <w:tcBorders>
              <w:top w:val="dotted" w:sz="8" w:space="0" w:color="7F7F7F"/>
              <w:left w:val="nil"/>
              <w:bottom w:val="dotted" w:sz="8" w:space="0" w:color="7F7F7F"/>
              <w:right w:val="dotted" w:sz="8" w:space="0" w:color="7F7F7F"/>
            </w:tcBorders>
            <w:shd w:val="clear" w:color="auto" w:fill="auto"/>
            <w:tcMar>
              <w:top w:w="15" w:type="dxa"/>
              <w:left w:w="108" w:type="dxa"/>
              <w:bottom w:w="0" w:type="dxa"/>
              <w:right w:w="108" w:type="dxa"/>
            </w:tcMar>
          </w:tcPr>
          <w:p w14:paraId="27A55BAF" w14:textId="7E56CF6D" w:rsidR="0045262A" w:rsidRPr="00006ABF" w:rsidDel="00E35D67" w:rsidRDefault="0045262A" w:rsidP="00CC4C47">
            <w:pPr>
              <w:spacing w:line="360" w:lineRule="auto"/>
              <w:rPr>
                <w:del w:id="9703" w:author="nadira firinda" w:date="2022-10-29T23:30:00Z"/>
                <w:rFonts w:ascii="Times New Roman" w:hAnsi="Times New Roman" w:cs="Times New Roman"/>
              </w:rPr>
              <w:pPrChange w:id="9704" w:author="nadira firinda" w:date="2022-10-29T23:37:00Z">
                <w:pPr/>
              </w:pPrChange>
            </w:pPr>
            <w:del w:id="9705" w:author="nadira firinda" w:date="2022-10-29T23:30:00Z">
              <w:r w:rsidRPr="00006ABF" w:rsidDel="00E35D67">
                <w:rPr>
                  <w:rFonts w:ascii="Times New Roman" w:hAnsi="Times New Roman" w:cs="Times New Roman"/>
                </w:rPr>
                <w:delText>DLOG(CSPLRL/CSPLRL_SF)</w:delText>
              </w:r>
              <w:bookmarkStart w:id="9706" w:name="_Toc117979397"/>
              <w:bookmarkStart w:id="9707" w:name="_Toc117981045"/>
              <w:bookmarkEnd w:id="9706"/>
              <w:bookmarkEnd w:id="9707"/>
            </w:del>
          </w:p>
        </w:tc>
        <w:tc>
          <w:tcPr>
            <w:tcW w:w="2694" w:type="dxa"/>
            <w:gridSpan w:val="2"/>
            <w:tcBorders>
              <w:top w:val="dotted" w:sz="8" w:space="0" w:color="7F7F7F"/>
              <w:left w:val="dotted" w:sz="8" w:space="0" w:color="7F7F7F"/>
              <w:bottom w:val="dotted" w:sz="8" w:space="0" w:color="7F7F7F"/>
              <w:right w:val="dotted" w:sz="8" w:space="0" w:color="7F7F7F"/>
            </w:tcBorders>
            <w:shd w:val="clear" w:color="auto" w:fill="auto"/>
            <w:tcMar>
              <w:top w:w="15" w:type="dxa"/>
              <w:left w:w="108" w:type="dxa"/>
              <w:bottom w:w="0" w:type="dxa"/>
              <w:right w:w="108" w:type="dxa"/>
            </w:tcMar>
            <w:vAlign w:val="center"/>
          </w:tcPr>
          <w:p w14:paraId="0DBB10F5" w14:textId="069E528E" w:rsidR="0045262A" w:rsidRPr="00006ABF" w:rsidDel="00E35D67" w:rsidRDefault="0045262A" w:rsidP="00CC4C47">
            <w:pPr>
              <w:spacing w:after="0" w:line="360" w:lineRule="auto"/>
              <w:rPr>
                <w:del w:id="9708" w:author="nadira firinda" w:date="2022-10-29T23:30:00Z"/>
                <w:rFonts w:ascii="Times New Roman" w:hAnsi="Times New Roman" w:cs="Times New Roman"/>
                <w:szCs w:val="20"/>
              </w:rPr>
              <w:pPrChange w:id="9709" w:author="nadira firinda" w:date="2022-10-29T23:37:00Z">
                <w:pPr>
                  <w:spacing w:after="0"/>
                </w:pPr>
              </w:pPrChange>
            </w:pPr>
            <w:del w:id="9710" w:author="nadira firinda" w:date="2022-10-29T23:30:00Z">
              <w:r w:rsidRPr="00006ABF" w:rsidDel="00E35D67">
                <w:rPr>
                  <w:rFonts w:ascii="Times New Roman" w:hAnsi="Times New Roman" w:cs="Times New Roman"/>
                  <w:szCs w:val="20"/>
                </w:rPr>
                <w:delText>Konsumsi Swasta</w:delText>
              </w:r>
              <w:bookmarkStart w:id="9711" w:name="_Toc117979398"/>
              <w:bookmarkStart w:id="9712" w:name="_Toc117981046"/>
              <w:bookmarkEnd w:id="9711"/>
              <w:bookmarkEnd w:id="9712"/>
            </w:del>
          </w:p>
        </w:tc>
        <w:tc>
          <w:tcPr>
            <w:tcW w:w="1134" w:type="dxa"/>
            <w:tcBorders>
              <w:top w:val="dotted" w:sz="8" w:space="0" w:color="7F7F7F"/>
              <w:left w:val="dotted" w:sz="8" w:space="0" w:color="7F7F7F"/>
              <w:bottom w:val="dotted" w:sz="8" w:space="0" w:color="7F7F7F"/>
              <w:right w:val="dotted" w:sz="8" w:space="0" w:color="7F7F7F"/>
            </w:tcBorders>
            <w:shd w:val="clear" w:color="auto" w:fill="auto"/>
            <w:tcMar>
              <w:top w:w="15" w:type="dxa"/>
              <w:left w:w="108" w:type="dxa"/>
              <w:bottom w:w="0" w:type="dxa"/>
              <w:right w:w="108" w:type="dxa"/>
            </w:tcMar>
          </w:tcPr>
          <w:p w14:paraId="5C864C50" w14:textId="44A726CE" w:rsidR="0045262A" w:rsidRPr="00006ABF" w:rsidDel="00E35D67" w:rsidRDefault="008F5167" w:rsidP="00CC4C47">
            <w:pPr>
              <w:spacing w:line="360" w:lineRule="auto"/>
              <w:jc w:val="center"/>
              <w:rPr>
                <w:del w:id="9713" w:author="nadira firinda" w:date="2022-10-29T23:30:00Z"/>
                <w:rFonts w:ascii="Times New Roman" w:hAnsi="Times New Roman" w:cs="Times New Roman"/>
              </w:rPr>
              <w:pPrChange w:id="9714" w:author="nadira firinda" w:date="2022-10-29T23:37:00Z">
                <w:pPr>
                  <w:jc w:val="center"/>
                </w:pPr>
              </w:pPrChange>
            </w:pPr>
            <w:del w:id="9715" w:author="nadira firinda" w:date="2022-10-29T23:30:00Z">
              <w:r w:rsidRPr="00006ABF" w:rsidDel="00E35D67">
                <w:rPr>
                  <w:rFonts w:ascii="Times New Roman" w:hAnsi="Times New Roman" w:cs="Times New Roman"/>
                </w:rPr>
                <w:delText>0.9902</w:delText>
              </w:r>
              <w:bookmarkStart w:id="9716" w:name="_Toc117979399"/>
              <w:bookmarkStart w:id="9717" w:name="_Toc117981047"/>
              <w:bookmarkEnd w:id="9716"/>
              <w:bookmarkEnd w:id="9717"/>
            </w:del>
          </w:p>
        </w:tc>
        <w:tc>
          <w:tcPr>
            <w:tcW w:w="1203" w:type="dxa"/>
            <w:tcBorders>
              <w:top w:val="dotted" w:sz="8" w:space="0" w:color="7F7F7F"/>
              <w:left w:val="dotted" w:sz="8" w:space="0" w:color="7F7F7F"/>
              <w:bottom w:val="dotted" w:sz="8" w:space="0" w:color="7F7F7F"/>
              <w:right w:val="nil"/>
            </w:tcBorders>
            <w:shd w:val="clear" w:color="auto" w:fill="auto"/>
            <w:tcMar>
              <w:top w:w="15" w:type="dxa"/>
              <w:left w:w="108" w:type="dxa"/>
              <w:bottom w:w="0" w:type="dxa"/>
              <w:right w:w="108" w:type="dxa"/>
            </w:tcMar>
            <w:vAlign w:val="center"/>
          </w:tcPr>
          <w:p w14:paraId="272A7394" w14:textId="577D08DA" w:rsidR="0045262A" w:rsidRPr="00006ABF" w:rsidDel="00E35D67" w:rsidRDefault="0045262A" w:rsidP="00CC4C47">
            <w:pPr>
              <w:spacing w:after="0" w:line="360" w:lineRule="auto"/>
              <w:jc w:val="center"/>
              <w:rPr>
                <w:del w:id="9718" w:author="nadira firinda" w:date="2022-10-29T23:30:00Z"/>
                <w:rFonts w:ascii="Times New Roman" w:hAnsi="Times New Roman" w:cs="Times New Roman"/>
                <w:szCs w:val="20"/>
              </w:rPr>
              <w:pPrChange w:id="9719" w:author="nadira firinda" w:date="2022-10-29T23:37:00Z">
                <w:pPr>
                  <w:spacing w:after="0"/>
                  <w:jc w:val="center"/>
                </w:pPr>
              </w:pPrChange>
            </w:pPr>
            <w:del w:id="9720" w:author="nadira firinda" w:date="2022-10-29T23:30:00Z">
              <w:r w:rsidRPr="00006ABF" w:rsidDel="00E35D67">
                <w:rPr>
                  <w:rFonts w:ascii="Times New Roman" w:hAnsi="Times New Roman" w:cs="Times New Roman"/>
                  <w:szCs w:val="20"/>
                </w:rPr>
                <w:delText>*</w:delText>
              </w:r>
              <w:r w:rsidR="008F5167" w:rsidRPr="00006ABF" w:rsidDel="00E35D67">
                <w:rPr>
                  <w:rFonts w:ascii="Times New Roman" w:hAnsi="Times New Roman" w:cs="Times New Roman"/>
                  <w:szCs w:val="20"/>
                </w:rPr>
                <w:delText>**</w:delText>
              </w:r>
              <w:bookmarkStart w:id="9721" w:name="_Toc117979400"/>
              <w:bookmarkStart w:id="9722" w:name="_Toc117981048"/>
              <w:bookmarkEnd w:id="9721"/>
              <w:bookmarkEnd w:id="9722"/>
            </w:del>
          </w:p>
        </w:tc>
        <w:bookmarkStart w:id="9723" w:name="_Toc117979401"/>
        <w:bookmarkStart w:id="9724" w:name="_Toc117981049"/>
        <w:bookmarkEnd w:id="9723"/>
        <w:bookmarkEnd w:id="9724"/>
      </w:tr>
      <w:tr w:rsidR="0045262A" w:rsidRPr="00006ABF" w:rsidDel="00E35D67" w14:paraId="1611B232" w14:textId="3056BFF6" w:rsidTr="00015FEE">
        <w:trPr>
          <w:trHeight w:val="433"/>
          <w:del w:id="9725" w:author="nadira firinda" w:date="2022-10-29T23:30:00Z"/>
        </w:trPr>
        <w:tc>
          <w:tcPr>
            <w:tcW w:w="3969" w:type="dxa"/>
            <w:tcBorders>
              <w:top w:val="dotted" w:sz="8" w:space="0" w:color="7F7F7F"/>
              <w:left w:val="nil"/>
              <w:bottom w:val="dotted" w:sz="8" w:space="0" w:color="7F7F7F"/>
              <w:right w:val="dotted" w:sz="8" w:space="0" w:color="7F7F7F"/>
            </w:tcBorders>
            <w:shd w:val="clear" w:color="auto" w:fill="auto"/>
            <w:tcMar>
              <w:top w:w="15" w:type="dxa"/>
              <w:left w:w="108" w:type="dxa"/>
              <w:bottom w:w="0" w:type="dxa"/>
              <w:right w:w="108" w:type="dxa"/>
            </w:tcMar>
          </w:tcPr>
          <w:p w14:paraId="0AD00844" w14:textId="2BA35614" w:rsidR="0045262A" w:rsidRPr="00006ABF" w:rsidDel="00E35D67" w:rsidRDefault="0045262A" w:rsidP="00CC4C47">
            <w:pPr>
              <w:spacing w:line="360" w:lineRule="auto"/>
              <w:rPr>
                <w:del w:id="9726" w:author="nadira firinda" w:date="2022-10-29T23:30:00Z"/>
                <w:rFonts w:ascii="Times New Roman" w:hAnsi="Times New Roman" w:cs="Times New Roman"/>
              </w:rPr>
              <w:pPrChange w:id="9727" w:author="nadira firinda" w:date="2022-10-29T23:37:00Z">
                <w:pPr/>
              </w:pPrChange>
            </w:pPr>
            <w:del w:id="9728" w:author="nadira firinda" w:date="2022-10-29T23:30:00Z">
              <w:r w:rsidRPr="00006ABF" w:rsidDel="00E35D67">
                <w:rPr>
                  <w:rFonts w:ascii="Times New Roman" w:hAnsi="Times New Roman" w:cs="Times New Roman"/>
                </w:rPr>
                <w:delText>ECM_G07WRMRL(-1)</w:delText>
              </w:r>
              <w:bookmarkStart w:id="9729" w:name="_Toc117979402"/>
              <w:bookmarkStart w:id="9730" w:name="_Toc117981050"/>
              <w:bookmarkEnd w:id="9729"/>
              <w:bookmarkEnd w:id="9730"/>
            </w:del>
          </w:p>
        </w:tc>
        <w:tc>
          <w:tcPr>
            <w:tcW w:w="2694" w:type="dxa"/>
            <w:gridSpan w:val="2"/>
            <w:tcBorders>
              <w:top w:val="dotted" w:sz="8" w:space="0" w:color="7F7F7F"/>
              <w:left w:val="dotted" w:sz="8" w:space="0" w:color="7F7F7F"/>
              <w:bottom w:val="dotted" w:sz="8" w:space="0" w:color="7F7F7F"/>
              <w:right w:val="dotted" w:sz="8" w:space="0" w:color="7F7F7F"/>
            </w:tcBorders>
            <w:shd w:val="clear" w:color="auto" w:fill="auto"/>
            <w:tcMar>
              <w:top w:w="15" w:type="dxa"/>
              <w:left w:w="108" w:type="dxa"/>
              <w:bottom w:w="0" w:type="dxa"/>
              <w:right w:w="108" w:type="dxa"/>
            </w:tcMar>
            <w:vAlign w:val="center"/>
          </w:tcPr>
          <w:p w14:paraId="69D9C3EF" w14:textId="498F48FA" w:rsidR="0045262A" w:rsidRPr="00006ABF" w:rsidDel="00E35D67" w:rsidRDefault="0045262A" w:rsidP="00CC4C47">
            <w:pPr>
              <w:spacing w:after="0" w:line="360" w:lineRule="auto"/>
              <w:rPr>
                <w:del w:id="9731" w:author="nadira firinda" w:date="2022-10-29T23:30:00Z"/>
                <w:rFonts w:ascii="Times New Roman" w:hAnsi="Times New Roman" w:cs="Times New Roman"/>
                <w:szCs w:val="20"/>
              </w:rPr>
              <w:pPrChange w:id="9732" w:author="nadira firinda" w:date="2022-10-29T23:37:00Z">
                <w:pPr>
                  <w:spacing w:after="0"/>
                </w:pPr>
              </w:pPrChange>
            </w:pPr>
            <w:del w:id="9733" w:author="nadira firinda" w:date="2022-10-29T23:30:00Z">
              <w:r w:rsidRPr="00006ABF" w:rsidDel="00E35D67">
                <w:rPr>
                  <w:rFonts w:ascii="Times New Roman" w:hAnsi="Times New Roman" w:cs="Times New Roman"/>
                  <w:szCs w:val="20"/>
                </w:rPr>
                <w:delText>ECM Sektor Perdagangan Besar dan Eceran</w:delText>
              </w:r>
              <w:bookmarkStart w:id="9734" w:name="_Toc117979403"/>
              <w:bookmarkStart w:id="9735" w:name="_Toc117981051"/>
              <w:bookmarkEnd w:id="9734"/>
              <w:bookmarkEnd w:id="9735"/>
            </w:del>
          </w:p>
        </w:tc>
        <w:tc>
          <w:tcPr>
            <w:tcW w:w="1134" w:type="dxa"/>
            <w:tcBorders>
              <w:top w:val="dotted" w:sz="8" w:space="0" w:color="7F7F7F"/>
              <w:left w:val="dotted" w:sz="8" w:space="0" w:color="7F7F7F"/>
              <w:bottom w:val="dotted" w:sz="8" w:space="0" w:color="7F7F7F"/>
              <w:right w:val="dotted" w:sz="8" w:space="0" w:color="7F7F7F"/>
            </w:tcBorders>
            <w:shd w:val="clear" w:color="auto" w:fill="auto"/>
            <w:tcMar>
              <w:top w:w="15" w:type="dxa"/>
              <w:left w:w="108" w:type="dxa"/>
              <w:bottom w:w="0" w:type="dxa"/>
              <w:right w:w="108" w:type="dxa"/>
            </w:tcMar>
          </w:tcPr>
          <w:p w14:paraId="623EA09B" w14:textId="37844B17" w:rsidR="0045262A" w:rsidRPr="00006ABF" w:rsidDel="00E35D67" w:rsidRDefault="008F5167" w:rsidP="00CC4C47">
            <w:pPr>
              <w:spacing w:line="360" w:lineRule="auto"/>
              <w:jc w:val="center"/>
              <w:rPr>
                <w:del w:id="9736" w:author="nadira firinda" w:date="2022-10-29T23:30:00Z"/>
                <w:rFonts w:ascii="Times New Roman" w:hAnsi="Times New Roman" w:cs="Times New Roman"/>
              </w:rPr>
              <w:pPrChange w:id="9737" w:author="nadira firinda" w:date="2022-10-29T23:37:00Z">
                <w:pPr>
                  <w:jc w:val="center"/>
                </w:pPr>
              </w:pPrChange>
            </w:pPr>
            <w:del w:id="9738" w:author="nadira firinda" w:date="2022-10-29T23:30:00Z">
              <w:r w:rsidRPr="00006ABF" w:rsidDel="00E35D67">
                <w:rPr>
                  <w:rFonts w:ascii="Times New Roman" w:hAnsi="Times New Roman" w:cs="Times New Roman"/>
                </w:rPr>
                <w:delText>-0.4445</w:delText>
              </w:r>
              <w:bookmarkStart w:id="9739" w:name="_Toc117979404"/>
              <w:bookmarkStart w:id="9740" w:name="_Toc117981052"/>
              <w:bookmarkEnd w:id="9739"/>
              <w:bookmarkEnd w:id="9740"/>
            </w:del>
          </w:p>
        </w:tc>
        <w:tc>
          <w:tcPr>
            <w:tcW w:w="1203" w:type="dxa"/>
            <w:tcBorders>
              <w:top w:val="dotted" w:sz="8" w:space="0" w:color="7F7F7F"/>
              <w:left w:val="dotted" w:sz="8" w:space="0" w:color="7F7F7F"/>
              <w:bottom w:val="dotted" w:sz="8" w:space="0" w:color="7F7F7F"/>
              <w:right w:val="nil"/>
            </w:tcBorders>
            <w:shd w:val="clear" w:color="auto" w:fill="auto"/>
            <w:tcMar>
              <w:top w:w="15" w:type="dxa"/>
              <w:left w:w="108" w:type="dxa"/>
              <w:bottom w:w="0" w:type="dxa"/>
              <w:right w:w="108" w:type="dxa"/>
            </w:tcMar>
            <w:vAlign w:val="center"/>
          </w:tcPr>
          <w:p w14:paraId="17A45305" w14:textId="12D92B17" w:rsidR="0045262A" w:rsidRPr="00006ABF" w:rsidDel="00E35D67" w:rsidRDefault="0045262A" w:rsidP="00CC4C47">
            <w:pPr>
              <w:spacing w:after="0" w:line="360" w:lineRule="auto"/>
              <w:jc w:val="center"/>
              <w:rPr>
                <w:del w:id="9741" w:author="nadira firinda" w:date="2022-10-29T23:30:00Z"/>
                <w:rFonts w:ascii="Times New Roman" w:hAnsi="Times New Roman" w:cs="Times New Roman"/>
                <w:szCs w:val="20"/>
              </w:rPr>
              <w:pPrChange w:id="9742" w:author="nadira firinda" w:date="2022-10-29T23:37:00Z">
                <w:pPr>
                  <w:spacing w:after="0"/>
                  <w:jc w:val="center"/>
                </w:pPr>
              </w:pPrChange>
            </w:pPr>
            <w:del w:id="9743" w:author="nadira firinda" w:date="2022-10-29T23:30:00Z">
              <w:r w:rsidRPr="00006ABF" w:rsidDel="00E35D67">
                <w:rPr>
                  <w:rFonts w:ascii="Times New Roman" w:hAnsi="Times New Roman" w:cs="Times New Roman"/>
                  <w:szCs w:val="20"/>
                </w:rPr>
                <w:delText>***</w:delText>
              </w:r>
              <w:bookmarkStart w:id="9744" w:name="_Toc117979405"/>
              <w:bookmarkStart w:id="9745" w:name="_Toc117981053"/>
              <w:bookmarkEnd w:id="9744"/>
              <w:bookmarkEnd w:id="9745"/>
            </w:del>
          </w:p>
        </w:tc>
        <w:bookmarkStart w:id="9746" w:name="_Toc117979406"/>
        <w:bookmarkStart w:id="9747" w:name="_Toc117981054"/>
        <w:bookmarkEnd w:id="9746"/>
        <w:bookmarkEnd w:id="9747"/>
      </w:tr>
      <w:tr w:rsidR="0045262A" w:rsidRPr="00006ABF" w:rsidDel="00E35D67" w14:paraId="490A54E6" w14:textId="1ABF8DEE" w:rsidTr="00FE59AD">
        <w:trPr>
          <w:trHeight w:val="363"/>
          <w:del w:id="9748" w:author="nadira firinda" w:date="2022-10-29T23:30:00Z"/>
        </w:trPr>
        <w:tc>
          <w:tcPr>
            <w:tcW w:w="9000" w:type="dxa"/>
            <w:gridSpan w:val="5"/>
            <w:tcBorders>
              <w:top w:val="dotted" w:sz="8" w:space="0" w:color="7F7F7F"/>
              <w:left w:val="nil"/>
              <w:bottom w:val="dotted" w:sz="8" w:space="0" w:color="7F7F7F"/>
              <w:right w:val="nil"/>
            </w:tcBorders>
            <w:shd w:val="clear" w:color="auto" w:fill="auto"/>
            <w:tcMar>
              <w:top w:w="15" w:type="dxa"/>
              <w:left w:w="108" w:type="dxa"/>
              <w:bottom w:w="0" w:type="dxa"/>
              <w:right w:w="108" w:type="dxa"/>
            </w:tcMar>
            <w:vAlign w:val="center"/>
            <w:hideMark/>
          </w:tcPr>
          <w:p w14:paraId="6CBA7AEA" w14:textId="6CDDF9A8" w:rsidR="0045262A" w:rsidRPr="00006ABF" w:rsidDel="00E35D67" w:rsidRDefault="0045262A" w:rsidP="00CC4C47">
            <w:pPr>
              <w:spacing w:after="0" w:line="360" w:lineRule="auto"/>
              <w:rPr>
                <w:del w:id="9749" w:author="nadira firinda" w:date="2022-10-29T23:30:00Z"/>
                <w:rFonts w:ascii="Times New Roman" w:hAnsi="Times New Roman" w:cs="Times New Roman"/>
                <w:szCs w:val="20"/>
              </w:rPr>
              <w:pPrChange w:id="9750" w:author="nadira firinda" w:date="2022-10-29T23:37:00Z">
                <w:pPr>
                  <w:spacing w:after="0"/>
                </w:pPr>
              </w:pPrChange>
            </w:pPr>
            <w:del w:id="9751" w:author="nadira firinda" w:date="2022-10-29T23:30:00Z">
              <w:r w:rsidRPr="00006ABF" w:rsidDel="00E35D67">
                <w:rPr>
                  <w:rFonts w:ascii="Times New Roman" w:hAnsi="Times New Roman" w:cs="Times New Roman"/>
                  <w:szCs w:val="20"/>
                  <w:lang w:val="en-GB"/>
                </w:rPr>
                <w:delText xml:space="preserve">Dummy </w:delText>
              </w:r>
              <w:r w:rsidRPr="00006ABF" w:rsidDel="00E35D67">
                <w:rPr>
                  <w:rFonts w:ascii="Times New Roman" w:hAnsi="Times New Roman" w:cs="Times New Roman"/>
                  <w:szCs w:val="20"/>
                </w:rPr>
                <w:delText>w</w:delText>
              </w:r>
              <w:r w:rsidRPr="00006ABF" w:rsidDel="00E35D67">
                <w:rPr>
                  <w:rFonts w:ascii="Times New Roman" w:hAnsi="Times New Roman" w:cs="Times New Roman"/>
                  <w:noProof/>
                  <w:szCs w:val="20"/>
                  <w:lang w:val="en-GB"/>
                </w:rPr>
                <w:delText>aktu</w:delText>
              </w:r>
              <w:r w:rsidRPr="00006ABF" w:rsidDel="00E35D67">
                <w:rPr>
                  <w:rFonts w:ascii="Times New Roman" w:hAnsi="Times New Roman" w:cs="Times New Roman"/>
                  <w:szCs w:val="20"/>
                  <w:lang w:val="en-GB"/>
                </w:rPr>
                <w:delText xml:space="preserve">: </w:delText>
              </w:r>
              <w:r w:rsidRPr="00006ABF" w:rsidDel="00E35D67">
                <w:rPr>
                  <w:rFonts w:ascii="Times New Roman" w:hAnsi="Times New Roman" w:cs="Times New Roman"/>
                  <w:szCs w:val="20"/>
                </w:rPr>
                <w:delText>T=2010.25</w:delText>
              </w:r>
              <w:r w:rsidR="008F5167" w:rsidRPr="00006ABF" w:rsidDel="00E35D67">
                <w:rPr>
                  <w:rFonts w:ascii="Times New Roman" w:hAnsi="Times New Roman" w:cs="Times New Roman"/>
                  <w:szCs w:val="20"/>
                </w:rPr>
                <w:delText>, T=2011.25, T=2012.75, T=2018.75</w:delText>
              </w:r>
              <w:bookmarkStart w:id="9752" w:name="_Toc117979407"/>
              <w:bookmarkStart w:id="9753" w:name="_Toc117981055"/>
              <w:bookmarkEnd w:id="9752"/>
              <w:bookmarkEnd w:id="9753"/>
            </w:del>
          </w:p>
        </w:tc>
        <w:bookmarkStart w:id="9754" w:name="_Toc117979408"/>
        <w:bookmarkStart w:id="9755" w:name="_Toc117981056"/>
        <w:bookmarkEnd w:id="9754"/>
        <w:bookmarkEnd w:id="9755"/>
      </w:tr>
      <w:tr w:rsidR="0045262A" w:rsidRPr="00006ABF" w:rsidDel="00E35D67" w14:paraId="26FC4F28" w14:textId="1C555FD3" w:rsidTr="00FE59AD">
        <w:trPr>
          <w:trHeight w:val="433"/>
          <w:del w:id="9756" w:author="nadira firinda" w:date="2022-10-29T23:30:00Z"/>
        </w:trPr>
        <w:tc>
          <w:tcPr>
            <w:tcW w:w="9000" w:type="dxa"/>
            <w:gridSpan w:val="5"/>
            <w:tcBorders>
              <w:top w:val="dotted" w:sz="8" w:space="0" w:color="7F7F7F"/>
              <w:left w:val="nil"/>
              <w:bottom w:val="dotted" w:sz="8" w:space="0" w:color="7F7F7F"/>
              <w:right w:val="nil"/>
            </w:tcBorders>
            <w:shd w:val="clear" w:color="auto" w:fill="92D050"/>
            <w:tcMar>
              <w:top w:w="15" w:type="dxa"/>
              <w:left w:w="108" w:type="dxa"/>
              <w:bottom w:w="0" w:type="dxa"/>
              <w:right w:w="108" w:type="dxa"/>
            </w:tcMar>
            <w:vAlign w:val="center"/>
            <w:hideMark/>
          </w:tcPr>
          <w:p w14:paraId="2C67D8FE" w14:textId="4B4B219D" w:rsidR="0045262A" w:rsidRPr="00006ABF" w:rsidDel="00E35D67" w:rsidRDefault="0045262A" w:rsidP="00CC4C47">
            <w:pPr>
              <w:spacing w:after="0" w:line="360" w:lineRule="auto"/>
              <w:rPr>
                <w:del w:id="9757" w:author="nadira firinda" w:date="2022-10-29T23:30:00Z"/>
                <w:rFonts w:ascii="Times New Roman" w:hAnsi="Times New Roman" w:cs="Times New Roman"/>
                <w:szCs w:val="20"/>
              </w:rPr>
              <w:pPrChange w:id="9758" w:author="nadira firinda" w:date="2022-10-29T23:37:00Z">
                <w:pPr>
                  <w:spacing w:after="0"/>
                </w:pPr>
              </w:pPrChange>
            </w:pPr>
            <w:del w:id="9759" w:author="nadira firinda" w:date="2022-10-29T23:30:00Z">
              <w:r w:rsidRPr="00006ABF" w:rsidDel="00E35D67">
                <w:rPr>
                  <w:rFonts w:ascii="Times New Roman" w:hAnsi="Times New Roman" w:cs="Times New Roman"/>
                  <w:b/>
                  <w:bCs/>
                  <w:szCs w:val="20"/>
                </w:rPr>
                <w:delText>Diagnostic Test</w:delText>
              </w:r>
              <w:bookmarkStart w:id="9760" w:name="_Toc117979409"/>
              <w:bookmarkStart w:id="9761" w:name="_Toc117981057"/>
              <w:bookmarkEnd w:id="9760"/>
              <w:bookmarkEnd w:id="9761"/>
            </w:del>
          </w:p>
        </w:tc>
        <w:bookmarkStart w:id="9762" w:name="_Toc117979410"/>
        <w:bookmarkStart w:id="9763" w:name="_Toc117981058"/>
        <w:bookmarkEnd w:id="9762"/>
        <w:bookmarkEnd w:id="9763"/>
      </w:tr>
      <w:tr w:rsidR="0045262A" w:rsidRPr="00006ABF" w:rsidDel="00E35D67" w14:paraId="4CB5F686" w14:textId="748090C7" w:rsidTr="00FE59AD">
        <w:trPr>
          <w:trHeight w:val="433"/>
          <w:del w:id="9764" w:author="nadira firinda" w:date="2022-10-29T23:30:00Z"/>
        </w:trPr>
        <w:tc>
          <w:tcPr>
            <w:tcW w:w="3969" w:type="dxa"/>
            <w:tcBorders>
              <w:top w:val="dotted" w:sz="8" w:space="0" w:color="7F7F7F"/>
              <w:left w:val="nil"/>
              <w:bottom w:val="dotted" w:sz="8" w:space="0" w:color="7F7F7F"/>
              <w:right w:val="nil"/>
            </w:tcBorders>
            <w:shd w:val="clear" w:color="auto" w:fill="auto"/>
            <w:tcMar>
              <w:top w:w="15" w:type="dxa"/>
              <w:left w:w="108" w:type="dxa"/>
              <w:bottom w:w="0" w:type="dxa"/>
              <w:right w:w="108" w:type="dxa"/>
            </w:tcMar>
            <w:vAlign w:val="center"/>
            <w:hideMark/>
          </w:tcPr>
          <w:p w14:paraId="387584ED" w14:textId="387062E8" w:rsidR="0045262A" w:rsidRPr="00006ABF" w:rsidDel="00E35D67" w:rsidRDefault="0045262A" w:rsidP="00CC4C47">
            <w:pPr>
              <w:spacing w:after="0" w:line="360" w:lineRule="auto"/>
              <w:rPr>
                <w:del w:id="9765" w:author="nadira firinda" w:date="2022-10-29T23:30:00Z"/>
                <w:rFonts w:ascii="Times New Roman" w:hAnsi="Times New Roman" w:cs="Times New Roman"/>
                <w:szCs w:val="20"/>
              </w:rPr>
              <w:pPrChange w:id="9766" w:author="nadira firinda" w:date="2022-10-29T23:37:00Z">
                <w:pPr>
                  <w:spacing w:after="0"/>
                </w:pPr>
              </w:pPrChange>
            </w:pPr>
            <w:del w:id="9767" w:author="nadira firinda" w:date="2022-10-29T23:30:00Z">
              <w:r w:rsidRPr="00006ABF" w:rsidDel="00E35D67">
                <w:rPr>
                  <w:rFonts w:ascii="Times New Roman" w:hAnsi="Times New Roman" w:cs="Times New Roman"/>
                  <w:szCs w:val="20"/>
                  <w:lang w:val="en-GB"/>
                </w:rPr>
                <w:delText>Adjusted R-Squared</w:delText>
              </w:r>
              <w:bookmarkStart w:id="9768" w:name="_Toc117979411"/>
              <w:bookmarkStart w:id="9769" w:name="_Toc117981059"/>
              <w:bookmarkEnd w:id="9768"/>
              <w:bookmarkEnd w:id="9769"/>
            </w:del>
          </w:p>
        </w:tc>
        <w:tc>
          <w:tcPr>
            <w:tcW w:w="236" w:type="dxa"/>
            <w:tcBorders>
              <w:top w:val="dotted" w:sz="8" w:space="0" w:color="7F7F7F"/>
              <w:left w:val="nil"/>
              <w:bottom w:val="dotted" w:sz="8" w:space="0" w:color="7F7F7F"/>
              <w:right w:val="nil"/>
            </w:tcBorders>
            <w:shd w:val="clear" w:color="auto" w:fill="auto"/>
            <w:tcMar>
              <w:top w:w="15" w:type="dxa"/>
              <w:left w:w="108" w:type="dxa"/>
              <w:bottom w:w="0" w:type="dxa"/>
              <w:right w:w="108" w:type="dxa"/>
            </w:tcMar>
            <w:vAlign w:val="center"/>
            <w:hideMark/>
          </w:tcPr>
          <w:p w14:paraId="0F79584F" w14:textId="4A8F363F" w:rsidR="0045262A" w:rsidRPr="00006ABF" w:rsidDel="00E35D67" w:rsidRDefault="0045262A" w:rsidP="00CC4C47">
            <w:pPr>
              <w:spacing w:after="0" w:line="360" w:lineRule="auto"/>
              <w:rPr>
                <w:del w:id="9770" w:author="nadira firinda" w:date="2022-10-29T23:30:00Z"/>
                <w:rFonts w:ascii="Times New Roman" w:hAnsi="Times New Roman" w:cs="Times New Roman"/>
                <w:szCs w:val="20"/>
              </w:rPr>
              <w:pPrChange w:id="9771" w:author="nadira firinda" w:date="2022-10-29T23:37:00Z">
                <w:pPr>
                  <w:spacing w:after="0"/>
                </w:pPr>
              </w:pPrChange>
            </w:pPr>
            <w:bookmarkStart w:id="9772" w:name="_Toc117979412"/>
            <w:bookmarkStart w:id="9773" w:name="_Toc117981060"/>
            <w:bookmarkEnd w:id="9772"/>
            <w:bookmarkEnd w:id="9773"/>
          </w:p>
        </w:tc>
        <w:tc>
          <w:tcPr>
            <w:tcW w:w="2458" w:type="dxa"/>
            <w:tcBorders>
              <w:top w:val="dotted" w:sz="8" w:space="0" w:color="7F7F7F"/>
              <w:left w:val="nil"/>
              <w:bottom w:val="dotted" w:sz="8" w:space="0" w:color="7F7F7F"/>
              <w:right w:val="dotted" w:sz="8" w:space="0" w:color="7F7F7F"/>
            </w:tcBorders>
            <w:shd w:val="clear" w:color="auto" w:fill="auto"/>
            <w:tcMar>
              <w:top w:w="15" w:type="dxa"/>
              <w:left w:w="108" w:type="dxa"/>
              <w:bottom w:w="0" w:type="dxa"/>
              <w:right w:w="108" w:type="dxa"/>
            </w:tcMar>
            <w:vAlign w:val="center"/>
            <w:hideMark/>
          </w:tcPr>
          <w:p w14:paraId="3D3D8ADE" w14:textId="7320F22A" w:rsidR="0045262A" w:rsidRPr="00006ABF" w:rsidDel="00E35D67" w:rsidRDefault="0045262A" w:rsidP="00CC4C47">
            <w:pPr>
              <w:spacing w:after="0" w:line="360" w:lineRule="auto"/>
              <w:rPr>
                <w:del w:id="9774" w:author="nadira firinda" w:date="2022-10-29T23:30:00Z"/>
                <w:rFonts w:ascii="Times New Roman" w:hAnsi="Times New Roman" w:cs="Times New Roman"/>
                <w:szCs w:val="20"/>
              </w:rPr>
              <w:pPrChange w:id="9775" w:author="nadira firinda" w:date="2022-10-29T23:37:00Z">
                <w:pPr>
                  <w:spacing w:after="0"/>
                </w:pPr>
              </w:pPrChange>
            </w:pPr>
            <w:bookmarkStart w:id="9776" w:name="_Toc117979413"/>
            <w:bookmarkStart w:id="9777" w:name="_Toc117981061"/>
            <w:bookmarkEnd w:id="9776"/>
            <w:bookmarkEnd w:id="9777"/>
          </w:p>
        </w:tc>
        <w:tc>
          <w:tcPr>
            <w:tcW w:w="2337" w:type="dxa"/>
            <w:gridSpan w:val="2"/>
            <w:tcBorders>
              <w:top w:val="dotted" w:sz="8" w:space="0" w:color="7F7F7F"/>
              <w:left w:val="dotted" w:sz="8" w:space="0" w:color="7F7F7F"/>
              <w:bottom w:val="dotted" w:sz="8" w:space="0" w:color="7F7F7F"/>
              <w:right w:val="nil"/>
            </w:tcBorders>
            <w:shd w:val="clear" w:color="auto" w:fill="auto"/>
            <w:tcMar>
              <w:top w:w="15" w:type="dxa"/>
              <w:left w:w="108" w:type="dxa"/>
              <w:bottom w:w="0" w:type="dxa"/>
              <w:right w:w="108" w:type="dxa"/>
            </w:tcMar>
            <w:vAlign w:val="center"/>
            <w:hideMark/>
          </w:tcPr>
          <w:p w14:paraId="7D053B04" w14:textId="11EAB724" w:rsidR="0045262A" w:rsidRPr="00006ABF" w:rsidDel="00E35D67" w:rsidRDefault="008F5167" w:rsidP="00CC4C47">
            <w:pPr>
              <w:spacing w:after="0" w:line="360" w:lineRule="auto"/>
              <w:jc w:val="center"/>
              <w:rPr>
                <w:del w:id="9778" w:author="nadira firinda" w:date="2022-10-29T23:30:00Z"/>
                <w:rFonts w:ascii="Times New Roman" w:hAnsi="Times New Roman" w:cs="Times New Roman"/>
                <w:szCs w:val="20"/>
              </w:rPr>
              <w:pPrChange w:id="9779" w:author="nadira firinda" w:date="2022-10-29T23:37:00Z">
                <w:pPr>
                  <w:spacing w:after="0"/>
                  <w:jc w:val="center"/>
                </w:pPr>
              </w:pPrChange>
            </w:pPr>
            <w:del w:id="9780" w:author="nadira firinda" w:date="2022-10-29T23:30:00Z">
              <w:r w:rsidRPr="00006ABF" w:rsidDel="00E35D67">
                <w:rPr>
                  <w:rFonts w:ascii="Times New Roman" w:hAnsi="Times New Roman" w:cs="Times New Roman"/>
                  <w:szCs w:val="20"/>
                </w:rPr>
                <w:delText>0.4888</w:delText>
              </w:r>
              <w:bookmarkStart w:id="9781" w:name="_Toc117979414"/>
              <w:bookmarkStart w:id="9782" w:name="_Toc117981062"/>
              <w:bookmarkEnd w:id="9781"/>
              <w:bookmarkEnd w:id="9782"/>
            </w:del>
          </w:p>
        </w:tc>
        <w:bookmarkStart w:id="9783" w:name="_Toc117979415"/>
        <w:bookmarkStart w:id="9784" w:name="_Toc117981063"/>
        <w:bookmarkEnd w:id="9783"/>
        <w:bookmarkEnd w:id="9784"/>
      </w:tr>
      <w:tr w:rsidR="0045262A" w:rsidRPr="00006ABF" w:rsidDel="00E35D67" w14:paraId="3065D06B" w14:textId="7EAE6CEC" w:rsidTr="00FE59AD">
        <w:trPr>
          <w:trHeight w:val="433"/>
          <w:del w:id="9785" w:author="nadira firinda" w:date="2022-10-29T23:30:00Z"/>
        </w:trPr>
        <w:tc>
          <w:tcPr>
            <w:tcW w:w="3969" w:type="dxa"/>
            <w:tcBorders>
              <w:top w:val="dotted" w:sz="8" w:space="0" w:color="7F7F7F"/>
              <w:left w:val="nil"/>
              <w:bottom w:val="dotted" w:sz="8" w:space="0" w:color="7F7F7F"/>
              <w:right w:val="nil"/>
            </w:tcBorders>
            <w:shd w:val="clear" w:color="auto" w:fill="auto"/>
            <w:tcMar>
              <w:top w:w="15" w:type="dxa"/>
              <w:left w:w="108" w:type="dxa"/>
              <w:bottom w:w="0" w:type="dxa"/>
              <w:right w:w="108" w:type="dxa"/>
            </w:tcMar>
            <w:vAlign w:val="center"/>
          </w:tcPr>
          <w:p w14:paraId="7BBF4612" w14:textId="287CEF7D" w:rsidR="0045262A" w:rsidRPr="00006ABF" w:rsidDel="00E35D67" w:rsidRDefault="0045262A" w:rsidP="00CC4C47">
            <w:pPr>
              <w:spacing w:after="0" w:line="360" w:lineRule="auto"/>
              <w:rPr>
                <w:del w:id="9786" w:author="nadira firinda" w:date="2022-10-29T23:30:00Z"/>
                <w:rFonts w:ascii="Times New Roman" w:hAnsi="Times New Roman" w:cs="Times New Roman"/>
                <w:szCs w:val="20"/>
                <w:lang w:val="en-GB"/>
              </w:rPr>
              <w:pPrChange w:id="9787" w:author="nadira firinda" w:date="2022-10-29T23:37:00Z">
                <w:pPr>
                  <w:spacing w:after="0"/>
                </w:pPr>
              </w:pPrChange>
            </w:pPr>
            <w:del w:id="9788" w:author="nadira firinda" w:date="2022-10-29T23:30:00Z">
              <w:r w:rsidRPr="00006ABF" w:rsidDel="00E35D67">
                <w:rPr>
                  <w:rFonts w:ascii="Times New Roman" w:hAnsi="Times New Roman" w:cs="Times New Roman"/>
                  <w:szCs w:val="20"/>
                  <w:lang w:val="en-GB"/>
                </w:rPr>
                <w:delText>LM Test Stat</w:delText>
              </w:r>
              <w:bookmarkStart w:id="9789" w:name="_Toc117979416"/>
              <w:bookmarkStart w:id="9790" w:name="_Toc117981064"/>
              <w:bookmarkEnd w:id="9789"/>
              <w:bookmarkEnd w:id="9790"/>
            </w:del>
          </w:p>
        </w:tc>
        <w:tc>
          <w:tcPr>
            <w:tcW w:w="236" w:type="dxa"/>
            <w:tcBorders>
              <w:top w:val="dotted" w:sz="8" w:space="0" w:color="7F7F7F"/>
              <w:left w:val="nil"/>
              <w:bottom w:val="dotted" w:sz="8" w:space="0" w:color="7F7F7F"/>
              <w:right w:val="nil"/>
            </w:tcBorders>
            <w:shd w:val="clear" w:color="auto" w:fill="auto"/>
            <w:tcMar>
              <w:top w:w="15" w:type="dxa"/>
              <w:left w:w="108" w:type="dxa"/>
              <w:bottom w:w="0" w:type="dxa"/>
              <w:right w:w="108" w:type="dxa"/>
            </w:tcMar>
            <w:vAlign w:val="center"/>
          </w:tcPr>
          <w:p w14:paraId="73F0271C" w14:textId="5BFC55BE" w:rsidR="0045262A" w:rsidRPr="00006ABF" w:rsidDel="00E35D67" w:rsidRDefault="0045262A" w:rsidP="00CC4C47">
            <w:pPr>
              <w:spacing w:after="0" w:line="360" w:lineRule="auto"/>
              <w:rPr>
                <w:del w:id="9791" w:author="nadira firinda" w:date="2022-10-29T23:30:00Z"/>
                <w:rFonts w:ascii="Times New Roman" w:hAnsi="Times New Roman" w:cs="Times New Roman"/>
                <w:szCs w:val="20"/>
              </w:rPr>
              <w:pPrChange w:id="9792" w:author="nadira firinda" w:date="2022-10-29T23:37:00Z">
                <w:pPr>
                  <w:spacing w:after="0"/>
                </w:pPr>
              </w:pPrChange>
            </w:pPr>
            <w:bookmarkStart w:id="9793" w:name="_Toc117979417"/>
            <w:bookmarkStart w:id="9794" w:name="_Toc117981065"/>
            <w:bookmarkEnd w:id="9793"/>
            <w:bookmarkEnd w:id="9794"/>
          </w:p>
        </w:tc>
        <w:tc>
          <w:tcPr>
            <w:tcW w:w="2458" w:type="dxa"/>
            <w:tcBorders>
              <w:top w:val="dotted" w:sz="8" w:space="0" w:color="7F7F7F"/>
              <w:left w:val="nil"/>
              <w:bottom w:val="dotted" w:sz="8" w:space="0" w:color="7F7F7F"/>
              <w:right w:val="dotted" w:sz="8" w:space="0" w:color="7F7F7F"/>
            </w:tcBorders>
            <w:shd w:val="clear" w:color="auto" w:fill="auto"/>
            <w:tcMar>
              <w:top w:w="15" w:type="dxa"/>
              <w:left w:w="108" w:type="dxa"/>
              <w:bottom w:w="0" w:type="dxa"/>
              <w:right w:w="108" w:type="dxa"/>
            </w:tcMar>
            <w:vAlign w:val="center"/>
          </w:tcPr>
          <w:p w14:paraId="5F193FB3" w14:textId="7A7247DD" w:rsidR="0045262A" w:rsidRPr="00006ABF" w:rsidDel="00E35D67" w:rsidRDefault="0045262A" w:rsidP="00CC4C47">
            <w:pPr>
              <w:spacing w:after="0" w:line="360" w:lineRule="auto"/>
              <w:rPr>
                <w:del w:id="9795" w:author="nadira firinda" w:date="2022-10-29T23:30:00Z"/>
                <w:rFonts w:ascii="Times New Roman" w:hAnsi="Times New Roman" w:cs="Times New Roman"/>
                <w:szCs w:val="20"/>
              </w:rPr>
              <w:pPrChange w:id="9796" w:author="nadira firinda" w:date="2022-10-29T23:37:00Z">
                <w:pPr>
                  <w:spacing w:after="0"/>
                </w:pPr>
              </w:pPrChange>
            </w:pPr>
            <w:bookmarkStart w:id="9797" w:name="_Toc117979418"/>
            <w:bookmarkStart w:id="9798" w:name="_Toc117981066"/>
            <w:bookmarkEnd w:id="9797"/>
            <w:bookmarkEnd w:id="9798"/>
          </w:p>
        </w:tc>
        <w:tc>
          <w:tcPr>
            <w:tcW w:w="2337" w:type="dxa"/>
            <w:gridSpan w:val="2"/>
            <w:tcBorders>
              <w:top w:val="dotted" w:sz="8" w:space="0" w:color="7F7F7F"/>
              <w:left w:val="dotted" w:sz="8" w:space="0" w:color="7F7F7F"/>
              <w:bottom w:val="dotted" w:sz="8" w:space="0" w:color="7F7F7F"/>
              <w:right w:val="nil"/>
            </w:tcBorders>
            <w:shd w:val="clear" w:color="auto" w:fill="auto"/>
            <w:tcMar>
              <w:top w:w="15" w:type="dxa"/>
              <w:left w:w="108" w:type="dxa"/>
              <w:bottom w:w="0" w:type="dxa"/>
              <w:right w:w="108" w:type="dxa"/>
            </w:tcMar>
            <w:vAlign w:val="center"/>
          </w:tcPr>
          <w:p w14:paraId="66ADB0D5" w14:textId="501CDF46" w:rsidR="0045262A" w:rsidRPr="00006ABF" w:rsidDel="00E35D67" w:rsidRDefault="008F5167" w:rsidP="00CC4C47">
            <w:pPr>
              <w:spacing w:after="0" w:line="360" w:lineRule="auto"/>
              <w:jc w:val="center"/>
              <w:rPr>
                <w:del w:id="9799" w:author="nadira firinda" w:date="2022-10-29T23:30:00Z"/>
                <w:rFonts w:ascii="Times New Roman" w:hAnsi="Times New Roman" w:cs="Times New Roman"/>
                <w:szCs w:val="20"/>
              </w:rPr>
              <w:pPrChange w:id="9800" w:author="nadira firinda" w:date="2022-10-29T23:37:00Z">
                <w:pPr>
                  <w:spacing w:after="0"/>
                  <w:jc w:val="center"/>
                </w:pPr>
              </w:pPrChange>
            </w:pPr>
            <w:del w:id="9801" w:author="nadira firinda" w:date="2022-10-29T23:30:00Z">
              <w:r w:rsidRPr="00006ABF" w:rsidDel="00E35D67">
                <w:rPr>
                  <w:rFonts w:ascii="Times New Roman" w:hAnsi="Times New Roman" w:cs="Times New Roman"/>
                  <w:szCs w:val="20"/>
                </w:rPr>
                <w:delText>0.9907</w:delText>
              </w:r>
              <w:bookmarkStart w:id="9802" w:name="_Toc117979419"/>
              <w:bookmarkStart w:id="9803" w:name="_Toc117981067"/>
              <w:bookmarkEnd w:id="9802"/>
              <w:bookmarkEnd w:id="9803"/>
            </w:del>
          </w:p>
        </w:tc>
        <w:bookmarkStart w:id="9804" w:name="_Toc117979420"/>
        <w:bookmarkStart w:id="9805" w:name="_Toc117981068"/>
        <w:bookmarkEnd w:id="9804"/>
        <w:bookmarkEnd w:id="9805"/>
      </w:tr>
      <w:tr w:rsidR="0045262A" w:rsidRPr="00006ABF" w:rsidDel="00E35D67" w14:paraId="69AAB8E2" w14:textId="0A1A6807" w:rsidTr="00FE59AD">
        <w:trPr>
          <w:trHeight w:val="433"/>
          <w:del w:id="9806" w:author="nadira firinda" w:date="2022-10-29T23:30:00Z"/>
        </w:trPr>
        <w:tc>
          <w:tcPr>
            <w:tcW w:w="3969" w:type="dxa"/>
            <w:tcBorders>
              <w:top w:val="dotted" w:sz="8" w:space="0" w:color="7F7F7F"/>
              <w:left w:val="nil"/>
              <w:bottom w:val="dotted" w:sz="8" w:space="0" w:color="7F7F7F"/>
              <w:right w:val="nil"/>
            </w:tcBorders>
            <w:shd w:val="clear" w:color="auto" w:fill="auto"/>
            <w:tcMar>
              <w:top w:w="15" w:type="dxa"/>
              <w:left w:w="108" w:type="dxa"/>
              <w:bottom w:w="0" w:type="dxa"/>
              <w:right w:w="108" w:type="dxa"/>
            </w:tcMar>
            <w:vAlign w:val="center"/>
          </w:tcPr>
          <w:p w14:paraId="4CF96812" w14:textId="5E36C94E" w:rsidR="0045262A" w:rsidRPr="00006ABF" w:rsidDel="00E35D67" w:rsidRDefault="0045262A" w:rsidP="00CC4C47">
            <w:pPr>
              <w:spacing w:after="0" w:line="360" w:lineRule="auto"/>
              <w:rPr>
                <w:del w:id="9807" w:author="nadira firinda" w:date="2022-10-29T23:30:00Z"/>
                <w:rFonts w:ascii="Times New Roman" w:hAnsi="Times New Roman" w:cs="Times New Roman"/>
                <w:szCs w:val="20"/>
                <w:lang w:val="en-GB"/>
              </w:rPr>
              <w:pPrChange w:id="9808" w:author="nadira firinda" w:date="2022-10-29T23:37:00Z">
                <w:pPr>
                  <w:spacing w:after="0"/>
                </w:pPr>
              </w:pPrChange>
            </w:pPr>
            <w:del w:id="9809" w:author="nadira firinda" w:date="2022-10-29T23:30:00Z">
              <w:r w:rsidRPr="00006ABF" w:rsidDel="00E35D67">
                <w:rPr>
                  <w:rFonts w:ascii="Times New Roman" w:hAnsi="Times New Roman" w:cs="Times New Roman"/>
                  <w:noProof/>
                  <w:szCs w:val="20"/>
                  <w:lang w:val="en-GB"/>
                </w:rPr>
                <w:delText>Heteroskedasticity</w:delText>
              </w:r>
              <w:r w:rsidRPr="00006ABF" w:rsidDel="00E35D67">
                <w:rPr>
                  <w:rFonts w:ascii="Times New Roman" w:hAnsi="Times New Roman" w:cs="Times New Roman"/>
                  <w:szCs w:val="20"/>
                  <w:lang w:val="en-GB"/>
                </w:rPr>
                <w:delText xml:space="preserve"> Test Stat</w:delText>
              </w:r>
              <w:bookmarkStart w:id="9810" w:name="_Toc117979421"/>
              <w:bookmarkStart w:id="9811" w:name="_Toc117981069"/>
              <w:bookmarkEnd w:id="9810"/>
              <w:bookmarkEnd w:id="9811"/>
            </w:del>
          </w:p>
        </w:tc>
        <w:tc>
          <w:tcPr>
            <w:tcW w:w="236" w:type="dxa"/>
            <w:tcBorders>
              <w:top w:val="dotted" w:sz="8" w:space="0" w:color="7F7F7F"/>
              <w:left w:val="nil"/>
              <w:bottom w:val="dotted" w:sz="8" w:space="0" w:color="7F7F7F"/>
              <w:right w:val="nil"/>
            </w:tcBorders>
            <w:shd w:val="clear" w:color="auto" w:fill="auto"/>
            <w:tcMar>
              <w:top w:w="15" w:type="dxa"/>
              <w:left w:w="108" w:type="dxa"/>
              <w:bottom w:w="0" w:type="dxa"/>
              <w:right w:w="108" w:type="dxa"/>
            </w:tcMar>
            <w:vAlign w:val="center"/>
          </w:tcPr>
          <w:p w14:paraId="171A5428" w14:textId="76D5A8F3" w:rsidR="0045262A" w:rsidRPr="00006ABF" w:rsidDel="00E35D67" w:rsidRDefault="0045262A" w:rsidP="00CC4C47">
            <w:pPr>
              <w:spacing w:after="0" w:line="360" w:lineRule="auto"/>
              <w:rPr>
                <w:del w:id="9812" w:author="nadira firinda" w:date="2022-10-29T23:30:00Z"/>
                <w:rFonts w:ascii="Times New Roman" w:hAnsi="Times New Roman" w:cs="Times New Roman"/>
                <w:szCs w:val="20"/>
              </w:rPr>
              <w:pPrChange w:id="9813" w:author="nadira firinda" w:date="2022-10-29T23:37:00Z">
                <w:pPr>
                  <w:spacing w:after="0"/>
                </w:pPr>
              </w:pPrChange>
            </w:pPr>
            <w:bookmarkStart w:id="9814" w:name="_Toc117979422"/>
            <w:bookmarkStart w:id="9815" w:name="_Toc117981070"/>
            <w:bookmarkEnd w:id="9814"/>
            <w:bookmarkEnd w:id="9815"/>
          </w:p>
        </w:tc>
        <w:tc>
          <w:tcPr>
            <w:tcW w:w="2458" w:type="dxa"/>
            <w:tcBorders>
              <w:top w:val="dotted" w:sz="8" w:space="0" w:color="7F7F7F"/>
              <w:left w:val="nil"/>
              <w:bottom w:val="dotted" w:sz="8" w:space="0" w:color="7F7F7F"/>
              <w:right w:val="dotted" w:sz="8" w:space="0" w:color="7F7F7F"/>
            </w:tcBorders>
            <w:shd w:val="clear" w:color="auto" w:fill="auto"/>
            <w:tcMar>
              <w:top w:w="15" w:type="dxa"/>
              <w:left w:w="108" w:type="dxa"/>
              <w:bottom w:w="0" w:type="dxa"/>
              <w:right w:w="108" w:type="dxa"/>
            </w:tcMar>
            <w:vAlign w:val="center"/>
          </w:tcPr>
          <w:p w14:paraId="681B3F4C" w14:textId="7DBF5687" w:rsidR="0045262A" w:rsidRPr="00006ABF" w:rsidDel="00E35D67" w:rsidRDefault="0045262A" w:rsidP="00CC4C47">
            <w:pPr>
              <w:spacing w:after="0" w:line="360" w:lineRule="auto"/>
              <w:rPr>
                <w:del w:id="9816" w:author="nadira firinda" w:date="2022-10-29T23:30:00Z"/>
                <w:rFonts w:ascii="Times New Roman" w:hAnsi="Times New Roman" w:cs="Times New Roman"/>
                <w:szCs w:val="20"/>
              </w:rPr>
              <w:pPrChange w:id="9817" w:author="nadira firinda" w:date="2022-10-29T23:37:00Z">
                <w:pPr>
                  <w:spacing w:after="0"/>
                </w:pPr>
              </w:pPrChange>
            </w:pPr>
            <w:bookmarkStart w:id="9818" w:name="_Toc117979423"/>
            <w:bookmarkStart w:id="9819" w:name="_Toc117981071"/>
            <w:bookmarkEnd w:id="9818"/>
            <w:bookmarkEnd w:id="9819"/>
          </w:p>
        </w:tc>
        <w:tc>
          <w:tcPr>
            <w:tcW w:w="2337" w:type="dxa"/>
            <w:gridSpan w:val="2"/>
            <w:tcBorders>
              <w:top w:val="dotted" w:sz="8" w:space="0" w:color="7F7F7F"/>
              <w:left w:val="dotted" w:sz="8" w:space="0" w:color="7F7F7F"/>
              <w:bottom w:val="dotted" w:sz="8" w:space="0" w:color="7F7F7F"/>
              <w:right w:val="nil"/>
            </w:tcBorders>
            <w:shd w:val="clear" w:color="auto" w:fill="auto"/>
            <w:tcMar>
              <w:top w:w="15" w:type="dxa"/>
              <w:left w:w="108" w:type="dxa"/>
              <w:bottom w:w="0" w:type="dxa"/>
              <w:right w:w="108" w:type="dxa"/>
            </w:tcMar>
            <w:vAlign w:val="center"/>
          </w:tcPr>
          <w:p w14:paraId="78582C5C" w14:textId="0CDCB50D" w:rsidR="0045262A" w:rsidRPr="00006ABF" w:rsidDel="00E35D67" w:rsidRDefault="008F5167" w:rsidP="00CC4C47">
            <w:pPr>
              <w:spacing w:after="0" w:line="360" w:lineRule="auto"/>
              <w:jc w:val="center"/>
              <w:rPr>
                <w:del w:id="9820" w:author="nadira firinda" w:date="2022-10-29T23:30:00Z"/>
                <w:rFonts w:ascii="Times New Roman" w:hAnsi="Times New Roman" w:cs="Times New Roman"/>
                <w:szCs w:val="20"/>
              </w:rPr>
              <w:pPrChange w:id="9821" w:author="nadira firinda" w:date="2022-10-29T23:37:00Z">
                <w:pPr>
                  <w:spacing w:after="0"/>
                  <w:jc w:val="center"/>
                </w:pPr>
              </w:pPrChange>
            </w:pPr>
            <w:del w:id="9822" w:author="nadira firinda" w:date="2022-10-29T23:30:00Z">
              <w:r w:rsidRPr="00006ABF" w:rsidDel="00E35D67">
                <w:rPr>
                  <w:rFonts w:ascii="Times New Roman" w:hAnsi="Times New Roman" w:cs="Times New Roman"/>
                  <w:szCs w:val="20"/>
                </w:rPr>
                <w:delText>0.0982</w:delText>
              </w:r>
              <w:bookmarkStart w:id="9823" w:name="_Toc117979424"/>
              <w:bookmarkStart w:id="9824" w:name="_Toc117981072"/>
              <w:bookmarkEnd w:id="9823"/>
              <w:bookmarkEnd w:id="9824"/>
            </w:del>
          </w:p>
        </w:tc>
        <w:bookmarkStart w:id="9825" w:name="_Toc117979425"/>
        <w:bookmarkStart w:id="9826" w:name="_Toc117981073"/>
        <w:bookmarkEnd w:id="9825"/>
        <w:bookmarkEnd w:id="9826"/>
      </w:tr>
    </w:tbl>
    <w:p w14:paraId="258B5C73" w14:textId="32157FC7" w:rsidR="00D90278" w:rsidRPr="00E35D67" w:rsidDel="00E35D67" w:rsidRDefault="00D90278" w:rsidP="00CC4C47">
      <w:pPr>
        <w:spacing w:line="360" w:lineRule="auto"/>
        <w:rPr>
          <w:del w:id="9827" w:author="nadira firinda" w:date="2022-10-29T23:30:00Z"/>
          <w:rFonts w:ascii="Times New Roman" w:hAnsi="Times New Roman" w:cs="Times New Roman"/>
        </w:rPr>
        <w:pPrChange w:id="9828" w:author="nadira firinda" w:date="2022-10-29T23:37:00Z">
          <w:pPr/>
        </w:pPrChange>
      </w:pPr>
      <w:bookmarkStart w:id="9829" w:name="_Toc117979426"/>
      <w:bookmarkStart w:id="9830" w:name="_Toc117981074"/>
      <w:bookmarkEnd w:id="9829"/>
      <w:bookmarkEnd w:id="9830"/>
    </w:p>
    <w:p w14:paraId="7EAA7745" w14:textId="4D920CB7" w:rsidR="00CB06F4" w:rsidRPr="00E35D67" w:rsidDel="00E35D67" w:rsidRDefault="009B0540" w:rsidP="00CC4C47">
      <w:pPr>
        <w:keepNext/>
        <w:spacing w:line="360" w:lineRule="auto"/>
        <w:rPr>
          <w:del w:id="9831" w:author="nadira firinda" w:date="2022-10-29T23:30:00Z"/>
          <w:rFonts w:ascii="Times New Roman" w:hAnsi="Times New Roman" w:cs="Times New Roman"/>
        </w:rPr>
        <w:pPrChange w:id="9832" w:author="nadira firinda" w:date="2022-10-29T23:37:00Z">
          <w:pPr>
            <w:keepNext/>
          </w:pPr>
        </w:pPrChange>
      </w:pPr>
      <w:del w:id="9833" w:author="nadira firinda" w:date="2022-10-29T23:30:00Z">
        <w:r w:rsidRPr="008B62E9" w:rsidDel="00E35D67">
          <w:rPr>
            <w:rFonts w:ascii="Times New Roman" w:hAnsi="Times New Roman" w:cs="Times New Roman"/>
          </w:rPr>
          <w:object w:dxaOrig="10117" w:dyaOrig="3025" w14:anchorId="189A1759">
            <v:shape id="_x0000_i1031" type="#_x0000_t75" style="width:451.95pt;height:135.55pt" o:ole="">
              <v:imagedata r:id="rId96" o:title=""/>
            </v:shape>
            <o:OLEObject Type="Embed" ProgID="EViews.Workfile.2" ShapeID="_x0000_i1031" DrawAspect="Content" ObjectID="_1728592417" r:id="rId97"/>
          </w:object>
        </w:r>
        <w:bookmarkStart w:id="9834" w:name="_Toc117979427"/>
        <w:bookmarkStart w:id="9835" w:name="_Toc117981075"/>
        <w:bookmarkEnd w:id="9834"/>
        <w:bookmarkEnd w:id="9835"/>
      </w:del>
    </w:p>
    <w:p w14:paraId="67DC4485" w14:textId="250094DF" w:rsidR="009B0540" w:rsidRPr="00006ABF" w:rsidDel="00E35D67" w:rsidRDefault="00CB06F4" w:rsidP="00CC4C47">
      <w:pPr>
        <w:pStyle w:val="Caption"/>
        <w:spacing w:line="360" w:lineRule="auto"/>
        <w:rPr>
          <w:del w:id="9836" w:author="nadira firinda" w:date="2022-10-29T23:30:00Z"/>
        </w:rPr>
        <w:pPrChange w:id="9837" w:author="nadira firinda" w:date="2022-10-29T23:37:00Z">
          <w:pPr>
            <w:pStyle w:val="Caption"/>
          </w:pPr>
        </w:pPrChange>
      </w:pPr>
      <w:bookmarkStart w:id="9838" w:name="_Ref84942661"/>
      <w:bookmarkStart w:id="9839" w:name="_Toc84944785"/>
      <w:bookmarkStart w:id="9840" w:name="_Toc84944872"/>
      <w:del w:id="9841" w:author="nadira firinda" w:date="2022-10-29T23:30:00Z">
        <w:r w:rsidRPr="00006ABF" w:rsidDel="00E35D67">
          <w:delText xml:space="preserve">Gambar </w:delText>
        </w:r>
      </w:del>
      <w:ins w:id="9842" w:author="Prasasti Karunia Farista Ananto" w:date="2021-10-12T14:34:00Z">
        <w:del w:id="9843" w:author="nadira firinda" w:date="2022-10-29T23:30:00Z">
          <w:r w:rsidR="00046663" w:rsidRPr="00D206AB" w:rsidDel="00E35D67">
            <w:fldChar w:fldCharType="begin"/>
          </w:r>
          <w:r w:rsidR="00046663" w:rsidRPr="00006ABF" w:rsidDel="00E35D67">
            <w:delInstrText xml:space="preserve"> STYLEREF 1 \s </w:delInstrText>
          </w:r>
        </w:del>
      </w:ins>
      <w:del w:id="9844" w:author="nadira firinda" w:date="2022-10-29T23:30:00Z">
        <w:r w:rsidR="00046663" w:rsidRPr="008B62E9" w:rsidDel="00E35D67">
          <w:fldChar w:fldCharType="separate"/>
        </w:r>
        <w:r w:rsidR="00015ADF" w:rsidRPr="00006ABF" w:rsidDel="00E35D67">
          <w:rPr>
            <w:noProof/>
          </w:rPr>
          <w:delText>IV</w:delText>
        </w:r>
      </w:del>
      <w:ins w:id="9845" w:author="Prasasti Karunia Farista Ananto" w:date="2021-10-12T14:34:00Z">
        <w:del w:id="9846" w:author="nadira firinda" w:date="2022-10-29T23:30:00Z">
          <w:r w:rsidR="00046663" w:rsidRPr="00D206AB" w:rsidDel="00E35D67">
            <w:fldChar w:fldCharType="end"/>
          </w:r>
          <w:r w:rsidR="00046663" w:rsidRPr="00006ABF" w:rsidDel="00E35D67">
            <w:noBreakHyphen/>
          </w:r>
          <w:r w:rsidR="00046663" w:rsidRPr="00D206AB" w:rsidDel="00E35D67">
            <w:fldChar w:fldCharType="begin"/>
          </w:r>
          <w:r w:rsidR="00046663" w:rsidRPr="00006ABF" w:rsidDel="00E35D67">
            <w:delInstrText xml:space="preserve"> SEQ Gambar \* ARABIC \s 1 </w:delInstrText>
          </w:r>
        </w:del>
      </w:ins>
      <w:del w:id="9847" w:author="nadira firinda" w:date="2022-10-29T23:30:00Z">
        <w:r w:rsidR="00046663" w:rsidRPr="008B62E9" w:rsidDel="00E35D67">
          <w:fldChar w:fldCharType="separate"/>
        </w:r>
      </w:del>
      <w:ins w:id="9848" w:author="Prasasti Karunia Farista Ananto" w:date="2021-10-12T15:25:00Z">
        <w:del w:id="9849" w:author="nadira firinda" w:date="2022-10-29T23:30:00Z">
          <w:r w:rsidR="00015ADF" w:rsidRPr="00006ABF" w:rsidDel="00E35D67">
            <w:rPr>
              <w:noProof/>
            </w:rPr>
            <w:delText>7</w:delText>
          </w:r>
        </w:del>
      </w:ins>
      <w:ins w:id="9850" w:author="Prasasti Karunia Farista Ananto" w:date="2021-10-12T14:34:00Z">
        <w:del w:id="9851" w:author="nadira firinda" w:date="2022-10-29T23:30:00Z">
          <w:r w:rsidR="00046663" w:rsidRPr="00D206AB" w:rsidDel="00E35D67">
            <w:fldChar w:fldCharType="end"/>
          </w:r>
        </w:del>
      </w:ins>
      <w:bookmarkEnd w:id="9838"/>
      <w:del w:id="9852" w:author="nadira firinda" w:date="2022-10-29T23:30:00Z">
        <w:r w:rsidR="00FB741C" w:rsidRPr="008B62E9" w:rsidDel="00E35D67">
          <w:fldChar w:fldCharType="begin"/>
        </w:r>
        <w:r w:rsidR="00FB741C" w:rsidRPr="00006ABF" w:rsidDel="00E35D67">
          <w:delInstrText xml:space="preserve"> STYLEREF 1 \s </w:delInstrText>
        </w:r>
        <w:r w:rsidR="00FB741C" w:rsidRPr="008B62E9" w:rsidDel="00E35D67">
          <w:fldChar w:fldCharType="separate"/>
        </w:r>
        <w:r w:rsidR="00FB741C" w:rsidRPr="00006ABF" w:rsidDel="00E35D67">
          <w:rPr>
            <w:noProof/>
          </w:rPr>
          <w:delText>IV</w:delText>
        </w:r>
        <w:r w:rsidR="00FB741C" w:rsidRPr="008B62E9" w:rsidDel="00E35D67">
          <w:fldChar w:fldCharType="end"/>
        </w:r>
        <w:r w:rsidR="00FB741C" w:rsidRPr="00006ABF" w:rsidDel="00E35D67">
          <w:noBreakHyphen/>
        </w:r>
        <w:r w:rsidR="00FB741C" w:rsidRPr="008B62E9" w:rsidDel="00E35D67">
          <w:fldChar w:fldCharType="begin"/>
        </w:r>
        <w:r w:rsidR="00FB741C" w:rsidRPr="00006ABF" w:rsidDel="00E35D67">
          <w:delInstrText xml:space="preserve"> SEQ Gambar \* ARABIC \s 1 </w:delInstrText>
        </w:r>
        <w:r w:rsidR="00FB741C" w:rsidRPr="008B62E9" w:rsidDel="00E35D67">
          <w:fldChar w:fldCharType="separate"/>
        </w:r>
        <w:r w:rsidR="00FB741C" w:rsidRPr="00006ABF" w:rsidDel="00E35D67">
          <w:rPr>
            <w:noProof/>
          </w:rPr>
          <w:delText>7</w:delText>
        </w:r>
        <w:r w:rsidR="00FB741C" w:rsidRPr="008B62E9" w:rsidDel="00E35D67">
          <w:fldChar w:fldCharType="end"/>
        </w:r>
        <w:r w:rsidRPr="00006ABF" w:rsidDel="00E35D67">
          <w:rPr>
            <w:noProof/>
          </w:rPr>
          <w:delText>. Hasil Proyeksi Sektor Perdagangan Besar dan Eceran</w:delText>
        </w:r>
        <w:bookmarkStart w:id="9853" w:name="_Toc117979428"/>
        <w:bookmarkStart w:id="9854" w:name="_Toc117981076"/>
        <w:bookmarkEnd w:id="9839"/>
        <w:bookmarkEnd w:id="9840"/>
        <w:bookmarkEnd w:id="9853"/>
        <w:bookmarkEnd w:id="9854"/>
      </w:del>
    </w:p>
    <w:p w14:paraId="3E0FDBBC" w14:textId="5E902B6E" w:rsidR="00521DD2" w:rsidRPr="00006ABF" w:rsidDel="00E35D67" w:rsidRDefault="00521DD2" w:rsidP="00CC4C47">
      <w:pPr>
        <w:pStyle w:val="Heading2"/>
        <w:rPr>
          <w:del w:id="9855" w:author="nadira firinda" w:date="2022-10-29T23:30:00Z"/>
        </w:rPr>
        <w:pPrChange w:id="9856" w:author="nadira firinda" w:date="2022-10-29T23:37:00Z">
          <w:pPr>
            <w:pStyle w:val="Heading2"/>
          </w:pPr>
        </w:pPrChange>
      </w:pPr>
      <w:del w:id="9857" w:author="nadira firinda" w:date="2022-10-29T23:30:00Z">
        <w:r w:rsidRPr="00006ABF" w:rsidDel="00E35D67">
          <w:delText>Transportasi dan Pergudangan</w:delText>
        </w:r>
        <w:bookmarkStart w:id="9858" w:name="_Toc117979429"/>
        <w:bookmarkStart w:id="9859" w:name="_Toc117981077"/>
        <w:bookmarkEnd w:id="9858"/>
        <w:bookmarkEnd w:id="9859"/>
      </w:del>
    </w:p>
    <w:p w14:paraId="157B31CF" w14:textId="7A96B47B" w:rsidR="002F1A34" w:rsidRPr="00006ABF" w:rsidDel="00E35D67" w:rsidRDefault="002F1A34" w:rsidP="00CC4C47">
      <w:pPr>
        <w:pStyle w:val="BodyTulisan"/>
        <w:ind w:firstLine="709"/>
        <w:rPr>
          <w:del w:id="9860" w:author="nadira firinda" w:date="2022-10-29T23:30:00Z"/>
          <w:rFonts w:cs="Times New Roman"/>
          <w:lang w:val="en-US"/>
        </w:rPr>
        <w:pPrChange w:id="9861" w:author="nadira firinda" w:date="2022-10-29T23:37:00Z">
          <w:pPr>
            <w:pStyle w:val="BodyTulisan"/>
            <w:ind w:firstLine="360"/>
          </w:pPr>
        </w:pPrChange>
      </w:pPr>
      <w:del w:id="9862" w:author="nadira firinda" w:date="2022-10-29T23:30:00Z">
        <w:r w:rsidRPr="00006ABF" w:rsidDel="00E35D67">
          <w:rPr>
            <w:rFonts w:cs="Times New Roman"/>
            <w:lang w:val="en-US"/>
          </w:rPr>
          <w:delText xml:space="preserve">Hasil estimasi persamaan sektor Transportasi dan Pergudangan jangka panjang menunjukkan bahwa arah koefisien hasil regresi pada variabel penjelas sejalan dengan teori dan secara statistik signifikan </w:delText>
        </w:r>
      </w:del>
      <w:ins w:id="9863" w:author="Prasasti Karunia Farista Ananto" w:date="2021-10-12T14:40:00Z">
        <w:del w:id="9864" w:author="nadira firinda" w:date="2022-10-29T23:30:00Z">
          <w:r w:rsidR="00622509" w:rsidRPr="00006ABF" w:rsidDel="00E35D67">
            <w:rPr>
              <w:rFonts w:cs="Times New Roman"/>
              <w:lang w:val="en-US"/>
            </w:rPr>
            <w:delText>(</w:delText>
          </w:r>
          <w:r w:rsidR="00622509" w:rsidRPr="00E35D67" w:rsidDel="00E35D67">
            <w:rPr>
              <w:rFonts w:cs="Times New Roman"/>
              <w:b/>
              <w:bCs/>
              <w:lang w:val="en-US"/>
            </w:rPr>
            <w:fldChar w:fldCharType="begin"/>
          </w:r>
          <w:r w:rsidR="00622509" w:rsidRPr="00E35D67" w:rsidDel="00E35D67">
            <w:rPr>
              <w:rFonts w:cs="Times New Roman"/>
              <w:b/>
              <w:bCs/>
              <w:lang w:val="en-US"/>
            </w:rPr>
            <w:delInstrText xml:space="preserve"> REF _Ref84942041 \h </w:delInstrText>
          </w:r>
        </w:del>
      </w:ins>
      <w:del w:id="9865" w:author="nadira firinda" w:date="2022-10-29T23:30:00Z">
        <w:r w:rsidR="00112990" w:rsidRPr="00006ABF" w:rsidDel="00E35D67">
          <w:rPr>
            <w:rFonts w:cs="Times New Roman"/>
            <w:b/>
            <w:bCs/>
            <w:lang w:val="en-US"/>
          </w:rPr>
          <w:delInstrText xml:space="preserve"> \* MERGEFORMAT </w:delInstrText>
        </w:r>
        <w:r w:rsidR="00622509" w:rsidRPr="008B62E9" w:rsidDel="00E35D67">
          <w:rPr>
            <w:rFonts w:cs="Times New Roman"/>
            <w:b/>
            <w:bCs/>
            <w:lang w:val="en-US"/>
          </w:rPr>
        </w:r>
        <w:r w:rsidR="00622509" w:rsidRPr="00E35D67" w:rsidDel="00E35D67">
          <w:rPr>
            <w:rFonts w:cs="Times New Roman"/>
            <w:b/>
            <w:bCs/>
            <w:lang w:val="en-US"/>
          </w:rPr>
          <w:fldChar w:fldCharType="separate"/>
        </w:r>
      </w:del>
      <w:ins w:id="9866" w:author="Prasasti Karunia Farista Ananto" w:date="2021-10-12T15:25:00Z">
        <w:del w:id="9867" w:author="nadira firinda" w:date="2022-10-29T23:30:00Z">
          <w:r w:rsidR="00015ADF" w:rsidRPr="00E35D67" w:rsidDel="00E35D67">
            <w:rPr>
              <w:rFonts w:cs="Times New Roman"/>
              <w:b/>
              <w:bCs/>
            </w:rPr>
            <w:delText xml:space="preserve">Tabel </w:delText>
          </w:r>
          <w:r w:rsidR="00015ADF" w:rsidRPr="00E35D67" w:rsidDel="00E35D67">
            <w:rPr>
              <w:rFonts w:cs="Times New Roman"/>
              <w:b/>
              <w:bCs/>
              <w:noProof/>
            </w:rPr>
            <w:delText>IV</w:delText>
          </w:r>
          <w:r w:rsidR="00015ADF" w:rsidRPr="00006ABF" w:rsidDel="00E35D67">
            <w:rPr>
              <w:rFonts w:cs="Times New Roman"/>
              <w:b/>
              <w:bCs/>
              <w:noProof/>
              <w:rPrChange w:id="9868" w:author="Prasasti Karunia Farista Ananto" w:date="2021-10-14T16:56:00Z">
                <w:rPr/>
              </w:rPrChange>
            </w:rPr>
            <w:noBreakHyphen/>
          </w:r>
          <w:r w:rsidR="00015ADF" w:rsidRPr="00E35D67" w:rsidDel="00E35D67">
            <w:rPr>
              <w:rFonts w:cs="Times New Roman"/>
              <w:b/>
              <w:bCs/>
              <w:noProof/>
            </w:rPr>
            <w:delText>8</w:delText>
          </w:r>
        </w:del>
      </w:ins>
      <w:ins w:id="9869" w:author="Prasasti Karunia Farista Ananto" w:date="2021-10-12T14:40:00Z">
        <w:del w:id="9870" w:author="nadira firinda" w:date="2022-10-29T23:30:00Z">
          <w:r w:rsidR="00622509" w:rsidRPr="00E35D67" w:rsidDel="00E35D67">
            <w:rPr>
              <w:rFonts w:cs="Times New Roman"/>
              <w:b/>
              <w:bCs/>
              <w:lang w:val="en-US"/>
            </w:rPr>
            <w:fldChar w:fldCharType="end"/>
          </w:r>
        </w:del>
      </w:ins>
      <w:del w:id="9871" w:author="nadira firinda" w:date="2022-10-29T23:30:00Z">
        <w:r w:rsidRPr="00006ABF" w:rsidDel="00E35D67">
          <w:rPr>
            <w:rFonts w:cs="Times New Roman"/>
            <w:lang w:val="en-US"/>
          </w:rPr>
          <w:delText>(</w:delText>
        </w:r>
        <w:r w:rsidRPr="008B62E9" w:rsidDel="00E35D67">
          <w:rPr>
            <w:rFonts w:cs="Times New Roman"/>
            <w:b/>
            <w:lang w:val="en-US"/>
          </w:rPr>
          <w:fldChar w:fldCharType="begin"/>
        </w:r>
        <w:r w:rsidRPr="00006ABF" w:rsidDel="00E35D67">
          <w:rPr>
            <w:rFonts w:cs="Times New Roman"/>
            <w:b/>
            <w:lang w:val="en-US"/>
          </w:rPr>
          <w:delInstrText xml:space="preserve"> REF _Ref58003010 \h  \* MERGEFORMAT </w:delInstrText>
        </w:r>
        <w:r w:rsidRPr="008B62E9" w:rsidDel="00E35D67">
          <w:rPr>
            <w:rFonts w:cs="Times New Roman"/>
            <w:b/>
            <w:lang w:val="en-US"/>
          </w:rPr>
        </w:r>
        <w:r w:rsidRPr="008B62E9" w:rsidDel="00E35D67">
          <w:rPr>
            <w:rFonts w:cs="Times New Roman"/>
            <w:b/>
            <w:lang w:val="en-US"/>
          </w:rPr>
          <w:fldChar w:fldCharType="separate"/>
        </w:r>
        <w:r w:rsidRPr="00006ABF" w:rsidDel="00E35D67">
          <w:rPr>
            <w:rFonts w:cs="Times New Roman"/>
            <w:b/>
          </w:rPr>
          <w:delText xml:space="preserve">Tabel </w:delText>
        </w:r>
        <w:r w:rsidRPr="00006ABF" w:rsidDel="00E35D67">
          <w:rPr>
            <w:rFonts w:cs="Times New Roman"/>
            <w:b/>
            <w:lang w:val="en-US"/>
          </w:rPr>
          <w:delText>x</w:delText>
        </w:r>
        <w:r w:rsidRPr="008B62E9" w:rsidDel="00E35D67">
          <w:rPr>
            <w:rFonts w:cs="Times New Roman"/>
            <w:b/>
            <w:lang w:val="en-US"/>
          </w:rPr>
          <w:fldChar w:fldCharType="end"/>
        </w:r>
        <w:r w:rsidRPr="00006ABF" w:rsidDel="00E35D67">
          <w:rPr>
            <w:rFonts w:cs="Times New Roman"/>
            <w:lang w:val="en-US"/>
          </w:rPr>
          <w:delText xml:space="preserve">). </w:delText>
        </w:r>
        <w:r w:rsidR="009E2C81" w:rsidRPr="00006ABF" w:rsidDel="00E35D67">
          <w:rPr>
            <w:rFonts w:cs="Times New Roman"/>
            <w:lang w:val="en-US"/>
          </w:rPr>
          <w:delText xml:space="preserve">Sektor </w:delText>
        </w:r>
        <w:r w:rsidR="0082235B" w:rsidRPr="00006ABF" w:rsidDel="00E35D67">
          <w:rPr>
            <w:rFonts w:cs="Times New Roman"/>
            <w:lang w:val="en-US"/>
          </w:rPr>
          <w:delText>Jasa Lainnya</w:delText>
        </w:r>
        <w:r w:rsidR="00FC46B9" w:rsidRPr="00006ABF" w:rsidDel="00E35D67">
          <w:rPr>
            <w:rFonts w:cs="Times New Roman"/>
            <w:lang w:val="en-US"/>
          </w:rPr>
          <w:delText>, Konsumsi Swasta</w:delText>
        </w:r>
        <w:r w:rsidR="0082235B" w:rsidRPr="00006ABF" w:rsidDel="00E35D67">
          <w:rPr>
            <w:rFonts w:cs="Times New Roman"/>
            <w:lang w:val="en-US"/>
          </w:rPr>
          <w:delText xml:space="preserve"> dan </w:delText>
        </w:r>
        <w:r w:rsidR="0082235B" w:rsidRPr="00006ABF" w:rsidDel="00E35D67">
          <w:rPr>
            <w:rFonts w:cs="Times New Roman"/>
            <w:szCs w:val="20"/>
          </w:rPr>
          <w:delText>Total Lalu Lintas Keberangkatan Domestik</w:delText>
        </w:r>
        <w:r w:rsidRPr="00006ABF" w:rsidDel="00E35D67">
          <w:rPr>
            <w:rFonts w:cs="Times New Roman"/>
            <w:lang w:val="en-US"/>
          </w:rPr>
          <w:delText xml:space="preserve"> berpengaruh positif terhadap sektor ini secara jangka panjang dengan tingkat signifikansi sebesar 1%</w:delText>
        </w:r>
        <w:r w:rsidRPr="00006ABF" w:rsidDel="00E35D67">
          <w:rPr>
            <w:rFonts w:cs="Times New Roman"/>
            <w:szCs w:val="20"/>
            <w:lang w:val="en-US"/>
          </w:rPr>
          <w:delText>.</w:delText>
        </w:r>
        <w:bookmarkStart w:id="9872" w:name="_Toc117979430"/>
        <w:bookmarkStart w:id="9873" w:name="_Toc117981078"/>
        <w:bookmarkEnd w:id="9872"/>
        <w:bookmarkEnd w:id="9873"/>
      </w:del>
    </w:p>
    <w:p w14:paraId="1F0617BF" w14:textId="001D8DE6" w:rsidR="002F1A34" w:rsidRPr="00006ABF" w:rsidDel="00E35D67" w:rsidRDefault="002F1A34" w:rsidP="00CC4C47">
      <w:pPr>
        <w:pStyle w:val="BodyTulisan"/>
        <w:ind w:firstLine="709"/>
        <w:rPr>
          <w:del w:id="9874" w:author="nadira firinda" w:date="2022-10-29T23:30:00Z"/>
          <w:rFonts w:cs="Times New Roman"/>
          <w:lang w:val="en-US"/>
        </w:rPr>
        <w:pPrChange w:id="9875" w:author="nadira firinda" w:date="2022-10-29T23:37:00Z">
          <w:pPr>
            <w:pStyle w:val="BodyTulisan"/>
            <w:ind w:firstLine="360"/>
          </w:pPr>
        </w:pPrChange>
      </w:pPr>
      <w:del w:id="9876" w:author="nadira firinda" w:date="2022-10-29T23:30:00Z">
        <w:r w:rsidRPr="00006ABF" w:rsidDel="00E35D67">
          <w:rPr>
            <w:rFonts w:cs="Times New Roman"/>
          </w:rPr>
          <w:delText>Hasil estimasi persamaan jangka pendek menunjukkan bahwa arah koefisien hasil regresi sesuai dengan yang diharapkan</w:delText>
        </w:r>
        <w:r w:rsidRPr="00006ABF" w:rsidDel="00E35D67">
          <w:rPr>
            <w:rFonts w:cs="Times New Roman"/>
            <w:lang w:val="en-US"/>
          </w:rPr>
          <w:delText xml:space="preserve">. </w:delText>
        </w:r>
        <w:r w:rsidR="009E2C81" w:rsidRPr="00006ABF" w:rsidDel="00E35D67">
          <w:rPr>
            <w:rFonts w:cs="Times New Roman"/>
            <w:lang w:val="en-US"/>
          </w:rPr>
          <w:delText xml:space="preserve">Sektor </w:delText>
        </w:r>
        <w:r w:rsidR="0082235B" w:rsidRPr="00006ABF" w:rsidDel="00E35D67">
          <w:rPr>
            <w:rFonts w:cs="Times New Roman"/>
            <w:lang w:val="en-US"/>
          </w:rPr>
          <w:delText xml:space="preserve">Jasa Lainnya, Ekspor, dan </w:delText>
        </w:r>
        <w:r w:rsidR="0082235B" w:rsidRPr="00006ABF" w:rsidDel="00E35D67">
          <w:rPr>
            <w:rFonts w:cs="Times New Roman"/>
            <w:szCs w:val="20"/>
          </w:rPr>
          <w:delText>Total Lalu Lintas Keberangkatan Domestik</w:delText>
        </w:r>
        <w:r w:rsidRPr="00006ABF" w:rsidDel="00E35D67">
          <w:rPr>
            <w:rFonts w:cs="Times New Roman"/>
            <w:lang w:val="en-US"/>
          </w:rPr>
          <w:delText xml:space="preserve"> </w:delText>
        </w:r>
        <w:r w:rsidRPr="00006ABF" w:rsidDel="00E35D67">
          <w:rPr>
            <w:rFonts w:cs="Times New Roman"/>
          </w:rPr>
          <w:delText xml:space="preserve">berpengaruh signifikan terhadap </w:delText>
        </w:r>
        <w:r w:rsidRPr="00006ABF" w:rsidDel="00E35D67">
          <w:rPr>
            <w:rFonts w:cs="Times New Roman"/>
            <w:lang w:val="en-US"/>
          </w:rPr>
          <w:delText>Perdagangan Besar dan Eceran</w:delText>
        </w:r>
        <w:r w:rsidRPr="00006ABF" w:rsidDel="00E35D67">
          <w:rPr>
            <w:rFonts w:cs="Times New Roman"/>
          </w:rPr>
          <w:delText xml:space="preserve"> dengan arah yang positif</w:delText>
        </w:r>
        <w:r w:rsidR="009E2C81" w:rsidRPr="00006ABF" w:rsidDel="00E35D67">
          <w:rPr>
            <w:rFonts w:cs="Times New Roman"/>
            <w:lang w:val="en-US"/>
          </w:rPr>
          <w:delText xml:space="preserve">, selain itu terdapat pula </w:delText>
        </w:r>
        <w:r w:rsidR="009E2C81" w:rsidRPr="00006ABF" w:rsidDel="00E35D67">
          <w:rPr>
            <w:rFonts w:cs="Times New Roman"/>
            <w:i/>
            <w:iCs/>
            <w:lang w:val="en-US"/>
          </w:rPr>
          <w:delText>dummy variable</w:delText>
        </w:r>
        <w:r w:rsidR="009E2C81" w:rsidRPr="00006ABF" w:rsidDel="00E35D67">
          <w:rPr>
            <w:rFonts w:cs="Times New Roman"/>
            <w:lang w:val="en-US"/>
          </w:rPr>
          <w:delText xml:space="preserve"> pada 201</w:delText>
        </w:r>
        <w:r w:rsidR="00FC46B9" w:rsidRPr="00006ABF" w:rsidDel="00E35D67">
          <w:rPr>
            <w:rFonts w:cs="Times New Roman"/>
            <w:lang w:val="en-US"/>
          </w:rPr>
          <w:delText>8</w:delText>
        </w:r>
        <w:r w:rsidR="009E2C81" w:rsidRPr="00006ABF" w:rsidDel="00E35D67">
          <w:rPr>
            <w:rFonts w:cs="Times New Roman"/>
            <w:lang w:val="en-US"/>
          </w:rPr>
          <w:delText xml:space="preserve"> Q</w:delText>
        </w:r>
        <w:r w:rsidR="00FC46B9" w:rsidRPr="00006ABF" w:rsidDel="00E35D67">
          <w:rPr>
            <w:rFonts w:cs="Times New Roman"/>
            <w:lang w:val="en-US"/>
          </w:rPr>
          <w:delText>4</w:delText>
        </w:r>
        <w:r w:rsidRPr="00006ABF" w:rsidDel="00E35D67">
          <w:rPr>
            <w:rFonts w:cs="Times New Roman"/>
          </w:rPr>
          <w:delText>.</w:delText>
        </w:r>
        <w:r w:rsidRPr="00006ABF" w:rsidDel="00E35D67">
          <w:rPr>
            <w:rFonts w:cs="Times New Roman"/>
            <w:lang w:val="en-US"/>
          </w:rPr>
          <w:delText xml:space="preserve"> </w:delText>
        </w:r>
        <w:r w:rsidRPr="00006ABF" w:rsidDel="00E35D67">
          <w:rPr>
            <w:rFonts w:cs="Times New Roman"/>
          </w:rPr>
          <w:delText xml:space="preserve">Variabel koreksi kesalahan ECM mempunyai nilai koefisien negatif kurang dari 1. Persamaan tersebut cukup baik dalam menjelaskan perilaku </w:delText>
        </w:r>
        <w:r w:rsidRPr="00006ABF" w:rsidDel="00E35D67">
          <w:rPr>
            <w:rFonts w:cs="Times New Roman"/>
            <w:lang w:val="en-US"/>
          </w:rPr>
          <w:delText xml:space="preserve">sektor </w:delText>
        </w:r>
        <w:r w:rsidR="00B67EDA" w:rsidRPr="00006ABF" w:rsidDel="00E35D67">
          <w:rPr>
            <w:rFonts w:cs="Times New Roman"/>
            <w:lang w:val="en-US"/>
          </w:rPr>
          <w:delText xml:space="preserve">Transportasi dan Pergudangan </w:delText>
        </w:r>
        <w:r w:rsidRPr="00006ABF" w:rsidDel="00E35D67">
          <w:rPr>
            <w:rFonts w:cs="Times New Roman"/>
          </w:rPr>
          <w:delText xml:space="preserve">yang diindikasikan dengan nilai adjusted </w:delText>
        </w:r>
        <w:r w:rsidRPr="00006ABF" w:rsidDel="00E35D67">
          <w:rPr>
            <w:rFonts w:cs="Times New Roman"/>
            <w:i/>
          </w:rPr>
          <w:delText>R-squared</w:delText>
        </w:r>
        <w:r w:rsidRPr="00006ABF" w:rsidDel="00E35D67">
          <w:rPr>
            <w:rFonts w:cs="Times New Roman"/>
          </w:rPr>
          <w:delText xml:space="preserve"> yang mencapai 0,</w:delText>
        </w:r>
        <w:r w:rsidR="00FC46B9" w:rsidRPr="00006ABF" w:rsidDel="00E35D67">
          <w:rPr>
            <w:rFonts w:cs="Times New Roman"/>
            <w:lang w:val="en-US"/>
          </w:rPr>
          <w:delText>58</w:delText>
        </w:r>
        <w:r w:rsidRPr="00006ABF" w:rsidDel="00E35D67">
          <w:rPr>
            <w:rFonts w:cs="Times New Roman"/>
          </w:rPr>
          <w:delText xml:space="preserve">. Selain itu, nilai </w:delText>
        </w:r>
        <w:r w:rsidRPr="00006ABF" w:rsidDel="00E35D67">
          <w:rPr>
            <w:rFonts w:cs="Times New Roman"/>
            <w:i/>
          </w:rPr>
          <w:delText>probability LM test</w:delText>
        </w:r>
        <w:r w:rsidRPr="00006ABF" w:rsidDel="00E35D67">
          <w:rPr>
            <w:rFonts w:cs="Times New Roman"/>
          </w:rPr>
          <w:delText xml:space="preserve"> sebesar 0,</w:delText>
        </w:r>
        <w:r w:rsidR="00FC46B9" w:rsidRPr="00006ABF" w:rsidDel="00E35D67">
          <w:rPr>
            <w:rFonts w:cs="Times New Roman"/>
            <w:lang w:val="en-US"/>
          </w:rPr>
          <w:delText>6</w:delText>
        </w:r>
        <w:r w:rsidR="009E2C81" w:rsidRPr="00006ABF" w:rsidDel="00E35D67">
          <w:rPr>
            <w:rFonts w:cs="Times New Roman"/>
            <w:lang w:val="en-US"/>
          </w:rPr>
          <w:delText>5</w:delText>
        </w:r>
        <w:r w:rsidRPr="00006ABF" w:rsidDel="00E35D67">
          <w:rPr>
            <w:rFonts w:cs="Times New Roman"/>
          </w:rPr>
          <w:delText xml:space="preserve"> menunjukkan tidak terjadi autokorelasi dalam persamaan.</w:delText>
        </w:r>
        <w:bookmarkStart w:id="9877" w:name="_Toc117979431"/>
        <w:bookmarkStart w:id="9878" w:name="_Toc117981079"/>
        <w:bookmarkEnd w:id="9877"/>
        <w:bookmarkEnd w:id="9878"/>
      </w:del>
    </w:p>
    <w:p w14:paraId="617AB7CF" w14:textId="4106DBC0" w:rsidR="002F1A34" w:rsidRPr="00006ABF" w:rsidDel="00E35D67" w:rsidRDefault="002F1A34" w:rsidP="00CC4C47">
      <w:pPr>
        <w:pStyle w:val="BodyTulisan"/>
        <w:ind w:firstLine="709"/>
        <w:rPr>
          <w:del w:id="9879" w:author="nadira firinda" w:date="2022-10-29T23:30:00Z"/>
          <w:rFonts w:cs="Times New Roman"/>
          <w:lang w:val="en-US"/>
        </w:rPr>
        <w:pPrChange w:id="9880" w:author="nadira firinda" w:date="2022-10-29T23:37:00Z">
          <w:pPr>
            <w:pStyle w:val="BodyTulisan"/>
            <w:ind w:firstLine="360"/>
          </w:pPr>
        </w:pPrChange>
      </w:pPr>
      <w:del w:id="9881" w:author="nadira firinda" w:date="2022-10-29T23:30:00Z">
        <w:r w:rsidRPr="00006ABF" w:rsidDel="00E35D67">
          <w:rPr>
            <w:rFonts w:cs="Times New Roman"/>
            <w:lang w:val="en-US"/>
          </w:rPr>
          <w:delText xml:space="preserve">Perilaku sektor juga dapat digambarkan dari gambar </w:delText>
        </w:r>
        <w:r w:rsidRPr="00006ABF" w:rsidDel="00E35D67">
          <w:rPr>
            <w:rFonts w:cs="Times New Roman"/>
            <w:i/>
            <w:iCs/>
            <w:lang w:val="en-US"/>
          </w:rPr>
          <w:delText>in-sample</w:delText>
        </w:r>
        <w:r w:rsidRPr="00006ABF" w:rsidDel="00E35D67">
          <w:rPr>
            <w:rFonts w:cs="Times New Roman"/>
            <w:lang w:val="en-US"/>
          </w:rPr>
          <w:delText xml:space="preserve"> dan </w:delText>
        </w:r>
        <w:r w:rsidRPr="00006ABF" w:rsidDel="00E35D67">
          <w:rPr>
            <w:rFonts w:cs="Times New Roman"/>
            <w:i/>
            <w:iCs/>
            <w:lang w:val="en-US"/>
          </w:rPr>
          <w:delText>out-sample</w:delText>
        </w:r>
        <w:r w:rsidRPr="00006ABF" w:rsidDel="00E35D67">
          <w:rPr>
            <w:rFonts w:cs="Times New Roman"/>
            <w:lang w:val="en-US"/>
          </w:rPr>
          <w:delText xml:space="preserve"> baik secara level maupun perubahan tahunan antara sektor dengan variabel – variabel yang mempengaruhinya (</w:delText>
        </w:r>
      </w:del>
      <w:ins w:id="9882" w:author="Prasasti Karunia Farista Ananto" w:date="2021-10-12T14:51:00Z">
        <w:del w:id="9883" w:author="nadira firinda" w:date="2022-10-29T23:30:00Z">
          <w:r w:rsidR="00112990" w:rsidRPr="00E35D67" w:rsidDel="00E35D67">
            <w:rPr>
              <w:rFonts w:cs="Times New Roman"/>
              <w:b/>
              <w:bCs/>
              <w:lang w:val="en-US"/>
            </w:rPr>
            <w:fldChar w:fldCharType="begin"/>
          </w:r>
          <w:r w:rsidR="00112990" w:rsidRPr="00E35D67" w:rsidDel="00E35D67">
            <w:rPr>
              <w:rFonts w:cs="Times New Roman"/>
              <w:b/>
              <w:bCs/>
              <w:lang w:val="en-US"/>
            </w:rPr>
            <w:delInstrText xml:space="preserve"> REF _Ref84942711 \h </w:delInstrText>
          </w:r>
        </w:del>
      </w:ins>
      <w:del w:id="9884" w:author="nadira firinda" w:date="2022-10-29T23:30:00Z">
        <w:r w:rsidR="00112990" w:rsidRPr="00006ABF" w:rsidDel="00E35D67">
          <w:rPr>
            <w:rFonts w:cs="Times New Roman"/>
            <w:b/>
            <w:bCs/>
            <w:lang w:val="en-US"/>
          </w:rPr>
          <w:delInstrText xml:space="preserve"> \* MERGEFORMAT </w:delInstrText>
        </w:r>
        <w:r w:rsidR="00112990" w:rsidRPr="008B62E9" w:rsidDel="00E35D67">
          <w:rPr>
            <w:rFonts w:cs="Times New Roman"/>
            <w:b/>
            <w:bCs/>
            <w:lang w:val="en-US"/>
          </w:rPr>
        </w:r>
        <w:r w:rsidR="00112990" w:rsidRPr="00E35D67" w:rsidDel="00E35D67">
          <w:rPr>
            <w:rFonts w:cs="Times New Roman"/>
            <w:b/>
            <w:bCs/>
            <w:lang w:val="en-US"/>
          </w:rPr>
          <w:fldChar w:fldCharType="separate"/>
        </w:r>
      </w:del>
      <w:ins w:id="9885" w:author="Prasasti Karunia Farista Ananto" w:date="2021-10-12T15:25:00Z">
        <w:del w:id="9886" w:author="nadira firinda" w:date="2022-10-29T23:30:00Z">
          <w:r w:rsidR="00015ADF" w:rsidRPr="00E35D67" w:rsidDel="00E35D67">
            <w:rPr>
              <w:rFonts w:cs="Times New Roman"/>
              <w:b/>
              <w:bCs/>
            </w:rPr>
            <w:delText xml:space="preserve">Gambar </w:delText>
          </w:r>
          <w:r w:rsidR="00015ADF" w:rsidRPr="00E35D67" w:rsidDel="00E35D67">
            <w:rPr>
              <w:rFonts w:cs="Times New Roman"/>
              <w:b/>
              <w:bCs/>
              <w:noProof/>
            </w:rPr>
            <w:delText>IV</w:delText>
          </w:r>
          <w:r w:rsidR="00015ADF" w:rsidRPr="00006ABF" w:rsidDel="00E35D67">
            <w:rPr>
              <w:rFonts w:cs="Times New Roman"/>
              <w:b/>
              <w:bCs/>
              <w:noProof/>
              <w:rPrChange w:id="9887" w:author="Prasasti Karunia Farista Ananto" w:date="2021-10-14T16:56:00Z">
                <w:rPr/>
              </w:rPrChange>
            </w:rPr>
            <w:noBreakHyphen/>
          </w:r>
          <w:r w:rsidR="00015ADF" w:rsidRPr="00E35D67" w:rsidDel="00E35D67">
            <w:rPr>
              <w:rFonts w:cs="Times New Roman"/>
              <w:b/>
              <w:bCs/>
              <w:noProof/>
            </w:rPr>
            <w:delText>8</w:delText>
          </w:r>
        </w:del>
      </w:ins>
      <w:ins w:id="9888" w:author="Prasasti Karunia Farista Ananto" w:date="2021-10-12T14:51:00Z">
        <w:del w:id="9889" w:author="nadira firinda" w:date="2022-10-29T23:30:00Z">
          <w:r w:rsidR="00112990" w:rsidRPr="00E35D67" w:rsidDel="00E35D67">
            <w:rPr>
              <w:rFonts w:cs="Times New Roman"/>
              <w:b/>
              <w:bCs/>
              <w:lang w:val="en-US"/>
            </w:rPr>
            <w:fldChar w:fldCharType="end"/>
          </w:r>
        </w:del>
      </w:ins>
      <w:del w:id="9890" w:author="nadira firinda" w:date="2022-10-29T23:30:00Z">
        <w:r w:rsidRPr="00E35D67" w:rsidDel="00E35D67">
          <w:rPr>
            <w:rFonts w:cs="Times New Roman"/>
            <w:lang w:val="en-US"/>
          </w:rPr>
          <w:delText>gambar x</w:delText>
        </w:r>
        <w:r w:rsidRPr="00006ABF" w:rsidDel="00E35D67">
          <w:rPr>
            <w:rFonts w:cs="Times New Roman"/>
            <w:lang w:val="en-US"/>
          </w:rPr>
          <w:delText xml:space="preserve">). Berdasarkan gambar, terlihat garis </w:delText>
        </w:r>
        <w:r w:rsidRPr="00006ABF" w:rsidDel="00E35D67">
          <w:rPr>
            <w:rFonts w:cs="Times New Roman"/>
            <w:i/>
            <w:iCs/>
            <w:lang w:val="en-US"/>
          </w:rPr>
          <w:delText>actual</w:delText>
        </w:r>
        <w:r w:rsidRPr="00006ABF" w:rsidDel="00E35D67">
          <w:rPr>
            <w:rFonts w:cs="Times New Roman"/>
            <w:lang w:val="en-US"/>
          </w:rPr>
          <w:delText xml:space="preserve"> yang merupakan data sesungguhnya dari pertumbuhan PDB sektor dengan garis </w:delText>
        </w:r>
        <w:r w:rsidRPr="00006ABF" w:rsidDel="00E35D67">
          <w:rPr>
            <w:rFonts w:cs="Times New Roman"/>
            <w:i/>
            <w:iCs/>
            <w:lang w:val="en-US"/>
          </w:rPr>
          <w:delText>baseline</w:delText>
        </w:r>
        <w:r w:rsidRPr="00006ABF" w:rsidDel="00E35D67">
          <w:rPr>
            <w:rFonts w:cs="Times New Roman"/>
            <w:lang w:val="en-US"/>
          </w:rPr>
          <w:delText xml:space="preserve"> yang adalah hasil proyeksi oleh model berjalan dengan arah yang sama dan sesuai, menunjukkan jika perilaku sektor </w:delText>
        </w:r>
        <w:r w:rsidR="009E2C81" w:rsidRPr="00006ABF" w:rsidDel="00E35D67">
          <w:rPr>
            <w:rFonts w:cs="Times New Roman"/>
            <w:lang w:val="en-US"/>
          </w:rPr>
          <w:delText>Transportasi dan Pergudangan</w:delText>
        </w:r>
        <w:r w:rsidRPr="00006ABF" w:rsidDel="00E35D67">
          <w:rPr>
            <w:rFonts w:cs="Times New Roman"/>
            <w:lang w:val="en-US"/>
          </w:rPr>
          <w:delText xml:space="preserve"> dapat dideskripsikan melalui variabel – variabel yang ada.</w:delText>
        </w:r>
        <w:bookmarkStart w:id="9891" w:name="_Toc117979432"/>
        <w:bookmarkStart w:id="9892" w:name="_Toc117981080"/>
        <w:bookmarkEnd w:id="9891"/>
        <w:bookmarkEnd w:id="9892"/>
      </w:del>
    </w:p>
    <w:p w14:paraId="1642EEA2" w14:textId="721C89C7" w:rsidR="00646A3C" w:rsidRPr="00006ABF" w:rsidDel="00E35D67" w:rsidRDefault="00646A3C" w:rsidP="00CC4C47">
      <w:pPr>
        <w:pStyle w:val="Caption"/>
        <w:keepNext/>
        <w:spacing w:line="360" w:lineRule="auto"/>
        <w:rPr>
          <w:del w:id="9893" w:author="nadira firinda" w:date="2022-10-29T23:30:00Z"/>
        </w:rPr>
        <w:pPrChange w:id="9894" w:author="nadira firinda" w:date="2022-10-29T23:37:00Z">
          <w:pPr>
            <w:pStyle w:val="Caption"/>
            <w:keepNext/>
          </w:pPr>
        </w:pPrChange>
      </w:pPr>
      <w:bookmarkStart w:id="9895" w:name="_Ref84942041"/>
      <w:bookmarkStart w:id="9896" w:name="_Toc84944900"/>
      <w:del w:id="9897" w:author="nadira firinda" w:date="2022-10-29T23:30:00Z">
        <w:r w:rsidRPr="00006ABF" w:rsidDel="00E35D67">
          <w:delText xml:space="preserve">Tabel </w:delText>
        </w:r>
      </w:del>
      <w:ins w:id="9898" w:author="Prasasti Karunia Farista Ananto" w:date="2021-10-18T13:53:00Z">
        <w:del w:id="9899" w:author="nadira firinda" w:date="2022-10-29T23:30:00Z">
          <w:r w:rsidR="00895415" w:rsidDel="00E35D67">
            <w:fldChar w:fldCharType="begin"/>
          </w:r>
          <w:r w:rsidR="00895415" w:rsidDel="00E35D67">
            <w:delInstrText xml:space="preserve"> STYLEREF 1 \s </w:delInstrText>
          </w:r>
        </w:del>
      </w:ins>
      <w:del w:id="9900" w:author="nadira firinda" w:date="2022-10-29T23:30:00Z">
        <w:r w:rsidR="00895415" w:rsidDel="00E35D67">
          <w:fldChar w:fldCharType="separate"/>
        </w:r>
        <w:r w:rsidR="00895415" w:rsidDel="00E35D67">
          <w:rPr>
            <w:noProof/>
          </w:rPr>
          <w:delText>IV</w:delText>
        </w:r>
      </w:del>
      <w:ins w:id="9901" w:author="Prasasti Karunia Farista Ananto" w:date="2021-10-18T13:53:00Z">
        <w:del w:id="9902" w:author="nadira firinda" w:date="2022-10-29T23:30:00Z">
          <w:r w:rsidR="00895415" w:rsidDel="00E35D67">
            <w:fldChar w:fldCharType="end"/>
          </w:r>
          <w:r w:rsidR="00895415" w:rsidDel="00E35D67">
            <w:noBreakHyphen/>
          </w:r>
          <w:r w:rsidR="00895415" w:rsidDel="00E35D67">
            <w:fldChar w:fldCharType="begin"/>
          </w:r>
          <w:r w:rsidR="00895415" w:rsidDel="00E35D67">
            <w:delInstrText xml:space="preserve"> SEQ Tabel \* ARABIC \s 1 </w:delInstrText>
          </w:r>
        </w:del>
      </w:ins>
      <w:del w:id="9903" w:author="nadira firinda" w:date="2022-10-29T23:30:00Z">
        <w:r w:rsidR="00895415" w:rsidDel="00E35D67">
          <w:fldChar w:fldCharType="separate"/>
        </w:r>
      </w:del>
      <w:ins w:id="9904" w:author="Prasasti Karunia Farista Ananto" w:date="2021-10-18T13:53:00Z">
        <w:del w:id="9905" w:author="nadira firinda" w:date="2022-10-29T23:30:00Z">
          <w:r w:rsidR="00895415" w:rsidDel="00E35D67">
            <w:rPr>
              <w:noProof/>
            </w:rPr>
            <w:delText>8</w:delText>
          </w:r>
          <w:r w:rsidR="00895415" w:rsidDel="00E35D67">
            <w:fldChar w:fldCharType="end"/>
          </w:r>
        </w:del>
      </w:ins>
      <w:del w:id="9906" w:author="nadira firinda" w:date="2022-10-29T23:30:00Z">
        <w:r w:rsidR="00410221" w:rsidDel="00E35D67">
          <w:fldChar w:fldCharType="begin"/>
        </w:r>
        <w:r w:rsidR="00410221" w:rsidDel="00E35D67">
          <w:delInstrText xml:space="preserve"> STYLEREF 1 \s </w:delInstrText>
        </w:r>
        <w:r w:rsidR="00410221" w:rsidDel="00E35D67">
          <w:fldChar w:fldCharType="separate"/>
        </w:r>
        <w:r w:rsidR="00015ADF" w:rsidRPr="00006ABF" w:rsidDel="00E35D67">
          <w:rPr>
            <w:noProof/>
          </w:rPr>
          <w:delText>IV</w:delText>
        </w:r>
        <w:r w:rsidR="00410221" w:rsidDel="00E35D67">
          <w:rPr>
            <w:noProof/>
          </w:rPr>
          <w:fldChar w:fldCharType="end"/>
        </w:r>
        <w:r w:rsidR="00FB741C" w:rsidRPr="00006ABF" w:rsidDel="00E35D67">
          <w:noBreakHyphen/>
        </w:r>
        <w:r w:rsidR="00410221" w:rsidDel="00E35D67">
          <w:fldChar w:fldCharType="begin"/>
        </w:r>
        <w:r w:rsidR="00410221" w:rsidDel="00E35D67">
          <w:delInstrText xml:space="preserve"> SEQ Tabel \* ARABIC \s 1 </w:delInstrText>
        </w:r>
        <w:r w:rsidR="00410221" w:rsidDel="00E35D67">
          <w:fldChar w:fldCharType="separate"/>
        </w:r>
        <w:r w:rsidR="00015ADF" w:rsidRPr="00006ABF" w:rsidDel="00E35D67">
          <w:rPr>
            <w:noProof/>
          </w:rPr>
          <w:delText>8</w:delText>
        </w:r>
        <w:r w:rsidR="00410221" w:rsidDel="00E35D67">
          <w:rPr>
            <w:noProof/>
          </w:rPr>
          <w:fldChar w:fldCharType="end"/>
        </w:r>
        <w:bookmarkEnd w:id="9895"/>
        <w:r w:rsidRPr="00006ABF" w:rsidDel="00E35D67">
          <w:rPr>
            <w:noProof/>
          </w:rPr>
          <w:delText>. Persamaan Sektor Transportasi dan Pergudangan</w:delText>
        </w:r>
        <w:bookmarkStart w:id="9907" w:name="_Toc117979433"/>
        <w:bookmarkStart w:id="9908" w:name="_Toc117981081"/>
        <w:bookmarkEnd w:id="9896"/>
        <w:bookmarkEnd w:id="9907"/>
        <w:bookmarkEnd w:id="9908"/>
      </w:del>
    </w:p>
    <w:tbl>
      <w:tblPr>
        <w:tblW w:w="9000" w:type="dxa"/>
        <w:tblLayout w:type="fixed"/>
        <w:tblCellMar>
          <w:left w:w="0" w:type="dxa"/>
          <w:right w:w="0" w:type="dxa"/>
        </w:tblCellMar>
        <w:tblLook w:val="0600" w:firstRow="0" w:lastRow="0" w:firstColumn="0" w:lastColumn="0" w:noHBand="1" w:noVBand="1"/>
      </w:tblPr>
      <w:tblGrid>
        <w:gridCol w:w="3969"/>
        <w:gridCol w:w="236"/>
        <w:gridCol w:w="2458"/>
        <w:gridCol w:w="1134"/>
        <w:gridCol w:w="1203"/>
      </w:tblGrid>
      <w:tr w:rsidR="00D90278" w:rsidRPr="00006ABF" w:rsidDel="00E35D67" w14:paraId="3AC051CC" w14:textId="520ED5AD" w:rsidTr="00FE59AD">
        <w:trPr>
          <w:trHeight w:val="433"/>
          <w:del w:id="9909" w:author="nadira firinda" w:date="2022-10-29T23:30:00Z"/>
        </w:trPr>
        <w:tc>
          <w:tcPr>
            <w:tcW w:w="9000" w:type="dxa"/>
            <w:gridSpan w:val="5"/>
            <w:tcBorders>
              <w:top w:val="nil"/>
              <w:left w:val="nil"/>
              <w:bottom w:val="nil"/>
              <w:right w:val="nil"/>
            </w:tcBorders>
            <w:shd w:val="clear" w:color="auto" w:fill="44546A"/>
            <w:tcMar>
              <w:top w:w="15" w:type="dxa"/>
              <w:left w:w="108" w:type="dxa"/>
              <w:bottom w:w="0" w:type="dxa"/>
              <w:right w:w="108" w:type="dxa"/>
            </w:tcMar>
            <w:vAlign w:val="center"/>
            <w:hideMark/>
          </w:tcPr>
          <w:p w14:paraId="71613F25" w14:textId="34A8FD6C" w:rsidR="00D90278" w:rsidRPr="00006ABF" w:rsidDel="00E35D67" w:rsidRDefault="00D90278" w:rsidP="00CC4C47">
            <w:pPr>
              <w:spacing w:after="0" w:line="360" w:lineRule="auto"/>
              <w:jc w:val="center"/>
              <w:rPr>
                <w:del w:id="9910" w:author="nadira firinda" w:date="2022-10-29T23:30:00Z"/>
                <w:rFonts w:ascii="Times New Roman" w:hAnsi="Times New Roman" w:cs="Times New Roman"/>
                <w:szCs w:val="20"/>
              </w:rPr>
              <w:pPrChange w:id="9911" w:author="nadira firinda" w:date="2022-10-29T23:37:00Z">
                <w:pPr>
                  <w:spacing w:after="0"/>
                  <w:jc w:val="center"/>
                </w:pPr>
              </w:pPrChange>
            </w:pPr>
            <w:del w:id="9912" w:author="nadira firinda" w:date="2022-10-29T23:30:00Z">
              <w:r w:rsidRPr="00006ABF" w:rsidDel="00E35D67">
                <w:rPr>
                  <w:rFonts w:ascii="Times New Roman" w:hAnsi="Times New Roman" w:cs="Times New Roman"/>
                  <w:b/>
                  <w:bCs/>
                  <w:color w:val="FFFFFF" w:themeColor="background1"/>
                  <w:szCs w:val="20"/>
                </w:rPr>
                <w:delText>Persamaan Jangka Panjang</w:delText>
              </w:r>
              <w:bookmarkStart w:id="9913" w:name="_Toc117979434"/>
              <w:bookmarkStart w:id="9914" w:name="_Toc117981082"/>
              <w:bookmarkEnd w:id="9913"/>
              <w:bookmarkEnd w:id="9914"/>
            </w:del>
          </w:p>
        </w:tc>
        <w:bookmarkStart w:id="9915" w:name="_Toc117979435"/>
        <w:bookmarkStart w:id="9916" w:name="_Toc117981083"/>
        <w:bookmarkEnd w:id="9915"/>
        <w:bookmarkEnd w:id="9916"/>
      </w:tr>
      <w:tr w:rsidR="00D90278" w:rsidRPr="00006ABF" w:rsidDel="00E35D67" w14:paraId="272782B1" w14:textId="7CEB9496" w:rsidTr="00FE59AD">
        <w:trPr>
          <w:trHeight w:val="433"/>
          <w:del w:id="9917" w:author="nadira firinda" w:date="2022-10-29T23:30:00Z"/>
        </w:trPr>
        <w:tc>
          <w:tcPr>
            <w:tcW w:w="9000" w:type="dxa"/>
            <w:gridSpan w:val="5"/>
            <w:tcBorders>
              <w:top w:val="nil"/>
              <w:left w:val="nil"/>
              <w:bottom w:val="nil"/>
              <w:right w:val="nil"/>
            </w:tcBorders>
            <w:shd w:val="clear" w:color="auto" w:fill="4472C4"/>
            <w:tcMar>
              <w:top w:w="15" w:type="dxa"/>
              <w:left w:w="108" w:type="dxa"/>
              <w:bottom w:w="0" w:type="dxa"/>
              <w:right w:w="108" w:type="dxa"/>
            </w:tcMar>
            <w:vAlign w:val="center"/>
            <w:hideMark/>
          </w:tcPr>
          <w:p w14:paraId="7F0ED38D" w14:textId="65AEBC5C" w:rsidR="00D90278" w:rsidRPr="00006ABF" w:rsidDel="00E35D67" w:rsidRDefault="00D90278" w:rsidP="00CC4C47">
            <w:pPr>
              <w:spacing w:after="0" w:line="360" w:lineRule="auto"/>
              <w:rPr>
                <w:del w:id="9918" w:author="nadira firinda" w:date="2022-10-29T23:30:00Z"/>
                <w:rFonts w:ascii="Times New Roman" w:hAnsi="Times New Roman" w:cs="Times New Roman"/>
                <w:b/>
                <w:bCs/>
                <w:color w:val="FFFFFF" w:themeColor="background1"/>
                <w:szCs w:val="20"/>
              </w:rPr>
              <w:pPrChange w:id="9919" w:author="nadira firinda" w:date="2022-10-29T23:37:00Z">
                <w:pPr>
                  <w:spacing w:after="0"/>
                </w:pPr>
              </w:pPrChange>
            </w:pPr>
            <w:del w:id="9920" w:author="nadira firinda" w:date="2022-10-29T23:30:00Z">
              <w:r w:rsidRPr="00006ABF" w:rsidDel="00E35D67">
                <w:rPr>
                  <w:rFonts w:ascii="Times New Roman" w:hAnsi="Times New Roman" w:cs="Times New Roman"/>
                  <w:b/>
                  <w:bCs/>
                  <w:color w:val="FFFFFF" w:themeColor="background1"/>
                  <w:szCs w:val="20"/>
                </w:rPr>
                <w:delText xml:space="preserve">Dependent variable: </w:delText>
              </w:r>
              <w:r w:rsidR="00EF3353" w:rsidRPr="00006ABF" w:rsidDel="00E35D67">
                <w:rPr>
                  <w:rFonts w:ascii="Times New Roman" w:hAnsi="Times New Roman" w:cs="Times New Roman"/>
                  <w:b/>
                  <w:bCs/>
                  <w:color w:val="FFFFFF" w:themeColor="background1"/>
                  <w:szCs w:val="20"/>
                </w:rPr>
                <w:delText>Transportasi dan Pergudangan</w:delText>
              </w:r>
              <w:bookmarkStart w:id="9921" w:name="_Toc117979436"/>
              <w:bookmarkStart w:id="9922" w:name="_Toc117981084"/>
              <w:bookmarkEnd w:id="9921"/>
              <w:bookmarkEnd w:id="9922"/>
            </w:del>
          </w:p>
          <w:p w14:paraId="76D6BD42" w14:textId="026878B6" w:rsidR="00D90278" w:rsidRPr="00006ABF" w:rsidDel="00E35D67" w:rsidRDefault="00D90278" w:rsidP="00CC4C47">
            <w:pPr>
              <w:spacing w:after="0" w:line="360" w:lineRule="auto"/>
              <w:rPr>
                <w:del w:id="9923" w:author="nadira firinda" w:date="2022-10-29T23:30:00Z"/>
                <w:rFonts w:ascii="Times New Roman" w:hAnsi="Times New Roman" w:cs="Times New Roman"/>
                <w:szCs w:val="20"/>
              </w:rPr>
              <w:pPrChange w:id="9924" w:author="nadira firinda" w:date="2022-10-29T23:37:00Z">
                <w:pPr>
                  <w:spacing w:after="0"/>
                </w:pPr>
              </w:pPrChange>
            </w:pPr>
            <w:del w:id="9925" w:author="nadira firinda" w:date="2022-10-29T23:30:00Z">
              <w:r w:rsidRPr="00006ABF" w:rsidDel="00E35D67">
                <w:rPr>
                  <w:rFonts w:ascii="Times New Roman" w:hAnsi="Times New Roman" w:cs="Times New Roman"/>
                  <w:b/>
                  <w:bCs/>
                  <w:color w:val="FFFFFF" w:themeColor="background1"/>
                  <w:szCs w:val="20"/>
                </w:rPr>
                <w:delText>LOG(</w:delText>
              </w:r>
              <w:r w:rsidR="00122B38" w:rsidRPr="00006ABF" w:rsidDel="00E35D67">
                <w:rPr>
                  <w:rFonts w:ascii="Times New Roman" w:hAnsi="Times New Roman" w:cs="Times New Roman"/>
                  <w:b/>
                  <w:bCs/>
                  <w:color w:val="FFFFFF" w:themeColor="background1"/>
                  <w:szCs w:val="20"/>
                </w:rPr>
                <w:delText xml:space="preserve">G08TRSRL </w:delText>
              </w:r>
              <w:r w:rsidRPr="00006ABF" w:rsidDel="00E35D67">
                <w:rPr>
                  <w:rFonts w:ascii="Times New Roman" w:hAnsi="Times New Roman" w:cs="Times New Roman"/>
                  <w:b/>
                  <w:bCs/>
                  <w:color w:val="FFFFFF" w:themeColor="background1"/>
                  <w:szCs w:val="20"/>
                </w:rPr>
                <w:delText xml:space="preserve">/ </w:delText>
              </w:r>
              <w:r w:rsidR="00122B38" w:rsidRPr="00006ABF" w:rsidDel="00E35D67">
                <w:rPr>
                  <w:rFonts w:ascii="Times New Roman" w:hAnsi="Times New Roman" w:cs="Times New Roman"/>
                  <w:b/>
                  <w:bCs/>
                  <w:color w:val="FFFFFF" w:themeColor="background1"/>
                  <w:szCs w:val="20"/>
                </w:rPr>
                <w:delText>G08TRSRL</w:delText>
              </w:r>
              <w:r w:rsidRPr="00006ABF" w:rsidDel="00E35D67">
                <w:rPr>
                  <w:rFonts w:ascii="Times New Roman" w:hAnsi="Times New Roman" w:cs="Times New Roman"/>
                  <w:b/>
                  <w:bCs/>
                  <w:color w:val="FFFFFF" w:themeColor="background1"/>
                  <w:szCs w:val="20"/>
                </w:rPr>
                <w:delText>_SF)</w:delText>
              </w:r>
              <w:bookmarkStart w:id="9926" w:name="_Toc117979437"/>
              <w:bookmarkStart w:id="9927" w:name="_Toc117981085"/>
              <w:bookmarkEnd w:id="9926"/>
              <w:bookmarkEnd w:id="9927"/>
            </w:del>
          </w:p>
        </w:tc>
        <w:bookmarkStart w:id="9928" w:name="_Toc117979438"/>
        <w:bookmarkStart w:id="9929" w:name="_Toc117981086"/>
        <w:bookmarkEnd w:id="9928"/>
        <w:bookmarkEnd w:id="9929"/>
      </w:tr>
      <w:tr w:rsidR="00D90278" w:rsidRPr="00006ABF" w:rsidDel="00E35D67" w14:paraId="3A9FB10F" w14:textId="4B4D625A" w:rsidTr="00FE59AD">
        <w:trPr>
          <w:trHeight w:val="433"/>
          <w:del w:id="9930" w:author="nadira firinda" w:date="2022-10-29T23:30:00Z"/>
        </w:trPr>
        <w:tc>
          <w:tcPr>
            <w:tcW w:w="3969" w:type="dxa"/>
            <w:tcBorders>
              <w:top w:val="nil"/>
              <w:left w:val="nil"/>
              <w:bottom w:val="nil"/>
              <w:right w:val="nil"/>
            </w:tcBorders>
            <w:shd w:val="clear" w:color="auto" w:fill="FFC000"/>
            <w:tcMar>
              <w:top w:w="15" w:type="dxa"/>
              <w:left w:w="108" w:type="dxa"/>
              <w:bottom w:w="0" w:type="dxa"/>
              <w:right w:w="108" w:type="dxa"/>
            </w:tcMar>
            <w:vAlign w:val="center"/>
            <w:hideMark/>
          </w:tcPr>
          <w:p w14:paraId="31CD8191" w14:textId="28AFB7EC" w:rsidR="00D90278" w:rsidRPr="00006ABF" w:rsidDel="00E35D67" w:rsidRDefault="00D90278" w:rsidP="00CC4C47">
            <w:pPr>
              <w:spacing w:after="0" w:line="360" w:lineRule="auto"/>
              <w:rPr>
                <w:del w:id="9931" w:author="nadira firinda" w:date="2022-10-29T23:30:00Z"/>
                <w:rFonts w:ascii="Times New Roman" w:hAnsi="Times New Roman" w:cs="Times New Roman"/>
                <w:szCs w:val="20"/>
              </w:rPr>
              <w:pPrChange w:id="9932" w:author="nadira firinda" w:date="2022-10-29T23:37:00Z">
                <w:pPr>
                  <w:spacing w:after="0"/>
                </w:pPr>
              </w:pPrChange>
            </w:pPr>
            <w:del w:id="9933" w:author="nadira firinda" w:date="2022-10-29T23:30:00Z">
              <w:r w:rsidRPr="00006ABF" w:rsidDel="00E35D67">
                <w:rPr>
                  <w:rFonts w:ascii="Times New Roman" w:hAnsi="Times New Roman" w:cs="Times New Roman"/>
                  <w:b/>
                  <w:bCs/>
                  <w:szCs w:val="20"/>
                </w:rPr>
                <w:delText>Explanatory Variables</w:delText>
              </w:r>
              <w:bookmarkStart w:id="9934" w:name="_Toc117979439"/>
              <w:bookmarkStart w:id="9935" w:name="_Toc117981087"/>
              <w:bookmarkEnd w:id="9934"/>
              <w:bookmarkEnd w:id="9935"/>
            </w:del>
          </w:p>
        </w:tc>
        <w:tc>
          <w:tcPr>
            <w:tcW w:w="2694" w:type="dxa"/>
            <w:gridSpan w:val="2"/>
            <w:tcBorders>
              <w:top w:val="nil"/>
              <w:left w:val="nil"/>
              <w:bottom w:val="nil"/>
              <w:right w:val="nil"/>
            </w:tcBorders>
            <w:shd w:val="clear" w:color="auto" w:fill="FFC000"/>
            <w:vAlign w:val="center"/>
          </w:tcPr>
          <w:p w14:paraId="33F0532B" w14:textId="782FB3EB" w:rsidR="00D90278" w:rsidRPr="00006ABF" w:rsidDel="00E35D67" w:rsidRDefault="00D90278" w:rsidP="00CC4C47">
            <w:pPr>
              <w:spacing w:after="0" w:line="360" w:lineRule="auto"/>
              <w:rPr>
                <w:del w:id="9936" w:author="nadira firinda" w:date="2022-10-29T23:30:00Z"/>
                <w:rFonts w:ascii="Times New Roman" w:hAnsi="Times New Roman" w:cs="Times New Roman"/>
                <w:szCs w:val="20"/>
              </w:rPr>
              <w:pPrChange w:id="9937" w:author="nadira firinda" w:date="2022-10-29T23:37:00Z">
                <w:pPr>
                  <w:spacing w:after="0"/>
                </w:pPr>
              </w:pPrChange>
            </w:pPr>
            <w:bookmarkStart w:id="9938" w:name="_Toc117979440"/>
            <w:bookmarkStart w:id="9939" w:name="_Toc117981088"/>
            <w:bookmarkEnd w:id="9938"/>
            <w:bookmarkEnd w:id="9939"/>
          </w:p>
        </w:tc>
        <w:tc>
          <w:tcPr>
            <w:tcW w:w="1134" w:type="dxa"/>
            <w:tcBorders>
              <w:top w:val="nil"/>
              <w:left w:val="nil"/>
              <w:bottom w:val="nil"/>
              <w:right w:val="nil"/>
            </w:tcBorders>
            <w:shd w:val="clear" w:color="auto" w:fill="FFC000"/>
            <w:tcMar>
              <w:top w:w="15" w:type="dxa"/>
              <w:left w:w="108" w:type="dxa"/>
              <w:bottom w:w="0" w:type="dxa"/>
              <w:right w:w="108" w:type="dxa"/>
            </w:tcMar>
            <w:vAlign w:val="center"/>
            <w:hideMark/>
          </w:tcPr>
          <w:p w14:paraId="25B37B01" w14:textId="45BEBB53" w:rsidR="00D90278" w:rsidRPr="00006ABF" w:rsidDel="00E35D67" w:rsidRDefault="00D90278" w:rsidP="00CC4C47">
            <w:pPr>
              <w:spacing w:after="0" w:line="360" w:lineRule="auto"/>
              <w:rPr>
                <w:del w:id="9940" w:author="nadira firinda" w:date="2022-10-29T23:30:00Z"/>
                <w:rFonts w:ascii="Times New Roman" w:hAnsi="Times New Roman" w:cs="Times New Roman"/>
                <w:noProof/>
                <w:szCs w:val="20"/>
              </w:rPr>
              <w:pPrChange w:id="9941" w:author="nadira firinda" w:date="2022-10-29T23:37:00Z">
                <w:pPr>
                  <w:spacing w:after="0"/>
                </w:pPr>
              </w:pPrChange>
            </w:pPr>
            <w:del w:id="9942" w:author="nadira firinda" w:date="2022-10-29T23:30:00Z">
              <w:r w:rsidRPr="00006ABF" w:rsidDel="00E35D67">
                <w:rPr>
                  <w:rFonts w:ascii="Times New Roman" w:hAnsi="Times New Roman" w:cs="Times New Roman"/>
                  <w:b/>
                  <w:bCs/>
                  <w:noProof/>
                  <w:szCs w:val="20"/>
                  <w:lang w:val="en-GB"/>
                </w:rPr>
                <w:delText>Koefisien</w:delText>
              </w:r>
              <w:bookmarkStart w:id="9943" w:name="_Toc117979441"/>
              <w:bookmarkStart w:id="9944" w:name="_Toc117981089"/>
              <w:bookmarkEnd w:id="9943"/>
              <w:bookmarkEnd w:id="9944"/>
            </w:del>
          </w:p>
        </w:tc>
        <w:tc>
          <w:tcPr>
            <w:tcW w:w="1203" w:type="dxa"/>
            <w:tcBorders>
              <w:top w:val="nil"/>
              <w:left w:val="nil"/>
              <w:bottom w:val="nil"/>
              <w:right w:val="nil"/>
            </w:tcBorders>
            <w:shd w:val="clear" w:color="auto" w:fill="FFC000"/>
            <w:vAlign w:val="center"/>
          </w:tcPr>
          <w:p w14:paraId="71829BCB" w14:textId="4125341F" w:rsidR="00D90278" w:rsidRPr="00006ABF" w:rsidDel="00E35D67" w:rsidRDefault="00D90278" w:rsidP="00CC4C47">
            <w:pPr>
              <w:spacing w:after="0" w:line="360" w:lineRule="auto"/>
              <w:rPr>
                <w:del w:id="9945" w:author="nadira firinda" w:date="2022-10-29T23:30:00Z"/>
                <w:rFonts w:ascii="Times New Roman" w:hAnsi="Times New Roman" w:cs="Times New Roman"/>
                <w:szCs w:val="20"/>
              </w:rPr>
              <w:pPrChange w:id="9946" w:author="nadira firinda" w:date="2022-10-29T23:37:00Z">
                <w:pPr>
                  <w:spacing w:after="0"/>
                </w:pPr>
              </w:pPrChange>
            </w:pPr>
            <w:bookmarkStart w:id="9947" w:name="_Toc117979442"/>
            <w:bookmarkStart w:id="9948" w:name="_Toc117981090"/>
            <w:bookmarkEnd w:id="9947"/>
            <w:bookmarkEnd w:id="9948"/>
          </w:p>
        </w:tc>
        <w:bookmarkStart w:id="9949" w:name="_Toc117979443"/>
        <w:bookmarkStart w:id="9950" w:name="_Toc117981091"/>
        <w:bookmarkEnd w:id="9949"/>
        <w:bookmarkEnd w:id="9950"/>
      </w:tr>
      <w:tr w:rsidR="007068FD" w:rsidRPr="00006ABF" w:rsidDel="00E35D67" w14:paraId="4F27FA11" w14:textId="59DBEBC5" w:rsidTr="00FE59AD">
        <w:trPr>
          <w:trHeight w:val="433"/>
          <w:del w:id="9951" w:author="nadira firinda" w:date="2022-10-29T23:30:00Z"/>
        </w:trPr>
        <w:tc>
          <w:tcPr>
            <w:tcW w:w="3969" w:type="dxa"/>
            <w:tcBorders>
              <w:top w:val="dotted" w:sz="8" w:space="0" w:color="7F7F7F"/>
              <w:left w:val="nil"/>
              <w:bottom w:val="dotted" w:sz="8" w:space="0" w:color="7F7F7F"/>
              <w:right w:val="dotted" w:sz="8" w:space="0" w:color="7F7F7F"/>
            </w:tcBorders>
            <w:shd w:val="clear" w:color="auto" w:fill="auto"/>
            <w:tcMar>
              <w:top w:w="15" w:type="dxa"/>
              <w:left w:w="108" w:type="dxa"/>
              <w:bottom w:w="0" w:type="dxa"/>
              <w:right w:w="108" w:type="dxa"/>
            </w:tcMar>
          </w:tcPr>
          <w:p w14:paraId="6B4E43DF" w14:textId="3B676B62" w:rsidR="007068FD" w:rsidRPr="00006ABF" w:rsidDel="00E35D67" w:rsidRDefault="007068FD" w:rsidP="00CC4C47">
            <w:pPr>
              <w:spacing w:line="360" w:lineRule="auto"/>
              <w:rPr>
                <w:del w:id="9952" w:author="nadira firinda" w:date="2022-10-29T23:30:00Z"/>
                <w:rFonts w:ascii="Times New Roman" w:hAnsi="Times New Roman" w:cs="Times New Roman"/>
                <w:szCs w:val="20"/>
              </w:rPr>
              <w:pPrChange w:id="9953" w:author="nadira firinda" w:date="2022-10-29T23:37:00Z">
                <w:pPr/>
              </w:pPrChange>
            </w:pPr>
            <w:del w:id="9954" w:author="nadira firinda" w:date="2022-10-29T23:30:00Z">
              <w:r w:rsidRPr="00006ABF" w:rsidDel="00E35D67">
                <w:rPr>
                  <w:rFonts w:ascii="Times New Roman" w:hAnsi="Times New Roman" w:cs="Times New Roman"/>
                  <w:szCs w:val="20"/>
                </w:rPr>
                <w:delText>C</w:delText>
              </w:r>
              <w:bookmarkStart w:id="9955" w:name="_Toc117979444"/>
              <w:bookmarkStart w:id="9956" w:name="_Toc117981092"/>
              <w:bookmarkEnd w:id="9955"/>
              <w:bookmarkEnd w:id="9956"/>
            </w:del>
          </w:p>
        </w:tc>
        <w:tc>
          <w:tcPr>
            <w:tcW w:w="2694" w:type="dxa"/>
            <w:gridSpan w:val="2"/>
            <w:tcBorders>
              <w:top w:val="dotted" w:sz="8" w:space="0" w:color="7F7F7F"/>
              <w:left w:val="dotted" w:sz="8" w:space="0" w:color="7F7F7F"/>
              <w:bottom w:val="dotted" w:sz="8" w:space="0" w:color="7F7F7F"/>
              <w:right w:val="dotted" w:sz="8" w:space="0" w:color="7F7F7F"/>
            </w:tcBorders>
            <w:shd w:val="clear" w:color="auto" w:fill="auto"/>
            <w:tcMar>
              <w:top w:w="15" w:type="dxa"/>
              <w:left w:w="108" w:type="dxa"/>
              <w:bottom w:w="0" w:type="dxa"/>
              <w:right w:w="108" w:type="dxa"/>
            </w:tcMar>
            <w:vAlign w:val="center"/>
          </w:tcPr>
          <w:p w14:paraId="348EA777" w14:textId="5B5C231B" w:rsidR="007068FD" w:rsidRPr="00006ABF" w:rsidDel="00E35D67" w:rsidRDefault="007068FD" w:rsidP="00CC4C47">
            <w:pPr>
              <w:spacing w:after="0" w:line="360" w:lineRule="auto"/>
              <w:rPr>
                <w:del w:id="9957" w:author="nadira firinda" w:date="2022-10-29T23:30:00Z"/>
                <w:rFonts w:ascii="Times New Roman" w:hAnsi="Times New Roman" w:cs="Times New Roman"/>
                <w:szCs w:val="20"/>
              </w:rPr>
              <w:pPrChange w:id="9958" w:author="nadira firinda" w:date="2022-10-29T23:37:00Z">
                <w:pPr>
                  <w:spacing w:after="0"/>
                </w:pPr>
              </w:pPrChange>
            </w:pPr>
            <w:del w:id="9959" w:author="nadira firinda" w:date="2022-10-29T23:30:00Z">
              <w:r w:rsidRPr="00006ABF" w:rsidDel="00E35D67">
                <w:rPr>
                  <w:rFonts w:ascii="Times New Roman" w:hAnsi="Times New Roman" w:cs="Times New Roman"/>
                  <w:szCs w:val="20"/>
                </w:rPr>
                <w:delText>Konstanta</w:delText>
              </w:r>
              <w:bookmarkStart w:id="9960" w:name="_Toc117979445"/>
              <w:bookmarkStart w:id="9961" w:name="_Toc117981093"/>
              <w:bookmarkEnd w:id="9960"/>
              <w:bookmarkEnd w:id="9961"/>
            </w:del>
          </w:p>
        </w:tc>
        <w:tc>
          <w:tcPr>
            <w:tcW w:w="1134" w:type="dxa"/>
            <w:tcBorders>
              <w:top w:val="dotted" w:sz="8" w:space="0" w:color="7F7F7F"/>
              <w:left w:val="dotted" w:sz="8" w:space="0" w:color="7F7F7F"/>
              <w:bottom w:val="dotted" w:sz="8" w:space="0" w:color="7F7F7F"/>
              <w:right w:val="dotted" w:sz="8" w:space="0" w:color="7F7F7F"/>
            </w:tcBorders>
            <w:shd w:val="clear" w:color="auto" w:fill="auto"/>
            <w:tcMar>
              <w:top w:w="15" w:type="dxa"/>
              <w:left w:w="108" w:type="dxa"/>
              <w:bottom w:w="0" w:type="dxa"/>
              <w:right w:w="108" w:type="dxa"/>
            </w:tcMar>
            <w:vAlign w:val="center"/>
          </w:tcPr>
          <w:p w14:paraId="5FBB57F8" w14:textId="4FE5A471" w:rsidR="007068FD" w:rsidRPr="00006ABF" w:rsidDel="00E35D67" w:rsidRDefault="007068FD" w:rsidP="00CC4C47">
            <w:pPr>
              <w:spacing w:line="360" w:lineRule="auto"/>
              <w:jc w:val="center"/>
              <w:rPr>
                <w:del w:id="9962" w:author="nadira firinda" w:date="2022-10-29T23:30:00Z"/>
                <w:rFonts w:ascii="Times New Roman" w:hAnsi="Times New Roman" w:cs="Times New Roman"/>
              </w:rPr>
              <w:pPrChange w:id="9963" w:author="nadira firinda" w:date="2022-10-29T23:37:00Z">
                <w:pPr>
                  <w:jc w:val="center"/>
                </w:pPr>
              </w:pPrChange>
            </w:pPr>
            <w:del w:id="9964" w:author="nadira firinda" w:date="2022-10-29T23:30:00Z">
              <w:r w:rsidRPr="00006ABF" w:rsidDel="00E35D67">
                <w:rPr>
                  <w:rFonts w:ascii="Times New Roman" w:hAnsi="Times New Roman" w:cs="Times New Roman"/>
                </w:rPr>
                <w:delText>-2.4446</w:delText>
              </w:r>
              <w:bookmarkStart w:id="9965" w:name="_Toc117979446"/>
              <w:bookmarkStart w:id="9966" w:name="_Toc117981094"/>
              <w:bookmarkEnd w:id="9965"/>
              <w:bookmarkEnd w:id="9966"/>
            </w:del>
          </w:p>
        </w:tc>
        <w:tc>
          <w:tcPr>
            <w:tcW w:w="1203" w:type="dxa"/>
            <w:tcBorders>
              <w:top w:val="dotted" w:sz="8" w:space="0" w:color="7F7F7F"/>
              <w:left w:val="dotted" w:sz="8" w:space="0" w:color="7F7F7F"/>
              <w:bottom w:val="dotted" w:sz="8" w:space="0" w:color="7F7F7F"/>
              <w:right w:val="nil"/>
            </w:tcBorders>
            <w:shd w:val="clear" w:color="auto" w:fill="auto"/>
            <w:tcMar>
              <w:top w:w="15" w:type="dxa"/>
              <w:left w:w="108" w:type="dxa"/>
              <w:bottom w:w="0" w:type="dxa"/>
              <w:right w:w="108" w:type="dxa"/>
            </w:tcMar>
            <w:vAlign w:val="center"/>
          </w:tcPr>
          <w:p w14:paraId="312AB9D5" w14:textId="042350B5" w:rsidR="007068FD" w:rsidRPr="00006ABF" w:rsidDel="00E35D67" w:rsidRDefault="007068FD" w:rsidP="00CC4C47">
            <w:pPr>
              <w:spacing w:after="0" w:line="360" w:lineRule="auto"/>
              <w:jc w:val="center"/>
              <w:rPr>
                <w:del w:id="9967" w:author="nadira firinda" w:date="2022-10-29T23:30:00Z"/>
                <w:rFonts w:ascii="Times New Roman" w:hAnsi="Times New Roman" w:cs="Times New Roman"/>
                <w:szCs w:val="20"/>
              </w:rPr>
              <w:pPrChange w:id="9968" w:author="nadira firinda" w:date="2022-10-29T23:37:00Z">
                <w:pPr>
                  <w:spacing w:after="0"/>
                  <w:jc w:val="center"/>
                </w:pPr>
              </w:pPrChange>
            </w:pPr>
            <w:del w:id="9969" w:author="nadira firinda" w:date="2022-10-29T23:30:00Z">
              <w:r w:rsidRPr="00006ABF" w:rsidDel="00E35D67">
                <w:rPr>
                  <w:rFonts w:ascii="Times New Roman" w:hAnsi="Times New Roman" w:cs="Times New Roman"/>
                  <w:szCs w:val="20"/>
                </w:rPr>
                <w:delText>**</w:delText>
              </w:r>
              <w:bookmarkStart w:id="9970" w:name="_Toc117979447"/>
              <w:bookmarkStart w:id="9971" w:name="_Toc117981095"/>
              <w:bookmarkEnd w:id="9970"/>
              <w:bookmarkEnd w:id="9971"/>
            </w:del>
          </w:p>
        </w:tc>
        <w:bookmarkStart w:id="9972" w:name="_Toc117979448"/>
        <w:bookmarkStart w:id="9973" w:name="_Toc117981096"/>
        <w:bookmarkEnd w:id="9972"/>
        <w:bookmarkEnd w:id="9973"/>
      </w:tr>
      <w:tr w:rsidR="00D90278" w:rsidRPr="00006ABF" w:rsidDel="00E35D67" w14:paraId="6696D3B0" w14:textId="6D98B02B" w:rsidTr="00FE59AD">
        <w:trPr>
          <w:trHeight w:val="433"/>
          <w:del w:id="9974" w:author="nadira firinda" w:date="2022-10-29T23:30:00Z"/>
        </w:trPr>
        <w:tc>
          <w:tcPr>
            <w:tcW w:w="3969" w:type="dxa"/>
            <w:tcBorders>
              <w:top w:val="dotted" w:sz="8" w:space="0" w:color="7F7F7F"/>
              <w:left w:val="nil"/>
              <w:bottom w:val="dotted" w:sz="8" w:space="0" w:color="7F7F7F"/>
              <w:right w:val="dotted" w:sz="8" w:space="0" w:color="7F7F7F"/>
            </w:tcBorders>
            <w:shd w:val="clear" w:color="auto" w:fill="auto"/>
            <w:tcMar>
              <w:top w:w="15" w:type="dxa"/>
              <w:left w:w="108" w:type="dxa"/>
              <w:bottom w:w="0" w:type="dxa"/>
              <w:right w:w="108" w:type="dxa"/>
            </w:tcMar>
          </w:tcPr>
          <w:p w14:paraId="1B585F19" w14:textId="75C576EE" w:rsidR="00D90278" w:rsidRPr="00006ABF" w:rsidDel="00E35D67" w:rsidRDefault="004345A9" w:rsidP="00CC4C47">
            <w:pPr>
              <w:spacing w:line="360" w:lineRule="auto"/>
              <w:rPr>
                <w:del w:id="9975" w:author="nadira firinda" w:date="2022-10-29T23:30:00Z"/>
                <w:rFonts w:ascii="Times New Roman" w:hAnsi="Times New Roman" w:cs="Times New Roman"/>
                <w:szCs w:val="20"/>
              </w:rPr>
              <w:pPrChange w:id="9976" w:author="nadira firinda" w:date="2022-10-29T23:37:00Z">
                <w:pPr/>
              </w:pPrChange>
            </w:pPr>
            <w:del w:id="9977" w:author="nadira firinda" w:date="2022-10-29T23:30:00Z">
              <w:r w:rsidRPr="00006ABF" w:rsidDel="00E35D67">
                <w:rPr>
                  <w:rFonts w:ascii="Times New Roman" w:hAnsi="Times New Roman" w:cs="Times New Roman"/>
                  <w:szCs w:val="20"/>
                </w:rPr>
                <w:delText>LOG(</w:delText>
              </w:r>
              <w:r w:rsidR="00F850EF" w:rsidRPr="00006ABF" w:rsidDel="00E35D67">
                <w:rPr>
                  <w:rFonts w:ascii="Times New Roman" w:hAnsi="Times New Roman" w:cs="Times New Roman"/>
                </w:rPr>
                <w:delText>TRAFDOMDEP</w:delText>
              </w:r>
              <w:r w:rsidRPr="00006ABF" w:rsidDel="00E35D67">
                <w:rPr>
                  <w:rFonts w:ascii="Times New Roman" w:hAnsi="Times New Roman" w:cs="Times New Roman"/>
                  <w:szCs w:val="20"/>
                </w:rPr>
                <w:delText>)</w:delText>
              </w:r>
              <w:bookmarkStart w:id="9978" w:name="_Toc117979449"/>
              <w:bookmarkStart w:id="9979" w:name="_Toc117981097"/>
              <w:bookmarkEnd w:id="9978"/>
              <w:bookmarkEnd w:id="9979"/>
            </w:del>
          </w:p>
        </w:tc>
        <w:tc>
          <w:tcPr>
            <w:tcW w:w="2694" w:type="dxa"/>
            <w:gridSpan w:val="2"/>
            <w:tcBorders>
              <w:top w:val="dotted" w:sz="8" w:space="0" w:color="7F7F7F"/>
              <w:left w:val="dotted" w:sz="8" w:space="0" w:color="7F7F7F"/>
              <w:bottom w:val="dotted" w:sz="8" w:space="0" w:color="7F7F7F"/>
              <w:right w:val="dotted" w:sz="8" w:space="0" w:color="7F7F7F"/>
            </w:tcBorders>
            <w:shd w:val="clear" w:color="auto" w:fill="auto"/>
            <w:tcMar>
              <w:top w:w="15" w:type="dxa"/>
              <w:left w:w="108" w:type="dxa"/>
              <w:bottom w:w="0" w:type="dxa"/>
              <w:right w:w="108" w:type="dxa"/>
            </w:tcMar>
            <w:vAlign w:val="center"/>
          </w:tcPr>
          <w:p w14:paraId="284502F9" w14:textId="7BD0BA9D" w:rsidR="00D90278" w:rsidRPr="00006ABF" w:rsidDel="00E35D67" w:rsidRDefault="00F850EF" w:rsidP="00CC4C47">
            <w:pPr>
              <w:spacing w:after="0" w:line="360" w:lineRule="auto"/>
              <w:rPr>
                <w:del w:id="9980" w:author="nadira firinda" w:date="2022-10-29T23:30:00Z"/>
                <w:rFonts w:ascii="Times New Roman" w:hAnsi="Times New Roman" w:cs="Times New Roman"/>
                <w:szCs w:val="20"/>
              </w:rPr>
              <w:pPrChange w:id="9981" w:author="nadira firinda" w:date="2022-10-29T23:37:00Z">
                <w:pPr>
                  <w:spacing w:after="0"/>
                </w:pPr>
              </w:pPrChange>
            </w:pPr>
            <w:del w:id="9982" w:author="nadira firinda" w:date="2022-10-29T23:30:00Z">
              <w:r w:rsidRPr="00006ABF" w:rsidDel="00E35D67">
                <w:rPr>
                  <w:rFonts w:ascii="Times New Roman" w:hAnsi="Times New Roman" w:cs="Times New Roman"/>
                  <w:szCs w:val="20"/>
                </w:rPr>
                <w:delText>Total Lalu Lintas Keberangkatan Domestik</w:delText>
              </w:r>
              <w:bookmarkStart w:id="9983" w:name="_Toc117979450"/>
              <w:bookmarkStart w:id="9984" w:name="_Toc117981098"/>
              <w:bookmarkEnd w:id="9983"/>
              <w:bookmarkEnd w:id="9984"/>
            </w:del>
          </w:p>
        </w:tc>
        <w:tc>
          <w:tcPr>
            <w:tcW w:w="1134" w:type="dxa"/>
            <w:tcBorders>
              <w:top w:val="dotted" w:sz="8" w:space="0" w:color="7F7F7F"/>
              <w:left w:val="dotted" w:sz="8" w:space="0" w:color="7F7F7F"/>
              <w:bottom w:val="dotted" w:sz="8" w:space="0" w:color="7F7F7F"/>
              <w:right w:val="dotted" w:sz="8" w:space="0" w:color="7F7F7F"/>
            </w:tcBorders>
            <w:shd w:val="clear" w:color="auto" w:fill="auto"/>
            <w:tcMar>
              <w:top w:w="15" w:type="dxa"/>
              <w:left w:w="108" w:type="dxa"/>
              <w:bottom w:w="0" w:type="dxa"/>
              <w:right w:w="108" w:type="dxa"/>
            </w:tcMar>
            <w:vAlign w:val="center"/>
            <w:hideMark/>
          </w:tcPr>
          <w:p w14:paraId="7A8FC978" w14:textId="76EFC9A1" w:rsidR="00D90278" w:rsidRPr="00006ABF" w:rsidDel="00E35D67" w:rsidRDefault="00AC7F30" w:rsidP="00CC4C47">
            <w:pPr>
              <w:spacing w:line="360" w:lineRule="auto"/>
              <w:jc w:val="center"/>
              <w:rPr>
                <w:del w:id="9985" w:author="nadira firinda" w:date="2022-10-29T23:30:00Z"/>
                <w:rFonts w:ascii="Times New Roman" w:hAnsi="Times New Roman" w:cs="Times New Roman"/>
              </w:rPr>
              <w:pPrChange w:id="9986" w:author="nadira firinda" w:date="2022-10-29T23:37:00Z">
                <w:pPr>
                  <w:jc w:val="center"/>
                </w:pPr>
              </w:pPrChange>
            </w:pPr>
            <w:del w:id="9987" w:author="nadira firinda" w:date="2022-10-29T23:30:00Z">
              <w:r w:rsidRPr="00006ABF" w:rsidDel="00E35D67">
                <w:rPr>
                  <w:rFonts w:ascii="Times New Roman" w:hAnsi="Times New Roman" w:cs="Times New Roman"/>
                </w:rPr>
                <w:delText>0.0665</w:delText>
              </w:r>
              <w:bookmarkStart w:id="9988" w:name="_Toc117979451"/>
              <w:bookmarkStart w:id="9989" w:name="_Toc117981099"/>
              <w:bookmarkEnd w:id="9988"/>
              <w:bookmarkEnd w:id="9989"/>
            </w:del>
          </w:p>
        </w:tc>
        <w:tc>
          <w:tcPr>
            <w:tcW w:w="1203" w:type="dxa"/>
            <w:tcBorders>
              <w:top w:val="dotted" w:sz="8" w:space="0" w:color="7F7F7F"/>
              <w:left w:val="dotted" w:sz="8" w:space="0" w:color="7F7F7F"/>
              <w:bottom w:val="dotted" w:sz="8" w:space="0" w:color="7F7F7F"/>
              <w:right w:val="nil"/>
            </w:tcBorders>
            <w:shd w:val="clear" w:color="auto" w:fill="auto"/>
            <w:tcMar>
              <w:top w:w="15" w:type="dxa"/>
              <w:left w:w="108" w:type="dxa"/>
              <w:bottom w:w="0" w:type="dxa"/>
              <w:right w:w="108" w:type="dxa"/>
            </w:tcMar>
            <w:vAlign w:val="center"/>
            <w:hideMark/>
          </w:tcPr>
          <w:p w14:paraId="7930F794" w14:textId="723B7231" w:rsidR="00D90278" w:rsidRPr="00006ABF" w:rsidDel="00E35D67" w:rsidRDefault="00D90278" w:rsidP="00CC4C47">
            <w:pPr>
              <w:spacing w:after="0" w:line="360" w:lineRule="auto"/>
              <w:jc w:val="center"/>
              <w:rPr>
                <w:del w:id="9990" w:author="nadira firinda" w:date="2022-10-29T23:30:00Z"/>
                <w:rFonts w:ascii="Times New Roman" w:hAnsi="Times New Roman" w:cs="Times New Roman"/>
                <w:szCs w:val="20"/>
              </w:rPr>
              <w:pPrChange w:id="9991" w:author="nadira firinda" w:date="2022-10-29T23:37:00Z">
                <w:pPr>
                  <w:spacing w:after="0"/>
                  <w:jc w:val="center"/>
                </w:pPr>
              </w:pPrChange>
            </w:pPr>
            <w:del w:id="9992" w:author="nadira firinda" w:date="2022-10-29T23:30:00Z">
              <w:r w:rsidRPr="00006ABF" w:rsidDel="00E35D67">
                <w:rPr>
                  <w:rFonts w:ascii="Times New Roman" w:hAnsi="Times New Roman" w:cs="Times New Roman"/>
                  <w:szCs w:val="20"/>
                </w:rPr>
                <w:delText>**</w:delText>
              </w:r>
              <w:r w:rsidR="00AC7F30" w:rsidRPr="00006ABF" w:rsidDel="00E35D67">
                <w:rPr>
                  <w:rFonts w:ascii="Times New Roman" w:hAnsi="Times New Roman" w:cs="Times New Roman"/>
                  <w:szCs w:val="20"/>
                </w:rPr>
                <w:delText>*</w:delText>
              </w:r>
              <w:bookmarkStart w:id="9993" w:name="_Toc117979452"/>
              <w:bookmarkStart w:id="9994" w:name="_Toc117981100"/>
              <w:bookmarkEnd w:id="9993"/>
              <w:bookmarkEnd w:id="9994"/>
            </w:del>
          </w:p>
        </w:tc>
        <w:bookmarkStart w:id="9995" w:name="_Toc117979453"/>
        <w:bookmarkStart w:id="9996" w:name="_Toc117981101"/>
        <w:bookmarkEnd w:id="9995"/>
        <w:bookmarkEnd w:id="9996"/>
      </w:tr>
      <w:tr w:rsidR="00F850EF" w:rsidRPr="00006ABF" w:rsidDel="00E35D67" w14:paraId="0B5856F4" w14:textId="01C520BE" w:rsidTr="00FE59AD">
        <w:trPr>
          <w:trHeight w:val="433"/>
          <w:del w:id="9997" w:author="nadira firinda" w:date="2022-10-29T23:30:00Z"/>
        </w:trPr>
        <w:tc>
          <w:tcPr>
            <w:tcW w:w="3969" w:type="dxa"/>
            <w:tcBorders>
              <w:top w:val="dotted" w:sz="8" w:space="0" w:color="7F7F7F"/>
              <w:left w:val="nil"/>
              <w:bottom w:val="dotted" w:sz="8" w:space="0" w:color="7F7F7F"/>
              <w:right w:val="dotted" w:sz="8" w:space="0" w:color="7F7F7F"/>
            </w:tcBorders>
            <w:shd w:val="clear" w:color="auto" w:fill="auto"/>
            <w:tcMar>
              <w:top w:w="15" w:type="dxa"/>
              <w:left w:w="108" w:type="dxa"/>
              <w:bottom w:w="0" w:type="dxa"/>
              <w:right w:w="108" w:type="dxa"/>
            </w:tcMar>
          </w:tcPr>
          <w:p w14:paraId="3BBDFA05" w14:textId="684B0AA0" w:rsidR="00F850EF" w:rsidRPr="00006ABF" w:rsidDel="00E35D67" w:rsidRDefault="00F850EF" w:rsidP="00CC4C47">
            <w:pPr>
              <w:spacing w:line="360" w:lineRule="auto"/>
              <w:rPr>
                <w:del w:id="9998" w:author="nadira firinda" w:date="2022-10-29T23:30:00Z"/>
                <w:rFonts w:ascii="Times New Roman" w:hAnsi="Times New Roman" w:cs="Times New Roman"/>
                <w:szCs w:val="20"/>
              </w:rPr>
              <w:pPrChange w:id="9999" w:author="nadira firinda" w:date="2022-10-29T23:37:00Z">
                <w:pPr/>
              </w:pPrChange>
            </w:pPr>
            <w:del w:id="10000" w:author="nadira firinda" w:date="2022-10-29T23:30:00Z">
              <w:r w:rsidRPr="00006ABF" w:rsidDel="00E35D67">
                <w:rPr>
                  <w:rFonts w:ascii="Times New Roman" w:hAnsi="Times New Roman" w:cs="Times New Roman"/>
                  <w:szCs w:val="20"/>
                </w:rPr>
                <w:delText>LOG(G17OTSRL/G17OTSRL_SF)</w:delText>
              </w:r>
              <w:bookmarkStart w:id="10001" w:name="_Toc117979454"/>
              <w:bookmarkStart w:id="10002" w:name="_Toc117981102"/>
              <w:bookmarkEnd w:id="10001"/>
              <w:bookmarkEnd w:id="10002"/>
            </w:del>
          </w:p>
        </w:tc>
        <w:tc>
          <w:tcPr>
            <w:tcW w:w="2694" w:type="dxa"/>
            <w:gridSpan w:val="2"/>
            <w:tcBorders>
              <w:top w:val="dotted" w:sz="8" w:space="0" w:color="7F7F7F"/>
              <w:left w:val="dotted" w:sz="8" w:space="0" w:color="7F7F7F"/>
              <w:bottom w:val="dotted" w:sz="8" w:space="0" w:color="7F7F7F"/>
              <w:right w:val="dotted" w:sz="8" w:space="0" w:color="7F7F7F"/>
            </w:tcBorders>
            <w:shd w:val="clear" w:color="auto" w:fill="auto"/>
            <w:tcMar>
              <w:top w:w="15" w:type="dxa"/>
              <w:left w:w="108" w:type="dxa"/>
              <w:bottom w:w="0" w:type="dxa"/>
              <w:right w:w="108" w:type="dxa"/>
            </w:tcMar>
            <w:vAlign w:val="center"/>
          </w:tcPr>
          <w:p w14:paraId="022D57BB" w14:textId="30C398CA" w:rsidR="00F850EF" w:rsidRPr="00006ABF" w:rsidDel="00E35D67" w:rsidRDefault="00F850EF" w:rsidP="00CC4C47">
            <w:pPr>
              <w:spacing w:after="0" w:line="360" w:lineRule="auto"/>
              <w:rPr>
                <w:del w:id="10003" w:author="nadira firinda" w:date="2022-10-29T23:30:00Z"/>
                <w:rFonts w:ascii="Times New Roman" w:hAnsi="Times New Roman" w:cs="Times New Roman"/>
                <w:szCs w:val="20"/>
              </w:rPr>
              <w:pPrChange w:id="10004" w:author="nadira firinda" w:date="2022-10-29T23:37:00Z">
                <w:pPr>
                  <w:spacing w:after="0"/>
                </w:pPr>
              </w:pPrChange>
            </w:pPr>
            <w:del w:id="10005" w:author="nadira firinda" w:date="2022-10-29T23:30:00Z">
              <w:r w:rsidRPr="00006ABF" w:rsidDel="00E35D67">
                <w:rPr>
                  <w:rFonts w:ascii="Times New Roman" w:hAnsi="Times New Roman" w:cs="Times New Roman"/>
                  <w:szCs w:val="20"/>
                </w:rPr>
                <w:delText>Sektor Jasa Lainnya</w:delText>
              </w:r>
              <w:bookmarkStart w:id="10006" w:name="_Toc117979455"/>
              <w:bookmarkStart w:id="10007" w:name="_Toc117981103"/>
              <w:bookmarkEnd w:id="10006"/>
              <w:bookmarkEnd w:id="10007"/>
            </w:del>
          </w:p>
        </w:tc>
        <w:tc>
          <w:tcPr>
            <w:tcW w:w="1134" w:type="dxa"/>
            <w:tcBorders>
              <w:top w:val="dotted" w:sz="8" w:space="0" w:color="7F7F7F"/>
              <w:left w:val="dotted" w:sz="8" w:space="0" w:color="7F7F7F"/>
              <w:bottom w:val="dotted" w:sz="8" w:space="0" w:color="7F7F7F"/>
              <w:right w:val="dotted" w:sz="8" w:space="0" w:color="7F7F7F"/>
            </w:tcBorders>
            <w:shd w:val="clear" w:color="auto" w:fill="auto"/>
            <w:tcMar>
              <w:top w:w="15" w:type="dxa"/>
              <w:left w:w="108" w:type="dxa"/>
              <w:bottom w:w="0" w:type="dxa"/>
              <w:right w:w="108" w:type="dxa"/>
            </w:tcMar>
            <w:vAlign w:val="center"/>
          </w:tcPr>
          <w:p w14:paraId="208B401B" w14:textId="75A03FDB" w:rsidR="00F850EF" w:rsidRPr="00006ABF" w:rsidDel="00E35D67" w:rsidRDefault="00AC7F30" w:rsidP="00CC4C47">
            <w:pPr>
              <w:spacing w:line="360" w:lineRule="auto"/>
              <w:jc w:val="center"/>
              <w:rPr>
                <w:del w:id="10008" w:author="nadira firinda" w:date="2022-10-29T23:30:00Z"/>
                <w:rFonts w:ascii="Times New Roman" w:hAnsi="Times New Roman" w:cs="Times New Roman"/>
              </w:rPr>
              <w:pPrChange w:id="10009" w:author="nadira firinda" w:date="2022-10-29T23:37:00Z">
                <w:pPr>
                  <w:jc w:val="center"/>
                </w:pPr>
              </w:pPrChange>
            </w:pPr>
            <w:del w:id="10010" w:author="nadira firinda" w:date="2022-10-29T23:30:00Z">
              <w:r w:rsidRPr="00006ABF" w:rsidDel="00E35D67">
                <w:rPr>
                  <w:rFonts w:ascii="Times New Roman" w:hAnsi="Times New Roman" w:cs="Times New Roman"/>
                </w:rPr>
                <w:delText>0.5870</w:delText>
              </w:r>
              <w:bookmarkStart w:id="10011" w:name="_Toc117979456"/>
              <w:bookmarkStart w:id="10012" w:name="_Toc117981104"/>
              <w:bookmarkEnd w:id="10011"/>
              <w:bookmarkEnd w:id="10012"/>
            </w:del>
          </w:p>
        </w:tc>
        <w:tc>
          <w:tcPr>
            <w:tcW w:w="1203" w:type="dxa"/>
            <w:tcBorders>
              <w:top w:val="dotted" w:sz="8" w:space="0" w:color="7F7F7F"/>
              <w:left w:val="dotted" w:sz="8" w:space="0" w:color="7F7F7F"/>
              <w:bottom w:val="dotted" w:sz="8" w:space="0" w:color="7F7F7F"/>
              <w:right w:val="nil"/>
            </w:tcBorders>
            <w:shd w:val="clear" w:color="auto" w:fill="auto"/>
            <w:tcMar>
              <w:top w:w="15" w:type="dxa"/>
              <w:left w:w="108" w:type="dxa"/>
              <w:bottom w:w="0" w:type="dxa"/>
              <w:right w:w="108" w:type="dxa"/>
            </w:tcMar>
            <w:vAlign w:val="center"/>
          </w:tcPr>
          <w:p w14:paraId="192714DE" w14:textId="6FED683F" w:rsidR="00F850EF" w:rsidRPr="00006ABF" w:rsidDel="00E35D67" w:rsidRDefault="00F850EF" w:rsidP="00CC4C47">
            <w:pPr>
              <w:spacing w:after="0" w:line="360" w:lineRule="auto"/>
              <w:jc w:val="center"/>
              <w:rPr>
                <w:del w:id="10013" w:author="nadira firinda" w:date="2022-10-29T23:30:00Z"/>
                <w:rFonts w:ascii="Times New Roman" w:hAnsi="Times New Roman" w:cs="Times New Roman"/>
                <w:szCs w:val="20"/>
              </w:rPr>
              <w:pPrChange w:id="10014" w:author="nadira firinda" w:date="2022-10-29T23:37:00Z">
                <w:pPr>
                  <w:spacing w:after="0"/>
                  <w:jc w:val="center"/>
                </w:pPr>
              </w:pPrChange>
            </w:pPr>
            <w:del w:id="10015" w:author="nadira firinda" w:date="2022-10-29T23:30:00Z">
              <w:r w:rsidRPr="00006ABF" w:rsidDel="00E35D67">
                <w:rPr>
                  <w:rFonts w:ascii="Times New Roman" w:hAnsi="Times New Roman" w:cs="Times New Roman"/>
                  <w:szCs w:val="20"/>
                </w:rPr>
                <w:delText>***</w:delText>
              </w:r>
              <w:bookmarkStart w:id="10016" w:name="_Toc117979457"/>
              <w:bookmarkStart w:id="10017" w:name="_Toc117981105"/>
              <w:bookmarkEnd w:id="10016"/>
              <w:bookmarkEnd w:id="10017"/>
            </w:del>
          </w:p>
        </w:tc>
        <w:bookmarkStart w:id="10018" w:name="_Toc117979458"/>
        <w:bookmarkStart w:id="10019" w:name="_Toc117981106"/>
        <w:bookmarkEnd w:id="10018"/>
        <w:bookmarkEnd w:id="10019"/>
      </w:tr>
      <w:tr w:rsidR="00AC7F30" w:rsidRPr="00006ABF" w:rsidDel="00E35D67" w14:paraId="003E8384" w14:textId="28DB08DC" w:rsidTr="00FE59AD">
        <w:trPr>
          <w:trHeight w:val="433"/>
          <w:del w:id="10020" w:author="nadira firinda" w:date="2022-10-29T23:30:00Z"/>
        </w:trPr>
        <w:tc>
          <w:tcPr>
            <w:tcW w:w="3969" w:type="dxa"/>
            <w:tcBorders>
              <w:top w:val="dotted" w:sz="8" w:space="0" w:color="7F7F7F"/>
              <w:left w:val="nil"/>
              <w:bottom w:val="dotted" w:sz="8" w:space="0" w:color="7F7F7F"/>
              <w:right w:val="dotted" w:sz="8" w:space="0" w:color="7F7F7F"/>
            </w:tcBorders>
            <w:shd w:val="clear" w:color="auto" w:fill="auto"/>
            <w:tcMar>
              <w:top w:w="15" w:type="dxa"/>
              <w:left w:w="108" w:type="dxa"/>
              <w:bottom w:w="0" w:type="dxa"/>
              <w:right w:w="108" w:type="dxa"/>
            </w:tcMar>
          </w:tcPr>
          <w:p w14:paraId="28AA0961" w14:textId="609EAC35" w:rsidR="00AC7F30" w:rsidRPr="00006ABF" w:rsidDel="00E35D67" w:rsidRDefault="00AC7F30" w:rsidP="00CC4C47">
            <w:pPr>
              <w:spacing w:line="360" w:lineRule="auto"/>
              <w:rPr>
                <w:del w:id="10021" w:author="nadira firinda" w:date="2022-10-29T23:30:00Z"/>
                <w:rFonts w:ascii="Times New Roman" w:hAnsi="Times New Roman" w:cs="Times New Roman"/>
                <w:szCs w:val="20"/>
              </w:rPr>
              <w:pPrChange w:id="10022" w:author="nadira firinda" w:date="2022-10-29T23:37:00Z">
                <w:pPr/>
              </w:pPrChange>
            </w:pPr>
            <w:del w:id="10023" w:author="nadira firinda" w:date="2022-10-29T23:30:00Z">
              <w:r w:rsidRPr="00006ABF" w:rsidDel="00E35D67">
                <w:rPr>
                  <w:rFonts w:ascii="Times New Roman" w:hAnsi="Times New Roman" w:cs="Times New Roman"/>
                  <w:szCs w:val="20"/>
                </w:rPr>
                <w:delText>LOG(CSPLRL/CSPLRL_SF)</w:delText>
              </w:r>
              <w:bookmarkStart w:id="10024" w:name="_Toc117979459"/>
              <w:bookmarkStart w:id="10025" w:name="_Toc117981107"/>
              <w:bookmarkEnd w:id="10024"/>
              <w:bookmarkEnd w:id="10025"/>
            </w:del>
          </w:p>
        </w:tc>
        <w:tc>
          <w:tcPr>
            <w:tcW w:w="2694" w:type="dxa"/>
            <w:gridSpan w:val="2"/>
            <w:tcBorders>
              <w:top w:val="dotted" w:sz="8" w:space="0" w:color="7F7F7F"/>
              <w:left w:val="dotted" w:sz="8" w:space="0" w:color="7F7F7F"/>
              <w:bottom w:val="dotted" w:sz="8" w:space="0" w:color="7F7F7F"/>
              <w:right w:val="dotted" w:sz="8" w:space="0" w:color="7F7F7F"/>
            </w:tcBorders>
            <w:shd w:val="clear" w:color="auto" w:fill="auto"/>
            <w:tcMar>
              <w:top w:w="15" w:type="dxa"/>
              <w:left w:w="108" w:type="dxa"/>
              <w:bottom w:w="0" w:type="dxa"/>
              <w:right w:w="108" w:type="dxa"/>
            </w:tcMar>
            <w:vAlign w:val="center"/>
          </w:tcPr>
          <w:p w14:paraId="1E369041" w14:textId="6289AB3F" w:rsidR="00AC7F30" w:rsidRPr="00006ABF" w:rsidDel="00E35D67" w:rsidRDefault="00AC7F30" w:rsidP="00CC4C47">
            <w:pPr>
              <w:spacing w:after="0" w:line="360" w:lineRule="auto"/>
              <w:rPr>
                <w:del w:id="10026" w:author="nadira firinda" w:date="2022-10-29T23:30:00Z"/>
                <w:rFonts w:ascii="Times New Roman" w:hAnsi="Times New Roman" w:cs="Times New Roman"/>
                <w:szCs w:val="20"/>
              </w:rPr>
              <w:pPrChange w:id="10027" w:author="nadira firinda" w:date="2022-10-29T23:37:00Z">
                <w:pPr>
                  <w:spacing w:after="0"/>
                </w:pPr>
              </w:pPrChange>
            </w:pPr>
            <w:del w:id="10028" w:author="nadira firinda" w:date="2022-10-29T23:30:00Z">
              <w:r w:rsidRPr="00006ABF" w:rsidDel="00E35D67">
                <w:rPr>
                  <w:rFonts w:ascii="Times New Roman" w:hAnsi="Times New Roman" w:cs="Times New Roman"/>
                  <w:szCs w:val="20"/>
                </w:rPr>
                <w:delText>Konsumsi Swasta</w:delText>
              </w:r>
              <w:bookmarkStart w:id="10029" w:name="_Toc117979460"/>
              <w:bookmarkStart w:id="10030" w:name="_Toc117981108"/>
              <w:bookmarkEnd w:id="10029"/>
              <w:bookmarkEnd w:id="10030"/>
            </w:del>
          </w:p>
        </w:tc>
        <w:tc>
          <w:tcPr>
            <w:tcW w:w="1134" w:type="dxa"/>
            <w:tcBorders>
              <w:top w:val="dotted" w:sz="8" w:space="0" w:color="7F7F7F"/>
              <w:left w:val="dotted" w:sz="8" w:space="0" w:color="7F7F7F"/>
              <w:bottom w:val="dotted" w:sz="8" w:space="0" w:color="7F7F7F"/>
              <w:right w:val="dotted" w:sz="8" w:space="0" w:color="7F7F7F"/>
            </w:tcBorders>
            <w:shd w:val="clear" w:color="auto" w:fill="auto"/>
            <w:tcMar>
              <w:top w:w="15" w:type="dxa"/>
              <w:left w:w="108" w:type="dxa"/>
              <w:bottom w:w="0" w:type="dxa"/>
              <w:right w:w="108" w:type="dxa"/>
            </w:tcMar>
            <w:vAlign w:val="center"/>
          </w:tcPr>
          <w:p w14:paraId="2E48C211" w14:textId="5A82147D" w:rsidR="00AC7F30" w:rsidRPr="00006ABF" w:rsidDel="00E35D67" w:rsidRDefault="00AC7F30" w:rsidP="00CC4C47">
            <w:pPr>
              <w:spacing w:line="360" w:lineRule="auto"/>
              <w:jc w:val="center"/>
              <w:rPr>
                <w:del w:id="10031" w:author="nadira firinda" w:date="2022-10-29T23:30:00Z"/>
                <w:rFonts w:ascii="Times New Roman" w:hAnsi="Times New Roman" w:cs="Times New Roman"/>
              </w:rPr>
              <w:pPrChange w:id="10032" w:author="nadira firinda" w:date="2022-10-29T23:37:00Z">
                <w:pPr>
                  <w:jc w:val="center"/>
                </w:pPr>
              </w:pPrChange>
            </w:pPr>
            <w:del w:id="10033" w:author="nadira firinda" w:date="2022-10-29T23:30:00Z">
              <w:r w:rsidRPr="00006ABF" w:rsidDel="00E35D67">
                <w:rPr>
                  <w:rFonts w:ascii="Times New Roman" w:hAnsi="Times New Roman" w:cs="Times New Roman"/>
                </w:rPr>
                <w:delText>0.4740</w:delText>
              </w:r>
              <w:bookmarkStart w:id="10034" w:name="_Toc117979461"/>
              <w:bookmarkStart w:id="10035" w:name="_Toc117981109"/>
              <w:bookmarkEnd w:id="10034"/>
              <w:bookmarkEnd w:id="10035"/>
            </w:del>
          </w:p>
        </w:tc>
        <w:tc>
          <w:tcPr>
            <w:tcW w:w="1203" w:type="dxa"/>
            <w:tcBorders>
              <w:top w:val="dotted" w:sz="8" w:space="0" w:color="7F7F7F"/>
              <w:left w:val="dotted" w:sz="8" w:space="0" w:color="7F7F7F"/>
              <w:bottom w:val="dotted" w:sz="8" w:space="0" w:color="7F7F7F"/>
              <w:right w:val="nil"/>
            </w:tcBorders>
            <w:shd w:val="clear" w:color="auto" w:fill="auto"/>
            <w:tcMar>
              <w:top w:w="15" w:type="dxa"/>
              <w:left w:w="108" w:type="dxa"/>
              <w:bottom w:w="0" w:type="dxa"/>
              <w:right w:w="108" w:type="dxa"/>
            </w:tcMar>
            <w:vAlign w:val="center"/>
          </w:tcPr>
          <w:p w14:paraId="3849BF59" w14:textId="2A4B6128" w:rsidR="00AC7F30" w:rsidRPr="00006ABF" w:rsidDel="00E35D67" w:rsidRDefault="004F44C1" w:rsidP="00CC4C47">
            <w:pPr>
              <w:spacing w:after="0" w:line="360" w:lineRule="auto"/>
              <w:jc w:val="center"/>
              <w:rPr>
                <w:del w:id="10036" w:author="nadira firinda" w:date="2022-10-29T23:30:00Z"/>
                <w:rFonts w:ascii="Times New Roman" w:hAnsi="Times New Roman" w:cs="Times New Roman"/>
                <w:szCs w:val="20"/>
              </w:rPr>
              <w:pPrChange w:id="10037" w:author="nadira firinda" w:date="2022-10-29T23:37:00Z">
                <w:pPr>
                  <w:spacing w:after="0"/>
                  <w:jc w:val="center"/>
                </w:pPr>
              </w:pPrChange>
            </w:pPr>
            <w:del w:id="10038" w:author="nadira firinda" w:date="2022-10-29T23:30:00Z">
              <w:r w:rsidRPr="00006ABF" w:rsidDel="00E35D67">
                <w:rPr>
                  <w:rFonts w:ascii="Times New Roman" w:hAnsi="Times New Roman" w:cs="Times New Roman"/>
                  <w:szCs w:val="20"/>
                </w:rPr>
                <w:delText>***</w:delText>
              </w:r>
              <w:bookmarkStart w:id="10039" w:name="_Toc117979462"/>
              <w:bookmarkStart w:id="10040" w:name="_Toc117981110"/>
              <w:bookmarkEnd w:id="10039"/>
              <w:bookmarkEnd w:id="10040"/>
            </w:del>
          </w:p>
        </w:tc>
        <w:bookmarkStart w:id="10041" w:name="_Toc117979463"/>
        <w:bookmarkStart w:id="10042" w:name="_Toc117981111"/>
        <w:bookmarkEnd w:id="10041"/>
        <w:bookmarkEnd w:id="10042"/>
      </w:tr>
      <w:tr w:rsidR="00D90278" w:rsidRPr="00006ABF" w:rsidDel="00E35D67" w14:paraId="71D14F49" w14:textId="30D085A0" w:rsidTr="00FE59AD">
        <w:trPr>
          <w:trHeight w:val="433"/>
          <w:del w:id="10043" w:author="nadira firinda" w:date="2022-10-29T23:30:00Z"/>
        </w:trPr>
        <w:tc>
          <w:tcPr>
            <w:tcW w:w="3969" w:type="dxa"/>
            <w:tcBorders>
              <w:top w:val="dotted" w:sz="8" w:space="0" w:color="7F7F7F"/>
              <w:left w:val="nil"/>
              <w:bottom w:val="dotted" w:sz="8" w:space="0" w:color="7F7F7F"/>
              <w:right w:val="nil"/>
            </w:tcBorders>
            <w:shd w:val="clear" w:color="auto" w:fill="auto"/>
            <w:tcMar>
              <w:top w:w="15" w:type="dxa"/>
              <w:left w:w="108" w:type="dxa"/>
              <w:bottom w:w="0" w:type="dxa"/>
              <w:right w:w="108" w:type="dxa"/>
            </w:tcMar>
            <w:vAlign w:val="center"/>
          </w:tcPr>
          <w:p w14:paraId="34125F82" w14:textId="34FF9523" w:rsidR="00D90278" w:rsidRPr="00006ABF" w:rsidDel="00E35D67" w:rsidRDefault="00D90278" w:rsidP="00CC4C47">
            <w:pPr>
              <w:spacing w:after="0" w:line="360" w:lineRule="auto"/>
              <w:rPr>
                <w:del w:id="10044" w:author="nadira firinda" w:date="2022-10-29T23:30:00Z"/>
                <w:rFonts w:ascii="Times New Roman" w:hAnsi="Times New Roman" w:cs="Times New Roman"/>
                <w:szCs w:val="20"/>
              </w:rPr>
              <w:pPrChange w:id="10045" w:author="nadira firinda" w:date="2022-10-29T23:37:00Z">
                <w:pPr>
                  <w:spacing w:after="0"/>
                </w:pPr>
              </w:pPrChange>
            </w:pPr>
            <w:del w:id="10046" w:author="nadira firinda" w:date="2022-10-29T23:30:00Z">
              <w:r w:rsidRPr="00006ABF" w:rsidDel="00E35D67">
                <w:rPr>
                  <w:rFonts w:ascii="Times New Roman" w:hAnsi="Times New Roman" w:cs="Times New Roman"/>
                  <w:szCs w:val="20"/>
                  <w:lang w:val="en-GB"/>
                </w:rPr>
                <w:delText xml:space="preserve">Dummy </w:delText>
              </w:r>
              <w:r w:rsidRPr="00006ABF" w:rsidDel="00E35D67">
                <w:rPr>
                  <w:rFonts w:ascii="Times New Roman" w:hAnsi="Times New Roman" w:cs="Times New Roman"/>
                  <w:szCs w:val="20"/>
                </w:rPr>
                <w:delText>w</w:delText>
              </w:r>
              <w:r w:rsidRPr="00006ABF" w:rsidDel="00E35D67">
                <w:rPr>
                  <w:rFonts w:ascii="Times New Roman" w:hAnsi="Times New Roman" w:cs="Times New Roman"/>
                  <w:noProof/>
                  <w:szCs w:val="20"/>
                  <w:lang w:val="en-GB"/>
                </w:rPr>
                <w:delText>aktu</w:delText>
              </w:r>
              <w:r w:rsidRPr="00006ABF" w:rsidDel="00E35D67">
                <w:rPr>
                  <w:rFonts w:ascii="Times New Roman" w:hAnsi="Times New Roman" w:cs="Times New Roman"/>
                  <w:szCs w:val="20"/>
                  <w:lang w:val="en-GB"/>
                </w:rPr>
                <w:delText xml:space="preserve">: </w:delText>
              </w:r>
              <w:r w:rsidR="00AC7F30" w:rsidRPr="00006ABF" w:rsidDel="00E35D67">
                <w:rPr>
                  <w:rFonts w:ascii="Times New Roman" w:hAnsi="Times New Roman" w:cs="Times New Roman"/>
                  <w:szCs w:val="20"/>
                  <w:lang w:val="en-GB"/>
                </w:rPr>
                <w:delText>T&lt;=2018</w:delText>
              </w:r>
              <w:bookmarkStart w:id="10047" w:name="_Toc117979464"/>
              <w:bookmarkStart w:id="10048" w:name="_Toc117981112"/>
              <w:bookmarkEnd w:id="10047"/>
              <w:bookmarkEnd w:id="10048"/>
            </w:del>
          </w:p>
        </w:tc>
        <w:tc>
          <w:tcPr>
            <w:tcW w:w="2694" w:type="dxa"/>
            <w:gridSpan w:val="2"/>
            <w:tcMar>
              <w:top w:w="15" w:type="dxa"/>
              <w:left w:w="108" w:type="dxa"/>
              <w:bottom w:w="0" w:type="dxa"/>
              <w:right w:w="108" w:type="dxa"/>
            </w:tcMar>
          </w:tcPr>
          <w:p w14:paraId="3FE6BBBE" w14:textId="4C091FC7" w:rsidR="00D90278" w:rsidRPr="00006ABF" w:rsidDel="00E35D67" w:rsidRDefault="00D90278" w:rsidP="00CC4C47">
            <w:pPr>
              <w:spacing w:after="0" w:line="360" w:lineRule="auto"/>
              <w:rPr>
                <w:del w:id="10049" w:author="nadira firinda" w:date="2022-10-29T23:30:00Z"/>
                <w:rFonts w:ascii="Times New Roman" w:hAnsi="Times New Roman" w:cs="Times New Roman"/>
                <w:szCs w:val="20"/>
              </w:rPr>
              <w:pPrChange w:id="10050" w:author="nadira firinda" w:date="2022-10-29T23:37:00Z">
                <w:pPr>
                  <w:spacing w:after="0"/>
                </w:pPr>
              </w:pPrChange>
            </w:pPr>
            <w:bookmarkStart w:id="10051" w:name="_Toc117979465"/>
            <w:bookmarkStart w:id="10052" w:name="_Toc117981113"/>
            <w:bookmarkEnd w:id="10051"/>
            <w:bookmarkEnd w:id="10052"/>
          </w:p>
        </w:tc>
        <w:tc>
          <w:tcPr>
            <w:tcW w:w="1134" w:type="dxa"/>
            <w:tcBorders>
              <w:top w:val="dotted" w:sz="8" w:space="0" w:color="7F7F7F"/>
              <w:left w:val="dotted" w:sz="8" w:space="0" w:color="7F7F7F"/>
              <w:bottom w:val="dotted" w:sz="8" w:space="0" w:color="7F7F7F"/>
              <w:right w:val="dotted" w:sz="8" w:space="0" w:color="7F7F7F"/>
            </w:tcBorders>
            <w:shd w:val="clear" w:color="auto" w:fill="auto"/>
            <w:tcMar>
              <w:top w:w="15" w:type="dxa"/>
              <w:left w:w="108" w:type="dxa"/>
              <w:bottom w:w="0" w:type="dxa"/>
              <w:right w:w="108" w:type="dxa"/>
            </w:tcMar>
            <w:vAlign w:val="center"/>
          </w:tcPr>
          <w:p w14:paraId="11BD46BC" w14:textId="1514FAC0" w:rsidR="00D90278" w:rsidRPr="00006ABF" w:rsidDel="00E35D67" w:rsidRDefault="00D90278" w:rsidP="00CC4C47">
            <w:pPr>
              <w:spacing w:line="360" w:lineRule="auto"/>
              <w:jc w:val="center"/>
              <w:rPr>
                <w:del w:id="10053" w:author="nadira firinda" w:date="2022-10-29T23:30:00Z"/>
                <w:rFonts w:ascii="Times New Roman" w:hAnsi="Times New Roman" w:cs="Times New Roman"/>
              </w:rPr>
              <w:pPrChange w:id="10054" w:author="nadira firinda" w:date="2022-10-29T23:37:00Z">
                <w:pPr>
                  <w:jc w:val="center"/>
                </w:pPr>
              </w:pPrChange>
            </w:pPr>
            <w:bookmarkStart w:id="10055" w:name="_Toc117979466"/>
            <w:bookmarkStart w:id="10056" w:name="_Toc117981114"/>
            <w:bookmarkEnd w:id="10055"/>
            <w:bookmarkEnd w:id="10056"/>
          </w:p>
        </w:tc>
        <w:tc>
          <w:tcPr>
            <w:tcW w:w="1203" w:type="dxa"/>
            <w:tcBorders>
              <w:top w:val="dotted" w:sz="8" w:space="0" w:color="7F7F7F"/>
              <w:left w:val="dotted" w:sz="8" w:space="0" w:color="7F7F7F"/>
              <w:bottom w:val="dotted" w:sz="8" w:space="0" w:color="7F7F7F"/>
              <w:right w:val="nil"/>
            </w:tcBorders>
            <w:shd w:val="clear" w:color="auto" w:fill="auto"/>
            <w:tcMar>
              <w:top w:w="15" w:type="dxa"/>
              <w:left w:w="108" w:type="dxa"/>
              <w:bottom w:w="0" w:type="dxa"/>
              <w:right w:w="108" w:type="dxa"/>
            </w:tcMar>
            <w:vAlign w:val="center"/>
          </w:tcPr>
          <w:p w14:paraId="254F648E" w14:textId="60E448FA" w:rsidR="00D90278" w:rsidRPr="00006ABF" w:rsidDel="00E35D67" w:rsidRDefault="00D90278" w:rsidP="00CC4C47">
            <w:pPr>
              <w:spacing w:after="0" w:line="360" w:lineRule="auto"/>
              <w:jc w:val="center"/>
              <w:rPr>
                <w:del w:id="10057" w:author="nadira firinda" w:date="2022-10-29T23:30:00Z"/>
                <w:rFonts w:ascii="Times New Roman" w:hAnsi="Times New Roman" w:cs="Times New Roman"/>
                <w:szCs w:val="20"/>
                <w:lang w:val="en-GB"/>
              </w:rPr>
              <w:pPrChange w:id="10058" w:author="nadira firinda" w:date="2022-10-29T23:37:00Z">
                <w:pPr>
                  <w:spacing w:after="0"/>
                  <w:jc w:val="center"/>
                </w:pPr>
              </w:pPrChange>
            </w:pPr>
            <w:bookmarkStart w:id="10059" w:name="_Toc117979467"/>
            <w:bookmarkStart w:id="10060" w:name="_Toc117981115"/>
            <w:bookmarkEnd w:id="10059"/>
            <w:bookmarkEnd w:id="10060"/>
          </w:p>
        </w:tc>
        <w:bookmarkStart w:id="10061" w:name="_Toc117979468"/>
        <w:bookmarkStart w:id="10062" w:name="_Toc117981116"/>
        <w:bookmarkEnd w:id="10061"/>
        <w:bookmarkEnd w:id="10062"/>
      </w:tr>
      <w:tr w:rsidR="00D90278" w:rsidRPr="00006ABF" w:rsidDel="00E35D67" w14:paraId="524DAE2F" w14:textId="4260D1FB" w:rsidTr="00FE59AD">
        <w:trPr>
          <w:trHeight w:val="363"/>
          <w:del w:id="10063" w:author="nadira firinda" w:date="2022-10-29T23:30:00Z"/>
        </w:trPr>
        <w:tc>
          <w:tcPr>
            <w:tcW w:w="9000" w:type="dxa"/>
            <w:gridSpan w:val="5"/>
            <w:tcBorders>
              <w:top w:val="dotted" w:sz="8" w:space="0" w:color="7F7F7F"/>
              <w:left w:val="nil"/>
              <w:bottom w:val="dotted" w:sz="8" w:space="0" w:color="7F7F7F"/>
              <w:right w:val="nil"/>
            </w:tcBorders>
            <w:shd w:val="clear" w:color="auto" w:fill="92D050"/>
            <w:tcMar>
              <w:top w:w="15" w:type="dxa"/>
              <w:left w:w="108" w:type="dxa"/>
              <w:bottom w:w="0" w:type="dxa"/>
              <w:right w:w="108" w:type="dxa"/>
            </w:tcMar>
            <w:vAlign w:val="center"/>
            <w:hideMark/>
          </w:tcPr>
          <w:p w14:paraId="05DB8A1A" w14:textId="6B449DA6" w:rsidR="00D90278" w:rsidRPr="00006ABF" w:rsidDel="00E35D67" w:rsidRDefault="00D90278" w:rsidP="00CC4C47">
            <w:pPr>
              <w:spacing w:after="0" w:line="360" w:lineRule="auto"/>
              <w:rPr>
                <w:del w:id="10064" w:author="nadira firinda" w:date="2022-10-29T23:30:00Z"/>
                <w:rFonts w:ascii="Times New Roman" w:hAnsi="Times New Roman" w:cs="Times New Roman"/>
                <w:szCs w:val="20"/>
              </w:rPr>
              <w:pPrChange w:id="10065" w:author="nadira firinda" w:date="2022-10-29T23:37:00Z">
                <w:pPr>
                  <w:spacing w:after="0"/>
                </w:pPr>
              </w:pPrChange>
            </w:pPr>
            <w:del w:id="10066" w:author="nadira firinda" w:date="2022-10-29T23:30:00Z">
              <w:r w:rsidRPr="00006ABF" w:rsidDel="00E35D67">
                <w:rPr>
                  <w:rFonts w:ascii="Times New Roman" w:hAnsi="Times New Roman" w:cs="Times New Roman"/>
                  <w:b/>
                  <w:bCs/>
                  <w:szCs w:val="20"/>
                </w:rPr>
                <w:delText>Diagnostic Test</w:delText>
              </w:r>
              <w:bookmarkStart w:id="10067" w:name="_Toc117979469"/>
              <w:bookmarkStart w:id="10068" w:name="_Toc117981117"/>
              <w:bookmarkEnd w:id="10067"/>
              <w:bookmarkEnd w:id="10068"/>
            </w:del>
          </w:p>
        </w:tc>
        <w:bookmarkStart w:id="10069" w:name="_Toc117979470"/>
        <w:bookmarkStart w:id="10070" w:name="_Toc117981118"/>
        <w:bookmarkEnd w:id="10069"/>
        <w:bookmarkEnd w:id="10070"/>
      </w:tr>
      <w:tr w:rsidR="00D90278" w:rsidRPr="00006ABF" w:rsidDel="00E35D67" w14:paraId="0916E366" w14:textId="341969A6" w:rsidTr="00FE59AD">
        <w:trPr>
          <w:trHeight w:val="433"/>
          <w:del w:id="10071" w:author="nadira firinda" w:date="2022-10-29T23:30:00Z"/>
        </w:trPr>
        <w:tc>
          <w:tcPr>
            <w:tcW w:w="3969" w:type="dxa"/>
            <w:tcBorders>
              <w:top w:val="dotted" w:sz="8" w:space="0" w:color="7F7F7F"/>
              <w:left w:val="nil"/>
              <w:bottom w:val="dotted" w:sz="8" w:space="0" w:color="7F7F7F"/>
              <w:right w:val="nil"/>
            </w:tcBorders>
            <w:shd w:val="clear" w:color="auto" w:fill="auto"/>
            <w:tcMar>
              <w:top w:w="15" w:type="dxa"/>
              <w:left w:w="108" w:type="dxa"/>
              <w:bottom w:w="0" w:type="dxa"/>
              <w:right w:w="108" w:type="dxa"/>
            </w:tcMar>
            <w:vAlign w:val="center"/>
          </w:tcPr>
          <w:p w14:paraId="09201765" w14:textId="7FF3DC25" w:rsidR="00D90278" w:rsidRPr="00006ABF" w:rsidDel="00E35D67" w:rsidRDefault="00D90278" w:rsidP="00CC4C47">
            <w:pPr>
              <w:spacing w:after="0" w:line="360" w:lineRule="auto"/>
              <w:rPr>
                <w:del w:id="10072" w:author="nadira firinda" w:date="2022-10-29T23:30:00Z"/>
                <w:rFonts w:ascii="Times New Roman" w:hAnsi="Times New Roman" w:cs="Times New Roman"/>
                <w:szCs w:val="20"/>
              </w:rPr>
              <w:pPrChange w:id="10073" w:author="nadira firinda" w:date="2022-10-29T23:37:00Z">
                <w:pPr>
                  <w:spacing w:after="0"/>
                </w:pPr>
              </w:pPrChange>
            </w:pPr>
            <w:del w:id="10074" w:author="nadira firinda" w:date="2022-10-29T23:30:00Z">
              <w:r w:rsidRPr="00006ABF" w:rsidDel="00E35D67">
                <w:rPr>
                  <w:rFonts w:ascii="Times New Roman" w:hAnsi="Times New Roman" w:cs="Times New Roman"/>
                  <w:szCs w:val="20"/>
                  <w:lang w:val="en-GB"/>
                </w:rPr>
                <w:delText>Adjusted R-Squared</w:delText>
              </w:r>
              <w:bookmarkStart w:id="10075" w:name="_Toc117979471"/>
              <w:bookmarkStart w:id="10076" w:name="_Toc117981119"/>
              <w:bookmarkEnd w:id="10075"/>
              <w:bookmarkEnd w:id="10076"/>
            </w:del>
          </w:p>
        </w:tc>
        <w:tc>
          <w:tcPr>
            <w:tcW w:w="236" w:type="dxa"/>
            <w:tcBorders>
              <w:top w:val="dotted" w:sz="8" w:space="0" w:color="7F7F7F"/>
              <w:left w:val="nil"/>
              <w:bottom w:val="dotted" w:sz="8" w:space="0" w:color="7F7F7F"/>
              <w:right w:val="nil"/>
            </w:tcBorders>
            <w:shd w:val="clear" w:color="auto" w:fill="auto"/>
            <w:tcMar>
              <w:top w:w="15" w:type="dxa"/>
              <w:left w:w="108" w:type="dxa"/>
              <w:bottom w:w="0" w:type="dxa"/>
              <w:right w:w="108" w:type="dxa"/>
            </w:tcMar>
            <w:vAlign w:val="center"/>
          </w:tcPr>
          <w:p w14:paraId="2F2E3AC2" w14:textId="4951655C" w:rsidR="00D90278" w:rsidRPr="00006ABF" w:rsidDel="00E35D67" w:rsidRDefault="00D90278" w:rsidP="00CC4C47">
            <w:pPr>
              <w:spacing w:after="0" w:line="360" w:lineRule="auto"/>
              <w:rPr>
                <w:del w:id="10077" w:author="nadira firinda" w:date="2022-10-29T23:30:00Z"/>
                <w:rFonts w:ascii="Times New Roman" w:hAnsi="Times New Roman" w:cs="Times New Roman"/>
                <w:szCs w:val="20"/>
              </w:rPr>
              <w:pPrChange w:id="10078" w:author="nadira firinda" w:date="2022-10-29T23:37:00Z">
                <w:pPr>
                  <w:spacing w:after="0"/>
                </w:pPr>
              </w:pPrChange>
            </w:pPr>
            <w:bookmarkStart w:id="10079" w:name="_Toc117979472"/>
            <w:bookmarkStart w:id="10080" w:name="_Toc117981120"/>
            <w:bookmarkEnd w:id="10079"/>
            <w:bookmarkEnd w:id="10080"/>
          </w:p>
        </w:tc>
        <w:tc>
          <w:tcPr>
            <w:tcW w:w="2458" w:type="dxa"/>
            <w:tcBorders>
              <w:top w:val="dotted" w:sz="8" w:space="0" w:color="7F7F7F"/>
              <w:left w:val="nil"/>
              <w:bottom w:val="dotted" w:sz="8" w:space="0" w:color="7F7F7F"/>
              <w:right w:val="dotted" w:sz="8" w:space="0" w:color="7F7F7F"/>
            </w:tcBorders>
            <w:shd w:val="clear" w:color="auto" w:fill="auto"/>
            <w:tcMar>
              <w:top w:w="15" w:type="dxa"/>
              <w:left w:w="108" w:type="dxa"/>
              <w:bottom w:w="0" w:type="dxa"/>
              <w:right w:w="108" w:type="dxa"/>
            </w:tcMar>
            <w:vAlign w:val="center"/>
          </w:tcPr>
          <w:p w14:paraId="1B90FFBE" w14:textId="52AA663E" w:rsidR="00D90278" w:rsidRPr="00006ABF" w:rsidDel="00E35D67" w:rsidRDefault="00D90278" w:rsidP="00CC4C47">
            <w:pPr>
              <w:spacing w:after="0" w:line="360" w:lineRule="auto"/>
              <w:rPr>
                <w:del w:id="10081" w:author="nadira firinda" w:date="2022-10-29T23:30:00Z"/>
                <w:rFonts w:ascii="Times New Roman" w:hAnsi="Times New Roman" w:cs="Times New Roman"/>
                <w:szCs w:val="20"/>
              </w:rPr>
              <w:pPrChange w:id="10082" w:author="nadira firinda" w:date="2022-10-29T23:37:00Z">
                <w:pPr>
                  <w:spacing w:after="0"/>
                </w:pPr>
              </w:pPrChange>
            </w:pPr>
            <w:bookmarkStart w:id="10083" w:name="_Toc117979473"/>
            <w:bookmarkStart w:id="10084" w:name="_Toc117981121"/>
            <w:bookmarkEnd w:id="10083"/>
            <w:bookmarkEnd w:id="10084"/>
          </w:p>
        </w:tc>
        <w:tc>
          <w:tcPr>
            <w:tcW w:w="2337" w:type="dxa"/>
            <w:gridSpan w:val="2"/>
            <w:tcBorders>
              <w:top w:val="dotted" w:sz="8" w:space="0" w:color="7F7F7F"/>
              <w:left w:val="dotted" w:sz="8" w:space="0" w:color="7F7F7F"/>
              <w:bottom w:val="dotted" w:sz="8" w:space="0" w:color="7F7F7F"/>
              <w:right w:val="nil"/>
            </w:tcBorders>
            <w:shd w:val="clear" w:color="auto" w:fill="auto"/>
            <w:tcMar>
              <w:top w:w="15" w:type="dxa"/>
              <w:left w:w="108" w:type="dxa"/>
              <w:bottom w:w="0" w:type="dxa"/>
              <w:right w:w="108" w:type="dxa"/>
            </w:tcMar>
            <w:vAlign w:val="center"/>
          </w:tcPr>
          <w:p w14:paraId="24AFD8A4" w14:textId="0CC6723E" w:rsidR="00D90278" w:rsidRPr="00006ABF" w:rsidDel="00E35D67" w:rsidRDefault="00AC7F30" w:rsidP="00CC4C47">
            <w:pPr>
              <w:spacing w:after="0" w:line="360" w:lineRule="auto"/>
              <w:jc w:val="center"/>
              <w:rPr>
                <w:del w:id="10085" w:author="nadira firinda" w:date="2022-10-29T23:30:00Z"/>
                <w:rFonts w:ascii="Times New Roman" w:hAnsi="Times New Roman" w:cs="Times New Roman"/>
                <w:szCs w:val="20"/>
              </w:rPr>
              <w:pPrChange w:id="10086" w:author="nadira firinda" w:date="2022-10-29T23:37:00Z">
                <w:pPr>
                  <w:spacing w:after="0"/>
                  <w:jc w:val="center"/>
                </w:pPr>
              </w:pPrChange>
            </w:pPr>
            <w:del w:id="10087" w:author="nadira firinda" w:date="2022-10-29T23:30:00Z">
              <w:r w:rsidRPr="00006ABF" w:rsidDel="00E35D67">
                <w:rPr>
                  <w:rFonts w:ascii="Times New Roman" w:hAnsi="Times New Roman" w:cs="Times New Roman"/>
                  <w:szCs w:val="20"/>
                </w:rPr>
                <w:delText>0.9983</w:delText>
              </w:r>
              <w:bookmarkStart w:id="10088" w:name="_Toc117979474"/>
              <w:bookmarkStart w:id="10089" w:name="_Toc117981122"/>
              <w:bookmarkEnd w:id="10088"/>
              <w:bookmarkEnd w:id="10089"/>
            </w:del>
          </w:p>
        </w:tc>
        <w:bookmarkStart w:id="10090" w:name="_Toc117979475"/>
        <w:bookmarkStart w:id="10091" w:name="_Toc117981123"/>
        <w:bookmarkEnd w:id="10090"/>
        <w:bookmarkEnd w:id="10091"/>
      </w:tr>
      <w:tr w:rsidR="00D90278" w:rsidRPr="00006ABF" w:rsidDel="00E35D67" w14:paraId="009681D8" w14:textId="347B2810" w:rsidTr="00FE59AD">
        <w:trPr>
          <w:trHeight w:val="433"/>
          <w:del w:id="10092" w:author="nadira firinda" w:date="2022-10-29T23:30:00Z"/>
        </w:trPr>
        <w:tc>
          <w:tcPr>
            <w:tcW w:w="9000" w:type="dxa"/>
            <w:gridSpan w:val="5"/>
            <w:tcBorders>
              <w:top w:val="nil"/>
              <w:left w:val="nil"/>
              <w:bottom w:val="nil"/>
              <w:right w:val="nil"/>
            </w:tcBorders>
            <w:shd w:val="clear" w:color="auto" w:fill="44546A"/>
            <w:tcMar>
              <w:top w:w="15" w:type="dxa"/>
              <w:left w:w="108" w:type="dxa"/>
              <w:bottom w:w="0" w:type="dxa"/>
              <w:right w:w="108" w:type="dxa"/>
            </w:tcMar>
            <w:vAlign w:val="center"/>
            <w:hideMark/>
          </w:tcPr>
          <w:p w14:paraId="4E1E6F09" w14:textId="119C4E79" w:rsidR="00D90278" w:rsidRPr="00006ABF" w:rsidDel="00E35D67" w:rsidRDefault="00D90278" w:rsidP="00CC4C47">
            <w:pPr>
              <w:spacing w:after="0" w:line="360" w:lineRule="auto"/>
              <w:jc w:val="center"/>
              <w:rPr>
                <w:del w:id="10093" w:author="nadira firinda" w:date="2022-10-29T23:30:00Z"/>
                <w:rFonts w:ascii="Times New Roman" w:hAnsi="Times New Roman" w:cs="Times New Roman"/>
                <w:szCs w:val="20"/>
              </w:rPr>
              <w:pPrChange w:id="10094" w:author="nadira firinda" w:date="2022-10-29T23:37:00Z">
                <w:pPr>
                  <w:spacing w:after="0"/>
                  <w:jc w:val="center"/>
                </w:pPr>
              </w:pPrChange>
            </w:pPr>
            <w:del w:id="10095" w:author="nadira firinda" w:date="2022-10-29T23:30:00Z">
              <w:r w:rsidRPr="00006ABF" w:rsidDel="00E35D67">
                <w:rPr>
                  <w:rFonts w:ascii="Times New Roman" w:hAnsi="Times New Roman" w:cs="Times New Roman"/>
                  <w:b/>
                  <w:bCs/>
                  <w:color w:val="FFFFFF" w:themeColor="background1"/>
                  <w:szCs w:val="20"/>
                </w:rPr>
                <w:delText>Persamaan Jangka Pendek</w:delText>
              </w:r>
              <w:bookmarkStart w:id="10096" w:name="_Toc117979476"/>
              <w:bookmarkStart w:id="10097" w:name="_Toc117981124"/>
              <w:bookmarkEnd w:id="10096"/>
              <w:bookmarkEnd w:id="10097"/>
            </w:del>
          </w:p>
        </w:tc>
        <w:bookmarkStart w:id="10098" w:name="_Toc117979477"/>
        <w:bookmarkStart w:id="10099" w:name="_Toc117981125"/>
        <w:bookmarkEnd w:id="10098"/>
        <w:bookmarkEnd w:id="10099"/>
      </w:tr>
      <w:tr w:rsidR="00D90278" w:rsidRPr="00006ABF" w:rsidDel="00E35D67" w14:paraId="0EF9EA18" w14:textId="61C0EBFA" w:rsidTr="00FE59AD">
        <w:trPr>
          <w:trHeight w:val="433"/>
          <w:del w:id="10100" w:author="nadira firinda" w:date="2022-10-29T23:30:00Z"/>
        </w:trPr>
        <w:tc>
          <w:tcPr>
            <w:tcW w:w="9000" w:type="dxa"/>
            <w:gridSpan w:val="5"/>
            <w:tcBorders>
              <w:top w:val="nil"/>
              <w:left w:val="nil"/>
              <w:bottom w:val="nil"/>
              <w:right w:val="nil"/>
            </w:tcBorders>
            <w:shd w:val="clear" w:color="auto" w:fill="4472C4"/>
            <w:tcMar>
              <w:top w:w="15" w:type="dxa"/>
              <w:left w:w="108" w:type="dxa"/>
              <w:bottom w:w="0" w:type="dxa"/>
              <w:right w:w="108" w:type="dxa"/>
            </w:tcMar>
            <w:vAlign w:val="center"/>
            <w:hideMark/>
          </w:tcPr>
          <w:p w14:paraId="626F2EE4" w14:textId="2A0AFCF3" w:rsidR="00122B38" w:rsidRPr="00006ABF" w:rsidDel="00E35D67" w:rsidRDefault="00122B38" w:rsidP="00CC4C47">
            <w:pPr>
              <w:spacing w:after="0" w:line="360" w:lineRule="auto"/>
              <w:rPr>
                <w:del w:id="10101" w:author="nadira firinda" w:date="2022-10-29T23:30:00Z"/>
                <w:rFonts w:ascii="Times New Roman" w:hAnsi="Times New Roman" w:cs="Times New Roman"/>
                <w:b/>
                <w:bCs/>
                <w:color w:val="FFFFFF" w:themeColor="background1"/>
                <w:szCs w:val="20"/>
              </w:rPr>
              <w:pPrChange w:id="10102" w:author="nadira firinda" w:date="2022-10-29T23:37:00Z">
                <w:pPr>
                  <w:spacing w:after="0"/>
                </w:pPr>
              </w:pPrChange>
            </w:pPr>
            <w:del w:id="10103" w:author="nadira firinda" w:date="2022-10-29T23:30:00Z">
              <w:r w:rsidRPr="00006ABF" w:rsidDel="00E35D67">
                <w:rPr>
                  <w:rFonts w:ascii="Times New Roman" w:hAnsi="Times New Roman" w:cs="Times New Roman"/>
                  <w:b/>
                  <w:bCs/>
                  <w:color w:val="FFFFFF" w:themeColor="background1"/>
                  <w:szCs w:val="20"/>
                </w:rPr>
                <w:delText>Dependent variable: Transportasi dan Pergudangan</w:delText>
              </w:r>
              <w:bookmarkStart w:id="10104" w:name="_Toc117979478"/>
              <w:bookmarkStart w:id="10105" w:name="_Toc117981126"/>
              <w:bookmarkEnd w:id="10104"/>
              <w:bookmarkEnd w:id="10105"/>
            </w:del>
          </w:p>
          <w:p w14:paraId="7A3CF117" w14:textId="6A7691B6" w:rsidR="00D90278" w:rsidRPr="00006ABF" w:rsidDel="00E35D67" w:rsidRDefault="00122B38" w:rsidP="00CC4C47">
            <w:pPr>
              <w:spacing w:after="0" w:line="360" w:lineRule="auto"/>
              <w:rPr>
                <w:del w:id="10106" w:author="nadira firinda" w:date="2022-10-29T23:30:00Z"/>
                <w:rFonts w:ascii="Times New Roman" w:hAnsi="Times New Roman" w:cs="Times New Roman"/>
                <w:szCs w:val="20"/>
              </w:rPr>
              <w:pPrChange w:id="10107" w:author="nadira firinda" w:date="2022-10-29T23:37:00Z">
                <w:pPr>
                  <w:spacing w:after="0"/>
                </w:pPr>
              </w:pPrChange>
            </w:pPr>
            <w:del w:id="10108" w:author="nadira firinda" w:date="2022-10-29T23:30:00Z">
              <w:r w:rsidRPr="00006ABF" w:rsidDel="00E35D67">
                <w:rPr>
                  <w:rFonts w:ascii="Times New Roman" w:hAnsi="Times New Roman" w:cs="Times New Roman"/>
                  <w:b/>
                  <w:bCs/>
                  <w:color w:val="FFFFFF" w:themeColor="background1"/>
                  <w:szCs w:val="20"/>
                </w:rPr>
                <w:delText>LOG(G08TRSRL / G08TRSRL_SF)</w:delText>
              </w:r>
              <w:bookmarkStart w:id="10109" w:name="_Toc117979479"/>
              <w:bookmarkStart w:id="10110" w:name="_Toc117981127"/>
              <w:bookmarkEnd w:id="10109"/>
              <w:bookmarkEnd w:id="10110"/>
            </w:del>
          </w:p>
        </w:tc>
        <w:bookmarkStart w:id="10111" w:name="_Toc117979480"/>
        <w:bookmarkStart w:id="10112" w:name="_Toc117981128"/>
        <w:bookmarkEnd w:id="10111"/>
        <w:bookmarkEnd w:id="10112"/>
      </w:tr>
      <w:tr w:rsidR="00D90278" w:rsidRPr="00006ABF" w:rsidDel="00E35D67" w14:paraId="582BF2C0" w14:textId="1608FE5E" w:rsidTr="00FE59AD">
        <w:trPr>
          <w:trHeight w:val="433"/>
          <w:del w:id="10113" w:author="nadira firinda" w:date="2022-10-29T23:30:00Z"/>
        </w:trPr>
        <w:tc>
          <w:tcPr>
            <w:tcW w:w="3969" w:type="dxa"/>
            <w:tcBorders>
              <w:top w:val="nil"/>
              <w:left w:val="nil"/>
              <w:bottom w:val="nil"/>
              <w:right w:val="nil"/>
            </w:tcBorders>
            <w:shd w:val="clear" w:color="auto" w:fill="FFC000"/>
            <w:tcMar>
              <w:top w:w="15" w:type="dxa"/>
              <w:left w:w="108" w:type="dxa"/>
              <w:bottom w:w="0" w:type="dxa"/>
              <w:right w:w="108" w:type="dxa"/>
            </w:tcMar>
            <w:vAlign w:val="center"/>
            <w:hideMark/>
          </w:tcPr>
          <w:p w14:paraId="249657CA" w14:textId="7AA31144" w:rsidR="00D90278" w:rsidRPr="00006ABF" w:rsidDel="00E35D67" w:rsidRDefault="00D90278" w:rsidP="00CC4C47">
            <w:pPr>
              <w:spacing w:after="0" w:line="360" w:lineRule="auto"/>
              <w:rPr>
                <w:del w:id="10114" w:author="nadira firinda" w:date="2022-10-29T23:30:00Z"/>
                <w:rFonts w:ascii="Times New Roman" w:hAnsi="Times New Roman" w:cs="Times New Roman"/>
                <w:szCs w:val="20"/>
              </w:rPr>
              <w:pPrChange w:id="10115" w:author="nadira firinda" w:date="2022-10-29T23:37:00Z">
                <w:pPr>
                  <w:spacing w:after="0"/>
                </w:pPr>
              </w:pPrChange>
            </w:pPr>
            <w:del w:id="10116" w:author="nadira firinda" w:date="2022-10-29T23:30:00Z">
              <w:r w:rsidRPr="00006ABF" w:rsidDel="00E35D67">
                <w:rPr>
                  <w:rFonts w:ascii="Times New Roman" w:hAnsi="Times New Roman" w:cs="Times New Roman"/>
                  <w:b/>
                  <w:bCs/>
                  <w:szCs w:val="20"/>
                </w:rPr>
                <w:delText>Explanatory Variables</w:delText>
              </w:r>
              <w:bookmarkStart w:id="10117" w:name="_Toc117979481"/>
              <w:bookmarkStart w:id="10118" w:name="_Toc117981129"/>
              <w:bookmarkEnd w:id="10117"/>
              <w:bookmarkEnd w:id="10118"/>
            </w:del>
          </w:p>
        </w:tc>
        <w:tc>
          <w:tcPr>
            <w:tcW w:w="2694" w:type="dxa"/>
            <w:gridSpan w:val="2"/>
            <w:tcBorders>
              <w:top w:val="nil"/>
              <w:left w:val="nil"/>
              <w:bottom w:val="nil"/>
              <w:right w:val="nil"/>
            </w:tcBorders>
            <w:shd w:val="clear" w:color="auto" w:fill="FFC000"/>
            <w:vAlign w:val="center"/>
          </w:tcPr>
          <w:p w14:paraId="36B29548" w14:textId="5CDA54C3" w:rsidR="00D90278" w:rsidRPr="00006ABF" w:rsidDel="00E35D67" w:rsidRDefault="00D90278" w:rsidP="00CC4C47">
            <w:pPr>
              <w:spacing w:after="0" w:line="360" w:lineRule="auto"/>
              <w:rPr>
                <w:del w:id="10119" w:author="nadira firinda" w:date="2022-10-29T23:30:00Z"/>
                <w:rFonts w:ascii="Times New Roman" w:hAnsi="Times New Roman" w:cs="Times New Roman"/>
                <w:szCs w:val="20"/>
              </w:rPr>
              <w:pPrChange w:id="10120" w:author="nadira firinda" w:date="2022-10-29T23:37:00Z">
                <w:pPr>
                  <w:spacing w:after="0"/>
                </w:pPr>
              </w:pPrChange>
            </w:pPr>
            <w:bookmarkStart w:id="10121" w:name="_Toc117979482"/>
            <w:bookmarkStart w:id="10122" w:name="_Toc117981130"/>
            <w:bookmarkEnd w:id="10121"/>
            <w:bookmarkEnd w:id="10122"/>
          </w:p>
        </w:tc>
        <w:tc>
          <w:tcPr>
            <w:tcW w:w="1134" w:type="dxa"/>
            <w:tcBorders>
              <w:top w:val="nil"/>
              <w:left w:val="nil"/>
              <w:bottom w:val="nil"/>
              <w:right w:val="nil"/>
            </w:tcBorders>
            <w:shd w:val="clear" w:color="auto" w:fill="FFC000"/>
            <w:tcMar>
              <w:top w:w="15" w:type="dxa"/>
              <w:left w:w="108" w:type="dxa"/>
              <w:bottom w:w="0" w:type="dxa"/>
              <w:right w:w="108" w:type="dxa"/>
            </w:tcMar>
            <w:vAlign w:val="center"/>
            <w:hideMark/>
          </w:tcPr>
          <w:p w14:paraId="7C15CE22" w14:textId="7F28F93C" w:rsidR="00D90278" w:rsidRPr="00006ABF" w:rsidDel="00E35D67" w:rsidRDefault="00D90278" w:rsidP="00CC4C47">
            <w:pPr>
              <w:spacing w:after="0" w:line="360" w:lineRule="auto"/>
              <w:rPr>
                <w:del w:id="10123" w:author="nadira firinda" w:date="2022-10-29T23:30:00Z"/>
                <w:rFonts w:ascii="Times New Roman" w:hAnsi="Times New Roman" w:cs="Times New Roman"/>
                <w:noProof/>
                <w:szCs w:val="20"/>
              </w:rPr>
              <w:pPrChange w:id="10124" w:author="nadira firinda" w:date="2022-10-29T23:37:00Z">
                <w:pPr>
                  <w:spacing w:after="0"/>
                </w:pPr>
              </w:pPrChange>
            </w:pPr>
            <w:del w:id="10125" w:author="nadira firinda" w:date="2022-10-29T23:30:00Z">
              <w:r w:rsidRPr="00006ABF" w:rsidDel="00E35D67">
                <w:rPr>
                  <w:rFonts w:ascii="Times New Roman" w:hAnsi="Times New Roman" w:cs="Times New Roman"/>
                  <w:b/>
                  <w:bCs/>
                  <w:noProof/>
                  <w:szCs w:val="20"/>
                  <w:lang w:val="en-GB"/>
                </w:rPr>
                <w:delText>Koefisien</w:delText>
              </w:r>
              <w:bookmarkStart w:id="10126" w:name="_Toc117979483"/>
              <w:bookmarkStart w:id="10127" w:name="_Toc117981131"/>
              <w:bookmarkEnd w:id="10126"/>
              <w:bookmarkEnd w:id="10127"/>
            </w:del>
          </w:p>
        </w:tc>
        <w:tc>
          <w:tcPr>
            <w:tcW w:w="1203" w:type="dxa"/>
            <w:tcBorders>
              <w:top w:val="nil"/>
              <w:left w:val="nil"/>
              <w:bottom w:val="nil"/>
              <w:right w:val="nil"/>
            </w:tcBorders>
            <w:shd w:val="clear" w:color="auto" w:fill="FFC000"/>
            <w:vAlign w:val="center"/>
          </w:tcPr>
          <w:p w14:paraId="6B91EC87" w14:textId="61EE8248" w:rsidR="00D90278" w:rsidRPr="00006ABF" w:rsidDel="00E35D67" w:rsidRDefault="00D90278" w:rsidP="00CC4C47">
            <w:pPr>
              <w:spacing w:after="0" w:line="360" w:lineRule="auto"/>
              <w:rPr>
                <w:del w:id="10128" w:author="nadira firinda" w:date="2022-10-29T23:30:00Z"/>
                <w:rFonts w:ascii="Times New Roman" w:hAnsi="Times New Roman" w:cs="Times New Roman"/>
                <w:szCs w:val="20"/>
              </w:rPr>
              <w:pPrChange w:id="10129" w:author="nadira firinda" w:date="2022-10-29T23:37:00Z">
                <w:pPr>
                  <w:spacing w:after="0"/>
                </w:pPr>
              </w:pPrChange>
            </w:pPr>
            <w:bookmarkStart w:id="10130" w:name="_Toc117979484"/>
            <w:bookmarkStart w:id="10131" w:name="_Toc117981132"/>
            <w:bookmarkEnd w:id="10130"/>
            <w:bookmarkEnd w:id="10131"/>
          </w:p>
        </w:tc>
        <w:bookmarkStart w:id="10132" w:name="_Toc117979485"/>
        <w:bookmarkStart w:id="10133" w:name="_Toc117981133"/>
        <w:bookmarkEnd w:id="10132"/>
        <w:bookmarkEnd w:id="10133"/>
      </w:tr>
      <w:tr w:rsidR="003A2C0A" w:rsidRPr="00006ABF" w:rsidDel="00E35D67" w14:paraId="621D474F" w14:textId="7BE83583" w:rsidTr="00FA2865">
        <w:trPr>
          <w:trHeight w:val="433"/>
          <w:del w:id="10134" w:author="nadira firinda" w:date="2022-10-29T23:30:00Z"/>
        </w:trPr>
        <w:tc>
          <w:tcPr>
            <w:tcW w:w="3969" w:type="dxa"/>
            <w:tcBorders>
              <w:top w:val="dotted" w:sz="8" w:space="0" w:color="7F7F7F"/>
              <w:left w:val="nil"/>
              <w:bottom w:val="dotted" w:sz="8" w:space="0" w:color="7F7F7F"/>
              <w:right w:val="dotted" w:sz="8" w:space="0" w:color="7F7F7F"/>
            </w:tcBorders>
            <w:shd w:val="clear" w:color="auto" w:fill="auto"/>
            <w:tcMar>
              <w:top w:w="15" w:type="dxa"/>
              <w:left w:w="108" w:type="dxa"/>
              <w:bottom w:w="0" w:type="dxa"/>
              <w:right w:w="108" w:type="dxa"/>
            </w:tcMar>
          </w:tcPr>
          <w:p w14:paraId="290C8565" w14:textId="05B17429" w:rsidR="003A2C0A" w:rsidRPr="00006ABF" w:rsidDel="00E35D67" w:rsidRDefault="003A2C0A" w:rsidP="00CC4C47">
            <w:pPr>
              <w:spacing w:line="360" w:lineRule="auto"/>
              <w:rPr>
                <w:del w:id="10135" w:author="nadira firinda" w:date="2022-10-29T23:30:00Z"/>
                <w:rFonts w:ascii="Times New Roman" w:hAnsi="Times New Roman" w:cs="Times New Roman"/>
              </w:rPr>
              <w:pPrChange w:id="10136" w:author="nadira firinda" w:date="2022-10-29T23:37:00Z">
                <w:pPr/>
              </w:pPrChange>
            </w:pPr>
            <w:del w:id="10137" w:author="nadira firinda" w:date="2022-10-29T23:30:00Z">
              <w:r w:rsidRPr="00006ABF" w:rsidDel="00E35D67">
                <w:rPr>
                  <w:rFonts w:ascii="Times New Roman" w:hAnsi="Times New Roman" w:cs="Times New Roman"/>
                </w:rPr>
                <w:delText>DLOG(</w:delText>
              </w:r>
              <w:r w:rsidR="00F850EF" w:rsidRPr="00006ABF" w:rsidDel="00E35D67">
                <w:rPr>
                  <w:rFonts w:ascii="Times New Roman" w:hAnsi="Times New Roman" w:cs="Times New Roman"/>
                </w:rPr>
                <w:delText>TRAFDOMDEP</w:delText>
              </w:r>
              <w:r w:rsidRPr="00006ABF" w:rsidDel="00E35D67">
                <w:rPr>
                  <w:rFonts w:ascii="Times New Roman" w:hAnsi="Times New Roman" w:cs="Times New Roman"/>
                </w:rPr>
                <w:delText>)</w:delText>
              </w:r>
              <w:bookmarkStart w:id="10138" w:name="_Toc117979486"/>
              <w:bookmarkStart w:id="10139" w:name="_Toc117981134"/>
              <w:bookmarkEnd w:id="10138"/>
              <w:bookmarkEnd w:id="10139"/>
            </w:del>
          </w:p>
        </w:tc>
        <w:tc>
          <w:tcPr>
            <w:tcW w:w="2694" w:type="dxa"/>
            <w:gridSpan w:val="2"/>
            <w:tcBorders>
              <w:top w:val="dotted" w:sz="8" w:space="0" w:color="7F7F7F"/>
              <w:left w:val="dotted" w:sz="8" w:space="0" w:color="7F7F7F"/>
              <w:bottom w:val="dotted" w:sz="8" w:space="0" w:color="7F7F7F"/>
              <w:right w:val="dotted" w:sz="8" w:space="0" w:color="7F7F7F"/>
            </w:tcBorders>
            <w:shd w:val="clear" w:color="auto" w:fill="auto"/>
            <w:tcMar>
              <w:top w:w="15" w:type="dxa"/>
              <w:left w:w="108" w:type="dxa"/>
              <w:bottom w:w="0" w:type="dxa"/>
              <w:right w:w="108" w:type="dxa"/>
            </w:tcMar>
            <w:vAlign w:val="center"/>
          </w:tcPr>
          <w:p w14:paraId="60663EC5" w14:textId="46DB7913" w:rsidR="003A2C0A" w:rsidRPr="00006ABF" w:rsidDel="00E35D67" w:rsidRDefault="00F850EF" w:rsidP="00CC4C47">
            <w:pPr>
              <w:spacing w:after="0" w:line="360" w:lineRule="auto"/>
              <w:rPr>
                <w:del w:id="10140" w:author="nadira firinda" w:date="2022-10-29T23:30:00Z"/>
                <w:rFonts w:ascii="Times New Roman" w:hAnsi="Times New Roman" w:cs="Times New Roman"/>
                <w:szCs w:val="20"/>
              </w:rPr>
              <w:pPrChange w:id="10141" w:author="nadira firinda" w:date="2022-10-29T23:37:00Z">
                <w:pPr>
                  <w:spacing w:after="0"/>
                </w:pPr>
              </w:pPrChange>
            </w:pPr>
            <w:del w:id="10142" w:author="nadira firinda" w:date="2022-10-29T23:30:00Z">
              <w:r w:rsidRPr="00006ABF" w:rsidDel="00E35D67">
                <w:rPr>
                  <w:rFonts w:ascii="Times New Roman" w:hAnsi="Times New Roman" w:cs="Times New Roman"/>
                  <w:szCs w:val="20"/>
                </w:rPr>
                <w:delText>Total Lalu Lintas Keberangkatan Domestik</w:delText>
              </w:r>
              <w:bookmarkStart w:id="10143" w:name="_Toc117979487"/>
              <w:bookmarkStart w:id="10144" w:name="_Toc117981135"/>
              <w:bookmarkEnd w:id="10143"/>
              <w:bookmarkEnd w:id="10144"/>
            </w:del>
          </w:p>
        </w:tc>
        <w:tc>
          <w:tcPr>
            <w:tcW w:w="1134" w:type="dxa"/>
            <w:tcBorders>
              <w:top w:val="dotted" w:sz="8" w:space="0" w:color="7F7F7F"/>
              <w:left w:val="dotted" w:sz="8" w:space="0" w:color="7F7F7F"/>
              <w:bottom w:val="dotted" w:sz="8" w:space="0" w:color="7F7F7F"/>
              <w:right w:val="dotted" w:sz="8" w:space="0" w:color="7F7F7F"/>
            </w:tcBorders>
            <w:shd w:val="clear" w:color="auto" w:fill="auto"/>
            <w:tcMar>
              <w:top w:w="15" w:type="dxa"/>
              <w:left w:w="108" w:type="dxa"/>
              <w:bottom w:w="0" w:type="dxa"/>
              <w:right w:w="108" w:type="dxa"/>
            </w:tcMar>
          </w:tcPr>
          <w:p w14:paraId="4D82E58E" w14:textId="38BE955D" w:rsidR="003A2C0A" w:rsidRPr="00006ABF" w:rsidDel="00E35D67" w:rsidRDefault="00B031E4" w:rsidP="00CC4C47">
            <w:pPr>
              <w:spacing w:line="360" w:lineRule="auto"/>
              <w:jc w:val="center"/>
              <w:rPr>
                <w:del w:id="10145" w:author="nadira firinda" w:date="2022-10-29T23:30:00Z"/>
                <w:rFonts w:ascii="Times New Roman" w:hAnsi="Times New Roman" w:cs="Times New Roman"/>
              </w:rPr>
              <w:pPrChange w:id="10146" w:author="nadira firinda" w:date="2022-10-29T23:37:00Z">
                <w:pPr>
                  <w:jc w:val="center"/>
                </w:pPr>
              </w:pPrChange>
            </w:pPr>
            <w:del w:id="10147" w:author="nadira firinda" w:date="2022-10-29T23:30:00Z">
              <w:r w:rsidRPr="00006ABF" w:rsidDel="00E35D67">
                <w:rPr>
                  <w:rFonts w:ascii="Times New Roman" w:hAnsi="Times New Roman" w:cs="Times New Roman"/>
                </w:rPr>
                <w:delText>0.0412</w:delText>
              </w:r>
              <w:bookmarkStart w:id="10148" w:name="_Toc117979488"/>
              <w:bookmarkStart w:id="10149" w:name="_Toc117981136"/>
              <w:bookmarkEnd w:id="10148"/>
              <w:bookmarkEnd w:id="10149"/>
            </w:del>
          </w:p>
        </w:tc>
        <w:tc>
          <w:tcPr>
            <w:tcW w:w="1203" w:type="dxa"/>
            <w:tcBorders>
              <w:top w:val="dotted" w:sz="8" w:space="0" w:color="7F7F7F"/>
              <w:left w:val="dotted" w:sz="8" w:space="0" w:color="7F7F7F"/>
              <w:bottom w:val="dotted" w:sz="8" w:space="0" w:color="7F7F7F"/>
              <w:right w:val="nil"/>
            </w:tcBorders>
            <w:shd w:val="clear" w:color="auto" w:fill="auto"/>
            <w:tcMar>
              <w:top w:w="15" w:type="dxa"/>
              <w:left w:w="108" w:type="dxa"/>
              <w:bottom w:w="0" w:type="dxa"/>
              <w:right w:w="108" w:type="dxa"/>
            </w:tcMar>
            <w:vAlign w:val="center"/>
          </w:tcPr>
          <w:p w14:paraId="31AD5832" w14:textId="0CED0512" w:rsidR="003A2C0A" w:rsidRPr="00006ABF" w:rsidDel="00E35D67" w:rsidRDefault="003A2C0A" w:rsidP="00CC4C47">
            <w:pPr>
              <w:spacing w:after="0" w:line="360" w:lineRule="auto"/>
              <w:jc w:val="center"/>
              <w:rPr>
                <w:del w:id="10150" w:author="nadira firinda" w:date="2022-10-29T23:30:00Z"/>
                <w:rFonts w:ascii="Times New Roman" w:hAnsi="Times New Roman" w:cs="Times New Roman"/>
                <w:szCs w:val="20"/>
              </w:rPr>
              <w:pPrChange w:id="10151" w:author="nadira firinda" w:date="2022-10-29T23:37:00Z">
                <w:pPr>
                  <w:spacing w:after="0"/>
                  <w:jc w:val="center"/>
                </w:pPr>
              </w:pPrChange>
            </w:pPr>
            <w:del w:id="10152" w:author="nadira firinda" w:date="2022-10-29T23:30:00Z">
              <w:r w:rsidRPr="00006ABF" w:rsidDel="00E35D67">
                <w:rPr>
                  <w:rFonts w:ascii="Times New Roman" w:hAnsi="Times New Roman" w:cs="Times New Roman"/>
                  <w:szCs w:val="20"/>
                </w:rPr>
                <w:delText>*</w:delText>
              </w:r>
              <w:r w:rsidR="00AC7F30" w:rsidRPr="00006ABF" w:rsidDel="00E35D67">
                <w:rPr>
                  <w:rFonts w:ascii="Times New Roman" w:hAnsi="Times New Roman" w:cs="Times New Roman"/>
                  <w:szCs w:val="20"/>
                </w:rPr>
                <w:delText>**</w:delText>
              </w:r>
              <w:bookmarkStart w:id="10153" w:name="_Toc117979489"/>
              <w:bookmarkStart w:id="10154" w:name="_Toc117981137"/>
              <w:bookmarkEnd w:id="10153"/>
              <w:bookmarkEnd w:id="10154"/>
            </w:del>
          </w:p>
        </w:tc>
        <w:bookmarkStart w:id="10155" w:name="_Toc117979490"/>
        <w:bookmarkStart w:id="10156" w:name="_Toc117981138"/>
        <w:bookmarkEnd w:id="10155"/>
        <w:bookmarkEnd w:id="10156"/>
      </w:tr>
      <w:tr w:rsidR="00F850EF" w:rsidRPr="00006ABF" w:rsidDel="00E35D67" w14:paraId="35D5DC1F" w14:textId="0A9D81AD" w:rsidTr="00FA2865">
        <w:trPr>
          <w:trHeight w:val="433"/>
          <w:del w:id="10157" w:author="nadira firinda" w:date="2022-10-29T23:30:00Z"/>
        </w:trPr>
        <w:tc>
          <w:tcPr>
            <w:tcW w:w="3969" w:type="dxa"/>
            <w:tcBorders>
              <w:top w:val="dotted" w:sz="8" w:space="0" w:color="7F7F7F"/>
              <w:left w:val="nil"/>
              <w:bottom w:val="dotted" w:sz="8" w:space="0" w:color="7F7F7F"/>
              <w:right w:val="dotted" w:sz="8" w:space="0" w:color="7F7F7F"/>
            </w:tcBorders>
            <w:shd w:val="clear" w:color="auto" w:fill="auto"/>
            <w:tcMar>
              <w:top w:w="15" w:type="dxa"/>
              <w:left w:w="108" w:type="dxa"/>
              <w:bottom w:w="0" w:type="dxa"/>
              <w:right w:w="108" w:type="dxa"/>
            </w:tcMar>
          </w:tcPr>
          <w:p w14:paraId="4608D721" w14:textId="730CEA5D" w:rsidR="00F850EF" w:rsidRPr="00006ABF" w:rsidDel="00E35D67" w:rsidRDefault="00F850EF" w:rsidP="00CC4C47">
            <w:pPr>
              <w:spacing w:line="360" w:lineRule="auto"/>
              <w:rPr>
                <w:del w:id="10158" w:author="nadira firinda" w:date="2022-10-29T23:30:00Z"/>
                <w:rFonts w:ascii="Times New Roman" w:hAnsi="Times New Roman" w:cs="Times New Roman"/>
              </w:rPr>
              <w:pPrChange w:id="10159" w:author="nadira firinda" w:date="2022-10-29T23:37:00Z">
                <w:pPr/>
              </w:pPrChange>
            </w:pPr>
            <w:del w:id="10160" w:author="nadira firinda" w:date="2022-10-29T23:30:00Z">
              <w:r w:rsidRPr="00006ABF" w:rsidDel="00E35D67">
                <w:rPr>
                  <w:rFonts w:ascii="Times New Roman" w:hAnsi="Times New Roman" w:cs="Times New Roman"/>
                </w:rPr>
                <w:delText>D</w:delText>
              </w:r>
              <w:r w:rsidRPr="00006ABF" w:rsidDel="00E35D67">
                <w:rPr>
                  <w:rFonts w:ascii="Times New Roman" w:hAnsi="Times New Roman" w:cs="Times New Roman"/>
                  <w:szCs w:val="20"/>
                </w:rPr>
                <w:delText>LOG(G17OTSRL/G17OTSRL_SF)</w:delText>
              </w:r>
              <w:bookmarkStart w:id="10161" w:name="_Toc117979491"/>
              <w:bookmarkStart w:id="10162" w:name="_Toc117981139"/>
              <w:bookmarkEnd w:id="10161"/>
              <w:bookmarkEnd w:id="10162"/>
            </w:del>
          </w:p>
        </w:tc>
        <w:tc>
          <w:tcPr>
            <w:tcW w:w="2694" w:type="dxa"/>
            <w:gridSpan w:val="2"/>
            <w:tcBorders>
              <w:top w:val="dotted" w:sz="8" w:space="0" w:color="7F7F7F"/>
              <w:left w:val="dotted" w:sz="8" w:space="0" w:color="7F7F7F"/>
              <w:bottom w:val="dotted" w:sz="8" w:space="0" w:color="7F7F7F"/>
              <w:right w:val="dotted" w:sz="8" w:space="0" w:color="7F7F7F"/>
            </w:tcBorders>
            <w:shd w:val="clear" w:color="auto" w:fill="auto"/>
            <w:tcMar>
              <w:top w:w="15" w:type="dxa"/>
              <w:left w:w="108" w:type="dxa"/>
              <w:bottom w:w="0" w:type="dxa"/>
              <w:right w:w="108" w:type="dxa"/>
            </w:tcMar>
            <w:vAlign w:val="center"/>
          </w:tcPr>
          <w:p w14:paraId="5C31E63A" w14:textId="63113A0F" w:rsidR="00F850EF" w:rsidRPr="00006ABF" w:rsidDel="00E35D67" w:rsidRDefault="00F850EF" w:rsidP="00CC4C47">
            <w:pPr>
              <w:spacing w:after="0" w:line="360" w:lineRule="auto"/>
              <w:rPr>
                <w:del w:id="10163" w:author="nadira firinda" w:date="2022-10-29T23:30:00Z"/>
                <w:rFonts w:ascii="Times New Roman" w:hAnsi="Times New Roman" w:cs="Times New Roman"/>
                <w:szCs w:val="20"/>
              </w:rPr>
              <w:pPrChange w:id="10164" w:author="nadira firinda" w:date="2022-10-29T23:37:00Z">
                <w:pPr>
                  <w:spacing w:after="0"/>
                </w:pPr>
              </w:pPrChange>
            </w:pPr>
            <w:del w:id="10165" w:author="nadira firinda" w:date="2022-10-29T23:30:00Z">
              <w:r w:rsidRPr="00006ABF" w:rsidDel="00E35D67">
                <w:rPr>
                  <w:rFonts w:ascii="Times New Roman" w:hAnsi="Times New Roman" w:cs="Times New Roman"/>
                  <w:szCs w:val="20"/>
                </w:rPr>
                <w:delText>Sektor Jasa Lainnya</w:delText>
              </w:r>
              <w:bookmarkStart w:id="10166" w:name="_Toc117979492"/>
              <w:bookmarkStart w:id="10167" w:name="_Toc117981140"/>
              <w:bookmarkEnd w:id="10166"/>
              <w:bookmarkEnd w:id="10167"/>
            </w:del>
          </w:p>
        </w:tc>
        <w:tc>
          <w:tcPr>
            <w:tcW w:w="1134" w:type="dxa"/>
            <w:tcBorders>
              <w:top w:val="dotted" w:sz="8" w:space="0" w:color="7F7F7F"/>
              <w:left w:val="dotted" w:sz="8" w:space="0" w:color="7F7F7F"/>
              <w:bottom w:val="dotted" w:sz="8" w:space="0" w:color="7F7F7F"/>
              <w:right w:val="dotted" w:sz="8" w:space="0" w:color="7F7F7F"/>
            </w:tcBorders>
            <w:shd w:val="clear" w:color="auto" w:fill="auto"/>
            <w:tcMar>
              <w:top w:w="15" w:type="dxa"/>
              <w:left w:w="108" w:type="dxa"/>
              <w:bottom w:w="0" w:type="dxa"/>
              <w:right w:w="108" w:type="dxa"/>
            </w:tcMar>
          </w:tcPr>
          <w:p w14:paraId="015A25BA" w14:textId="74D059F9" w:rsidR="00F850EF" w:rsidRPr="00006ABF" w:rsidDel="00E35D67" w:rsidRDefault="00B031E4" w:rsidP="00CC4C47">
            <w:pPr>
              <w:spacing w:line="360" w:lineRule="auto"/>
              <w:jc w:val="center"/>
              <w:rPr>
                <w:del w:id="10168" w:author="nadira firinda" w:date="2022-10-29T23:30:00Z"/>
                <w:rFonts w:ascii="Times New Roman" w:hAnsi="Times New Roman" w:cs="Times New Roman"/>
              </w:rPr>
              <w:pPrChange w:id="10169" w:author="nadira firinda" w:date="2022-10-29T23:37:00Z">
                <w:pPr>
                  <w:jc w:val="center"/>
                </w:pPr>
              </w:pPrChange>
            </w:pPr>
            <w:del w:id="10170" w:author="nadira firinda" w:date="2022-10-29T23:30:00Z">
              <w:r w:rsidRPr="00006ABF" w:rsidDel="00E35D67">
                <w:rPr>
                  <w:rFonts w:ascii="Times New Roman" w:hAnsi="Times New Roman" w:cs="Times New Roman"/>
                </w:rPr>
                <w:delText>0.7957</w:delText>
              </w:r>
              <w:bookmarkStart w:id="10171" w:name="_Toc117979493"/>
              <w:bookmarkStart w:id="10172" w:name="_Toc117981141"/>
              <w:bookmarkEnd w:id="10171"/>
              <w:bookmarkEnd w:id="10172"/>
            </w:del>
          </w:p>
        </w:tc>
        <w:tc>
          <w:tcPr>
            <w:tcW w:w="1203" w:type="dxa"/>
            <w:tcBorders>
              <w:top w:val="dotted" w:sz="8" w:space="0" w:color="7F7F7F"/>
              <w:left w:val="dotted" w:sz="8" w:space="0" w:color="7F7F7F"/>
              <w:bottom w:val="dotted" w:sz="8" w:space="0" w:color="7F7F7F"/>
              <w:right w:val="nil"/>
            </w:tcBorders>
            <w:shd w:val="clear" w:color="auto" w:fill="auto"/>
            <w:tcMar>
              <w:top w:w="15" w:type="dxa"/>
              <w:left w:w="108" w:type="dxa"/>
              <w:bottom w:w="0" w:type="dxa"/>
              <w:right w:w="108" w:type="dxa"/>
            </w:tcMar>
            <w:vAlign w:val="center"/>
          </w:tcPr>
          <w:p w14:paraId="7A65FE33" w14:textId="62EBC97C" w:rsidR="00F850EF" w:rsidRPr="00006ABF" w:rsidDel="00E35D67" w:rsidRDefault="00647824" w:rsidP="00CC4C47">
            <w:pPr>
              <w:spacing w:after="0" w:line="360" w:lineRule="auto"/>
              <w:jc w:val="center"/>
              <w:rPr>
                <w:del w:id="10173" w:author="nadira firinda" w:date="2022-10-29T23:30:00Z"/>
                <w:rFonts w:ascii="Times New Roman" w:hAnsi="Times New Roman" w:cs="Times New Roman"/>
                <w:szCs w:val="20"/>
              </w:rPr>
              <w:pPrChange w:id="10174" w:author="nadira firinda" w:date="2022-10-29T23:37:00Z">
                <w:pPr>
                  <w:spacing w:after="0"/>
                  <w:jc w:val="center"/>
                </w:pPr>
              </w:pPrChange>
            </w:pPr>
            <w:del w:id="10175" w:author="nadira firinda" w:date="2022-10-29T23:30:00Z">
              <w:r w:rsidRPr="00006ABF" w:rsidDel="00E35D67">
                <w:rPr>
                  <w:rFonts w:ascii="Times New Roman" w:hAnsi="Times New Roman" w:cs="Times New Roman"/>
                  <w:szCs w:val="20"/>
                </w:rPr>
                <w:delText>***</w:delText>
              </w:r>
              <w:bookmarkStart w:id="10176" w:name="_Toc117979494"/>
              <w:bookmarkStart w:id="10177" w:name="_Toc117981142"/>
              <w:bookmarkEnd w:id="10176"/>
              <w:bookmarkEnd w:id="10177"/>
            </w:del>
          </w:p>
        </w:tc>
        <w:bookmarkStart w:id="10178" w:name="_Toc117979495"/>
        <w:bookmarkStart w:id="10179" w:name="_Toc117981143"/>
        <w:bookmarkEnd w:id="10178"/>
        <w:bookmarkEnd w:id="10179"/>
      </w:tr>
      <w:tr w:rsidR="003A2C0A" w:rsidRPr="00006ABF" w:rsidDel="00E35D67" w14:paraId="0C9770C9" w14:textId="0FCAA9FF" w:rsidTr="00FA2865">
        <w:trPr>
          <w:trHeight w:val="433"/>
          <w:del w:id="10180" w:author="nadira firinda" w:date="2022-10-29T23:30:00Z"/>
        </w:trPr>
        <w:tc>
          <w:tcPr>
            <w:tcW w:w="3969" w:type="dxa"/>
            <w:tcBorders>
              <w:top w:val="dotted" w:sz="8" w:space="0" w:color="7F7F7F"/>
              <w:left w:val="nil"/>
              <w:bottom w:val="dotted" w:sz="8" w:space="0" w:color="7F7F7F"/>
              <w:right w:val="dotted" w:sz="8" w:space="0" w:color="7F7F7F"/>
            </w:tcBorders>
            <w:shd w:val="clear" w:color="auto" w:fill="auto"/>
            <w:tcMar>
              <w:top w:w="15" w:type="dxa"/>
              <w:left w:w="108" w:type="dxa"/>
              <w:bottom w:w="0" w:type="dxa"/>
              <w:right w:w="108" w:type="dxa"/>
            </w:tcMar>
          </w:tcPr>
          <w:p w14:paraId="1845970A" w14:textId="11FC3CFD" w:rsidR="003A2C0A" w:rsidRPr="00006ABF" w:rsidDel="00E35D67" w:rsidRDefault="003A2C0A" w:rsidP="00CC4C47">
            <w:pPr>
              <w:spacing w:line="360" w:lineRule="auto"/>
              <w:rPr>
                <w:del w:id="10181" w:author="nadira firinda" w:date="2022-10-29T23:30:00Z"/>
                <w:rFonts w:ascii="Times New Roman" w:hAnsi="Times New Roman" w:cs="Times New Roman"/>
              </w:rPr>
              <w:pPrChange w:id="10182" w:author="nadira firinda" w:date="2022-10-29T23:37:00Z">
                <w:pPr/>
              </w:pPrChange>
            </w:pPr>
            <w:del w:id="10183" w:author="nadira firinda" w:date="2022-10-29T23:30:00Z">
              <w:r w:rsidRPr="00006ABF" w:rsidDel="00E35D67">
                <w:rPr>
                  <w:rFonts w:ascii="Times New Roman" w:hAnsi="Times New Roman" w:cs="Times New Roman"/>
                </w:rPr>
                <w:delText>DLOG(XGSRL/XGSRL_SF)</w:delText>
              </w:r>
              <w:bookmarkStart w:id="10184" w:name="_Toc117979496"/>
              <w:bookmarkStart w:id="10185" w:name="_Toc117981144"/>
              <w:bookmarkEnd w:id="10184"/>
              <w:bookmarkEnd w:id="10185"/>
            </w:del>
          </w:p>
        </w:tc>
        <w:tc>
          <w:tcPr>
            <w:tcW w:w="2694" w:type="dxa"/>
            <w:gridSpan w:val="2"/>
            <w:tcBorders>
              <w:top w:val="dotted" w:sz="8" w:space="0" w:color="7F7F7F"/>
              <w:left w:val="dotted" w:sz="8" w:space="0" w:color="7F7F7F"/>
              <w:bottom w:val="dotted" w:sz="8" w:space="0" w:color="7F7F7F"/>
              <w:right w:val="dotted" w:sz="8" w:space="0" w:color="7F7F7F"/>
            </w:tcBorders>
            <w:shd w:val="clear" w:color="auto" w:fill="auto"/>
            <w:tcMar>
              <w:top w:w="15" w:type="dxa"/>
              <w:left w:w="108" w:type="dxa"/>
              <w:bottom w:w="0" w:type="dxa"/>
              <w:right w:w="108" w:type="dxa"/>
            </w:tcMar>
            <w:vAlign w:val="center"/>
          </w:tcPr>
          <w:p w14:paraId="40C01F58" w14:textId="1DFB0BEB" w:rsidR="003A2C0A" w:rsidRPr="00006ABF" w:rsidDel="00E35D67" w:rsidRDefault="003A2C0A" w:rsidP="00CC4C47">
            <w:pPr>
              <w:spacing w:after="0" w:line="360" w:lineRule="auto"/>
              <w:rPr>
                <w:del w:id="10186" w:author="nadira firinda" w:date="2022-10-29T23:30:00Z"/>
                <w:rFonts w:ascii="Times New Roman" w:hAnsi="Times New Roman" w:cs="Times New Roman"/>
                <w:szCs w:val="20"/>
              </w:rPr>
              <w:pPrChange w:id="10187" w:author="nadira firinda" w:date="2022-10-29T23:37:00Z">
                <w:pPr>
                  <w:spacing w:after="0"/>
                </w:pPr>
              </w:pPrChange>
            </w:pPr>
            <w:del w:id="10188" w:author="nadira firinda" w:date="2022-10-29T23:30:00Z">
              <w:r w:rsidRPr="00006ABF" w:rsidDel="00E35D67">
                <w:rPr>
                  <w:rFonts w:ascii="Times New Roman" w:hAnsi="Times New Roman" w:cs="Times New Roman"/>
                  <w:szCs w:val="20"/>
                </w:rPr>
                <w:delText>Ekspor</w:delText>
              </w:r>
              <w:bookmarkStart w:id="10189" w:name="_Toc117979497"/>
              <w:bookmarkStart w:id="10190" w:name="_Toc117981145"/>
              <w:bookmarkEnd w:id="10189"/>
              <w:bookmarkEnd w:id="10190"/>
            </w:del>
          </w:p>
        </w:tc>
        <w:tc>
          <w:tcPr>
            <w:tcW w:w="1134" w:type="dxa"/>
            <w:tcBorders>
              <w:top w:val="dotted" w:sz="8" w:space="0" w:color="7F7F7F"/>
              <w:left w:val="dotted" w:sz="8" w:space="0" w:color="7F7F7F"/>
              <w:bottom w:val="dotted" w:sz="8" w:space="0" w:color="7F7F7F"/>
              <w:right w:val="dotted" w:sz="8" w:space="0" w:color="7F7F7F"/>
            </w:tcBorders>
            <w:shd w:val="clear" w:color="auto" w:fill="auto"/>
            <w:tcMar>
              <w:top w:w="15" w:type="dxa"/>
              <w:left w:w="108" w:type="dxa"/>
              <w:bottom w:w="0" w:type="dxa"/>
              <w:right w:w="108" w:type="dxa"/>
            </w:tcMar>
          </w:tcPr>
          <w:p w14:paraId="257F3C1A" w14:textId="3334E5D6" w:rsidR="003A2C0A" w:rsidRPr="00006ABF" w:rsidDel="00E35D67" w:rsidRDefault="00B031E4" w:rsidP="00CC4C47">
            <w:pPr>
              <w:spacing w:line="360" w:lineRule="auto"/>
              <w:jc w:val="center"/>
              <w:rPr>
                <w:del w:id="10191" w:author="nadira firinda" w:date="2022-10-29T23:30:00Z"/>
                <w:rFonts w:ascii="Times New Roman" w:hAnsi="Times New Roman" w:cs="Times New Roman"/>
              </w:rPr>
              <w:pPrChange w:id="10192" w:author="nadira firinda" w:date="2022-10-29T23:37:00Z">
                <w:pPr>
                  <w:jc w:val="center"/>
                </w:pPr>
              </w:pPrChange>
            </w:pPr>
            <w:del w:id="10193" w:author="nadira firinda" w:date="2022-10-29T23:30:00Z">
              <w:r w:rsidRPr="00006ABF" w:rsidDel="00E35D67">
                <w:rPr>
                  <w:rFonts w:ascii="Times New Roman" w:hAnsi="Times New Roman" w:cs="Times New Roman"/>
                </w:rPr>
                <w:delText>0.0001</w:delText>
              </w:r>
              <w:bookmarkStart w:id="10194" w:name="_Toc117979498"/>
              <w:bookmarkStart w:id="10195" w:name="_Toc117981146"/>
              <w:bookmarkEnd w:id="10194"/>
              <w:bookmarkEnd w:id="10195"/>
            </w:del>
          </w:p>
        </w:tc>
        <w:tc>
          <w:tcPr>
            <w:tcW w:w="1203" w:type="dxa"/>
            <w:tcBorders>
              <w:top w:val="dotted" w:sz="8" w:space="0" w:color="7F7F7F"/>
              <w:left w:val="dotted" w:sz="8" w:space="0" w:color="7F7F7F"/>
              <w:bottom w:val="dotted" w:sz="8" w:space="0" w:color="7F7F7F"/>
              <w:right w:val="nil"/>
            </w:tcBorders>
            <w:shd w:val="clear" w:color="auto" w:fill="auto"/>
            <w:tcMar>
              <w:top w:w="15" w:type="dxa"/>
              <w:left w:w="108" w:type="dxa"/>
              <w:bottom w:w="0" w:type="dxa"/>
              <w:right w:w="108" w:type="dxa"/>
            </w:tcMar>
            <w:vAlign w:val="center"/>
          </w:tcPr>
          <w:p w14:paraId="1D316FB7" w14:textId="3E8858FD" w:rsidR="003A2C0A" w:rsidRPr="00006ABF" w:rsidDel="00E35D67" w:rsidRDefault="00B031E4" w:rsidP="00CC4C47">
            <w:pPr>
              <w:spacing w:after="0" w:line="360" w:lineRule="auto"/>
              <w:jc w:val="center"/>
              <w:rPr>
                <w:del w:id="10196" w:author="nadira firinda" w:date="2022-10-29T23:30:00Z"/>
                <w:rFonts w:ascii="Times New Roman" w:hAnsi="Times New Roman" w:cs="Times New Roman"/>
                <w:szCs w:val="20"/>
              </w:rPr>
              <w:pPrChange w:id="10197" w:author="nadira firinda" w:date="2022-10-29T23:37:00Z">
                <w:pPr>
                  <w:spacing w:after="0"/>
                  <w:jc w:val="center"/>
                </w:pPr>
              </w:pPrChange>
            </w:pPr>
            <w:del w:id="10198" w:author="nadira firinda" w:date="2022-10-29T23:30:00Z">
              <w:r w:rsidRPr="00006ABF" w:rsidDel="00E35D67">
                <w:rPr>
                  <w:rFonts w:ascii="Times New Roman" w:hAnsi="Times New Roman" w:cs="Times New Roman"/>
                  <w:szCs w:val="20"/>
                </w:rPr>
                <w:delText>*</w:delText>
              </w:r>
              <w:bookmarkStart w:id="10199" w:name="_Toc117979499"/>
              <w:bookmarkStart w:id="10200" w:name="_Toc117981147"/>
              <w:bookmarkEnd w:id="10199"/>
              <w:bookmarkEnd w:id="10200"/>
            </w:del>
          </w:p>
        </w:tc>
        <w:bookmarkStart w:id="10201" w:name="_Toc117979500"/>
        <w:bookmarkStart w:id="10202" w:name="_Toc117981148"/>
        <w:bookmarkEnd w:id="10201"/>
        <w:bookmarkEnd w:id="10202"/>
      </w:tr>
      <w:tr w:rsidR="003A2C0A" w:rsidRPr="00006ABF" w:rsidDel="00E35D67" w14:paraId="61EDB988" w14:textId="62B41A16" w:rsidTr="00FA2865">
        <w:trPr>
          <w:trHeight w:val="433"/>
          <w:del w:id="10203" w:author="nadira firinda" w:date="2022-10-29T23:30:00Z"/>
        </w:trPr>
        <w:tc>
          <w:tcPr>
            <w:tcW w:w="3969" w:type="dxa"/>
            <w:tcBorders>
              <w:top w:val="dotted" w:sz="8" w:space="0" w:color="7F7F7F"/>
              <w:left w:val="nil"/>
              <w:bottom w:val="dotted" w:sz="8" w:space="0" w:color="7F7F7F"/>
              <w:right w:val="dotted" w:sz="8" w:space="0" w:color="7F7F7F"/>
            </w:tcBorders>
            <w:shd w:val="clear" w:color="auto" w:fill="auto"/>
            <w:tcMar>
              <w:top w:w="15" w:type="dxa"/>
              <w:left w:w="108" w:type="dxa"/>
              <w:bottom w:w="0" w:type="dxa"/>
              <w:right w:w="108" w:type="dxa"/>
            </w:tcMar>
          </w:tcPr>
          <w:p w14:paraId="28CE966E" w14:textId="25AEAE8A" w:rsidR="003A2C0A" w:rsidRPr="00006ABF" w:rsidDel="00E35D67" w:rsidRDefault="003A2C0A" w:rsidP="00CC4C47">
            <w:pPr>
              <w:spacing w:line="360" w:lineRule="auto"/>
              <w:rPr>
                <w:del w:id="10204" w:author="nadira firinda" w:date="2022-10-29T23:30:00Z"/>
                <w:rFonts w:ascii="Times New Roman" w:hAnsi="Times New Roman" w:cs="Times New Roman"/>
              </w:rPr>
              <w:pPrChange w:id="10205" w:author="nadira firinda" w:date="2022-10-29T23:37:00Z">
                <w:pPr/>
              </w:pPrChange>
            </w:pPr>
            <w:del w:id="10206" w:author="nadira firinda" w:date="2022-10-29T23:30:00Z">
              <w:r w:rsidRPr="00006ABF" w:rsidDel="00E35D67">
                <w:rPr>
                  <w:rFonts w:ascii="Times New Roman" w:hAnsi="Times New Roman" w:cs="Times New Roman"/>
                </w:rPr>
                <w:delText>ECM_G08TRSRL(-1)</w:delText>
              </w:r>
              <w:bookmarkStart w:id="10207" w:name="_Toc117979501"/>
              <w:bookmarkStart w:id="10208" w:name="_Toc117981149"/>
              <w:bookmarkEnd w:id="10207"/>
              <w:bookmarkEnd w:id="10208"/>
            </w:del>
          </w:p>
        </w:tc>
        <w:tc>
          <w:tcPr>
            <w:tcW w:w="2694" w:type="dxa"/>
            <w:gridSpan w:val="2"/>
            <w:tcBorders>
              <w:top w:val="dotted" w:sz="8" w:space="0" w:color="7F7F7F"/>
              <w:left w:val="dotted" w:sz="8" w:space="0" w:color="7F7F7F"/>
              <w:bottom w:val="dotted" w:sz="8" w:space="0" w:color="7F7F7F"/>
              <w:right w:val="dotted" w:sz="8" w:space="0" w:color="7F7F7F"/>
            </w:tcBorders>
            <w:shd w:val="clear" w:color="auto" w:fill="auto"/>
            <w:tcMar>
              <w:top w:w="15" w:type="dxa"/>
              <w:left w:w="108" w:type="dxa"/>
              <w:bottom w:w="0" w:type="dxa"/>
              <w:right w:w="108" w:type="dxa"/>
            </w:tcMar>
            <w:vAlign w:val="center"/>
          </w:tcPr>
          <w:p w14:paraId="186DB169" w14:textId="4B7A73FF" w:rsidR="003A2C0A" w:rsidRPr="00006ABF" w:rsidDel="00E35D67" w:rsidRDefault="003A2C0A" w:rsidP="00CC4C47">
            <w:pPr>
              <w:spacing w:after="0" w:line="360" w:lineRule="auto"/>
              <w:rPr>
                <w:del w:id="10209" w:author="nadira firinda" w:date="2022-10-29T23:30:00Z"/>
                <w:rFonts w:ascii="Times New Roman" w:hAnsi="Times New Roman" w:cs="Times New Roman"/>
                <w:szCs w:val="20"/>
              </w:rPr>
              <w:pPrChange w:id="10210" w:author="nadira firinda" w:date="2022-10-29T23:37:00Z">
                <w:pPr>
                  <w:spacing w:after="0"/>
                </w:pPr>
              </w:pPrChange>
            </w:pPr>
            <w:del w:id="10211" w:author="nadira firinda" w:date="2022-10-29T23:30:00Z">
              <w:r w:rsidRPr="00006ABF" w:rsidDel="00E35D67">
                <w:rPr>
                  <w:rFonts w:ascii="Times New Roman" w:hAnsi="Times New Roman" w:cs="Times New Roman"/>
                  <w:szCs w:val="20"/>
                </w:rPr>
                <w:delText>ECM Sektor Transportasi dan Pergudangan</w:delText>
              </w:r>
              <w:bookmarkStart w:id="10212" w:name="_Toc117979502"/>
              <w:bookmarkStart w:id="10213" w:name="_Toc117981150"/>
              <w:bookmarkEnd w:id="10212"/>
              <w:bookmarkEnd w:id="10213"/>
            </w:del>
          </w:p>
        </w:tc>
        <w:tc>
          <w:tcPr>
            <w:tcW w:w="1134" w:type="dxa"/>
            <w:tcBorders>
              <w:top w:val="dotted" w:sz="8" w:space="0" w:color="7F7F7F"/>
              <w:left w:val="dotted" w:sz="8" w:space="0" w:color="7F7F7F"/>
              <w:bottom w:val="dotted" w:sz="8" w:space="0" w:color="7F7F7F"/>
              <w:right w:val="dotted" w:sz="8" w:space="0" w:color="7F7F7F"/>
            </w:tcBorders>
            <w:shd w:val="clear" w:color="auto" w:fill="auto"/>
            <w:tcMar>
              <w:top w:w="15" w:type="dxa"/>
              <w:left w:w="108" w:type="dxa"/>
              <w:bottom w:w="0" w:type="dxa"/>
              <w:right w:w="108" w:type="dxa"/>
            </w:tcMar>
          </w:tcPr>
          <w:p w14:paraId="433BCC81" w14:textId="07B57965" w:rsidR="003A2C0A" w:rsidRPr="00006ABF" w:rsidDel="00E35D67" w:rsidRDefault="00933080" w:rsidP="00CC4C47">
            <w:pPr>
              <w:spacing w:line="360" w:lineRule="auto"/>
              <w:jc w:val="center"/>
              <w:rPr>
                <w:del w:id="10214" w:author="nadira firinda" w:date="2022-10-29T23:30:00Z"/>
                <w:rFonts w:ascii="Times New Roman" w:hAnsi="Times New Roman" w:cs="Times New Roman"/>
              </w:rPr>
              <w:pPrChange w:id="10215" w:author="nadira firinda" w:date="2022-10-29T23:37:00Z">
                <w:pPr>
                  <w:jc w:val="center"/>
                </w:pPr>
              </w:pPrChange>
            </w:pPr>
            <w:del w:id="10216" w:author="nadira firinda" w:date="2022-10-29T23:30:00Z">
              <w:r w:rsidRPr="00006ABF" w:rsidDel="00E35D67">
                <w:rPr>
                  <w:rFonts w:ascii="Times New Roman" w:hAnsi="Times New Roman" w:cs="Times New Roman"/>
                </w:rPr>
                <w:delText>-0.6541</w:delText>
              </w:r>
              <w:bookmarkStart w:id="10217" w:name="_Toc117979503"/>
              <w:bookmarkStart w:id="10218" w:name="_Toc117981151"/>
              <w:bookmarkEnd w:id="10217"/>
              <w:bookmarkEnd w:id="10218"/>
            </w:del>
          </w:p>
        </w:tc>
        <w:tc>
          <w:tcPr>
            <w:tcW w:w="1203" w:type="dxa"/>
            <w:tcBorders>
              <w:top w:val="dotted" w:sz="8" w:space="0" w:color="7F7F7F"/>
              <w:left w:val="dotted" w:sz="8" w:space="0" w:color="7F7F7F"/>
              <w:bottom w:val="dotted" w:sz="8" w:space="0" w:color="7F7F7F"/>
              <w:right w:val="nil"/>
            </w:tcBorders>
            <w:shd w:val="clear" w:color="auto" w:fill="auto"/>
            <w:tcMar>
              <w:top w:w="15" w:type="dxa"/>
              <w:left w:w="108" w:type="dxa"/>
              <w:bottom w:w="0" w:type="dxa"/>
              <w:right w:w="108" w:type="dxa"/>
            </w:tcMar>
            <w:vAlign w:val="center"/>
          </w:tcPr>
          <w:p w14:paraId="68215604" w14:textId="57FEBD61" w:rsidR="003A2C0A" w:rsidRPr="00006ABF" w:rsidDel="00E35D67" w:rsidRDefault="003A2C0A" w:rsidP="00CC4C47">
            <w:pPr>
              <w:spacing w:after="0" w:line="360" w:lineRule="auto"/>
              <w:jc w:val="center"/>
              <w:rPr>
                <w:del w:id="10219" w:author="nadira firinda" w:date="2022-10-29T23:30:00Z"/>
                <w:rFonts w:ascii="Times New Roman" w:hAnsi="Times New Roman" w:cs="Times New Roman"/>
                <w:szCs w:val="20"/>
              </w:rPr>
              <w:pPrChange w:id="10220" w:author="nadira firinda" w:date="2022-10-29T23:37:00Z">
                <w:pPr>
                  <w:spacing w:after="0"/>
                  <w:jc w:val="center"/>
                </w:pPr>
              </w:pPrChange>
            </w:pPr>
            <w:bookmarkStart w:id="10221" w:name="_Toc117979504"/>
            <w:bookmarkStart w:id="10222" w:name="_Toc117981152"/>
            <w:bookmarkEnd w:id="10221"/>
            <w:bookmarkEnd w:id="10222"/>
          </w:p>
        </w:tc>
        <w:bookmarkStart w:id="10223" w:name="_Toc117979505"/>
        <w:bookmarkStart w:id="10224" w:name="_Toc117981153"/>
        <w:bookmarkEnd w:id="10223"/>
        <w:bookmarkEnd w:id="10224"/>
      </w:tr>
      <w:tr w:rsidR="00D90278" w:rsidRPr="00006ABF" w:rsidDel="00E35D67" w14:paraId="558F9FBC" w14:textId="5A553F30" w:rsidTr="00FE59AD">
        <w:trPr>
          <w:trHeight w:val="363"/>
          <w:del w:id="10225" w:author="nadira firinda" w:date="2022-10-29T23:30:00Z"/>
        </w:trPr>
        <w:tc>
          <w:tcPr>
            <w:tcW w:w="9000" w:type="dxa"/>
            <w:gridSpan w:val="5"/>
            <w:tcBorders>
              <w:top w:val="dotted" w:sz="8" w:space="0" w:color="7F7F7F"/>
              <w:left w:val="nil"/>
              <w:bottom w:val="dotted" w:sz="8" w:space="0" w:color="7F7F7F"/>
              <w:right w:val="nil"/>
            </w:tcBorders>
            <w:shd w:val="clear" w:color="auto" w:fill="auto"/>
            <w:tcMar>
              <w:top w:w="15" w:type="dxa"/>
              <w:left w:w="108" w:type="dxa"/>
              <w:bottom w:w="0" w:type="dxa"/>
              <w:right w:w="108" w:type="dxa"/>
            </w:tcMar>
            <w:vAlign w:val="center"/>
            <w:hideMark/>
          </w:tcPr>
          <w:p w14:paraId="77F38DB0" w14:textId="009E7759" w:rsidR="00D90278" w:rsidRPr="00006ABF" w:rsidDel="00E35D67" w:rsidRDefault="00D90278" w:rsidP="00CC4C47">
            <w:pPr>
              <w:spacing w:after="0" w:line="360" w:lineRule="auto"/>
              <w:rPr>
                <w:del w:id="10226" w:author="nadira firinda" w:date="2022-10-29T23:30:00Z"/>
                <w:rFonts w:ascii="Times New Roman" w:hAnsi="Times New Roman" w:cs="Times New Roman"/>
                <w:szCs w:val="20"/>
              </w:rPr>
              <w:pPrChange w:id="10227" w:author="nadira firinda" w:date="2022-10-29T23:37:00Z">
                <w:pPr>
                  <w:spacing w:after="0"/>
                </w:pPr>
              </w:pPrChange>
            </w:pPr>
            <w:del w:id="10228" w:author="nadira firinda" w:date="2022-10-29T23:30:00Z">
              <w:r w:rsidRPr="00006ABF" w:rsidDel="00E35D67">
                <w:rPr>
                  <w:rFonts w:ascii="Times New Roman" w:hAnsi="Times New Roman" w:cs="Times New Roman"/>
                  <w:szCs w:val="20"/>
                  <w:lang w:val="en-GB"/>
                </w:rPr>
                <w:delText xml:space="preserve">Dummy </w:delText>
              </w:r>
              <w:r w:rsidRPr="00006ABF" w:rsidDel="00E35D67">
                <w:rPr>
                  <w:rFonts w:ascii="Times New Roman" w:hAnsi="Times New Roman" w:cs="Times New Roman"/>
                  <w:szCs w:val="20"/>
                </w:rPr>
                <w:delText>w</w:delText>
              </w:r>
              <w:r w:rsidRPr="00006ABF" w:rsidDel="00E35D67">
                <w:rPr>
                  <w:rFonts w:ascii="Times New Roman" w:hAnsi="Times New Roman" w:cs="Times New Roman"/>
                  <w:noProof/>
                  <w:szCs w:val="20"/>
                  <w:lang w:val="en-GB"/>
                </w:rPr>
                <w:delText>aktu</w:delText>
              </w:r>
              <w:r w:rsidRPr="00006ABF" w:rsidDel="00E35D67">
                <w:rPr>
                  <w:rFonts w:ascii="Times New Roman" w:hAnsi="Times New Roman" w:cs="Times New Roman"/>
                  <w:szCs w:val="20"/>
                  <w:lang w:val="en-GB"/>
                </w:rPr>
                <w:delText xml:space="preserve">: </w:delText>
              </w:r>
              <w:r w:rsidRPr="00006ABF" w:rsidDel="00E35D67">
                <w:rPr>
                  <w:rFonts w:ascii="Times New Roman" w:hAnsi="Times New Roman" w:cs="Times New Roman"/>
                  <w:szCs w:val="20"/>
                </w:rPr>
                <w:delText>T=201</w:delText>
              </w:r>
              <w:r w:rsidR="00933080" w:rsidRPr="00006ABF" w:rsidDel="00E35D67">
                <w:rPr>
                  <w:rFonts w:ascii="Times New Roman" w:hAnsi="Times New Roman" w:cs="Times New Roman"/>
                  <w:szCs w:val="20"/>
                </w:rPr>
                <w:delText>8</w:delText>
              </w:r>
              <w:r w:rsidR="003A2C0A" w:rsidRPr="00006ABF" w:rsidDel="00E35D67">
                <w:rPr>
                  <w:rFonts w:ascii="Times New Roman" w:hAnsi="Times New Roman" w:cs="Times New Roman"/>
                  <w:szCs w:val="20"/>
                </w:rPr>
                <w:delText>.</w:delText>
              </w:r>
              <w:r w:rsidR="00933080" w:rsidRPr="00006ABF" w:rsidDel="00E35D67">
                <w:rPr>
                  <w:rFonts w:ascii="Times New Roman" w:hAnsi="Times New Roman" w:cs="Times New Roman"/>
                  <w:szCs w:val="20"/>
                </w:rPr>
                <w:delText>75</w:delText>
              </w:r>
              <w:bookmarkStart w:id="10229" w:name="_Toc117979506"/>
              <w:bookmarkStart w:id="10230" w:name="_Toc117981154"/>
              <w:bookmarkEnd w:id="10229"/>
              <w:bookmarkEnd w:id="10230"/>
            </w:del>
          </w:p>
        </w:tc>
        <w:bookmarkStart w:id="10231" w:name="_Toc117979507"/>
        <w:bookmarkStart w:id="10232" w:name="_Toc117981155"/>
        <w:bookmarkEnd w:id="10231"/>
        <w:bookmarkEnd w:id="10232"/>
      </w:tr>
      <w:tr w:rsidR="00D90278" w:rsidRPr="00006ABF" w:rsidDel="00E35D67" w14:paraId="65B6A463" w14:textId="2C9298A6" w:rsidTr="00FE59AD">
        <w:trPr>
          <w:trHeight w:val="433"/>
          <w:del w:id="10233" w:author="nadira firinda" w:date="2022-10-29T23:30:00Z"/>
        </w:trPr>
        <w:tc>
          <w:tcPr>
            <w:tcW w:w="9000" w:type="dxa"/>
            <w:gridSpan w:val="5"/>
            <w:tcBorders>
              <w:top w:val="dotted" w:sz="8" w:space="0" w:color="7F7F7F"/>
              <w:left w:val="nil"/>
              <w:bottom w:val="dotted" w:sz="8" w:space="0" w:color="7F7F7F"/>
              <w:right w:val="nil"/>
            </w:tcBorders>
            <w:shd w:val="clear" w:color="auto" w:fill="92D050"/>
            <w:tcMar>
              <w:top w:w="15" w:type="dxa"/>
              <w:left w:w="108" w:type="dxa"/>
              <w:bottom w:w="0" w:type="dxa"/>
              <w:right w:w="108" w:type="dxa"/>
            </w:tcMar>
            <w:vAlign w:val="center"/>
            <w:hideMark/>
          </w:tcPr>
          <w:p w14:paraId="01EFC073" w14:textId="49646C11" w:rsidR="00D90278" w:rsidRPr="00006ABF" w:rsidDel="00E35D67" w:rsidRDefault="00D90278" w:rsidP="00CC4C47">
            <w:pPr>
              <w:spacing w:after="0" w:line="360" w:lineRule="auto"/>
              <w:rPr>
                <w:del w:id="10234" w:author="nadira firinda" w:date="2022-10-29T23:30:00Z"/>
                <w:rFonts w:ascii="Times New Roman" w:hAnsi="Times New Roman" w:cs="Times New Roman"/>
                <w:szCs w:val="20"/>
              </w:rPr>
              <w:pPrChange w:id="10235" w:author="nadira firinda" w:date="2022-10-29T23:37:00Z">
                <w:pPr>
                  <w:spacing w:after="0"/>
                </w:pPr>
              </w:pPrChange>
            </w:pPr>
            <w:del w:id="10236" w:author="nadira firinda" w:date="2022-10-29T23:30:00Z">
              <w:r w:rsidRPr="00006ABF" w:rsidDel="00E35D67">
                <w:rPr>
                  <w:rFonts w:ascii="Times New Roman" w:hAnsi="Times New Roman" w:cs="Times New Roman"/>
                  <w:b/>
                  <w:bCs/>
                  <w:szCs w:val="20"/>
                </w:rPr>
                <w:delText>Diagnostic Test</w:delText>
              </w:r>
              <w:bookmarkStart w:id="10237" w:name="_Toc117979508"/>
              <w:bookmarkStart w:id="10238" w:name="_Toc117981156"/>
              <w:bookmarkEnd w:id="10237"/>
              <w:bookmarkEnd w:id="10238"/>
            </w:del>
          </w:p>
        </w:tc>
        <w:bookmarkStart w:id="10239" w:name="_Toc117979509"/>
        <w:bookmarkStart w:id="10240" w:name="_Toc117981157"/>
        <w:bookmarkEnd w:id="10239"/>
        <w:bookmarkEnd w:id="10240"/>
      </w:tr>
      <w:tr w:rsidR="00D90278" w:rsidRPr="00006ABF" w:rsidDel="00E35D67" w14:paraId="41F638FF" w14:textId="414F4459" w:rsidTr="00FE59AD">
        <w:trPr>
          <w:trHeight w:val="433"/>
          <w:del w:id="10241" w:author="nadira firinda" w:date="2022-10-29T23:30:00Z"/>
        </w:trPr>
        <w:tc>
          <w:tcPr>
            <w:tcW w:w="3969" w:type="dxa"/>
            <w:tcBorders>
              <w:top w:val="dotted" w:sz="8" w:space="0" w:color="7F7F7F"/>
              <w:left w:val="nil"/>
              <w:bottom w:val="dotted" w:sz="8" w:space="0" w:color="7F7F7F"/>
              <w:right w:val="nil"/>
            </w:tcBorders>
            <w:shd w:val="clear" w:color="auto" w:fill="auto"/>
            <w:tcMar>
              <w:top w:w="15" w:type="dxa"/>
              <w:left w:w="108" w:type="dxa"/>
              <w:bottom w:w="0" w:type="dxa"/>
              <w:right w:w="108" w:type="dxa"/>
            </w:tcMar>
            <w:vAlign w:val="center"/>
            <w:hideMark/>
          </w:tcPr>
          <w:p w14:paraId="2ACD550B" w14:textId="332D01AF" w:rsidR="00D90278" w:rsidRPr="00006ABF" w:rsidDel="00E35D67" w:rsidRDefault="00D90278" w:rsidP="00CC4C47">
            <w:pPr>
              <w:spacing w:after="0" w:line="360" w:lineRule="auto"/>
              <w:rPr>
                <w:del w:id="10242" w:author="nadira firinda" w:date="2022-10-29T23:30:00Z"/>
                <w:rFonts w:ascii="Times New Roman" w:hAnsi="Times New Roman" w:cs="Times New Roman"/>
                <w:szCs w:val="20"/>
              </w:rPr>
              <w:pPrChange w:id="10243" w:author="nadira firinda" w:date="2022-10-29T23:37:00Z">
                <w:pPr>
                  <w:spacing w:after="0"/>
                </w:pPr>
              </w:pPrChange>
            </w:pPr>
            <w:del w:id="10244" w:author="nadira firinda" w:date="2022-10-29T23:30:00Z">
              <w:r w:rsidRPr="00006ABF" w:rsidDel="00E35D67">
                <w:rPr>
                  <w:rFonts w:ascii="Times New Roman" w:hAnsi="Times New Roman" w:cs="Times New Roman"/>
                  <w:szCs w:val="20"/>
                  <w:lang w:val="en-GB"/>
                </w:rPr>
                <w:delText>Adjusted R-Squared</w:delText>
              </w:r>
              <w:bookmarkStart w:id="10245" w:name="_Toc117979510"/>
              <w:bookmarkStart w:id="10246" w:name="_Toc117981158"/>
              <w:bookmarkEnd w:id="10245"/>
              <w:bookmarkEnd w:id="10246"/>
            </w:del>
          </w:p>
        </w:tc>
        <w:tc>
          <w:tcPr>
            <w:tcW w:w="236" w:type="dxa"/>
            <w:tcBorders>
              <w:top w:val="dotted" w:sz="8" w:space="0" w:color="7F7F7F"/>
              <w:left w:val="nil"/>
              <w:bottom w:val="dotted" w:sz="8" w:space="0" w:color="7F7F7F"/>
              <w:right w:val="nil"/>
            </w:tcBorders>
            <w:shd w:val="clear" w:color="auto" w:fill="auto"/>
            <w:tcMar>
              <w:top w:w="15" w:type="dxa"/>
              <w:left w:w="108" w:type="dxa"/>
              <w:bottom w:w="0" w:type="dxa"/>
              <w:right w:w="108" w:type="dxa"/>
            </w:tcMar>
            <w:vAlign w:val="center"/>
            <w:hideMark/>
          </w:tcPr>
          <w:p w14:paraId="224440C5" w14:textId="60A65C55" w:rsidR="00D90278" w:rsidRPr="00006ABF" w:rsidDel="00E35D67" w:rsidRDefault="00D90278" w:rsidP="00CC4C47">
            <w:pPr>
              <w:spacing w:after="0" w:line="360" w:lineRule="auto"/>
              <w:rPr>
                <w:del w:id="10247" w:author="nadira firinda" w:date="2022-10-29T23:30:00Z"/>
                <w:rFonts w:ascii="Times New Roman" w:hAnsi="Times New Roman" w:cs="Times New Roman"/>
                <w:szCs w:val="20"/>
              </w:rPr>
              <w:pPrChange w:id="10248" w:author="nadira firinda" w:date="2022-10-29T23:37:00Z">
                <w:pPr>
                  <w:spacing w:after="0"/>
                </w:pPr>
              </w:pPrChange>
            </w:pPr>
            <w:bookmarkStart w:id="10249" w:name="_Toc117979511"/>
            <w:bookmarkStart w:id="10250" w:name="_Toc117981159"/>
            <w:bookmarkEnd w:id="10249"/>
            <w:bookmarkEnd w:id="10250"/>
          </w:p>
        </w:tc>
        <w:tc>
          <w:tcPr>
            <w:tcW w:w="2458" w:type="dxa"/>
            <w:tcBorders>
              <w:top w:val="dotted" w:sz="8" w:space="0" w:color="7F7F7F"/>
              <w:left w:val="nil"/>
              <w:bottom w:val="dotted" w:sz="8" w:space="0" w:color="7F7F7F"/>
              <w:right w:val="dotted" w:sz="8" w:space="0" w:color="7F7F7F"/>
            </w:tcBorders>
            <w:shd w:val="clear" w:color="auto" w:fill="auto"/>
            <w:tcMar>
              <w:top w:w="15" w:type="dxa"/>
              <w:left w:w="108" w:type="dxa"/>
              <w:bottom w:w="0" w:type="dxa"/>
              <w:right w:w="108" w:type="dxa"/>
            </w:tcMar>
            <w:vAlign w:val="center"/>
            <w:hideMark/>
          </w:tcPr>
          <w:p w14:paraId="2F757AC4" w14:textId="693106D6" w:rsidR="00D90278" w:rsidRPr="00006ABF" w:rsidDel="00E35D67" w:rsidRDefault="00D90278" w:rsidP="00CC4C47">
            <w:pPr>
              <w:spacing w:after="0" w:line="360" w:lineRule="auto"/>
              <w:rPr>
                <w:del w:id="10251" w:author="nadira firinda" w:date="2022-10-29T23:30:00Z"/>
                <w:rFonts w:ascii="Times New Roman" w:hAnsi="Times New Roman" w:cs="Times New Roman"/>
                <w:szCs w:val="20"/>
              </w:rPr>
              <w:pPrChange w:id="10252" w:author="nadira firinda" w:date="2022-10-29T23:37:00Z">
                <w:pPr>
                  <w:spacing w:after="0"/>
                </w:pPr>
              </w:pPrChange>
            </w:pPr>
            <w:bookmarkStart w:id="10253" w:name="_Toc117979512"/>
            <w:bookmarkStart w:id="10254" w:name="_Toc117981160"/>
            <w:bookmarkEnd w:id="10253"/>
            <w:bookmarkEnd w:id="10254"/>
          </w:p>
        </w:tc>
        <w:tc>
          <w:tcPr>
            <w:tcW w:w="2337" w:type="dxa"/>
            <w:gridSpan w:val="2"/>
            <w:tcBorders>
              <w:top w:val="dotted" w:sz="8" w:space="0" w:color="7F7F7F"/>
              <w:left w:val="dotted" w:sz="8" w:space="0" w:color="7F7F7F"/>
              <w:bottom w:val="dotted" w:sz="8" w:space="0" w:color="7F7F7F"/>
              <w:right w:val="nil"/>
            </w:tcBorders>
            <w:shd w:val="clear" w:color="auto" w:fill="auto"/>
            <w:tcMar>
              <w:top w:w="15" w:type="dxa"/>
              <w:left w:w="108" w:type="dxa"/>
              <w:bottom w:w="0" w:type="dxa"/>
              <w:right w:w="108" w:type="dxa"/>
            </w:tcMar>
            <w:vAlign w:val="center"/>
            <w:hideMark/>
          </w:tcPr>
          <w:p w14:paraId="48F389B1" w14:textId="6CBA4754" w:rsidR="00D90278" w:rsidRPr="00006ABF" w:rsidDel="00E35D67" w:rsidRDefault="004F44C1" w:rsidP="00CC4C47">
            <w:pPr>
              <w:spacing w:after="0" w:line="360" w:lineRule="auto"/>
              <w:jc w:val="center"/>
              <w:rPr>
                <w:del w:id="10255" w:author="nadira firinda" w:date="2022-10-29T23:30:00Z"/>
                <w:rFonts w:ascii="Times New Roman" w:hAnsi="Times New Roman" w:cs="Times New Roman"/>
                <w:szCs w:val="20"/>
              </w:rPr>
              <w:pPrChange w:id="10256" w:author="nadira firinda" w:date="2022-10-29T23:37:00Z">
                <w:pPr>
                  <w:spacing w:after="0"/>
                  <w:jc w:val="center"/>
                </w:pPr>
              </w:pPrChange>
            </w:pPr>
            <w:del w:id="10257" w:author="nadira firinda" w:date="2022-10-29T23:30:00Z">
              <w:r w:rsidRPr="00006ABF" w:rsidDel="00E35D67">
                <w:rPr>
                  <w:rFonts w:ascii="Times New Roman" w:hAnsi="Times New Roman" w:cs="Times New Roman"/>
                  <w:szCs w:val="20"/>
                </w:rPr>
                <w:delText>0.5814</w:delText>
              </w:r>
              <w:bookmarkStart w:id="10258" w:name="_Toc117979513"/>
              <w:bookmarkStart w:id="10259" w:name="_Toc117981161"/>
              <w:bookmarkEnd w:id="10258"/>
              <w:bookmarkEnd w:id="10259"/>
            </w:del>
          </w:p>
        </w:tc>
        <w:bookmarkStart w:id="10260" w:name="_Toc117979514"/>
        <w:bookmarkStart w:id="10261" w:name="_Toc117981162"/>
        <w:bookmarkEnd w:id="10260"/>
        <w:bookmarkEnd w:id="10261"/>
      </w:tr>
      <w:tr w:rsidR="00D90278" w:rsidRPr="00006ABF" w:rsidDel="00E35D67" w14:paraId="05D6098B" w14:textId="13AEEFF3" w:rsidTr="00FE59AD">
        <w:trPr>
          <w:trHeight w:val="433"/>
          <w:del w:id="10262" w:author="nadira firinda" w:date="2022-10-29T23:30:00Z"/>
        </w:trPr>
        <w:tc>
          <w:tcPr>
            <w:tcW w:w="3969" w:type="dxa"/>
            <w:tcBorders>
              <w:top w:val="dotted" w:sz="8" w:space="0" w:color="7F7F7F"/>
              <w:left w:val="nil"/>
              <w:bottom w:val="dotted" w:sz="8" w:space="0" w:color="7F7F7F"/>
              <w:right w:val="nil"/>
            </w:tcBorders>
            <w:shd w:val="clear" w:color="auto" w:fill="auto"/>
            <w:tcMar>
              <w:top w:w="15" w:type="dxa"/>
              <w:left w:w="108" w:type="dxa"/>
              <w:bottom w:w="0" w:type="dxa"/>
              <w:right w:w="108" w:type="dxa"/>
            </w:tcMar>
            <w:vAlign w:val="center"/>
          </w:tcPr>
          <w:p w14:paraId="1DF5657B" w14:textId="5CC5D912" w:rsidR="00D90278" w:rsidRPr="00006ABF" w:rsidDel="00E35D67" w:rsidRDefault="00D90278" w:rsidP="00CC4C47">
            <w:pPr>
              <w:spacing w:after="0" w:line="360" w:lineRule="auto"/>
              <w:rPr>
                <w:del w:id="10263" w:author="nadira firinda" w:date="2022-10-29T23:30:00Z"/>
                <w:rFonts w:ascii="Times New Roman" w:hAnsi="Times New Roman" w:cs="Times New Roman"/>
                <w:szCs w:val="20"/>
                <w:lang w:val="en-GB"/>
              </w:rPr>
              <w:pPrChange w:id="10264" w:author="nadira firinda" w:date="2022-10-29T23:37:00Z">
                <w:pPr>
                  <w:spacing w:after="0"/>
                </w:pPr>
              </w:pPrChange>
            </w:pPr>
            <w:del w:id="10265" w:author="nadira firinda" w:date="2022-10-29T23:30:00Z">
              <w:r w:rsidRPr="00006ABF" w:rsidDel="00E35D67">
                <w:rPr>
                  <w:rFonts w:ascii="Times New Roman" w:hAnsi="Times New Roman" w:cs="Times New Roman"/>
                  <w:szCs w:val="20"/>
                  <w:lang w:val="en-GB"/>
                </w:rPr>
                <w:delText>LM Test Stat</w:delText>
              </w:r>
              <w:bookmarkStart w:id="10266" w:name="_Toc117979515"/>
              <w:bookmarkStart w:id="10267" w:name="_Toc117981163"/>
              <w:bookmarkEnd w:id="10266"/>
              <w:bookmarkEnd w:id="10267"/>
            </w:del>
          </w:p>
        </w:tc>
        <w:tc>
          <w:tcPr>
            <w:tcW w:w="236" w:type="dxa"/>
            <w:tcBorders>
              <w:top w:val="dotted" w:sz="8" w:space="0" w:color="7F7F7F"/>
              <w:left w:val="nil"/>
              <w:bottom w:val="dotted" w:sz="8" w:space="0" w:color="7F7F7F"/>
              <w:right w:val="nil"/>
            </w:tcBorders>
            <w:shd w:val="clear" w:color="auto" w:fill="auto"/>
            <w:tcMar>
              <w:top w:w="15" w:type="dxa"/>
              <w:left w:w="108" w:type="dxa"/>
              <w:bottom w:w="0" w:type="dxa"/>
              <w:right w:w="108" w:type="dxa"/>
            </w:tcMar>
            <w:vAlign w:val="center"/>
          </w:tcPr>
          <w:p w14:paraId="6A42E72A" w14:textId="2D257E9A" w:rsidR="00D90278" w:rsidRPr="00006ABF" w:rsidDel="00E35D67" w:rsidRDefault="00D90278" w:rsidP="00CC4C47">
            <w:pPr>
              <w:spacing w:after="0" w:line="360" w:lineRule="auto"/>
              <w:rPr>
                <w:del w:id="10268" w:author="nadira firinda" w:date="2022-10-29T23:30:00Z"/>
                <w:rFonts w:ascii="Times New Roman" w:hAnsi="Times New Roman" w:cs="Times New Roman"/>
                <w:szCs w:val="20"/>
              </w:rPr>
              <w:pPrChange w:id="10269" w:author="nadira firinda" w:date="2022-10-29T23:37:00Z">
                <w:pPr>
                  <w:spacing w:after="0"/>
                </w:pPr>
              </w:pPrChange>
            </w:pPr>
            <w:bookmarkStart w:id="10270" w:name="_Toc117979516"/>
            <w:bookmarkStart w:id="10271" w:name="_Toc117981164"/>
            <w:bookmarkEnd w:id="10270"/>
            <w:bookmarkEnd w:id="10271"/>
          </w:p>
        </w:tc>
        <w:tc>
          <w:tcPr>
            <w:tcW w:w="2458" w:type="dxa"/>
            <w:tcBorders>
              <w:top w:val="dotted" w:sz="8" w:space="0" w:color="7F7F7F"/>
              <w:left w:val="nil"/>
              <w:bottom w:val="dotted" w:sz="8" w:space="0" w:color="7F7F7F"/>
              <w:right w:val="dotted" w:sz="8" w:space="0" w:color="7F7F7F"/>
            </w:tcBorders>
            <w:shd w:val="clear" w:color="auto" w:fill="auto"/>
            <w:tcMar>
              <w:top w:w="15" w:type="dxa"/>
              <w:left w:w="108" w:type="dxa"/>
              <w:bottom w:w="0" w:type="dxa"/>
              <w:right w:w="108" w:type="dxa"/>
            </w:tcMar>
            <w:vAlign w:val="center"/>
          </w:tcPr>
          <w:p w14:paraId="23AB1B0A" w14:textId="1276A57A" w:rsidR="00D90278" w:rsidRPr="00006ABF" w:rsidDel="00E35D67" w:rsidRDefault="00D90278" w:rsidP="00CC4C47">
            <w:pPr>
              <w:spacing w:after="0" w:line="360" w:lineRule="auto"/>
              <w:rPr>
                <w:del w:id="10272" w:author="nadira firinda" w:date="2022-10-29T23:30:00Z"/>
                <w:rFonts w:ascii="Times New Roman" w:hAnsi="Times New Roman" w:cs="Times New Roman"/>
                <w:szCs w:val="20"/>
              </w:rPr>
              <w:pPrChange w:id="10273" w:author="nadira firinda" w:date="2022-10-29T23:37:00Z">
                <w:pPr>
                  <w:spacing w:after="0"/>
                </w:pPr>
              </w:pPrChange>
            </w:pPr>
            <w:bookmarkStart w:id="10274" w:name="_Toc117979517"/>
            <w:bookmarkStart w:id="10275" w:name="_Toc117981165"/>
            <w:bookmarkEnd w:id="10274"/>
            <w:bookmarkEnd w:id="10275"/>
          </w:p>
        </w:tc>
        <w:tc>
          <w:tcPr>
            <w:tcW w:w="2337" w:type="dxa"/>
            <w:gridSpan w:val="2"/>
            <w:tcBorders>
              <w:top w:val="dotted" w:sz="8" w:space="0" w:color="7F7F7F"/>
              <w:left w:val="dotted" w:sz="8" w:space="0" w:color="7F7F7F"/>
              <w:bottom w:val="dotted" w:sz="8" w:space="0" w:color="7F7F7F"/>
              <w:right w:val="nil"/>
            </w:tcBorders>
            <w:shd w:val="clear" w:color="auto" w:fill="auto"/>
            <w:tcMar>
              <w:top w:w="15" w:type="dxa"/>
              <w:left w:w="108" w:type="dxa"/>
              <w:bottom w:w="0" w:type="dxa"/>
              <w:right w:w="108" w:type="dxa"/>
            </w:tcMar>
            <w:vAlign w:val="center"/>
          </w:tcPr>
          <w:p w14:paraId="76390DDF" w14:textId="41311993" w:rsidR="00D90278" w:rsidRPr="00006ABF" w:rsidDel="00E35D67" w:rsidRDefault="004F44C1" w:rsidP="00CC4C47">
            <w:pPr>
              <w:spacing w:after="0" w:line="360" w:lineRule="auto"/>
              <w:jc w:val="center"/>
              <w:rPr>
                <w:del w:id="10276" w:author="nadira firinda" w:date="2022-10-29T23:30:00Z"/>
                <w:rFonts w:ascii="Times New Roman" w:hAnsi="Times New Roman" w:cs="Times New Roman"/>
                <w:szCs w:val="20"/>
              </w:rPr>
              <w:pPrChange w:id="10277" w:author="nadira firinda" w:date="2022-10-29T23:37:00Z">
                <w:pPr>
                  <w:spacing w:after="0"/>
                  <w:jc w:val="center"/>
                </w:pPr>
              </w:pPrChange>
            </w:pPr>
            <w:del w:id="10278" w:author="nadira firinda" w:date="2022-10-29T23:30:00Z">
              <w:r w:rsidRPr="00006ABF" w:rsidDel="00E35D67">
                <w:rPr>
                  <w:rFonts w:ascii="Times New Roman" w:hAnsi="Times New Roman" w:cs="Times New Roman"/>
                  <w:szCs w:val="20"/>
                </w:rPr>
                <w:delText>0.6558</w:delText>
              </w:r>
              <w:bookmarkStart w:id="10279" w:name="_Toc117979518"/>
              <w:bookmarkStart w:id="10280" w:name="_Toc117981166"/>
              <w:bookmarkEnd w:id="10279"/>
              <w:bookmarkEnd w:id="10280"/>
            </w:del>
          </w:p>
        </w:tc>
        <w:bookmarkStart w:id="10281" w:name="_Toc117979519"/>
        <w:bookmarkStart w:id="10282" w:name="_Toc117981167"/>
        <w:bookmarkEnd w:id="10281"/>
        <w:bookmarkEnd w:id="10282"/>
      </w:tr>
      <w:tr w:rsidR="00D90278" w:rsidRPr="00006ABF" w:rsidDel="00E35D67" w14:paraId="508E8061" w14:textId="0DED6A46" w:rsidTr="00FE59AD">
        <w:trPr>
          <w:trHeight w:val="433"/>
          <w:del w:id="10283" w:author="nadira firinda" w:date="2022-10-29T23:30:00Z"/>
        </w:trPr>
        <w:tc>
          <w:tcPr>
            <w:tcW w:w="3969" w:type="dxa"/>
            <w:tcBorders>
              <w:top w:val="dotted" w:sz="8" w:space="0" w:color="7F7F7F"/>
              <w:left w:val="nil"/>
              <w:bottom w:val="dotted" w:sz="8" w:space="0" w:color="7F7F7F"/>
              <w:right w:val="nil"/>
            </w:tcBorders>
            <w:shd w:val="clear" w:color="auto" w:fill="auto"/>
            <w:tcMar>
              <w:top w:w="15" w:type="dxa"/>
              <w:left w:w="108" w:type="dxa"/>
              <w:bottom w:w="0" w:type="dxa"/>
              <w:right w:w="108" w:type="dxa"/>
            </w:tcMar>
            <w:vAlign w:val="center"/>
          </w:tcPr>
          <w:p w14:paraId="7F38D1C4" w14:textId="310829C8" w:rsidR="00D90278" w:rsidRPr="00006ABF" w:rsidDel="00E35D67" w:rsidRDefault="00D90278" w:rsidP="00CC4C47">
            <w:pPr>
              <w:spacing w:after="0" w:line="360" w:lineRule="auto"/>
              <w:rPr>
                <w:del w:id="10284" w:author="nadira firinda" w:date="2022-10-29T23:30:00Z"/>
                <w:rFonts w:ascii="Times New Roman" w:hAnsi="Times New Roman" w:cs="Times New Roman"/>
                <w:szCs w:val="20"/>
                <w:lang w:val="en-GB"/>
              </w:rPr>
              <w:pPrChange w:id="10285" w:author="nadira firinda" w:date="2022-10-29T23:37:00Z">
                <w:pPr>
                  <w:spacing w:after="0"/>
                </w:pPr>
              </w:pPrChange>
            </w:pPr>
            <w:del w:id="10286" w:author="nadira firinda" w:date="2022-10-29T23:30:00Z">
              <w:r w:rsidRPr="00006ABF" w:rsidDel="00E35D67">
                <w:rPr>
                  <w:rFonts w:ascii="Times New Roman" w:hAnsi="Times New Roman" w:cs="Times New Roman"/>
                  <w:noProof/>
                  <w:szCs w:val="20"/>
                  <w:lang w:val="en-GB"/>
                </w:rPr>
                <w:delText>Heteroskedasticity</w:delText>
              </w:r>
              <w:r w:rsidRPr="00006ABF" w:rsidDel="00E35D67">
                <w:rPr>
                  <w:rFonts w:ascii="Times New Roman" w:hAnsi="Times New Roman" w:cs="Times New Roman"/>
                  <w:szCs w:val="20"/>
                  <w:lang w:val="en-GB"/>
                </w:rPr>
                <w:delText xml:space="preserve"> Test Stat</w:delText>
              </w:r>
              <w:bookmarkStart w:id="10287" w:name="_Toc117979520"/>
              <w:bookmarkStart w:id="10288" w:name="_Toc117981168"/>
              <w:bookmarkEnd w:id="10287"/>
              <w:bookmarkEnd w:id="10288"/>
            </w:del>
          </w:p>
        </w:tc>
        <w:tc>
          <w:tcPr>
            <w:tcW w:w="236" w:type="dxa"/>
            <w:tcBorders>
              <w:top w:val="dotted" w:sz="8" w:space="0" w:color="7F7F7F"/>
              <w:left w:val="nil"/>
              <w:bottom w:val="dotted" w:sz="8" w:space="0" w:color="7F7F7F"/>
              <w:right w:val="nil"/>
            </w:tcBorders>
            <w:shd w:val="clear" w:color="auto" w:fill="auto"/>
            <w:tcMar>
              <w:top w:w="15" w:type="dxa"/>
              <w:left w:w="108" w:type="dxa"/>
              <w:bottom w:w="0" w:type="dxa"/>
              <w:right w:w="108" w:type="dxa"/>
            </w:tcMar>
            <w:vAlign w:val="center"/>
          </w:tcPr>
          <w:p w14:paraId="41D435DA" w14:textId="21379E52" w:rsidR="00D90278" w:rsidRPr="00006ABF" w:rsidDel="00E35D67" w:rsidRDefault="00D90278" w:rsidP="00CC4C47">
            <w:pPr>
              <w:spacing w:after="0" w:line="360" w:lineRule="auto"/>
              <w:rPr>
                <w:del w:id="10289" w:author="nadira firinda" w:date="2022-10-29T23:30:00Z"/>
                <w:rFonts w:ascii="Times New Roman" w:hAnsi="Times New Roman" w:cs="Times New Roman"/>
                <w:szCs w:val="20"/>
              </w:rPr>
              <w:pPrChange w:id="10290" w:author="nadira firinda" w:date="2022-10-29T23:37:00Z">
                <w:pPr>
                  <w:spacing w:after="0"/>
                </w:pPr>
              </w:pPrChange>
            </w:pPr>
            <w:bookmarkStart w:id="10291" w:name="_Toc117979521"/>
            <w:bookmarkStart w:id="10292" w:name="_Toc117981169"/>
            <w:bookmarkEnd w:id="10291"/>
            <w:bookmarkEnd w:id="10292"/>
          </w:p>
        </w:tc>
        <w:tc>
          <w:tcPr>
            <w:tcW w:w="2458" w:type="dxa"/>
            <w:tcBorders>
              <w:top w:val="dotted" w:sz="8" w:space="0" w:color="7F7F7F"/>
              <w:left w:val="nil"/>
              <w:bottom w:val="dotted" w:sz="8" w:space="0" w:color="7F7F7F"/>
              <w:right w:val="dotted" w:sz="8" w:space="0" w:color="7F7F7F"/>
            </w:tcBorders>
            <w:shd w:val="clear" w:color="auto" w:fill="auto"/>
            <w:tcMar>
              <w:top w:w="15" w:type="dxa"/>
              <w:left w:w="108" w:type="dxa"/>
              <w:bottom w:w="0" w:type="dxa"/>
              <w:right w:w="108" w:type="dxa"/>
            </w:tcMar>
            <w:vAlign w:val="center"/>
          </w:tcPr>
          <w:p w14:paraId="0522CA89" w14:textId="6DC18042" w:rsidR="00D90278" w:rsidRPr="00006ABF" w:rsidDel="00E35D67" w:rsidRDefault="00D90278" w:rsidP="00CC4C47">
            <w:pPr>
              <w:spacing w:after="0" w:line="360" w:lineRule="auto"/>
              <w:rPr>
                <w:del w:id="10293" w:author="nadira firinda" w:date="2022-10-29T23:30:00Z"/>
                <w:rFonts w:ascii="Times New Roman" w:hAnsi="Times New Roman" w:cs="Times New Roman"/>
                <w:szCs w:val="20"/>
              </w:rPr>
              <w:pPrChange w:id="10294" w:author="nadira firinda" w:date="2022-10-29T23:37:00Z">
                <w:pPr>
                  <w:spacing w:after="0"/>
                </w:pPr>
              </w:pPrChange>
            </w:pPr>
            <w:bookmarkStart w:id="10295" w:name="_Toc117979522"/>
            <w:bookmarkStart w:id="10296" w:name="_Toc117981170"/>
            <w:bookmarkEnd w:id="10295"/>
            <w:bookmarkEnd w:id="10296"/>
          </w:p>
        </w:tc>
        <w:tc>
          <w:tcPr>
            <w:tcW w:w="2337" w:type="dxa"/>
            <w:gridSpan w:val="2"/>
            <w:tcBorders>
              <w:top w:val="dotted" w:sz="8" w:space="0" w:color="7F7F7F"/>
              <w:left w:val="dotted" w:sz="8" w:space="0" w:color="7F7F7F"/>
              <w:bottom w:val="dotted" w:sz="8" w:space="0" w:color="7F7F7F"/>
              <w:right w:val="nil"/>
            </w:tcBorders>
            <w:shd w:val="clear" w:color="auto" w:fill="auto"/>
            <w:tcMar>
              <w:top w:w="15" w:type="dxa"/>
              <w:left w:w="108" w:type="dxa"/>
              <w:bottom w:w="0" w:type="dxa"/>
              <w:right w:w="108" w:type="dxa"/>
            </w:tcMar>
            <w:vAlign w:val="center"/>
          </w:tcPr>
          <w:p w14:paraId="22C0912F" w14:textId="6122C506" w:rsidR="00D90278" w:rsidRPr="00006ABF" w:rsidDel="00E35D67" w:rsidRDefault="004F44C1" w:rsidP="00CC4C47">
            <w:pPr>
              <w:spacing w:after="0" w:line="360" w:lineRule="auto"/>
              <w:jc w:val="center"/>
              <w:rPr>
                <w:del w:id="10297" w:author="nadira firinda" w:date="2022-10-29T23:30:00Z"/>
                <w:rFonts w:ascii="Times New Roman" w:hAnsi="Times New Roman" w:cs="Times New Roman"/>
                <w:szCs w:val="20"/>
              </w:rPr>
              <w:pPrChange w:id="10298" w:author="nadira firinda" w:date="2022-10-29T23:37:00Z">
                <w:pPr>
                  <w:spacing w:after="0"/>
                  <w:jc w:val="center"/>
                </w:pPr>
              </w:pPrChange>
            </w:pPr>
            <w:del w:id="10299" w:author="nadira firinda" w:date="2022-10-29T23:30:00Z">
              <w:r w:rsidRPr="00006ABF" w:rsidDel="00E35D67">
                <w:rPr>
                  <w:rFonts w:ascii="Times New Roman" w:hAnsi="Times New Roman" w:cs="Times New Roman"/>
                  <w:szCs w:val="20"/>
                </w:rPr>
                <w:delText>0.0043</w:delText>
              </w:r>
              <w:bookmarkStart w:id="10300" w:name="_Toc117979523"/>
              <w:bookmarkStart w:id="10301" w:name="_Toc117981171"/>
              <w:bookmarkEnd w:id="10300"/>
              <w:bookmarkEnd w:id="10301"/>
            </w:del>
          </w:p>
        </w:tc>
        <w:bookmarkStart w:id="10302" w:name="_Toc117979524"/>
        <w:bookmarkStart w:id="10303" w:name="_Toc117981172"/>
        <w:bookmarkEnd w:id="10302"/>
        <w:bookmarkEnd w:id="10303"/>
      </w:tr>
    </w:tbl>
    <w:p w14:paraId="387165F5" w14:textId="6812B2E7" w:rsidR="00D90278" w:rsidRPr="00E35D67" w:rsidDel="00E35D67" w:rsidRDefault="00D90278" w:rsidP="00CC4C47">
      <w:pPr>
        <w:spacing w:line="360" w:lineRule="auto"/>
        <w:rPr>
          <w:del w:id="10304" w:author="nadira firinda" w:date="2022-10-29T23:30:00Z"/>
          <w:rFonts w:ascii="Times New Roman" w:hAnsi="Times New Roman" w:cs="Times New Roman"/>
        </w:rPr>
        <w:pPrChange w:id="10305" w:author="nadira firinda" w:date="2022-10-29T23:37:00Z">
          <w:pPr/>
        </w:pPrChange>
      </w:pPr>
      <w:bookmarkStart w:id="10306" w:name="_Toc117979525"/>
      <w:bookmarkStart w:id="10307" w:name="_Toc117981173"/>
      <w:bookmarkEnd w:id="10306"/>
      <w:bookmarkEnd w:id="10307"/>
    </w:p>
    <w:p w14:paraId="6647E482" w14:textId="736BE833" w:rsidR="00646A3C" w:rsidRPr="00E35D67" w:rsidDel="00E35D67" w:rsidRDefault="003E6A1A" w:rsidP="00CC4C47">
      <w:pPr>
        <w:keepNext/>
        <w:spacing w:line="360" w:lineRule="auto"/>
        <w:rPr>
          <w:del w:id="10308" w:author="nadira firinda" w:date="2022-10-29T23:30:00Z"/>
          <w:rFonts w:ascii="Times New Roman" w:hAnsi="Times New Roman" w:cs="Times New Roman"/>
        </w:rPr>
        <w:pPrChange w:id="10309" w:author="nadira firinda" w:date="2022-10-29T23:37:00Z">
          <w:pPr>
            <w:keepNext/>
          </w:pPr>
        </w:pPrChange>
      </w:pPr>
      <w:del w:id="10310" w:author="nadira firinda" w:date="2022-10-29T23:30:00Z">
        <w:r w:rsidRPr="008B62E9" w:rsidDel="00E35D67">
          <w:rPr>
            <w:rFonts w:ascii="Times New Roman" w:hAnsi="Times New Roman" w:cs="Times New Roman"/>
          </w:rPr>
          <w:object w:dxaOrig="10045" w:dyaOrig="3336" w14:anchorId="2B1C0F30">
            <v:shape id="_x0000_i1032" type="#_x0000_t75" style="width:450.75pt;height:150.65pt" o:ole="">
              <v:imagedata r:id="rId98" o:title=""/>
            </v:shape>
            <o:OLEObject Type="Embed" ProgID="EViews.Workfile.2" ShapeID="_x0000_i1032" DrawAspect="Content" ObjectID="_1728592418" r:id="rId99"/>
          </w:object>
        </w:r>
        <w:bookmarkStart w:id="10311" w:name="_Toc117979526"/>
        <w:bookmarkStart w:id="10312" w:name="_Toc117981174"/>
        <w:bookmarkEnd w:id="10311"/>
        <w:bookmarkEnd w:id="10312"/>
      </w:del>
    </w:p>
    <w:p w14:paraId="4D13C1B5" w14:textId="7F701743" w:rsidR="00333067" w:rsidRPr="00006ABF" w:rsidDel="00E35D67" w:rsidRDefault="00646A3C" w:rsidP="00CC4C47">
      <w:pPr>
        <w:pStyle w:val="Caption"/>
        <w:spacing w:line="360" w:lineRule="auto"/>
        <w:rPr>
          <w:del w:id="10313" w:author="nadira firinda" w:date="2022-10-29T23:30:00Z"/>
        </w:rPr>
        <w:pPrChange w:id="10314" w:author="nadira firinda" w:date="2022-10-29T23:37:00Z">
          <w:pPr>
            <w:pStyle w:val="Caption"/>
          </w:pPr>
        </w:pPrChange>
      </w:pPr>
      <w:bookmarkStart w:id="10315" w:name="_Ref84942711"/>
      <w:bookmarkStart w:id="10316" w:name="_Toc84944786"/>
      <w:bookmarkStart w:id="10317" w:name="_Toc84944873"/>
      <w:del w:id="10318" w:author="nadira firinda" w:date="2022-10-29T23:30:00Z">
        <w:r w:rsidRPr="00006ABF" w:rsidDel="00E35D67">
          <w:delText xml:space="preserve">Gambar </w:delText>
        </w:r>
      </w:del>
      <w:ins w:id="10319" w:author="Prasasti Karunia Farista Ananto" w:date="2021-10-12T14:34:00Z">
        <w:del w:id="10320" w:author="nadira firinda" w:date="2022-10-29T23:30:00Z">
          <w:r w:rsidR="00046663" w:rsidRPr="00D206AB" w:rsidDel="00E35D67">
            <w:fldChar w:fldCharType="begin"/>
          </w:r>
          <w:r w:rsidR="00046663" w:rsidRPr="00006ABF" w:rsidDel="00E35D67">
            <w:delInstrText xml:space="preserve"> STYLEREF 1 \s </w:delInstrText>
          </w:r>
        </w:del>
      </w:ins>
      <w:del w:id="10321" w:author="nadira firinda" w:date="2022-10-29T23:30:00Z">
        <w:r w:rsidR="00046663" w:rsidRPr="008B62E9" w:rsidDel="00E35D67">
          <w:fldChar w:fldCharType="separate"/>
        </w:r>
        <w:r w:rsidR="00015ADF" w:rsidRPr="00006ABF" w:rsidDel="00E35D67">
          <w:rPr>
            <w:noProof/>
          </w:rPr>
          <w:delText>IV</w:delText>
        </w:r>
      </w:del>
      <w:ins w:id="10322" w:author="Prasasti Karunia Farista Ananto" w:date="2021-10-12T14:34:00Z">
        <w:del w:id="10323" w:author="nadira firinda" w:date="2022-10-29T23:30:00Z">
          <w:r w:rsidR="00046663" w:rsidRPr="00D206AB" w:rsidDel="00E35D67">
            <w:fldChar w:fldCharType="end"/>
          </w:r>
          <w:r w:rsidR="00046663" w:rsidRPr="00006ABF" w:rsidDel="00E35D67">
            <w:noBreakHyphen/>
          </w:r>
          <w:r w:rsidR="00046663" w:rsidRPr="00D206AB" w:rsidDel="00E35D67">
            <w:fldChar w:fldCharType="begin"/>
          </w:r>
          <w:r w:rsidR="00046663" w:rsidRPr="00006ABF" w:rsidDel="00E35D67">
            <w:delInstrText xml:space="preserve"> SEQ Gambar \* ARABIC \s 1 </w:delInstrText>
          </w:r>
        </w:del>
      </w:ins>
      <w:del w:id="10324" w:author="nadira firinda" w:date="2022-10-29T23:30:00Z">
        <w:r w:rsidR="00046663" w:rsidRPr="008B62E9" w:rsidDel="00E35D67">
          <w:fldChar w:fldCharType="separate"/>
        </w:r>
      </w:del>
      <w:ins w:id="10325" w:author="Prasasti Karunia Farista Ananto" w:date="2021-10-12T15:25:00Z">
        <w:del w:id="10326" w:author="nadira firinda" w:date="2022-10-29T23:30:00Z">
          <w:r w:rsidR="00015ADF" w:rsidRPr="00006ABF" w:rsidDel="00E35D67">
            <w:rPr>
              <w:noProof/>
            </w:rPr>
            <w:delText>8</w:delText>
          </w:r>
        </w:del>
      </w:ins>
      <w:ins w:id="10327" w:author="Prasasti Karunia Farista Ananto" w:date="2021-10-12T14:34:00Z">
        <w:del w:id="10328" w:author="nadira firinda" w:date="2022-10-29T23:30:00Z">
          <w:r w:rsidR="00046663" w:rsidRPr="00D206AB" w:rsidDel="00E35D67">
            <w:fldChar w:fldCharType="end"/>
          </w:r>
        </w:del>
      </w:ins>
      <w:bookmarkEnd w:id="10315"/>
      <w:del w:id="10329" w:author="nadira firinda" w:date="2022-10-29T23:30:00Z">
        <w:r w:rsidR="00FB741C" w:rsidRPr="008B62E9" w:rsidDel="00E35D67">
          <w:fldChar w:fldCharType="begin"/>
        </w:r>
        <w:r w:rsidR="00FB741C" w:rsidRPr="00006ABF" w:rsidDel="00E35D67">
          <w:delInstrText xml:space="preserve"> STYLEREF 1 \s </w:delInstrText>
        </w:r>
        <w:r w:rsidR="00FB741C" w:rsidRPr="008B62E9" w:rsidDel="00E35D67">
          <w:fldChar w:fldCharType="separate"/>
        </w:r>
        <w:r w:rsidR="00FB741C" w:rsidRPr="00006ABF" w:rsidDel="00E35D67">
          <w:rPr>
            <w:noProof/>
          </w:rPr>
          <w:delText>IV</w:delText>
        </w:r>
        <w:r w:rsidR="00FB741C" w:rsidRPr="008B62E9" w:rsidDel="00E35D67">
          <w:fldChar w:fldCharType="end"/>
        </w:r>
        <w:r w:rsidR="00FB741C" w:rsidRPr="00006ABF" w:rsidDel="00E35D67">
          <w:noBreakHyphen/>
        </w:r>
        <w:r w:rsidR="00FB741C" w:rsidRPr="008B62E9" w:rsidDel="00E35D67">
          <w:fldChar w:fldCharType="begin"/>
        </w:r>
        <w:r w:rsidR="00FB741C" w:rsidRPr="00006ABF" w:rsidDel="00E35D67">
          <w:delInstrText xml:space="preserve"> SEQ Gambar \* ARABIC \s 1 </w:delInstrText>
        </w:r>
        <w:r w:rsidR="00FB741C" w:rsidRPr="008B62E9" w:rsidDel="00E35D67">
          <w:fldChar w:fldCharType="separate"/>
        </w:r>
        <w:r w:rsidR="00FB741C" w:rsidRPr="00006ABF" w:rsidDel="00E35D67">
          <w:rPr>
            <w:noProof/>
          </w:rPr>
          <w:delText>8</w:delText>
        </w:r>
        <w:r w:rsidR="00FB741C" w:rsidRPr="008B62E9" w:rsidDel="00E35D67">
          <w:fldChar w:fldCharType="end"/>
        </w:r>
        <w:r w:rsidRPr="00006ABF" w:rsidDel="00E35D67">
          <w:rPr>
            <w:noProof/>
          </w:rPr>
          <w:delText xml:space="preserve"> . Hasil Proyeksi Sektor Transportasi dan Pergudangan</w:delText>
        </w:r>
        <w:bookmarkStart w:id="10330" w:name="_Toc117979527"/>
        <w:bookmarkStart w:id="10331" w:name="_Toc117981175"/>
        <w:bookmarkEnd w:id="10316"/>
        <w:bookmarkEnd w:id="10317"/>
        <w:bookmarkEnd w:id="10330"/>
        <w:bookmarkEnd w:id="10331"/>
      </w:del>
    </w:p>
    <w:p w14:paraId="016D852E" w14:textId="044D5616" w:rsidR="00521DD2" w:rsidRPr="00006ABF" w:rsidDel="00E35D67" w:rsidRDefault="00521DD2" w:rsidP="00CC4C47">
      <w:pPr>
        <w:pStyle w:val="Heading2"/>
        <w:rPr>
          <w:del w:id="10332" w:author="nadira firinda" w:date="2022-10-29T23:30:00Z"/>
        </w:rPr>
        <w:pPrChange w:id="10333" w:author="nadira firinda" w:date="2022-10-29T23:37:00Z">
          <w:pPr>
            <w:pStyle w:val="Heading2"/>
          </w:pPr>
        </w:pPrChange>
      </w:pPr>
      <w:del w:id="10334" w:author="nadira firinda" w:date="2022-10-29T23:30:00Z">
        <w:r w:rsidRPr="00006ABF" w:rsidDel="00E35D67">
          <w:delText>Penyediaan Akomodasi dan Makan Minum</w:delText>
        </w:r>
        <w:bookmarkStart w:id="10335" w:name="_Toc117979528"/>
        <w:bookmarkStart w:id="10336" w:name="_Toc117981176"/>
        <w:bookmarkEnd w:id="10335"/>
        <w:bookmarkEnd w:id="10336"/>
      </w:del>
    </w:p>
    <w:p w14:paraId="2D25FC60" w14:textId="6187A0B5" w:rsidR="00A177B0" w:rsidRPr="00006ABF" w:rsidDel="00E35D67" w:rsidRDefault="00A177B0" w:rsidP="00CC4C47">
      <w:pPr>
        <w:pStyle w:val="BodyTulisan"/>
        <w:ind w:firstLine="709"/>
        <w:rPr>
          <w:del w:id="10337" w:author="nadira firinda" w:date="2022-10-29T23:30:00Z"/>
          <w:rFonts w:cs="Times New Roman"/>
          <w:lang w:val="en-US"/>
        </w:rPr>
        <w:pPrChange w:id="10338" w:author="nadira firinda" w:date="2022-10-29T23:37:00Z">
          <w:pPr>
            <w:pStyle w:val="BodyTulisan"/>
            <w:ind w:firstLine="360"/>
          </w:pPr>
        </w:pPrChange>
      </w:pPr>
      <w:del w:id="10339" w:author="nadira firinda" w:date="2022-10-29T23:30:00Z">
        <w:r w:rsidRPr="00006ABF" w:rsidDel="00E35D67">
          <w:rPr>
            <w:rFonts w:cs="Times New Roman"/>
            <w:lang w:val="en-US"/>
          </w:rPr>
          <w:delText>Hasil estimasi persamaan sektor Penyediaan Akomodasi dan Makan Minum jangka panjang menunjukkan bahwa arah koefisien hasil regresi pada variabel penjelas sejalan dengan teori dan secara statistik signifikan (</w:delText>
        </w:r>
      </w:del>
      <w:ins w:id="10340" w:author="Prasasti Karunia Farista Ananto" w:date="2021-10-12T14:40:00Z">
        <w:del w:id="10341" w:author="nadira firinda" w:date="2022-10-29T23:30:00Z">
          <w:r w:rsidR="00622509" w:rsidRPr="00E35D67" w:rsidDel="00E35D67">
            <w:rPr>
              <w:rFonts w:cs="Times New Roman"/>
              <w:b/>
              <w:bCs/>
              <w:lang w:val="en-US"/>
            </w:rPr>
            <w:fldChar w:fldCharType="begin"/>
          </w:r>
          <w:r w:rsidR="00622509" w:rsidRPr="00E35D67" w:rsidDel="00E35D67">
            <w:rPr>
              <w:rFonts w:cs="Times New Roman"/>
              <w:b/>
              <w:bCs/>
              <w:lang w:val="en-US"/>
            </w:rPr>
            <w:delInstrText xml:space="preserve"> REF _Ref84942056 \h </w:delInstrText>
          </w:r>
        </w:del>
      </w:ins>
      <w:del w:id="10342" w:author="nadira firinda" w:date="2022-10-29T23:30:00Z">
        <w:r w:rsidR="00112990" w:rsidRPr="00006ABF" w:rsidDel="00E35D67">
          <w:rPr>
            <w:rFonts w:cs="Times New Roman"/>
            <w:b/>
            <w:bCs/>
            <w:lang w:val="en-US"/>
          </w:rPr>
          <w:delInstrText xml:space="preserve"> \* MERGEFORMAT </w:delInstrText>
        </w:r>
        <w:r w:rsidR="00622509" w:rsidRPr="008B62E9" w:rsidDel="00E35D67">
          <w:rPr>
            <w:rFonts w:cs="Times New Roman"/>
            <w:b/>
            <w:bCs/>
            <w:lang w:val="en-US"/>
          </w:rPr>
        </w:r>
        <w:r w:rsidR="00622509" w:rsidRPr="00E35D67" w:rsidDel="00E35D67">
          <w:rPr>
            <w:rFonts w:cs="Times New Roman"/>
            <w:b/>
            <w:bCs/>
            <w:lang w:val="en-US"/>
          </w:rPr>
          <w:fldChar w:fldCharType="separate"/>
        </w:r>
      </w:del>
      <w:ins w:id="10343" w:author="Prasasti Karunia Farista Ananto" w:date="2021-10-12T15:25:00Z">
        <w:del w:id="10344" w:author="nadira firinda" w:date="2022-10-29T23:30:00Z">
          <w:r w:rsidR="00015ADF" w:rsidRPr="00E35D67" w:rsidDel="00E35D67">
            <w:rPr>
              <w:rFonts w:cs="Times New Roman"/>
              <w:b/>
              <w:bCs/>
            </w:rPr>
            <w:delText xml:space="preserve">Tabel </w:delText>
          </w:r>
          <w:r w:rsidR="00015ADF" w:rsidRPr="00E35D67" w:rsidDel="00E35D67">
            <w:rPr>
              <w:rFonts w:cs="Times New Roman"/>
              <w:b/>
              <w:bCs/>
              <w:noProof/>
            </w:rPr>
            <w:delText>IV</w:delText>
          </w:r>
          <w:r w:rsidR="00015ADF" w:rsidRPr="00006ABF" w:rsidDel="00E35D67">
            <w:rPr>
              <w:rFonts w:cs="Times New Roman"/>
              <w:b/>
              <w:bCs/>
              <w:noProof/>
              <w:rPrChange w:id="10345" w:author="Prasasti Karunia Farista Ananto" w:date="2021-10-14T16:56:00Z">
                <w:rPr/>
              </w:rPrChange>
            </w:rPr>
            <w:noBreakHyphen/>
          </w:r>
          <w:r w:rsidR="00015ADF" w:rsidRPr="00E35D67" w:rsidDel="00E35D67">
            <w:rPr>
              <w:rFonts w:cs="Times New Roman"/>
              <w:b/>
              <w:bCs/>
              <w:noProof/>
            </w:rPr>
            <w:delText>9</w:delText>
          </w:r>
        </w:del>
      </w:ins>
      <w:ins w:id="10346" w:author="Prasasti Karunia Farista Ananto" w:date="2021-10-12T14:40:00Z">
        <w:del w:id="10347" w:author="nadira firinda" w:date="2022-10-29T23:30:00Z">
          <w:r w:rsidR="00622509" w:rsidRPr="00E35D67" w:rsidDel="00E35D67">
            <w:rPr>
              <w:rFonts w:cs="Times New Roman"/>
              <w:b/>
              <w:bCs/>
              <w:lang w:val="en-US"/>
            </w:rPr>
            <w:fldChar w:fldCharType="end"/>
          </w:r>
        </w:del>
      </w:ins>
      <w:del w:id="10348" w:author="nadira firinda" w:date="2022-10-29T23:30:00Z">
        <w:r w:rsidRPr="008B62E9" w:rsidDel="00E35D67">
          <w:rPr>
            <w:rFonts w:cs="Times New Roman"/>
            <w:b/>
            <w:lang w:val="en-US"/>
          </w:rPr>
          <w:fldChar w:fldCharType="begin"/>
        </w:r>
        <w:r w:rsidRPr="00006ABF" w:rsidDel="00E35D67">
          <w:rPr>
            <w:rFonts w:cs="Times New Roman"/>
            <w:b/>
            <w:lang w:val="en-US"/>
          </w:rPr>
          <w:delInstrText xml:space="preserve"> REF _Ref58003010 \h  \* MERGEFORMAT </w:delInstrText>
        </w:r>
        <w:r w:rsidRPr="008B62E9" w:rsidDel="00E35D67">
          <w:rPr>
            <w:rFonts w:cs="Times New Roman"/>
            <w:b/>
            <w:lang w:val="en-US"/>
          </w:rPr>
        </w:r>
        <w:r w:rsidRPr="008B62E9" w:rsidDel="00E35D67">
          <w:rPr>
            <w:rFonts w:cs="Times New Roman"/>
            <w:b/>
            <w:lang w:val="en-US"/>
          </w:rPr>
          <w:fldChar w:fldCharType="separate"/>
        </w:r>
        <w:r w:rsidRPr="00006ABF" w:rsidDel="00E35D67">
          <w:rPr>
            <w:rFonts w:cs="Times New Roman"/>
            <w:b/>
          </w:rPr>
          <w:delText xml:space="preserve">Tabel </w:delText>
        </w:r>
        <w:r w:rsidRPr="00006ABF" w:rsidDel="00E35D67">
          <w:rPr>
            <w:rFonts w:cs="Times New Roman"/>
            <w:b/>
            <w:lang w:val="en-US"/>
          </w:rPr>
          <w:delText>x</w:delText>
        </w:r>
        <w:r w:rsidRPr="008B62E9" w:rsidDel="00E35D67">
          <w:rPr>
            <w:rFonts w:cs="Times New Roman"/>
            <w:b/>
            <w:lang w:val="en-US"/>
          </w:rPr>
          <w:fldChar w:fldCharType="end"/>
        </w:r>
        <w:r w:rsidRPr="00006ABF" w:rsidDel="00E35D67">
          <w:rPr>
            <w:rFonts w:cs="Times New Roman"/>
            <w:lang w:val="en-US"/>
          </w:rPr>
          <w:delText xml:space="preserve">). Sektor Industri Pengolahan, Konsumsi Swasta, </w:delText>
        </w:r>
        <w:r w:rsidR="00B67EDA" w:rsidRPr="00006ABF" w:rsidDel="00E35D67">
          <w:rPr>
            <w:rFonts w:cs="Times New Roman"/>
            <w:lang w:val="en-US"/>
          </w:rPr>
          <w:delText xml:space="preserve">dan </w:delText>
        </w:r>
        <w:r w:rsidR="00BD569B" w:rsidRPr="00006ABF" w:rsidDel="00E35D67">
          <w:rPr>
            <w:rFonts w:cs="Times New Roman"/>
            <w:szCs w:val="20"/>
          </w:rPr>
          <w:delText>Total Lalu Lintas Keberangkatan Domestik</w:delText>
        </w:r>
        <w:r w:rsidRPr="00006ABF" w:rsidDel="00E35D67">
          <w:rPr>
            <w:rFonts w:cs="Times New Roman"/>
            <w:lang w:val="en-US"/>
          </w:rPr>
          <w:delText xml:space="preserve"> berpengaruh positif terhadap sektor ini secara jangka panjang dengan tingkat signifikansi Industri Pengolahan</w:delText>
        </w:r>
        <w:r w:rsidR="00BD569B" w:rsidRPr="00006ABF" w:rsidDel="00E35D67">
          <w:rPr>
            <w:rFonts w:cs="Times New Roman"/>
            <w:lang w:val="en-US"/>
          </w:rPr>
          <w:delText xml:space="preserve"> serta Konsumsi Swasta </w:delText>
        </w:r>
        <w:r w:rsidRPr="00006ABF" w:rsidDel="00E35D67">
          <w:rPr>
            <w:rFonts w:cs="Times New Roman"/>
            <w:lang w:val="en-US"/>
          </w:rPr>
          <w:delText>sebesar 1%</w:delText>
        </w:r>
        <w:r w:rsidRPr="00006ABF" w:rsidDel="00E35D67">
          <w:rPr>
            <w:rFonts w:cs="Times New Roman"/>
            <w:szCs w:val="20"/>
            <w:lang w:val="en-US"/>
          </w:rPr>
          <w:delText>.</w:delText>
        </w:r>
        <w:bookmarkStart w:id="10349" w:name="_Toc117979529"/>
        <w:bookmarkStart w:id="10350" w:name="_Toc117981177"/>
        <w:bookmarkEnd w:id="10349"/>
        <w:bookmarkEnd w:id="10350"/>
      </w:del>
    </w:p>
    <w:p w14:paraId="525173EB" w14:textId="1B9A68F2" w:rsidR="00A177B0" w:rsidRPr="00006ABF" w:rsidDel="00E35D67" w:rsidRDefault="00A177B0" w:rsidP="00CC4C47">
      <w:pPr>
        <w:pStyle w:val="BodyTulisan"/>
        <w:ind w:firstLine="709"/>
        <w:rPr>
          <w:del w:id="10351" w:author="nadira firinda" w:date="2022-10-29T23:30:00Z"/>
          <w:rFonts w:cs="Times New Roman"/>
          <w:lang w:val="en-US"/>
        </w:rPr>
        <w:pPrChange w:id="10352" w:author="nadira firinda" w:date="2022-10-29T23:37:00Z">
          <w:pPr>
            <w:pStyle w:val="BodyTulisan"/>
            <w:ind w:firstLine="360"/>
          </w:pPr>
        </w:pPrChange>
      </w:pPr>
      <w:del w:id="10353" w:author="nadira firinda" w:date="2022-10-29T23:30:00Z">
        <w:r w:rsidRPr="00006ABF" w:rsidDel="00E35D67">
          <w:rPr>
            <w:rFonts w:cs="Times New Roman"/>
          </w:rPr>
          <w:delText>Hasil estimasi persamaan jangka pendek menunjukkan bahwa arah koefisien hasil regresi sesuai dengan yang diharapkan</w:delText>
        </w:r>
        <w:r w:rsidRPr="00006ABF" w:rsidDel="00E35D67">
          <w:rPr>
            <w:rFonts w:cs="Times New Roman"/>
            <w:lang w:val="en-US"/>
          </w:rPr>
          <w:delText xml:space="preserve">. Sektor Penyediaan Akomodasi dan Makan Minum </w:delText>
        </w:r>
        <w:r w:rsidRPr="00006ABF" w:rsidDel="00E35D67">
          <w:rPr>
            <w:rFonts w:cs="Times New Roman"/>
          </w:rPr>
          <w:delText xml:space="preserve">berpengaruh signifikan terhadap </w:delText>
        </w:r>
        <w:r w:rsidR="00B67EDA" w:rsidRPr="00006ABF" w:rsidDel="00E35D67">
          <w:rPr>
            <w:rFonts w:cs="Times New Roman"/>
            <w:lang w:val="en-US"/>
          </w:rPr>
          <w:delText xml:space="preserve">Konsumsi Swasta, </w:delText>
        </w:r>
        <w:r w:rsidR="003C5087" w:rsidRPr="00006ABF" w:rsidDel="00E35D67">
          <w:rPr>
            <w:rFonts w:cs="Times New Roman"/>
            <w:lang w:val="en-US"/>
          </w:rPr>
          <w:delText xml:space="preserve">Industri Pengolahan, </w:delText>
        </w:r>
        <w:r w:rsidR="00B67EDA" w:rsidRPr="00006ABF" w:rsidDel="00E35D67">
          <w:rPr>
            <w:rFonts w:cs="Times New Roman"/>
            <w:lang w:val="en-US"/>
          </w:rPr>
          <w:delText xml:space="preserve">dan </w:delText>
        </w:r>
        <w:r w:rsidR="003C5087" w:rsidRPr="00006ABF" w:rsidDel="00E35D67">
          <w:rPr>
            <w:rFonts w:cs="Times New Roman"/>
            <w:szCs w:val="20"/>
          </w:rPr>
          <w:delText>Total Lalu Lintas Keberangkatan Domestik</w:delText>
        </w:r>
        <w:r w:rsidRPr="00006ABF" w:rsidDel="00E35D67">
          <w:rPr>
            <w:rFonts w:cs="Times New Roman"/>
          </w:rPr>
          <w:delText xml:space="preserve"> dengan arah yang positif</w:delText>
        </w:r>
        <w:r w:rsidRPr="00006ABF" w:rsidDel="00E35D67">
          <w:rPr>
            <w:rFonts w:cs="Times New Roman"/>
            <w:lang w:val="en-US"/>
          </w:rPr>
          <w:delText xml:space="preserve">, selain itu terdapat pula </w:delText>
        </w:r>
        <w:r w:rsidRPr="00006ABF" w:rsidDel="00E35D67">
          <w:rPr>
            <w:rFonts w:cs="Times New Roman"/>
            <w:i/>
            <w:iCs/>
            <w:lang w:val="en-US"/>
          </w:rPr>
          <w:delText>dummy variable</w:delText>
        </w:r>
        <w:r w:rsidRPr="00006ABF" w:rsidDel="00E35D67">
          <w:rPr>
            <w:rFonts w:cs="Times New Roman"/>
            <w:lang w:val="en-US"/>
          </w:rPr>
          <w:delText xml:space="preserve"> pada 2017 Q</w:delText>
        </w:r>
        <w:r w:rsidR="00B67EDA" w:rsidRPr="00006ABF" w:rsidDel="00E35D67">
          <w:rPr>
            <w:rFonts w:cs="Times New Roman"/>
            <w:lang w:val="en-US"/>
          </w:rPr>
          <w:delText>2, 2014, 2011 Q2, dan 2010 Q2</w:delText>
        </w:r>
        <w:r w:rsidRPr="00006ABF" w:rsidDel="00E35D67">
          <w:rPr>
            <w:rFonts w:cs="Times New Roman"/>
          </w:rPr>
          <w:delText>.</w:delText>
        </w:r>
        <w:r w:rsidRPr="00006ABF" w:rsidDel="00E35D67">
          <w:rPr>
            <w:rFonts w:cs="Times New Roman"/>
            <w:lang w:val="en-US"/>
          </w:rPr>
          <w:delText xml:space="preserve"> </w:delText>
        </w:r>
        <w:r w:rsidRPr="00006ABF" w:rsidDel="00E35D67">
          <w:rPr>
            <w:rFonts w:cs="Times New Roman"/>
          </w:rPr>
          <w:delText xml:space="preserve">Variabel koreksi kesalahan ECM mempunyai nilai koefisien negatif kurang dari 1. Persamaan tersebut cukup baik dalam menjelaskan perilaku </w:delText>
        </w:r>
        <w:r w:rsidRPr="00006ABF" w:rsidDel="00E35D67">
          <w:rPr>
            <w:rFonts w:cs="Times New Roman"/>
            <w:lang w:val="en-US"/>
          </w:rPr>
          <w:delText xml:space="preserve">sektor </w:delText>
        </w:r>
        <w:r w:rsidR="00B67EDA" w:rsidRPr="00006ABF" w:rsidDel="00E35D67">
          <w:rPr>
            <w:rFonts w:cs="Times New Roman"/>
            <w:lang w:val="en-US"/>
          </w:rPr>
          <w:delText>Penyediaan Akomodasi dan Makan Minum</w:delText>
        </w:r>
        <w:r w:rsidR="00B67EDA" w:rsidRPr="00006ABF" w:rsidDel="00E35D67">
          <w:rPr>
            <w:rFonts w:cs="Times New Roman"/>
          </w:rPr>
          <w:delText xml:space="preserve"> </w:delText>
        </w:r>
        <w:r w:rsidRPr="00006ABF" w:rsidDel="00E35D67">
          <w:rPr>
            <w:rFonts w:cs="Times New Roman"/>
          </w:rPr>
          <w:delText xml:space="preserve">yang diindikasikan dengan nilai adjusted </w:delText>
        </w:r>
        <w:r w:rsidRPr="00006ABF" w:rsidDel="00E35D67">
          <w:rPr>
            <w:rFonts w:cs="Times New Roman"/>
            <w:i/>
          </w:rPr>
          <w:delText>R-squared</w:delText>
        </w:r>
        <w:r w:rsidRPr="00006ABF" w:rsidDel="00E35D67">
          <w:rPr>
            <w:rFonts w:cs="Times New Roman"/>
          </w:rPr>
          <w:delText xml:space="preserve"> yang mencapai 0,</w:delText>
        </w:r>
        <w:r w:rsidR="00B67EDA" w:rsidRPr="00006ABF" w:rsidDel="00E35D67">
          <w:rPr>
            <w:rFonts w:cs="Times New Roman"/>
            <w:lang w:val="en-US"/>
          </w:rPr>
          <w:delText>5</w:delText>
        </w:r>
        <w:r w:rsidR="003C5087" w:rsidRPr="00006ABF" w:rsidDel="00E35D67">
          <w:rPr>
            <w:rFonts w:cs="Times New Roman"/>
            <w:lang w:val="en-US"/>
          </w:rPr>
          <w:delText>7</w:delText>
        </w:r>
        <w:r w:rsidRPr="00006ABF" w:rsidDel="00E35D67">
          <w:rPr>
            <w:rFonts w:cs="Times New Roman"/>
          </w:rPr>
          <w:delText xml:space="preserve">. Selain itu, nilai </w:delText>
        </w:r>
        <w:r w:rsidRPr="00006ABF" w:rsidDel="00E35D67">
          <w:rPr>
            <w:rFonts w:cs="Times New Roman"/>
            <w:i/>
          </w:rPr>
          <w:delText>probability LM test</w:delText>
        </w:r>
        <w:r w:rsidRPr="00006ABF" w:rsidDel="00E35D67">
          <w:rPr>
            <w:rFonts w:cs="Times New Roman"/>
          </w:rPr>
          <w:delText xml:space="preserve"> sebesar 0,</w:delText>
        </w:r>
        <w:r w:rsidR="00B67EDA" w:rsidRPr="00006ABF" w:rsidDel="00E35D67">
          <w:rPr>
            <w:rFonts w:cs="Times New Roman"/>
            <w:lang w:val="en-US"/>
          </w:rPr>
          <w:delText>12</w:delText>
        </w:r>
        <w:r w:rsidRPr="00006ABF" w:rsidDel="00E35D67">
          <w:rPr>
            <w:rFonts w:cs="Times New Roman"/>
          </w:rPr>
          <w:delText xml:space="preserve"> menunjukkan tidak terjadi autokorelasi dalam persamaan. Nilai </w:delText>
        </w:r>
        <w:r w:rsidRPr="00006ABF" w:rsidDel="00E35D67">
          <w:rPr>
            <w:rFonts w:cs="Times New Roman"/>
            <w:i/>
          </w:rPr>
          <w:delText>probability heteroskedastisitas test</w:delText>
        </w:r>
        <w:r w:rsidRPr="00006ABF" w:rsidDel="00E35D67">
          <w:rPr>
            <w:rFonts w:cs="Times New Roman"/>
          </w:rPr>
          <w:delText xml:space="preserve"> sebesar 0,</w:delText>
        </w:r>
        <w:r w:rsidR="003C5087" w:rsidRPr="00006ABF" w:rsidDel="00E35D67">
          <w:rPr>
            <w:rFonts w:cs="Times New Roman"/>
            <w:lang w:val="en-US"/>
          </w:rPr>
          <w:delText>09</w:delText>
        </w:r>
        <w:r w:rsidRPr="00006ABF" w:rsidDel="00E35D67">
          <w:rPr>
            <w:rFonts w:cs="Times New Roman"/>
          </w:rPr>
          <w:delText xml:space="preserve"> menunjukkan bahwa persamaan tidak melanggar asumsi homoskedastisitas.</w:delText>
        </w:r>
        <w:bookmarkStart w:id="10354" w:name="_Toc117979530"/>
        <w:bookmarkStart w:id="10355" w:name="_Toc117981178"/>
        <w:bookmarkEnd w:id="10354"/>
        <w:bookmarkEnd w:id="10355"/>
      </w:del>
    </w:p>
    <w:p w14:paraId="6E4E86E1" w14:textId="387BBD63" w:rsidR="00A177B0" w:rsidRPr="00006ABF" w:rsidDel="00E35D67" w:rsidRDefault="00A177B0" w:rsidP="00CC4C47">
      <w:pPr>
        <w:pStyle w:val="BodyTulisan"/>
        <w:ind w:firstLine="709"/>
        <w:rPr>
          <w:del w:id="10356" w:author="nadira firinda" w:date="2022-10-29T23:30:00Z"/>
          <w:rFonts w:cs="Times New Roman"/>
          <w:lang w:val="en-US"/>
        </w:rPr>
        <w:pPrChange w:id="10357" w:author="nadira firinda" w:date="2022-10-29T23:37:00Z">
          <w:pPr>
            <w:pStyle w:val="BodyTulisan"/>
            <w:ind w:firstLine="360"/>
          </w:pPr>
        </w:pPrChange>
      </w:pPr>
      <w:del w:id="10358" w:author="nadira firinda" w:date="2022-10-29T23:30:00Z">
        <w:r w:rsidRPr="00006ABF" w:rsidDel="00E35D67">
          <w:rPr>
            <w:rFonts w:cs="Times New Roman"/>
            <w:lang w:val="en-US"/>
          </w:rPr>
          <w:delText xml:space="preserve">Perilaku sektor juga dapat digambarkan dari gambar </w:delText>
        </w:r>
        <w:r w:rsidRPr="00006ABF" w:rsidDel="00E35D67">
          <w:rPr>
            <w:rFonts w:cs="Times New Roman"/>
            <w:i/>
            <w:iCs/>
            <w:lang w:val="en-US"/>
          </w:rPr>
          <w:delText>in-sample</w:delText>
        </w:r>
        <w:r w:rsidRPr="00006ABF" w:rsidDel="00E35D67">
          <w:rPr>
            <w:rFonts w:cs="Times New Roman"/>
            <w:lang w:val="en-US"/>
          </w:rPr>
          <w:delText xml:space="preserve"> dan </w:delText>
        </w:r>
        <w:r w:rsidRPr="00006ABF" w:rsidDel="00E35D67">
          <w:rPr>
            <w:rFonts w:cs="Times New Roman"/>
            <w:i/>
            <w:iCs/>
            <w:lang w:val="en-US"/>
          </w:rPr>
          <w:delText>out-sample</w:delText>
        </w:r>
        <w:r w:rsidRPr="00006ABF" w:rsidDel="00E35D67">
          <w:rPr>
            <w:rFonts w:cs="Times New Roman"/>
            <w:lang w:val="en-US"/>
          </w:rPr>
          <w:delText xml:space="preserve"> baik secara level maupun perubahan tahunan antara sektor dengan variabel – variabel yang mempengaruhinya (</w:delText>
        </w:r>
      </w:del>
      <w:ins w:id="10359" w:author="Prasasti Karunia Farista Ananto" w:date="2021-10-12T14:52:00Z">
        <w:del w:id="10360" w:author="nadira firinda" w:date="2022-10-29T23:30:00Z">
          <w:r w:rsidR="00112990" w:rsidRPr="00E35D67" w:rsidDel="00E35D67">
            <w:rPr>
              <w:rFonts w:cs="Times New Roman"/>
              <w:b/>
              <w:bCs/>
              <w:lang w:val="en-US"/>
            </w:rPr>
            <w:fldChar w:fldCharType="begin"/>
          </w:r>
          <w:r w:rsidR="00112990" w:rsidRPr="00E35D67" w:rsidDel="00E35D67">
            <w:rPr>
              <w:rFonts w:cs="Times New Roman"/>
              <w:b/>
              <w:bCs/>
              <w:lang w:val="en-US"/>
            </w:rPr>
            <w:delInstrText xml:space="preserve"> REF _Ref84942754 \h </w:delInstrText>
          </w:r>
        </w:del>
      </w:ins>
      <w:del w:id="10361" w:author="nadira firinda" w:date="2022-10-29T23:30:00Z">
        <w:r w:rsidR="00112990" w:rsidRPr="00006ABF" w:rsidDel="00E35D67">
          <w:rPr>
            <w:rFonts w:cs="Times New Roman"/>
            <w:b/>
            <w:bCs/>
            <w:lang w:val="en-US"/>
          </w:rPr>
          <w:delInstrText xml:space="preserve"> \* MERGEFORMAT </w:delInstrText>
        </w:r>
        <w:r w:rsidR="00112990" w:rsidRPr="008B62E9" w:rsidDel="00E35D67">
          <w:rPr>
            <w:rFonts w:cs="Times New Roman"/>
            <w:b/>
            <w:bCs/>
            <w:lang w:val="en-US"/>
          </w:rPr>
        </w:r>
        <w:r w:rsidR="00112990" w:rsidRPr="00E35D67" w:rsidDel="00E35D67">
          <w:rPr>
            <w:rFonts w:cs="Times New Roman"/>
            <w:b/>
            <w:bCs/>
            <w:lang w:val="en-US"/>
          </w:rPr>
          <w:fldChar w:fldCharType="separate"/>
        </w:r>
      </w:del>
      <w:ins w:id="10362" w:author="Prasasti Karunia Farista Ananto" w:date="2021-10-12T15:25:00Z">
        <w:del w:id="10363" w:author="nadira firinda" w:date="2022-10-29T23:30:00Z">
          <w:r w:rsidR="00015ADF" w:rsidRPr="00E35D67" w:rsidDel="00E35D67">
            <w:rPr>
              <w:rFonts w:cs="Times New Roman"/>
              <w:b/>
              <w:bCs/>
            </w:rPr>
            <w:delText xml:space="preserve">Gambar </w:delText>
          </w:r>
          <w:r w:rsidR="00015ADF" w:rsidRPr="00E35D67" w:rsidDel="00E35D67">
            <w:rPr>
              <w:rFonts w:cs="Times New Roman"/>
              <w:b/>
              <w:bCs/>
              <w:noProof/>
            </w:rPr>
            <w:delText>IV</w:delText>
          </w:r>
          <w:r w:rsidR="00015ADF" w:rsidRPr="00006ABF" w:rsidDel="00E35D67">
            <w:rPr>
              <w:rFonts w:cs="Times New Roman"/>
              <w:b/>
              <w:bCs/>
              <w:noProof/>
              <w:rPrChange w:id="10364" w:author="Prasasti Karunia Farista Ananto" w:date="2021-10-14T16:56:00Z">
                <w:rPr/>
              </w:rPrChange>
            </w:rPr>
            <w:noBreakHyphen/>
          </w:r>
          <w:r w:rsidR="00015ADF" w:rsidRPr="00E35D67" w:rsidDel="00E35D67">
            <w:rPr>
              <w:rFonts w:cs="Times New Roman"/>
              <w:b/>
              <w:bCs/>
              <w:noProof/>
            </w:rPr>
            <w:delText>9</w:delText>
          </w:r>
        </w:del>
      </w:ins>
      <w:ins w:id="10365" w:author="Prasasti Karunia Farista Ananto" w:date="2021-10-12T14:52:00Z">
        <w:del w:id="10366" w:author="nadira firinda" w:date="2022-10-29T23:30:00Z">
          <w:r w:rsidR="00112990" w:rsidRPr="00E35D67" w:rsidDel="00E35D67">
            <w:rPr>
              <w:rFonts w:cs="Times New Roman"/>
              <w:b/>
              <w:bCs/>
              <w:lang w:val="en-US"/>
            </w:rPr>
            <w:fldChar w:fldCharType="end"/>
          </w:r>
        </w:del>
      </w:ins>
      <w:del w:id="10367" w:author="nadira firinda" w:date="2022-10-29T23:30:00Z">
        <w:r w:rsidRPr="00006ABF" w:rsidDel="00E35D67">
          <w:rPr>
            <w:rFonts w:cs="Times New Roman"/>
            <w:b/>
            <w:bCs/>
            <w:lang w:val="en-US"/>
          </w:rPr>
          <w:delText>gambar x</w:delText>
        </w:r>
        <w:r w:rsidRPr="00006ABF" w:rsidDel="00E35D67">
          <w:rPr>
            <w:rFonts w:cs="Times New Roman"/>
            <w:lang w:val="en-US"/>
          </w:rPr>
          <w:delText xml:space="preserve">). Berdasarkan gambar, terlihat garis </w:delText>
        </w:r>
        <w:r w:rsidRPr="00006ABF" w:rsidDel="00E35D67">
          <w:rPr>
            <w:rFonts w:cs="Times New Roman"/>
            <w:i/>
            <w:iCs/>
            <w:lang w:val="en-US"/>
          </w:rPr>
          <w:delText>actual</w:delText>
        </w:r>
        <w:r w:rsidRPr="00006ABF" w:rsidDel="00E35D67">
          <w:rPr>
            <w:rFonts w:cs="Times New Roman"/>
            <w:lang w:val="en-US"/>
          </w:rPr>
          <w:delText xml:space="preserve"> yang merupakan data sesungguhnya dari pertumbuhan PDB sektor dengan garis </w:delText>
        </w:r>
        <w:r w:rsidRPr="00006ABF" w:rsidDel="00E35D67">
          <w:rPr>
            <w:rFonts w:cs="Times New Roman"/>
            <w:i/>
            <w:iCs/>
            <w:lang w:val="en-US"/>
          </w:rPr>
          <w:delText>baseline</w:delText>
        </w:r>
        <w:r w:rsidRPr="00006ABF" w:rsidDel="00E35D67">
          <w:rPr>
            <w:rFonts w:cs="Times New Roman"/>
            <w:lang w:val="en-US"/>
          </w:rPr>
          <w:delText xml:space="preserve"> yang adalah hasil proyeksi oleh model berjalan dengan arah yang sama dan sesuai, menunjukkan jika perilaku sektor </w:delText>
        </w:r>
        <w:r w:rsidR="00B67EDA" w:rsidRPr="00006ABF" w:rsidDel="00E35D67">
          <w:rPr>
            <w:rFonts w:cs="Times New Roman"/>
            <w:lang w:val="en-US"/>
          </w:rPr>
          <w:delText>Penyediaan Akomodasi dan Makan Minum</w:delText>
        </w:r>
        <w:r w:rsidRPr="00006ABF" w:rsidDel="00E35D67">
          <w:rPr>
            <w:rFonts w:cs="Times New Roman"/>
            <w:lang w:val="en-US"/>
          </w:rPr>
          <w:delText xml:space="preserve"> dapat dideskripsikan melalui variabel – variabel yang ada.</w:delText>
        </w:r>
        <w:bookmarkStart w:id="10368" w:name="_Toc117979531"/>
        <w:bookmarkStart w:id="10369" w:name="_Toc117981179"/>
        <w:bookmarkEnd w:id="10368"/>
        <w:bookmarkEnd w:id="10369"/>
      </w:del>
    </w:p>
    <w:p w14:paraId="78A988BA" w14:textId="02F5960F" w:rsidR="001F28D9" w:rsidRPr="00006ABF" w:rsidDel="00E35D67" w:rsidRDefault="001F28D9" w:rsidP="00CC4C47">
      <w:pPr>
        <w:pStyle w:val="Caption"/>
        <w:keepNext/>
        <w:spacing w:line="360" w:lineRule="auto"/>
        <w:rPr>
          <w:del w:id="10370" w:author="nadira firinda" w:date="2022-10-29T23:30:00Z"/>
        </w:rPr>
        <w:pPrChange w:id="10371" w:author="nadira firinda" w:date="2022-10-29T23:37:00Z">
          <w:pPr>
            <w:pStyle w:val="Caption"/>
            <w:keepNext/>
          </w:pPr>
        </w:pPrChange>
      </w:pPr>
      <w:bookmarkStart w:id="10372" w:name="_Ref84942056"/>
      <w:bookmarkStart w:id="10373" w:name="_Toc84944901"/>
      <w:del w:id="10374" w:author="nadira firinda" w:date="2022-10-29T23:30:00Z">
        <w:r w:rsidRPr="00006ABF" w:rsidDel="00E35D67">
          <w:delText xml:space="preserve">Tabel </w:delText>
        </w:r>
      </w:del>
      <w:ins w:id="10375" w:author="Prasasti Karunia Farista Ananto" w:date="2021-10-18T13:53:00Z">
        <w:del w:id="10376" w:author="nadira firinda" w:date="2022-10-29T23:30:00Z">
          <w:r w:rsidR="00895415" w:rsidDel="00E35D67">
            <w:fldChar w:fldCharType="begin"/>
          </w:r>
          <w:r w:rsidR="00895415" w:rsidDel="00E35D67">
            <w:delInstrText xml:space="preserve"> STYLEREF 1 \s </w:delInstrText>
          </w:r>
        </w:del>
      </w:ins>
      <w:del w:id="10377" w:author="nadira firinda" w:date="2022-10-29T23:30:00Z">
        <w:r w:rsidR="00895415" w:rsidDel="00E35D67">
          <w:fldChar w:fldCharType="separate"/>
        </w:r>
        <w:r w:rsidR="00895415" w:rsidDel="00E35D67">
          <w:rPr>
            <w:noProof/>
          </w:rPr>
          <w:delText>IV</w:delText>
        </w:r>
      </w:del>
      <w:ins w:id="10378" w:author="Prasasti Karunia Farista Ananto" w:date="2021-10-18T13:53:00Z">
        <w:del w:id="10379" w:author="nadira firinda" w:date="2022-10-29T23:30:00Z">
          <w:r w:rsidR="00895415" w:rsidDel="00E35D67">
            <w:fldChar w:fldCharType="end"/>
          </w:r>
          <w:r w:rsidR="00895415" w:rsidDel="00E35D67">
            <w:noBreakHyphen/>
          </w:r>
          <w:r w:rsidR="00895415" w:rsidDel="00E35D67">
            <w:fldChar w:fldCharType="begin"/>
          </w:r>
          <w:r w:rsidR="00895415" w:rsidDel="00E35D67">
            <w:delInstrText xml:space="preserve"> SEQ Tabel \* ARABIC \s 1 </w:delInstrText>
          </w:r>
        </w:del>
      </w:ins>
      <w:del w:id="10380" w:author="nadira firinda" w:date="2022-10-29T23:30:00Z">
        <w:r w:rsidR="00895415" w:rsidDel="00E35D67">
          <w:fldChar w:fldCharType="separate"/>
        </w:r>
      </w:del>
      <w:ins w:id="10381" w:author="Prasasti Karunia Farista Ananto" w:date="2021-10-18T13:53:00Z">
        <w:del w:id="10382" w:author="nadira firinda" w:date="2022-10-29T23:30:00Z">
          <w:r w:rsidR="00895415" w:rsidDel="00E35D67">
            <w:rPr>
              <w:noProof/>
            </w:rPr>
            <w:delText>9</w:delText>
          </w:r>
          <w:r w:rsidR="00895415" w:rsidDel="00E35D67">
            <w:fldChar w:fldCharType="end"/>
          </w:r>
        </w:del>
      </w:ins>
      <w:del w:id="10383" w:author="nadira firinda" w:date="2022-10-29T23:30:00Z">
        <w:r w:rsidR="00410221" w:rsidDel="00E35D67">
          <w:fldChar w:fldCharType="begin"/>
        </w:r>
        <w:r w:rsidR="00410221" w:rsidDel="00E35D67">
          <w:delInstrText xml:space="preserve"> STYLEREF 1 \s </w:delInstrText>
        </w:r>
        <w:r w:rsidR="00410221" w:rsidDel="00E35D67">
          <w:fldChar w:fldCharType="separate"/>
        </w:r>
        <w:r w:rsidR="00015ADF" w:rsidRPr="00006ABF" w:rsidDel="00E35D67">
          <w:rPr>
            <w:noProof/>
          </w:rPr>
          <w:delText>IV</w:delText>
        </w:r>
        <w:r w:rsidR="00410221" w:rsidDel="00E35D67">
          <w:rPr>
            <w:noProof/>
          </w:rPr>
          <w:fldChar w:fldCharType="end"/>
        </w:r>
        <w:r w:rsidR="00FB741C" w:rsidRPr="00006ABF" w:rsidDel="00E35D67">
          <w:noBreakHyphen/>
        </w:r>
        <w:r w:rsidR="00410221" w:rsidDel="00E35D67">
          <w:fldChar w:fldCharType="begin"/>
        </w:r>
        <w:r w:rsidR="00410221" w:rsidDel="00E35D67">
          <w:delInstrText xml:space="preserve"> SEQ Tabel \* ARABIC \s 1 </w:delInstrText>
        </w:r>
        <w:r w:rsidR="00410221" w:rsidDel="00E35D67">
          <w:fldChar w:fldCharType="separate"/>
        </w:r>
        <w:r w:rsidR="00015ADF" w:rsidRPr="00006ABF" w:rsidDel="00E35D67">
          <w:rPr>
            <w:noProof/>
          </w:rPr>
          <w:delText>9</w:delText>
        </w:r>
        <w:r w:rsidR="00410221" w:rsidDel="00E35D67">
          <w:rPr>
            <w:noProof/>
          </w:rPr>
          <w:fldChar w:fldCharType="end"/>
        </w:r>
        <w:bookmarkEnd w:id="10372"/>
        <w:r w:rsidRPr="00006ABF" w:rsidDel="00E35D67">
          <w:rPr>
            <w:noProof/>
          </w:rPr>
          <w:delText>. Persamaan Sektor Penyediaan Akomodasi dan Makan Minum</w:delText>
        </w:r>
        <w:bookmarkStart w:id="10384" w:name="_Toc117979532"/>
        <w:bookmarkStart w:id="10385" w:name="_Toc117981180"/>
        <w:bookmarkEnd w:id="10373"/>
        <w:bookmarkEnd w:id="10384"/>
        <w:bookmarkEnd w:id="10385"/>
      </w:del>
    </w:p>
    <w:tbl>
      <w:tblPr>
        <w:tblW w:w="9000" w:type="dxa"/>
        <w:tblLayout w:type="fixed"/>
        <w:tblCellMar>
          <w:left w:w="0" w:type="dxa"/>
          <w:right w:w="0" w:type="dxa"/>
        </w:tblCellMar>
        <w:tblLook w:val="0600" w:firstRow="0" w:lastRow="0" w:firstColumn="0" w:lastColumn="0" w:noHBand="1" w:noVBand="1"/>
      </w:tblPr>
      <w:tblGrid>
        <w:gridCol w:w="3969"/>
        <w:gridCol w:w="236"/>
        <w:gridCol w:w="2458"/>
        <w:gridCol w:w="1134"/>
        <w:gridCol w:w="1203"/>
      </w:tblGrid>
      <w:tr w:rsidR="00D90278" w:rsidRPr="00006ABF" w:rsidDel="00E35D67" w14:paraId="54A9B88A" w14:textId="6A0DE1B2" w:rsidTr="00FE59AD">
        <w:trPr>
          <w:trHeight w:val="433"/>
          <w:del w:id="10386" w:author="nadira firinda" w:date="2022-10-29T23:30:00Z"/>
        </w:trPr>
        <w:tc>
          <w:tcPr>
            <w:tcW w:w="9000" w:type="dxa"/>
            <w:gridSpan w:val="5"/>
            <w:tcBorders>
              <w:top w:val="nil"/>
              <w:left w:val="nil"/>
              <w:bottom w:val="nil"/>
              <w:right w:val="nil"/>
            </w:tcBorders>
            <w:shd w:val="clear" w:color="auto" w:fill="44546A"/>
            <w:tcMar>
              <w:top w:w="15" w:type="dxa"/>
              <w:left w:w="108" w:type="dxa"/>
              <w:bottom w:w="0" w:type="dxa"/>
              <w:right w:w="108" w:type="dxa"/>
            </w:tcMar>
            <w:vAlign w:val="center"/>
            <w:hideMark/>
          </w:tcPr>
          <w:p w14:paraId="031195BA" w14:textId="35431874" w:rsidR="00D90278" w:rsidRPr="00006ABF" w:rsidDel="00E35D67" w:rsidRDefault="00D90278" w:rsidP="00CC4C47">
            <w:pPr>
              <w:spacing w:after="0" w:line="360" w:lineRule="auto"/>
              <w:jc w:val="center"/>
              <w:rPr>
                <w:del w:id="10387" w:author="nadira firinda" w:date="2022-10-29T23:30:00Z"/>
                <w:rFonts w:ascii="Times New Roman" w:hAnsi="Times New Roman" w:cs="Times New Roman"/>
                <w:szCs w:val="20"/>
              </w:rPr>
              <w:pPrChange w:id="10388" w:author="nadira firinda" w:date="2022-10-29T23:37:00Z">
                <w:pPr>
                  <w:spacing w:after="0"/>
                  <w:jc w:val="center"/>
                </w:pPr>
              </w:pPrChange>
            </w:pPr>
            <w:del w:id="10389" w:author="nadira firinda" w:date="2022-10-29T23:30:00Z">
              <w:r w:rsidRPr="00006ABF" w:rsidDel="00E35D67">
                <w:rPr>
                  <w:rFonts w:ascii="Times New Roman" w:hAnsi="Times New Roman" w:cs="Times New Roman"/>
                  <w:b/>
                  <w:bCs/>
                  <w:color w:val="FFFFFF" w:themeColor="background1"/>
                  <w:szCs w:val="20"/>
                </w:rPr>
                <w:delText>Persamaan Jangka Panjang</w:delText>
              </w:r>
              <w:bookmarkStart w:id="10390" w:name="_Toc117979533"/>
              <w:bookmarkStart w:id="10391" w:name="_Toc117981181"/>
              <w:bookmarkEnd w:id="10390"/>
              <w:bookmarkEnd w:id="10391"/>
            </w:del>
          </w:p>
        </w:tc>
        <w:bookmarkStart w:id="10392" w:name="_Toc117979534"/>
        <w:bookmarkStart w:id="10393" w:name="_Toc117981182"/>
        <w:bookmarkEnd w:id="10392"/>
        <w:bookmarkEnd w:id="10393"/>
      </w:tr>
      <w:tr w:rsidR="00D90278" w:rsidRPr="00006ABF" w:rsidDel="00E35D67" w14:paraId="5160644C" w14:textId="080AD3C1" w:rsidTr="00FE59AD">
        <w:trPr>
          <w:trHeight w:val="433"/>
          <w:del w:id="10394" w:author="nadira firinda" w:date="2022-10-29T23:30:00Z"/>
        </w:trPr>
        <w:tc>
          <w:tcPr>
            <w:tcW w:w="9000" w:type="dxa"/>
            <w:gridSpan w:val="5"/>
            <w:tcBorders>
              <w:top w:val="nil"/>
              <w:left w:val="nil"/>
              <w:bottom w:val="nil"/>
              <w:right w:val="nil"/>
            </w:tcBorders>
            <w:shd w:val="clear" w:color="auto" w:fill="4472C4"/>
            <w:tcMar>
              <w:top w:w="15" w:type="dxa"/>
              <w:left w:w="108" w:type="dxa"/>
              <w:bottom w:w="0" w:type="dxa"/>
              <w:right w:w="108" w:type="dxa"/>
            </w:tcMar>
            <w:vAlign w:val="center"/>
            <w:hideMark/>
          </w:tcPr>
          <w:p w14:paraId="0E197A47" w14:textId="0633A608" w:rsidR="00D90278" w:rsidRPr="00006ABF" w:rsidDel="00E35D67" w:rsidRDefault="00D90278" w:rsidP="00CC4C47">
            <w:pPr>
              <w:spacing w:after="0" w:line="360" w:lineRule="auto"/>
              <w:rPr>
                <w:del w:id="10395" w:author="nadira firinda" w:date="2022-10-29T23:30:00Z"/>
                <w:rFonts w:ascii="Times New Roman" w:hAnsi="Times New Roman" w:cs="Times New Roman"/>
                <w:b/>
                <w:bCs/>
                <w:color w:val="FFFFFF" w:themeColor="background1"/>
                <w:szCs w:val="20"/>
              </w:rPr>
              <w:pPrChange w:id="10396" w:author="nadira firinda" w:date="2022-10-29T23:37:00Z">
                <w:pPr>
                  <w:spacing w:after="0"/>
                </w:pPr>
              </w:pPrChange>
            </w:pPr>
            <w:del w:id="10397" w:author="nadira firinda" w:date="2022-10-29T23:30:00Z">
              <w:r w:rsidRPr="00006ABF" w:rsidDel="00E35D67">
                <w:rPr>
                  <w:rFonts w:ascii="Times New Roman" w:hAnsi="Times New Roman" w:cs="Times New Roman"/>
                  <w:b/>
                  <w:bCs/>
                  <w:color w:val="FFFFFF" w:themeColor="background1"/>
                  <w:szCs w:val="20"/>
                </w:rPr>
                <w:delText xml:space="preserve">Dependent variable: </w:delText>
              </w:r>
              <w:r w:rsidR="00BF1349" w:rsidRPr="00006ABF" w:rsidDel="00E35D67">
                <w:rPr>
                  <w:rFonts w:ascii="Times New Roman" w:hAnsi="Times New Roman" w:cs="Times New Roman"/>
                  <w:b/>
                  <w:bCs/>
                  <w:color w:val="FFFFFF" w:themeColor="background1"/>
                  <w:szCs w:val="20"/>
                </w:rPr>
                <w:delText>Penyediaan Akomodasi dan Makan Minum</w:delText>
              </w:r>
              <w:bookmarkStart w:id="10398" w:name="_Toc117979535"/>
              <w:bookmarkStart w:id="10399" w:name="_Toc117981183"/>
              <w:bookmarkEnd w:id="10398"/>
              <w:bookmarkEnd w:id="10399"/>
            </w:del>
          </w:p>
          <w:p w14:paraId="0274AEBE" w14:textId="6D559A3C" w:rsidR="00D90278" w:rsidRPr="00006ABF" w:rsidDel="00E35D67" w:rsidRDefault="00D90278" w:rsidP="00CC4C47">
            <w:pPr>
              <w:spacing w:after="0" w:line="360" w:lineRule="auto"/>
              <w:rPr>
                <w:del w:id="10400" w:author="nadira firinda" w:date="2022-10-29T23:30:00Z"/>
                <w:rFonts w:ascii="Times New Roman" w:hAnsi="Times New Roman" w:cs="Times New Roman"/>
                <w:szCs w:val="20"/>
              </w:rPr>
              <w:pPrChange w:id="10401" w:author="nadira firinda" w:date="2022-10-29T23:37:00Z">
                <w:pPr>
                  <w:spacing w:after="0"/>
                </w:pPr>
              </w:pPrChange>
            </w:pPr>
            <w:del w:id="10402" w:author="nadira firinda" w:date="2022-10-29T23:30:00Z">
              <w:r w:rsidRPr="00006ABF" w:rsidDel="00E35D67">
                <w:rPr>
                  <w:rFonts w:ascii="Times New Roman" w:hAnsi="Times New Roman" w:cs="Times New Roman"/>
                  <w:b/>
                  <w:bCs/>
                  <w:color w:val="FFFFFF" w:themeColor="background1"/>
                  <w:szCs w:val="20"/>
                </w:rPr>
                <w:delText>LOG(</w:delText>
              </w:r>
              <w:r w:rsidR="00BF1349" w:rsidRPr="00006ABF" w:rsidDel="00E35D67">
                <w:rPr>
                  <w:rFonts w:ascii="Times New Roman" w:hAnsi="Times New Roman" w:cs="Times New Roman"/>
                  <w:b/>
                  <w:bCs/>
                  <w:color w:val="FFFFFF" w:themeColor="background1"/>
                  <w:szCs w:val="20"/>
                </w:rPr>
                <w:delText xml:space="preserve">G09AFBRL </w:delText>
              </w:r>
              <w:r w:rsidRPr="00006ABF" w:rsidDel="00E35D67">
                <w:rPr>
                  <w:rFonts w:ascii="Times New Roman" w:hAnsi="Times New Roman" w:cs="Times New Roman"/>
                  <w:b/>
                  <w:bCs/>
                  <w:color w:val="FFFFFF" w:themeColor="background1"/>
                  <w:szCs w:val="20"/>
                </w:rPr>
                <w:delText xml:space="preserve">/ </w:delText>
              </w:r>
              <w:r w:rsidR="00BF1349" w:rsidRPr="00006ABF" w:rsidDel="00E35D67">
                <w:rPr>
                  <w:rFonts w:ascii="Times New Roman" w:hAnsi="Times New Roman" w:cs="Times New Roman"/>
                  <w:b/>
                  <w:bCs/>
                  <w:color w:val="FFFFFF" w:themeColor="background1"/>
                  <w:szCs w:val="20"/>
                </w:rPr>
                <w:delText>G09AFBRL</w:delText>
              </w:r>
              <w:r w:rsidRPr="00006ABF" w:rsidDel="00E35D67">
                <w:rPr>
                  <w:rFonts w:ascii="Times New Roman" w:hAnsi="Times New Roman" w:cs="Times New Roman"/>
                  <w:b/>
                  <w:bCs/>
                  <w:color w:val="FFFFFF" w:themeColor="background1"/>
                  <w:szCs w:val="20"/>
                </w:rPr>
                <w:delText>_SF)</w:delText>
              </w:r>
              <w:bookmarkStart w:id="10403" w:name="_Toc117979536"/>
              <w:bookmarkStart w:id="10404" w:name="_Toc117981184"/>
              <w:bookmarkEnd w:id="10403"/>
              <w:bookmarkEnd w:id="10404"/>
            </w:del>
          </w:p>
        </w:tc>
        <w:bookmarkStart w:id="10405" w:name="_Toc117979537"/>
        <w:bookmarkStart w:id="10406" w:name="_Toc117981185"/>
        <w:bookmarkEnd w:id="10405"/>
        <w:bookmarkEnd w:id="10406"/>
      </w:tr>
      <w:tr w:rsidR="00D90278" w:rsidRPr="00006ABF" w:rsidDel="00E35D67" w14:paraId="2D079983" w14:textId="4EF9B5B4" w:rsidTr="00FE59AD">
        <w:trPr>
          <w:trHeight w:val="433"/>
          <w:del w:id="10407" w:author="nadira firinda" w:date="2022-10-29T23:30:00Z"/>
        </w:trPr>
        <w:tc>
          <w:tcPr>
            <w:tcW w:w="3969" w:type="dxa"/>
            <w:tcBorders>
              <w:top w:val="nil"/>
              <w:left w:val="nil"/>
              <w:bottom w:val="nil"/>
              <w:right w:val="nil"/>
            </w:tcBorders>
            <w:shd w:val="clear" w:color="auto" w:fill="FFC000"/>
            <w:tcMar>
              <w:top w:w="15" w:type="dxa"/>
              <w:left w:w="108" w:type="dxa"/>
              <w:bottom w:w="0" w:type="dxa"/>
              <w:right w:w="108" w:type="dxa"/>
            </w:tcMar>
            <w:vAlign w:val="center"/>
            <w:hideMark/>
          </w:tcPr>
          <w:p w14:paraId="79F49711" w14:textId="63EECBD5" w:rsidR="00D90278" w:rsidRPr="00006ABF" w:rsidDel="00E35D67" w:rsidRDefault="00D90278" w:rsidP="00CC4C47">
            <w:pPr>
              <w:spacing w:after="0" w:line="360" w:lineRule="auto"/>
              <w:rPr>
                <w:del w:id="10408" w:author="nadira firinda" w:date="2022-10-29T23:30:00Z"/>
                <w:rFonts w:ascii="Times New Roman" w:hAnsi="Times New Roman" w:cs="Times New Roman"/>
                <w:szCs w:val="20"/>
              </w:rPr>
              <w:pPrChange w:id="10409" w:author="nadira firinda" w:date="2022-10-29T23:37:00Z">
                <w:pPr>
                  <w:spacing w:after="0"/>
                </w:pPr>
              </w:pPrChange>
            </w:pPr>
            <w:del w:id="10410" w:author="nadira firinda" w:date="2022-10-29T23:30:00Z">
              <w:r w:rsidRPr="00006ABF" w:rsidDel="00E35D67">
                <w:rPr>
                  <w:rFonts w:ascii="Times New Roman" w:hAnsi="Times New Roman" w:cs="Times New Roman"/>
                  <w:b/>
                  <w:bCs/>
                  <w:szCs w:val="20"/>
                </w:rPr>
                <w:delText>Explanatory Variables</w:delText>
              </w:r>
              <w:bookmarkStart w:id="10411" w:name="_Toc117979538"/>
              <w:bookmarkStart w:id="10412" w:name="_Toc117981186"/>
              <w:bookmarkEnd w:id="10411"/>
              <w:bookmarkEnd w:id="10412"/>
            </w:del>
          </w:p>
        </w:tc>
        <w:tc>
          <w:tcPr>
            <w:tcW w:w="2694" w:type="dxa"/>
            <w:gridSpan w:val="2"/>
            <w:tcBorders>
              <w:top w:val="nil"/>
              <w:left w:val="nil"/>
              <w:bottom w:val="nil"/>
              <w:right w:val="nil"/>
            </w:tcBorders>
            <w:shd w:val="clear" w:color="auto" w:fill="FFC000"/>
            <w:vAlign w:val="center"/>
          </w:tcPr>
          <w:p w14:paraId="375467C1" w14:textId="5B0EA2F0" w:rsidR="00D90278" w:rsidRPr="00006ABF" w:rsidDel="00E35D67" w:rsidRDefault="00D90278" w:rsidP="00CC4C47">
            <w:pPr>
              <w:spacing w:after="0" w:line="360" w:lineRule="auto"/>
              <w:rPr>
                <w:del w:id="10413" w:author="nadira firinda" w:date="2022-10-29T23:30:00Z"/>
                <w:rFonts w:ascii="Times New Roman" w:hAnsi="Times New Roman" w:cs="Times New Roman"/>
                <w:szCs w:val="20"/>
              </w:rPr>
              <w:pPrChange w:id="10414" w:author="nadira firinda" w:date="2022-10-29T23:37:00Z">
                <w:pPr>
                  <w:spacing w:after="0"/>
                </w:pPr>
              </w:pPrChange>
            </w:pPr>
            <w:bookmarkStart w:id="10415" w:name="_Toc117979539"/>
            <w:bookmarkStart w:id="10416" w:name="_Toc117981187"/>
            <w:bookmarkEnd w:id="10415"/>
            <w:bookmarkEnd w:id="10416"/>
          </w:p>
        </w:tc>
        <w:tc>
          <w:tcPr>
            <w:tcW w:w="1134" w:type="dxa"/>
            <w:tcBorders>
              <w:top w:val="nil"/>
              <w:left w:val="nil"/>
              <w:bottom w:val="nil"/>
              <w:right w:val="nil"/>
            </w:tcBorders>
            <w:shd w:val="clear" w:color="auto" w:fill="FFC000"/>
            <w:tcMar>
              <w:top w:w="15" w:type="dxa"/>
              <w:left w:w="108" w:type="dxa"/>
              <w:bottom w:w="0" w:type="dxa"/>
              <w:right w:w="108" w:type="dxa"/>
            </w:tcMar>
            <w:vAlign w:val="center"/>
            <w:hideMark/>
          </w:tcPr>
          <w:p w14:paraId="3C1D2544" w14:textId="66654C03" w:rsidR="00D90278" w:rsidRPr="00006ABF" w:rsidDel="00E35D67" w:rsidRDefault="00D90278" w:rsidP="00CC4C47">
            <w:pPr>
              <w:spacing w:after="0" w:line="360" w:lineRule="auto"/>
              <w:rPr>
                <w:del w:id="10417" w:author="nadira firinda" w:date="2022-10-29T23:30:00Z"/>
                <w:rFonts w:ascii="Times New Roman" w:hAnsi="Times New Roman" w:cs="Times New Roman"/>
                <w:noProof/>
                <w:szCs w:val="20"/>
              </w:rPr>
              <w:pPrChange w:id="10418" w:author="nadira firinda" w:date="2022-10-29T23:37:00Z">
                <w:pPr>
                  <w:spacing w:after="0"/>
                </w:pPr>
              </w:pPrChange>
            </w:pPr>
            <w:del w:id="10419" w:author="nadira firinda" w:date="2022-10-29T23:30:00Z">
              <w:r w:rsidRPr="00006ABF" w:rsidDel="00E35D67">
                <w:rPr>
                  <w:rFonts w:ascii="Times New Roman" w:hAnsi="Times New Roman" w:cs="Times New Roman"/>
                  <w:b/>
                  <w:bCs/>
                  <w:noProof/>
                  <w:szCs w:val="20"/>
                  <w:lang w:val="en-GB"/>
                </w:rPr>
                <w:delText>Koefisien</w:delText>
              </w:r>
              <w:bookmarkStart w:id="10420" w:name="_Toc117979540"/>
              <w:bookmarkStart w:id="10421" w:name="_Toc117981188"/>
              <w:bookmarkEnd w:id="10420"/>
              <w:bookmarkEnd w:id="10421"/>
            </w:del>
          </w:p>
        </w:tc>
        <w:tc>
          <w:tcPr>
            <w:tcW w:w="1203" w:type="dxa"/>
            <w:tcBorders>
              <w:top w:val="nil"/>
              <w:left w:val="nil"/>
              <w:bottom w:val="nil"/>
              <w:right w:val="nil"/>
            </w:tcBorders>
            <w:shd w:val="clear" w:color="auto" w:fill="FFC000"/>
            <w:vAlign w:val="center"/>
          </w:tcPr>
          <w:p w14:paraId="452B667D" w14:textId="572203D4" w:rsidR="00D90278" w:rsidRPr="00006ABF" w:rsidDel="00E35D67" w:rsidRDefault="00D90278" w:rsidP="00CC4C47">
            <w:pPr>
              <w:spacing w:after="0" w:line="360" w:lineRule="auto"/>
              <w:rPr>
                <w:del w:id="10422" w:author="nadira firinda" w:date="2022-10-29T23:30:00Z"/>
                <w:rFonts w:ascii="Times New Roman" w:hAnsi="Times New Roman" w:cs="Times New Roman"/>
                <w:szCs w:val="20"/>
              </w:rPr>
              <w:pPrChange w:id="10423" w:author="nadira firinda" w:date="2022-10-29T23:37:00Z">
                <w:pPr>
                  <w:spacing w:after="0"/>
                </w:pPr>
              </w:pPrChange>
            </w:pPr>
            <w:bookmarkStart w:id="10424" w:name="_Toc117979541"/>
            <w:bookmarkStart w:id="10425" w:name="_Toc117981189"/>
            <w:bookmarkEnd w:id="10424"/>
            <w:bookmarkEnd w:id="10425"/>
          </w:p>
        </w:tc>
        <w:bookmarkStart w:id="10426" w:name="_Toc117979542"/>
        <w:bookmarkStart w:id="10427" w:name="_Toc117981190"/>
        <w:bookmarkEnd w:id="10426"/>
        <w:bookmarkEnd w:id="10427"/>
      </w:tr>
      <w:tr w:rsidR="002A571B" w:rsidRPr="00006ABF" w:rsidDel="00E35D67" w14:paraId="27AB523D" w14:textId="33AF5BDF" w:rsidTr="00401D60">
        <w:trPr>
          <w:trHeight w:val="433"/>
          <w:del w:id="10428" w:author="nadira firinda" w:date="2022-10-29T23:30:00Z"/>
        </w:trPr>
        <w:tc>
          <w:tcPr>
            <w:tcW w:w="3969" w:type="dxa"/>
            <w:tcBorders>
              <w:top w:val="dotted" w:sz="8" w:space="0" w:color="7F7F7F"/>
              <w:left w:val="nil"/>
              <w:bottom w:val="dotted" w:sz="8" w:space="0" w:color="7F7F7F"/>
              <w:right w:val="dotted" w:sz="8" w:space="0" w:color="7F7F7F"/>
            </w:tcBorders>
            <w:shd w:val="clear" w:color="auto" w:fill="auto"/>
            <w:tcMar>
              <w:top w:w="15" w:type="dxa"/>
              <w:left w:w="108" w:type="dxa"/>
              <w:bottom w:w="0" w:type="dxa"/>
              <w:right w:w="108" w:type="dxa"/>
            </w:tcMar>
          </w:tcPr>
          <w:p w14:paraId="357DAA58" w14:textId="4BFF310B" w:rsidR="002A571B" w:rsidRPr="00006ABF" w:rsidDel="00E35D67" w:rsidRDefault="002A571B" w:rsidP="00CC4C47">
            <w:pPr>
              <w:spacing w:line="360" w:lineRule="auto"/>
              <w:rPr>
                <w:del w:id="10429" w:author="nadira firinda" w:date="2022-10-29T23:30:00Z"/>
                <w:rFonts w:ascii="Times New Roman" w:hAnsi="Times New Roman" w:cs="Times New Roman"/>
              </w:rPr>
              <w:pPrChange w:id="10430" w:author="nadira firinda" w:date="2022-10-29T23:37:00Z">
                <w:pPr/>
              </w:pPrChange>
            </w:pPr>
            <w:del w:id="10431" w:author="nadira firinda" w:date="2022-10-29T23:30:00Z">
              <w:r w:rsidRPr="00006ABF" w:rsidDel="00E35D67">
                <w:rPr>
                  <w:rFonts w:ascii="Times New Roman" w:hAnsi="Times New Roman" w:cs="Times New Roman"/>
                </w:rPr>
                <w:delText>C</w:delText>
              </w:r>
              <w:bookmarkStart w:id="10432" w:name="_Toc117979543"/>
              <w:bookmarkStart w:id="10433" w:name="_Toc117981191"/>
              <w:bookmarkEnd w:id="10432"/>
              <w:bookmarkEnd w:id="10433"/>
            </w:del>
          </w:p>
        </w:tc>
        <w:tc>
          <w:tcPr>
            <w:tcW w:w="2694" w:type="dxa"/>
            <w:gridSpan w:val="2"/>
            <w:tcBorders>
              <w:top w:val="dotted" w:sz="8" w:space="0" w:color="7F7F7F"/>
              <w:left w:val="dotted" w:sz="8" w:space="0" w:color="7F7F7F"/>
              <w:bottom w:val="dotted" w:sz="8" w:space="0" w:color="7F7F7F"/>
              <w:right w:val="dotted" w:sz="8" w:space="0" w:color="7F7F7F"/>
            </w:tcBorders>
            <w:shd w:val="clear" w:color="auto" w:fill="auto"/>
            <w:tcMar>
              <w:top w:w="15" w:type="dxa"/>
              <w:left w:w="108" w:type="dxa"/>
              <w:bottom w:w="0" w:type="dxa"/>
              <w:right w:w="108" w:type="dxa"/>
            </w:tcMar>
            <w:vAlign w:val="center"/>
          </w:tcPr>
          <w:p w14:paraId="30FCBB66" w14:textId="35FB34C1" w:rsidR="002A571B" w:rsidRPr="00006ABF" w:rsidDel="00E35D67" w:rsidRDefault="002A571B" w:rsidP="00CC4C47">
            <w:pPr>
              <w:spacing w:after="0" w:line="360" w:lineRule="auto"/>
              <w:rPr>
                <w:del w:id="10434" w:author="nadira firinda" w:date="2022-10-29T23:30:00Z"/>
                <w:rFonts w:ascii="Times New Roman" w:hAnsi="Times New Roman" w:cs="Times New Roman"/>
                <w:szCs w:val="20"/>
              </w:rPr>
              <w:pPrChange w:id="10435" w:author="nadira firinda" w:date="2022-10-29T23:37:00Z">
                <w:pPr>
                  <w:spacing w:after="0"/>
                </w:pPr>
              </w:pPrChange>
            </w:pPr>
            <w:del w:id="10436" w:author="nadira firinda" w:date="2022-10-29T23:30:00Z">
              <w:r w:rsidRPr="00006ABF" w:rsidDel="00E35D67">
                <w:rPr>
                  <w:rFonts w:ascii="Times New Roman" w:hAnsi="Times New Roman" w:cs="Times New Roman"/>
                  <w:szCs w:val="20"/>
                </w:rPr>
                <w:delText>Konstanta</w:delText>
              </w:r>
              <w:bookmarkStart w:id="10437" w:name="_Toc117979544"/>
              <w:bookmarkStart w:id="10438" w:name="_Toc117981192"/>
              <w:bookmarkEnd w:id="10437"/>
              <w:bookmarkEnd w:id="10438"/>
            </w:del>
          </w:p>
        </w:tc>
        <w:tc>
          <w:tcPr>
            <w:tcW w:w="1134" w:type="dxa"/>
            <w:tcBorders>
              <w:top w:val="dotted" w:sz="8" w:space="0" w:color="7F7F7F"/>
              <w:left w:val="dotted" w:sz="8" w:space="0" w:color="7F7F7F"/>
              <w:bottom w:val="dotted" w:sz="8" w:space="0" w:color="7F7F7F"/>
              <w:right w:val="dotted" w:sz="8" w:space="0" w:color="7F7F7F"/>
            </w:tcBorders>
            <w:shd w:val="clear" w:color="auto" w:fill="auto"/>
            <w:tcMar>
              <w:top w:w="15" w:type="dxa"/>
              <w:left w:w="108" w:type="dxa"/>
              <w:bottom w:w="0" w:type="dxa"/>
              <w:right w:w="108" w:type="dxa"/>
            </w:tcMar>
          </w:tcPr>
          <w:p w14:paraId="6AAE1231" w14:textId="4E953A53" w:rsidR="002A571B" w:rsidRPr="00006ABF" w:rsidDel="00E35D67" w:rsidRDefault="002A571B" w:rsidP="00CC4C47">
            <w:pPr>
              <w:spacing w:line="360" w:lineRule="auto"/>
              <w:jc w:val="center"/>
              <w:rPr>
                <w:del w:id="10439" w:author="nadira firinda" w:date="2022-10-29T23:30:00Z"/>
                <w:rFonts w:ascii="Times New Roman" w:hAnsi="Times New Roman" w:cs="Times New Roman"/>
              </w:rPr>
              <w:pPrChange w:id="10440" w:author="nadira firinda" w:date="2022-10-29T23:37:00Z">
                <w:pPr>
                  <w:jc w:val="center"/>
                </w:pPr>
              </w:pPrChange>
            </w:pPr>
            <w:del w:id="10441" w:author="nadira firinda" w:date="2022-10-29T23:30:00Z">
              <w:r w:rsidRPr="00006ABF" w:rsidDel="00E35D67">
                <w:rPr>
                  <w:rFonts w:ascii="Times New Roman" w:hAnsi="Times New Roman" w:cs="Times New Roman"/>
                </w:rPr>
                <w:delText>-4.6647</w:delText>
              </w:r>
              <w:bookmarkStart w:id="10442" w:name="_Toc117979545"/>
              <w:bookmarkStart w:id="10443" w:name="_Toc117981193"/>
              <w:bookmarkEnd w:id="10442"/>
              <w:bookmarkEnd w:id="10443"/>
            </w:del>
          </w:p>
        </w:tc>
        <w:tc>
          <w:tcPr>
            <w:tcW w:w="1203" w:type="dxa"/>
            <w:tcBorders>
              <w:top w:val="dotted" w:sz="8" w:space="0" w:color="7F7F7F"/>
              <w:left w:val="dotted" w:sz="8" w:space="0" w:color="7F7F7F"/>
              <w:bottom w:val="dotted" w:sz="8" w:space="0" w:color="7F7F7F"/>
              <w:right w:val="nil"/>
            </w:tcBorders>
            <w:shd w:val="clear" w:color="auto" w:fill="auto"/>
            <w:tcMar>
              <w:top w:w="15" w:type="dxa"/>
              <w:left w:w="108" w:type="dxa"/>
              <w:bottom w:w="0" w:type="dxa"/>
              <w:right w:w="108" w:type="dxa"/>
            </w:tcMar>
            <w:vAlign w:val="center"/>
          </w:tcPr>
          <w:p w14:paraId="32FCCF59" w14:textId="57F02B06" w:rsidR="002A571B" w:rsidRPr="00006ABF" w:rsidDel="00E35D67" w:rsidRDefault="002A571B" w:rsidP="00CC4C47">
            <w:pPr>
              <w:spacing w:after="0" w:line="360" w:lineRule="auto"/>
              <w:jc w:val="center"/>
              <w:rPr>
                <w:del w:id="10444" w:author="nadira firinda" w:date="2022-10-29T23:30:00Z"/>
                <w:rFonts w:ascii="Times New Roman" w:hAnsi="Times New Roman" w:cs="Times New Roman"/>
                <w:szCs w:val="20"/>
              </w:rPr>
              <w:pPrChange w:id="10445" w:author="nadira firinda" w:date="2022-10-29T23:37:00Z">
                <w:pPr>
                  <w:spacing w:after="0"/>
                  <w:jc w:val="center"/>
                </w:pPr>
              </w:pPrChange>
            </w:pPr>
            <w:del w:id="10446" w:author="nadira firinda" w:date="2022-10-29T23:30:00Z">
              <w:r w:rsidRPr="00006ABF" w:rsidDel="00E35D67">
                <w:rPr>
                  <w:rFonts w:ascii="Times New Roman" w:hAnsi="Times New Roman" w:cs="Times New Roman"/>
                  <w:szCs w:val="20"/>
                </w:rPr>
                <w:delText>***</w:delText>
              </w:r>
              <w:bookmarkStart w:id="10447" w:name="_Toc117979546"/>
              <w:bookmarkStart w:id="10448" w:name="_Toc117981194"/>
              <w:bookmarkEnd w:id="10447"/>
              <w:bookmarkEnd w:id="10448"/>
            </w:del>
          </w:p>
        </w:tc>
        <w:bookmarkStart w:id="10449" w:name="_Toc117979547"/>
        <w:bookmarkStart w:id="10450" w:name="_Toc117981195"/>
        <w:bookmarkEnd w:id="10449"/>
        <w:bookmarkEnd w:id="10450"/>
      </w:tr>
      <w:tr w:rsidR="007E70EB" w:rsidRPr="00006ABF" w:rsidDel="00E35D67" w14:paraId="1AE31D6C" w14:textId="199AB8D6" w:rsidTr="00401D60">
        <w:trPr>
          <w:trHeight w:val="433"/>
          <w:del w:id="10451" w:author="nadira firinda" w:date="2022-10-29T23:30:00Z"/>
        </w:trPr>
        <w:tc>
          <w:tcPr>
            <w:tcW w:w="3969" w:type="dxa"/>
            <w:tcBorders>
              <w:top w:val="dotted" w:sz="8" w:space="0" w:color="7F7F7F"/>
              <w:left w:val="nil"/>
              <w:bottom w:val="dotted" w:sz="8" w:space="0" w:color="7F7F7F"/>
              <w:right w:val="dotted" w:sz="8" w:space="0" w:color="7F7F7F"/>
            </w:tcBorders>
            <w:shd w:val="clear" w:color="auto" w:fill="auto"/>
            <w:tcMar>
              <w:top w:w="15" w:type="dxa"/>
              <w:left w:w="108" w:type="dxa"/>
              <w:bottom w:w="0" w:type="dxa"/>
              <w:right w:w="108" w:type="dxa"/>
            </w:tcMar>
          </w:tcPr>
          <w:p w14:paraId="1798F0BD" w14:textId="49DA7964" w:rsidR="007E70EB" w:rsidRPr="00006ABF" w:rsidDel="00E35D67" w:rsidRDefault="007E70EB" w:rsidP="00CC4C47">
            <w:pPr>
              <w:spacing w:line="360" w:lineRule="auto"/>
              <w:rPr>
                <w:del w:id="10452" w:author="nadira firinda" w:date="2022-10-29T23:30:00Z"/>
                <w:rFonts w:ascii="Times New Roman" w:hAnsi="Times New Roman" w:cs="Times New Roman"/>
                <w:szCs w:val="20"/>
              </w:rPr>
              <w:pPrChange w:id="10453" w:author="nadira firinda" w:date="2022-10-29T23:37:00Z">
                <w:pPr/>
              </w:pPrChange>
            </w:pPr>
            <w:del w:id="10454" w:author="nadira firinda" w:date="2022-10-29T23:30:00Z">
              <w:r w:rsidRPr="00006ABF" w:rsidDel="00E35D67">
                <w:rPr>
                  <w:rFonts w:ascii="Times New Roman" w:hAnsi="Times New Roman" w:cs="Times New Roman"/>
                </w:rPr>
                <w:delText>LOG(CSPLRL/CSPLRL_SF)</w:delText>
              </w:r>
              <w:bookmarkStart w:id="10455" w:name="_Toc117979548"/>
              <w:bookmarkStart w:id="10456" w:name="_Toc117981196"/>
              <w:bookmarkEnd w:id="10455"/>
              <w:bookmarkEnd w:id="10456"/>
            </w:del>
          </w:p>
        </w:tc>
        <w:tc>
          <w:tcPr>
            <w:tcW w:w="2694" w:type="dxa"/>
            <w:gridSpan w:val="2"/>
            <w:tcBorders>
              <w:top w:val="dotted" w:sz="8" w:space="0" w:color="7F7F7F"/>
              <w:left w:val="dotted" w:sz="8" w:space="0" w:color="7F7F7F"/>
              <w:bottom w:val="dotted" w:sz="8" w:space="0" w:color="7F7F7F"/>
              <w:right w:val="dotted" w:sz="8" w:space="0" w:color="7F7F7F"/>
            </w:tcBorders>
            <w:shd w:val="clear" w:color="auto" w:fill="auto"/>
            <w:tcMar>
              <w:top w:w="15" w:type="dxa"/>
              <w:left w:w="108" w:type="dxa"/>
              <w:bottom w:w="0" w:type="dxa"/>
              <w:right w:w="108" w:type="dxa"/>
            </w:tcMar>
            <w:vAlign w:val="center"/>
          </w:tcPr>
          <w:p w14:paraId="61583456" w14:textId="26788F49" w:rsidR="007E70EB" w:rsidRPr="00006ABF" w:rsidDel="00E35D67" w:rsidRDefault="007E70EB" w:rsidP="00CC4C47">
            <w:pPr>
              <w:spacing w:after="0" w:line="360" w:lineRule="auto"/>
              <w:rPr>
                <w:del w:id="10457" w:author="nadira firinda" w:date="2022-10-29T23:30:00Z"/>
                <w:rFonts w:ascii="Times New Roman" w:hAnsi="Times New Roman" w:cs="Times New Roman"/>
                <w:szCs w:val="20"/>
              </w:rPr>
              <w:pPrChange w:id="10458" w:author="nadira firinda" w:date="2022-10-29T23:37:00Z">
                <w:pPr>
                  <w:spacing w:after="0"/>
                </w:pPr>
              </w:pPrChange>
            </w:pPr>
            <w:del w:id="10459" w:author="nadira firinda" w:date="2022-10-29T23:30:00Z">
              <w:r w:rsidRPr="00006ABF" w:rsidDel="00E35D67">
                <w:rPr>
                  <w:rFonts w:ascii="Times New Roman" w:hAnsi="Times New Roman" w:cs="Times New Roman"/>
                  <w:szCs w:val="20"/>
                </w:rPr>
                <w:delText>Konsumsi Swasta</w:delText>
              </w:r>
              <w:bookmarkStart w:id="10460" w:name="_Toc117979549"/>
              <w:bookmarkStart w:id="10461" w:name="_Toc117981197"/>
              <w:bookmarkEnd w:id="10460"/>
              <w:bookmarkEnd w:id="10461"/>
            </w:del>
          </w:p>
        </w:tc>
        <w:tc>
          <w:tcPr>
            <w:tcW w:w="1134" w:type="dxa"/>
            <w:tcBorders>
              <w:top w:val="dotted" w:sz="8" w:space="0" w:color="7F7F7F"/>
              <w:left w:val="dotted" w:sz="8" w:space="0" w:color="7F7F7F"/>
              <w:bottom w:val="dotted" w:sz="8" w:space="0" w:color="7F7F7F"/>
              <w:right w:val="dotted" w:sz="8" w:space="0" w:color="7F7F7F"/>
            </w:tcBorders>
            <w:shd w:val="clear" w:color="auto" w:fill="auto"/>
            <w:tcMar>
              <w:top w:w="15" w:type="dxa"/>
              <w:left w:w="108" w:type="dxa"/>
              <w:bottom w:w="0" w:type="dxa"/>
              <w:right w:w="108" w:type="dxa"/>
            </w:tcMar>
            <w:hideMark/>
          </w:tcPr>
          <w:p w14:paraId="0FDCB17E" w14:textId="3493251F" w:rsidR="007E70EB" w:rsidRPr="00006ABF" w:rsidDel="00E35D67" w:rsidRDefault="007E70EB" w:rsidP="00CC4C47">
            <w:pPr>
              <w:spacing w:line="360" w:lineRule="auto"/>
              <w:jc w:val="center"/>
              <w:rPr>
                <w:del w:id="10462" w:author="nadira firinda" w:date="2022-10-29T23:30:00Z"/>
                <w:rFonts w:ascii="Times New Roman" w:hAnsi="Times New Roman" w:cs="Times New Roman"/>
              </w:rPr>
              <w:pPrChange w:id="10463" w:author="nadira firinda" w:date="2022-10-29T23:37:00Z">
                <w:pPr>
                  <w:jc w:val="center"/>
                </w:pPr>
              </w:pPrChange>
            </w:pPr>
            <w:del w:id="10464" w:author="nadira firinda" w:date="2022-10-29T23:30:00Z">
              <w:r w:rsidRPr="00006ABF" w:rsidDel="00E35D67">
                <w:rPr>
                  <w:rFonts w:ascii="Times New Roman" w:hAnsi="Times New Roman" w:cs="Times New Roman"/>
                </w:rPr>
                <w:delText>0.</w:delText>
              </w:r>
              <w:r w:rsidR="009C2D94" w:rsidRPr="00006ABF" w:rsidDel="00E35D67">
                <w:rPr>
                  <w:rFonts w:ascii="Times New Roman" w:hAnsi="Times New Roman" w:cs="Times New Roman"/>
                </w:rPr>
                <w:delText>5037</w:delText>
              </w:r>
              <w:bookmarkStart w:id="10465" w:name="_Toc117979550"/>
              <w:bookmarkStart w:id="10466" w:name="_Toc117981198"/>
              <w:bookmarkEnd w:id="10465"/>
              <w:bookmarkEnd w:id="10466"/>
            </w:del>
          </w:p>
        </w:tc>
        <w:tc>
          <w:tcPr>
            <w:tcW w:w="1203" w:type="dxa"/>
            <w:tcBorders>
              <w:top w:val="dotted" w:sz="8" w:space="0" w:color="7F7F7F"/>
              <w:left w:val="dotted" w:sz="8" w:space="0" w:color="7F7F7F"/>
              <w:bottom w:val="dotted" w:sz="8" w:space="0" w:color="7F7F7F"/>
              <w:right w:val="nil"/>
            </w:tcBorders>
            <w:shd w:val="clear" w:color="auto" w:fill="auto"/>
            <w:tcMar>
              <w:top w:w="15" w:type="dxa"/>
              <w:left w:w="108" w:type="dxa"/>
              <w:bottom w:w="0" w:type="dxa"/>
              <w:right w:w="108" w:type="dxa"/>
            </w:tcMar>
            <w:vAlign w:val="center"/>
            <w:hideMark/>
          </w:tcPr>
          <w:p w14:paraId="2091F7FB" w14:textId="0D58900B" w:rsidR="007E70EB" w:rsidRPr="00006ABF" w:rsidDel="00E35D67" w:rsidRDefault="001E67A6" w:rsidP="00CC4C47">
            <w:pPr>
              <w:spacing w:after="0" w:line="360" w:lineRule="auto"/>
              <w:jc w:val="center"/>
              <w:rPr>
                <w:del w:id="10467" w:author="nadira firinda" w:date="2022-10-29T23:30:00Z"/>
                <w:rFonts w:ascii="Times New Roman" w:hAnsi="Times New Roman" w:cs="Times New Roman"/>
                <w:szCs w:val="20"/>
              </w:rPr>
              <w:pPrChange w:id="10468" w:author="nadira firinda" w:date="2022-10-29T23:37:00Z">
                <w:pPr>
                  <w:spacing w:after="0"/>
                  <w:jc w:val="center"/>
                </w:pPr>
              </w:pPrChange>
            </w:pPr>
            <w:del w:id="10469" w:author="nadira firinda" w:date="2022-10-29T23:30:00Z">
              <w:r w:rsidRPr="00006ABF" w:rsidDel="00E35D67">
                <w:rPr>
                  <w:rFonts w:ascii="Times New Roman" w:hAnsi="Times New Roman" w:cs="Times New Roman"/>
                  <w:szCs w:val="20"/>
                </w:rPr>
                <w:delText>***</w:delText>
              </w:r>
              <w:bookmarkStart w:id="10470" w:name="_Toc117979551"/>
              <w:bookmarkStart w:id="10471" w:name="_Toc117981199"/>
              <w:bookmarkEnd w:id="10470"/>
              <w:bookmarkEnd w:id="10471"/>
            </w:del>
          </w:p>
        </w:tc>
        <w:bookmarkStart w:id="10472" w:name="_Toc117979552"/>
        <w:bookmarkStart w:id="10473" w:name="_Toc117981200"/>
        <w:bookmarkEnd w:id="10472"/>
        <w:bookmarkEnd w:id="10473"/>
      </w:tr>
      <w:tr w:rsidR="007E70EB" w:rsidRPr="00006ABF" w:rsidDel="00E35D67" w14:paraId="5AA7CD49" w14:textId="6C611AE0" w:rsidTr="00401D60">
        <w:trPr>
          <w:trHeight w:val="433"/>
          <w:del w:id="10474" w:author="nadira firinda" w:date="2022-10-29T23:30:00Z"/>
        </w:trPr>
        <w:tc>
          <w:tcPr>
            <w:tcW w:w="3969" w:type="dxa"/>
            <w:tcBorders>
              <w:top w:val="dotted" w:sz="8" w:space="0" w:color="7F7F7F"/>
              <w:left w:val="nil"/>
              <w:bottom w:val="dotted" w:sz="8" w:space="0" w:color="7F7F7F"/>
              <w:right w:val="dotted" w:sz="8" w:space="0" w:color="7F7F7F"/>
            </w:tcBorders>
            <w:shd w:val="clear" w:color="auto" w:fill="auto"/>
            <w:tcMar>
              <w:top w:w="15" w:type="dxa"/>
              <w:left w:w="108" w:type="dxa"/>
              <w:bottom w:w="0" w:type="dxa"/>
              <w:right w:w="108" w:type="dxa"/>
            </w:tcMar>
          </w:tcPr>
          <w:p w14:paraId="15EC656B" w14:textId="3C0BBD77" w:rsidR="007E70EB" w:rsidRPr="00006ABF" w:rsidDel="00E35D67" w:rsidRDefault="007E70EB" w:rsidP="00CC4C47">
            <w:pPr>
              <w:spacing w:line="360" w:lineRule="auto"/>
              <w:rPr>
                <w:del w:id="10475" w:author="nadira firinda" w:date="2022-10-29T23:30:00Z"/>
                <w:rFonts w:ascii="Times New Roman" w:hAnsi="Times New Roman" w:cs="Times New Roman"/>
                <w:szCs w:val="20"/>
              </w:rPr>
              <w:pPrChange w:id="10476" w:author="nadira firinda" w:date="2022-10-29T23:37:00Z">
                <w:pPr/>
              </w:pPrChange>
            </w:pPr>
            <w:del w:id="10477" w:author="nadira firinda" w:date="2022-10-29T23:30:00Z">
              <w:r w:rsidRPr="00006ABF" w:rsidDel="00E35D67">
                <w:rPr>
                  <w:rFonts w:ascii="Times New Roman" w:hAnsi="Times New Roman" w:cs="Times New Roman"/>
                </w:rPr>
                <w:delText>LOG(G03MNFRL/G03MNFRL_SF)</w:delText>
              </w:r>
              <w:bookmarkStart w:id="10478" w:name="_Toc117979553"/>
              <w:bookmarkStart w:id="10479" w:name="_Toc117981201"/>
              <w:bookmarkEnd w:id="10478"/>
              <w:bookmarkEnd w:id="10479"/>
            </w:del>
          </w:p>
        </w:tc>
        <w:tc>
          <w:tcPr>
            <w:tcW w:w="2694" w:type="dxa"/>
            <w:gridSpan w:val="2"/>
            <w:tcBorders>
              <w:top w:val="dotted" w:sz="8" w:space="0" w:color="7F7F7F"/>
              <w:left w:val="dotted" w:sz="8" w:space="0" w:color="7F7F7F"/>
              <w:bottom w:val="dotted" w:sz="8" w:space="0" w:color="7F7F7F"/>
              <w:right w:val="dotted" w:sz="8" w:space="0" w:color="7F7F7F"/>
            </w:tcBorders>
            <w:shd w:val="clear" w:color="auto" w:fill="auto"/>
            <w:tcMar>
              <w:top w:w="15" w:type="dxa"/>
              <w:left w:w="108" w:type="dxa"/>
              <w:bottom w:w="0" w:type="dxa"/>
              <w:right w:w="108" w:type="dxa"/>
            </w:tcMar>
            <w:vAlign w:val="center"/>
          </w:tcPr>
          <w:p w14:paraId="28FB81A7" w14:textId="092149D9" w:rsidR="007E70EB" w:rsidRPr="00006ABF" w:rsidDel="00E35D67" w:rsidRDefault="007E70EB" w:rsidP="00CC4C47">
            <w:pPr>
              <w:spacing w:after="0" w:line="360" w:lineRule="auto"/>
              <w:rPr>
                <w:del w:id="10480" w:author="nadira firinda" w:date="2022-10-29T23:30:00Z"/>
                <w:rFonts w:ascii="Times New Roman" w:hAnsi="Times New Roman" w:cs="Times New Roman"/>
                <w:i/>
                <w:szCs w:val="20"/>
              </w:rPr>
              <w:pPrChange w:id="10481" w:author="nadira firinda" w:date="2022-10-29T23:37:00Z">
                <w:pPr>
                  <w:spacing w:after="0"/>
                </w:pPr>
              </w:pPrChange>
            </w:pPr>
            <w:del w:id="10482" w:author="nadira firinda" w:date="2022-10-29T23:30:00Z">
              <w:r w:rsidRPr="00006ABF" w:rsidDel="00E35D67">
                <w:rPr>
                  <w:rFonts w:ascii="Times New Roman" w:hAnsi="Times New Roman" w:cs="Times New Roman"/>
                  <w:szCs w:val="20"/>
                </w:rPr>
                <w:delText>Sektor Industri Pengolahan</w:delText>
              </w:r>
              <w:bookmarkStart w:id="10483" w:name="_Toc117979554"/>
              <w:bookmarkStart w:id="10484" w:name="_Toc117981202"/>
              <w:bookmarkEnd w:id="10483"/>
              <w:bookmarkEnd w:id="10484"/>
            </w:del>
          </w:p>
        </w:tc>
        <w:tc>
          <w:tcPr>
            <w:tcW w:w="1134" w:type="dxa"/>
            <w:tcBorders>
              <w:top w:val="dotted" w:sz="8" w:space="0" w:color="7F7F7F"/>
              <w:left w:val="dotted" w:sz="8" w:space="0" w:color="7F7F7F"/>
              <w:bottom w:val="dotted" w:sz="8" w:space="0" w:color="7F7F7F"/>
              <w:right w:val="dotted" w:sz="8" w:space="0" w:color="7F7F7F"/>
            </w:tcBorders>
            <w:shd w:val="clear" w:color="auto" w:fill="auto"/>
            <w:tcMar>
              <w:top w:w="15" w:type="dxa"/>
              <w:left w:w="108" w:type="dxa"/>
              <w:bottom w:w="0" w:type="dxa"/>
              <w:right w:w="108" w:type="dxa"/>
            </w:tcMar>
          </w:tcPr>
          <w:p w14:paraId="53A9BDF5" w14:textId="1BC27614" w:rsidR="007E70EB" w:rsidRPr="00006ABF" w:rsidDel="00E35D67" w:rsidRDefault="007E70EB" w:rsidP="00CC4C47">
            <w:pPr>
              <w:spacing w:line="360" w:lineRule="auto"/>
              <w:jc w:val="center"/>
              <w:rPr>
                <w:del w:id="10485" w:author="nadira firinda" w:date="2022-10-29T23:30:00Z"/>
                <w:rFonts w:ascii="Times New Roman" w:hAnsi="Times New Roman" w:cs="Times New Roman"/>
              </w:rPr>
              <w:pPrChange w:id="10486" w:author="nadira firinda" w:date="2022-10-29T23:37:00Z">
                <w:pPr>
                  <w:jc w:val="center"/>
                </w:pPr>
              </w:pPrChange>
            </w:pPr>
            <w:del w:id="10487" w:author="nadira firinda" w:date="2022-10-29T23:30:00Z">
              <w:r w:rsidRPr="00006ABF" w:rsidDel="00E35D67">
                <w:rPr>
                  <w:rFonts w:ascii="Times New Roman" w:hAnsi="Times New Roman" w:cs="Times New Roman"/>
                </w:rPr>
                <w:delText>0.</w:delText>
              </w:r>
              <w:r w:rsidR="009C2D94" w:rsidRPr="00006ABF" w:rsidDel="00E35D67">
                <w:rPr>
                  <w:rFonts w:ascii="Times New Roman" w:hAnsi="Times New Roman" w:cs="Times New Roman"/>
                </w:rPr>
                <w:delText>6102</w:delText>
              </w:r>
              <w:bookmarkStart w:id="10488" w:name="_Toc117979555"/>
              <w:bookmarkStart w:id="10489" w:name="_Toc117981203"/>
              <w:bookmarkEnd w:id="10488"/>
              <w:bookmarkEnd w:id="10489"/>
            </w:del>
          </w:p>
        </w:tc>
        <w:tc>
          <w:tcPr>
            <w:tcW w:w="1203" w:type="dxa"/>
            <w:tcBorders>
              <w:top w:val="dotted" w:sz="8" w:space="0" w:color="7F7F7F"/>
              <w:left w:val="dotted" w:sz="8" w:space="0" w:color="7F7F7F"/>
              <w:bottom w:val="dotted" w:sz="8" w:space="0" w:color="7F7F7F"/>
              <w:right w:val="nil"/>
            </w:tcBorders>
            <w:shd w:val="clear" w:color="auto" w:fill="auto"/>
            <w:tcMar>
              <w:top w:w="15" w:type="dxa"/>
              <w:left w:w="108" w:type="dxa"/>
              <w:bottom w:w="0" w:type="dxa"/>
              <w:right w:w="108" w:type="dxa"/>
            </w:tcMar>
            <w:vAlign w:val="center"/>
          </w:tcPr>
          <w:p w14:paraId="31E93520" w14:textId="2EE6EEBA" w:rsidR="007E70EB" w:rsidRPr="00006ABF" w:rsidDel="00E35D67" w:rsidRDefault="007E70EB" w:rsidP="00CC4C47">
            <w:pPr>
              <w:spacing w:after="0" w:line="360" w:lineRule="auto"/>
              <w:jc w:val="center"/>
              <w:rPr>
                <w:del w:id="10490" w:author="nadira firinda" w:date="2022-10-29T23:30:00Z"/>
                <w:rFonts w:ascii="Times New Roman" w:hAnsi="Times New Roman" w:cs="Times New Roman"/>
                <w:szCs w:val="20"/>
              </w:rPr>
              <w:pPrChange w:id="10491" w:author="nadira firinda" w:date="2022-10-29T23:37:00Z">
                <w:pPr>
                  <w:spacing w:after="0"/>
                  <w:jc w:val="center"/>
                </w:pPr>
              </w:pPrChange>
            </w:pPr>
            <w:del w:id="10492" w:author="nadira firinda" w:date="2022-10-29T23:30:00Z">
              <w:r w:rsidRPr="00006ABF" w:rsidDel="00E35D67">
                <w:rPr>
                  <w:rFonts w:ascii="Times New Roman" w:hAnsi="Times New Roman" w:cs="Times New Roman"/>
                  <w:szCs w:val="20"/>
                </w:rPr>
                <w:delText>***</w:delText>
              </w:r>
              <w:bookmarkStart w:id="10493" w:name="_Toc117979556"/>
              <w:bookmarkStart w:id="10494" w:name="_Toc117981204"/>
              <w:bookmarkEnd w:id="10493"/>
              <w:bookmarkEnd w:id="10494"/>
            </w:del>
          </w:p>
        </w:tc>
        <w:bookmarkStart w:id="10495" w:name="_Toc117979557"/>
        <w:bookmarkStart w:id="10496" w:name="_Toc117981205"/>
        <w:bookmarkEnd w:id="10495"/>
        <w:bookmarkEnd w:id="10496"/>
      </w:tr>
      <w:tr w:rsidR="007E70EB" w:rsidRPr="00006ABF" w:rsidDel="00E35D67" w14:paraId="082C4F05" w14:textId="635C915C" w:rsidTr="007E70EB">
        <w:trPr>
          <w:trHeight w:val="433"/>
          <w:del w:id="10497" w:author="nadira firinda" w:date="2022-10-29T23:30:00Z"/>
        </w:trPr>
        <w:tc>
          <w:tcPr>
            <w:tcW w:w="3969" w:type="dxa"/>
            <w:tcBorders>
              <w:top w:val="dotted" w:sz="8" w:space="0" w:color="7F7F7F"/>
              <w:left w:val="nil"/>
              <w:bottom w:val="dotted" w:sz="8" w:space="0" w:color="7F7F7F"/>
              <w:right w:val="dotted" w:sz="8" w:space="0" w:color="7F7F7F"/>
            </w:tcBorders>
            <w:shd w:val="clear" w:color="auto" w:fill="auto"/>
            <w:tcMar>
              <w:top w:w="15" w:type="dxa"/>
              <w:left w:w="108" w:type="dxa"/>
              <w:bottom w:w="0" w:type="dxa"/>
              <w:right w:w="108" w:type="dxa"/>
            </w:tcMar>
          </w:tcPr>
          <w:p w14:paraId="234391FA" w14:textId="1738BF52" w:rsidR="007E70EB" w:rsidRPr="00006ABF" w:rsidDel="00E35D67" w:rsidRDefault="007E70EB" w:rsidP="00CC4C47">
            <w:pPr>
              <w:spacing w:line="360" w:lineRule="auto"/>
              <w:rPr>
                <w:del w:id="10498" w:author="nadira firinda" w:date="2022-10-29T23:30:00Z"/>
                <w:rFonts w:ascii="Times New Roman" w:hAnsi="Times New Roman" w:cs="Times New Roman"/>
                <w:szCs w:val="20"/>
              </w:rPr>
              <w:pPrChange w:id="10499" w:author="nadira firinda" w:date="2022-10-29T23:37:00Z">
                <w:pPr/>
              </w:pPrChange>
            </w:pPr>
            <w:del w:id="10500" w:author="nadira firinda" w:date="2022-10-29T23:30:00Z">
              <w:r w:rsidRPr="00006ABF" w:rsidDel="00E35D67">
                <w:rPr>
                  <w:rFonts w:ascii="Times New Roman" w:hAnsi="Times New Roman" w:cs="Times New Roman"/>
                </w:rPr>
                <w:delText>LOG(</w:delText>
              </w:r>
              <w:r w:rsidR="00F850EF" w:rsidRPr="00006ABF" w:rsidDel="00E35D67">
                <w:rPr>
                  <w:rFonts w:ascii="Times New Roman" w:hAnsi="Times New Roman" w:cs="Times New Roman"/>
                </w:rPr>
                <w:delText>TRAFDOMDEP</w:delText>
              </w:r>
              <w:r w:rsidRPr="00006ABF" w:rsidDel="00E35D67">
                <w:rPr>
                  <w:rFonts w:ascii="Times New Roman" w:hAnsi="Times New Roman" w:cs="Times New Roman"/>
                </w:rPr>
                <w:delText>)</w:delText>
              </w:r>
              <w:bookmarkStart w:id="10501" w:name="_Toc117979558"/>
              <w:bookmarkStart w:id="10502" w:name="_Toc117981206"/>
              <w:bookmarkEnd w:id="10501"/>
              <w:bookmarkEnd w:id="10502"/>
            </w:del>
          </w:p>
        </w:tc>
        <w:tc>
          <w:tcPr>
            <w:tcW w:w="2694" w:type="dxa"/>
            <w:gridSpan w:val="2"/>
            <w:tcBorders>
              <w:top w:val="dotted" w:sz="8" w:space="0" w:color="7F7F7F"/>
              <w:left w:val="dotted" w:sz="8" w:space="0" w:color="7F7F7F"/>
              <w:bottom w:val="dotted" w:sz="8" w:space="0" w:color="7F7F7F"/>
              <w:right w:val="dotted" w:sz="8" w:space="0" w:color="7F7F7F"/>
            </w:tcBorders>
            <w:shd w:val="clear" w:color="auto" w:fill="auto"/>
            <w:tcMar>
              <w:top w:w="15" w:type="dxa"/>
              <w:left w:w="108" w:type="dxa"/>
              <w:bottom w:w="0" w:type="dxa"/>
              <w:right w:w="108" w:type="dxa"/>
            </w:tcMar>
            <w:vAlign w:val="center"/>
          </w:tcPr>
          <w:p w14:paraId="7243D6FE" w14:textId="6A436329" w:rsidR="007E70EB" w:rsidRPr="00006ABF" w:rsidDel="00E35D67" w:rsidRDefault="007E70EB" w:rsidP="00CC4C47">
            <w:pPr>
              <w:spacing w:after="0" w:line="360" w:lineRule="auto"/>
              <w:rPr>
                <w:del w:id="10503" w:author="nadira firinda" w:date="2022-10-29T23:30:00Z"/>
                <w:rFonts w:ascii="Times New Roman" w:hAnsi="Times New Roman" w:cs="Times New Roman"/>
                <w:szCs w:val="20"/>
              </w:rPr>
              <w:pPrChange w:id="10504" w:author="nadira firinda" w:date="2022-10-29T23:37:00Z">
                <w:pPr>
                  <w:spacing w:after="0"/>
                </w:pPr>
              </w:pPrChange>
            </w:pPr>
            <w:del w:id="10505" w:author="nadira firinda" w:date="2022-10-29T23:30:00Z">
              <w:r w:rsidRPr="00006ABF" w:rsidDel="00E35D67">
                <w:rPr>
                  <w:rFonts w:ascii="Times New Roman" w:hAnsi="Times New Roman" w:cs="Times New Roman"/>
                  <w:szCs w:val="20"/>
                </w:rPr>
                <w:delText xml:space="preserve">Total Lalu Lintas </w:delText>
              </w:r>
              <w:r w:rsidR="001E67A6" w:rsidRPr="00006ABF" w:rsidDel="00E35D67">
                <w:rPr>
                  <w:rFonts w:ascii="Times New Roman" w:hAnsi="Times New Roman" w:cs="Times New Roman"/>
                  <w:szCs w:val="20"/>
                </w:rPr>
                <w:delText>Keberangkatan Domestik</w:delText>
              </w:r>
              <w:bookmarkStart w:id="10506" w:name="_Toc117979559"/>
              <w:bookmarkStart w:id="10507" w:name="_Toc117981207"/>
              <w:bookmarkEnd w:id="10506"/>
              <w:bookmarkEnd w:id="10507"/>
            </w:del>
          </w:p>
        </w:tc>
        <w:tc>
          <w:tcPr>
            <w:tcW w:w="1134" w:type="dxa"/>
            <w:tcBorders>
              <w:top w:val="dotted" w:sz="8" w:space="0" w:color="7F7F7F"/>
              <w:left w:val="dotted" w:sz="8" w:space="0" w:color="7F7F7F"/>
              <w:bottom w:val="dotted" w:sz="8" w:space="0" w:color="7F7F7F"/>
              <w:right w:val="dotted" w:sz="8" w:space="0" w:color="7F7F7F"/>
            </w:tcBorders>
            <w:shd w:val="clear" w:color="auto" w:fill="auto"/>
            <w:tcMar>
              <w:top w:w="15" w:type="dxa"/>
              <w:left w:w="108" w:type="dxa"/>
              <w:bottom w:w="0" w:type="dxa"/>
              <w:right w:w="108" w:type="dxa"/>
            </w:tcMar>
          </w:tcPr>
          <w:p w14:paraId="2F9BD0CD" w14:textId="542F746C" w:rsidR="007E70EB" w:rsidRPr="00006ABF" w:rsidDel="00E35D67" w:rsidRDefault="007E70EB" w:rsidP="00CC4C47">
            <w:pPr>
              <w:spacing w:line="360" w:lineRule="auto"/>
              <w:jc w:val="center"/>
              <w:rPr>
                <w:del w:id="10508" w:author="nadira firinda" w:date="2022-10-29T23:30:00Z"/>
                <w:rFonts w:ascii="Times New Roman" w:hAnsi="Times New Roman" w:cs="Times New Roman"/>
              </w:rPr>
              <w:pPrChange w:id="10509" w:author="nadira firinda" w:date="2022-10-29T23:37:00Z">
                <w:pPr>
                  <w:jc w:val="center"/>
                </w:pPr>
              </w:pPrChange>
            </w:pPr>
            <w:del w:id="10510" w:author="nadira firinda" w:date="2022-10-29T23:30:00Z">
              <w:r w:rsidRPr="00006ABF" w:rsidDel="00E35D67">
                <w:rPr>
                  <w:rFonts w:ascii="Times New Roman" w:hAnsi="Times New Roman" w:cs="Times New Roman"/>
                </w:rPr>
                <w:delText>0.0</w:delText>
              </w:r>
              <w:r w:rsidR="009C2D94" w:rsidRPr="00006ABF" w:rsidDel="00E35D67">
                <w:rPr>
                  <w:rFonts w:ascii="Times New Roman" w:hAnsi="Times New Roman" w:cs="Times New Roman"/>
                </w:rPr>
                <w:delText>482</w:delText>
              </w:r>
              <w:bookmarkStart w:id="10511" w:name="_Toc117979560"/>
              <w:bookmarkStart w:id="10512" w:name="_Toc117981208"/>
              <w:bookmarkEnd w:id="10511"/>
              <w:bookmarkEnd w:id="10512"/>
            </w:del>
          </w:p>
        </w:tc>
        <w:tc>
          <w:tcPr>
            <w:tcW w:w="1203" w:type="dxa"/>
            <w:tcBorders>
              <w:top w:val="dotted" w:sz="8" w:space="0" w:color="7F7F7F"/>
              <w:left w:val="dotted" w:sz="8" w:space="0" w:color="7F7F7F"/>
              <w:bottom w:val="dotted" w:sz="8" w:space="0" w:color="7F7F7F"/>
              <w:right w:val="nil"/>
            </w:tcBorders>
            <w:shd w:val="clear" w:color="auto" w:fill="auto"/>
            <w:tcMar>
              <w:top w:w="15" w:type="dxa"/>
              <w:left w:w="108" w:type="dxa"/>
              <w:bottom w:w="0" w:type="dxa"/>
              <w:right w:w="108" w:type="dxa"/>
            </w:tcMar>
            <w:vAlign w:val="center"/>
          </w:tcPr>
          <w:p w14:paraId="07A60C23" w14:textId="73537280" w:rsidR="007E70EB" w:rsidRPr="00006ABF" w:rsidDel="00E35D67" w:rsidRDefault="001E67A6" w:rsidP="00CC4C47">
            <w:pPr>
              <w:spacing w:after="0" w:line="360" w:lineRule="auto"/>
              <w:jc w:val="center"/>
              <w:rPr>
                <w:del w:id="10513" w:author="nadira firinda" w:date="2022-10-29T23:30:00Z"/>
                <w:rFonts w:ascii="Times New Roman" w:hAnsi="Times New Roman" w:cs="Times New Roman"/>
                <w:szCs w:val="20"/>
              </w:rPr>
              <w:pPrChange w:id="10514" w:author="nadira firinda" w:date="2022-10-29T23:37:00Z">
                <w:pPr>
                  <w:spacing w:after="0"/>
                  <w:jc w:val="center"/>
                </w:pPr>
              </w:pPrChange>
            </w:pPr>
            <w:del w:id="10515" w:author="nadira firinda" w:date="2022-10-29T23:30:00Z">
              <w:r w:rsidRPr="00006ABF" w:rsidDel="00E35D67">
                <w:rPr>
                  <w:rFonts w:ascii="Times New Roman" w:hAnsi="Times New Roman" w:cs="Times New Roman"/>
                  <w:szCs w:val="20"/>
                </w:rPr>
                <w:delText>**</w:delText>
              </w:r>
              <w:bookmarkStart w:id="10516" w:name="_Toc117979561"/>
              <w:bookmarkStart w:id="10517" w:name="_Toc117981209"/>
              <w:bookmarkEnd w:id="10516"/>
              <w:bookmarkEnd w:id="10517"/>
            </w:del>
          </w:p>
        </w:tc>
        <w:bookmarkStart w:id="10518" w:name="_Toc117979562"/>
        <w:bookmarkStart w:id="10519" w:name="_Toc117981210"/>
        <w:bookmarkEnd w:id="10518"/>
        <w:bookmarkEnd w:id="10519"/>
      </w:tr>
      <w:tr w:rsidR="00D90278" w:rsidRPr="00006ABF" w:rsidDel="00E35D67" w14:paraId="5BFC6593" w14:textId="7E5AA6AD" w:rsidTr="00FE59AD">
        <w:trPr>
          <w:trHeight w:val="433"/>
          <w:del w:id="10520" w:author="nadira firinda" w:date="2022-10-29T23:30:00Z"/>
        </w:trPr>
        <w:tc>
          <w:tcPr>
            <w:tcW w:w="3969" w:type="dxa"/>
            <w:tcBorders>
              <w:top w:val="dotted" w:sz="8" w:space="0" w:color="7F7F7F"/>
              <w:left w:val="nil"/>
              <w:bottom w:val="dotted" w:sz="8" w:space="0" w:color="7F7F7F"/>
              <w:right w:val="nil"/>
            </w:tcBorders>
            <w:shd w:val="clear" w:color="auto" w:fill="auto"/>
            <w:tcMar>
              <w:top w:w="15" w:type="dxa"/>
              <w:left w:w="108" w:type="dxa"/>
              <w:bottom w:w="0" w:type="dxa"/>
              <w:right w:w="108" w:type="dxa"/>
            </w:tcMar>
            <w:vAlign w:val="center"/>
          </w:tcPr>
          <w:p w14:paraId="727B605A" w14:textId="280F9E0E" w:rsidR="00D90278" w:rsidRPr="00006ABF" w:rsidDel="00E35D67" w:rsidRDefault="00D90278" w:rsidP="00CC4C47">
            <w:pPr>
              <w:spacing w:after="0" w:line="360" w:lineRule="auto"/>
              <w:rPr>
                <w:del w:id="10521" w:author="nadira firinda" w:date="2022-10-29T23:30:00Z"/>
                <w:rFonts w:ascii="Times New Roman" w:hAnsi="Times New Roman" w:cs="Times New Roman"/>
                <w:szCs w:val="20"/>
              </w:rPr>
              <w:pPrChange w:id="10522" w:author="nadira firinda" w:date="2022-10-29T23:37:00Z">
                <w:pPr>
                  <w:spacing w:after="0"/>
                </w:pPr>
              </w:pPrChange>
            </w:pPr>
            <w:del w:id="10523" w:author="nadira firinda" w:date="2022-10-29T23:30:00Z">
              <w:r w:rsidRPr="00006ABF" w:rsidDel="00E35D67">
                <w:rPr>
                  <w:rFonts w:ascii="Times New Roman" w:hAnsi="Times New Roman" w:cs="Times New Roman"/>
                  <w:szCs w:val="20"/>
                  <w:lang w:val="en-GB"/>
                </w:rPr>
                <w:delText xml:space="preserve">Dummy </w:delText>
              </w:r>
              <w:r w:rsidRPr="00006ABF" w:rsidDel="00E35D67">
                <w:rPr>
                  <w:rFonts w:ascii="Times New Roman" w:hAnsi="Times New Roman" w:cs="Times New Roman"/>
                  <w:szCs w:val="20"/>
                </w:rPr>
                <w:delText>w</w:delText>
              </w:r>
              <w:r w:rsidRPr="00006ABF" w:rsidDel="00E35D67">
                <w:rPr>
                  <w:rFonts w:ascii="Times New Roman" w:hAnsi="Times New Roman" w:cs="Times New Roman"/>
                  <w:noProof/>
                  <w:szCs w:val="20"/>
                  <w:lang w:val="en-GB"/>
                </w:rPr>
                <w:delText>aktu</w:delText>
              </w:r>
              <w:r w:rsidRPr="00006ABF" w:rsidDel="00E35D67">
                <w:rPr>
                  <w:rFonts w:ascii="Times New Roman" w:hAnsi="Times New Roman" w:cs="Times New Roman"/>
                  <w:szCs w:val="20"/>
                  <w:lang w:val="en-GB"/>
                </w:rPr>
                <w:delText>: --</w:delText>
              </w:r>
              <w:bookmarkStart w:id="10524" w:name="_Toc117979563"/>
              <w:bookmarkStart w:id="10525" w:name="_Toc117981211"/>
              <w:bookmarkEnd w:id="10524"/>
              <w:bookmarkEnd w:id="10525"/>
            </w:del>
          </w:p>
        </w:tc>
        <w:tc>
          <w:tcPr>
            <w:tcW w:w="2694" w:type="dxa"/>
            <w:gridSpan w:val="2"/>
            <w:tcMar>
              <w:top w:w="15" w:type="dxa"/>
              <w:left w:w="108" w:type="dxa"/>
              <w:bottom w:w="0" w:type="dxa"/>
              <w:right w:w="108" w:type="dxa"/>
            </w:tcMar>
          </w:tcPr>
          <w:p w14:paraId="022C600C" w14:textId="7A2F4F7B" w:rsidR="00D90278" w:rsidRPr="00006ABF" w:rsidDel="00E35D67" w:rsidRDefault="00D90278" w:rsidP="00CC4C47">
            <w:pPr>
              <w:spacing w:after="0" w:line="360" w:lineRule="auto"/>
              <w:rPr>
                <w:del w:id="10526" w:author="nadira firinda" w:date="2022-10-29T23:30:00Z"/>
                <w:rFonts w:ascii="Times New Roman" w:hAnsi="Times New Roman" w:cs="Times New Roman"/>
                <w:szCs w:val="20"/>
              </w:rPr>
              <w:pPrChange w:id="10527" w:author="nadira firinda" w:date="2022-10-29T23:37:00Z">
                <w:pPr>
                  <w:spacing w:after="0"/>
                </w:pPr>
              </w:pPrChange>
            </w:pPr>
            <w:bookmarkStart w:id="10528" w:name="_Toc117979564"/>
            <w:bookmarkStart w:id="10529" w:name="_Toc117981212"/>
            <w:bookmarkEnd w:id="10528"/>
            <w:bookmarkEnd w:id="10529"/>
          </w:p>
        </w:tc>
        <w:tc>
          <w:tcPr>
            <w:tcW w:w="1134" w:type="dxa"/>
            <w:tcBorders>
              <w:top w:val="dotted" w:sz="8" w:space="0" w:color="7F7F7F"/>
              <w:left w:val="dotted" w:sz="8" w:space="0" w:color="7F7F7F"/>
              <w:bottom w:val="dotted" w:sz="8" w:space="0" w:color="7F7F7F"/>
              <w:right w:val="dotted" w:sz="8" w:space="0" w:color="7F7F7F"/>
            </w:tcBorders>
            <w:shd w:val="clear" w:color="auto" w:fill="auto"/>
            <w:tcMar>
              <w:top w:w="15" w:type="dxa"/>
              <w:left w:w="108" w:type="dxa"/>
              <w:bottom w:w="0" w:type="dxa"/>
              <w:right w:w="108" w:type="dxa"/>
            </w:tcMar>
            <w:vAlign w:val="center"/>
          </w:tcPr>
          <w:p w14:paraId="7B6D6FDE" w14:textId="04091E12" w:rsidR="00D90278" w:rsidRPr="00006ABF" w:rsidDel="00E35D67" w:rsidRDefault="00D90278" w:rsidP="00CC4C47">
            <w:pPr>
              <w:spacing w:line="360" w:lineRule="auto"/>
              <w:jc w:val="center"/>
              <w:rPr>
                <w:del w:id="10530" w:author="nadira firinda" w:date="2022-10-29T23:30:00Z"/>
                <w:rFonts w:ascii="Times New Roman" w:hAnsi="Times New Roman" w:cs="Times New Roman"/>
              </w:rPr>
              <w:pPrChange w:id="10531" w:author="nadira firinda" w:date="2022-10-29T23:37:00Z">
                <w:pPr>
                  <w:jc w:val="center"/>
                </w:pPr>
              </w:pPrChange>
            </w:pPr>
            <w:bookmarkStart w:id="10532" w:name="_Toc117979565"/>
            <w:bookmarkStart w:id="10533" w:name="_Toc117981213"/>
            <w:bookmarkEnd w:id="10532"/>
            <w:bookmarkEnd w:id="10533"/>
          </w:p>
        </w:tc>
        <w:tc>
          <w:tcPr>
            <w:tcW w:w="1203" w:type="dxa"/>
            <w:tcBorders>
              <w:top w:val="dotted" w:sz="8" w:space="0" w:color="7F7F7F"/>
              <w:left w:val="dotted" w:sz="8" w:space="0" w:color="7F7F7F"/>
              <w:bottom w:val="dotted" w:sz="8" w:space="0" w:color="7F7F7F"/>
              <w:right w:val="nil"/>
            </w:tcBorders>
            <w:shd w:val="clear" w:color="auto" w:fill="auto"/>
            <w:tcMar>
              <w:top w:w="15" w:type="dxa"/>
              <w:left w:w="108" w:type="dxa"/>
              <w:bottom w:w="0" w:type="dxa"/>
              <w:right w:w="108" w:type="dxa"/>
            </w:tcMar>
            <w:vAlign w:val="center"/>
          </w:tcPr>
          <w:p w14:paraId="30698ABE" w14:textId="6CD339BB" w:rsidR="00D90278" w:rsidRPr="00006ABF" w:rsidDel="00E35D67" w:rsidRDefault="00D90278" w:rsidP="00CC4C47">
            <w:pPr>
              <w:spacing w:after="0" w:line="360" w:lineRule="auto"/>
              <w:jc w:val="center"/>
              <w:rPr>
                <w:del w:id="10534" w:author="nadira firinda" w:date="2022-10-29T23:30:00Z"/>
                <w:rFonts w:ascii="Times New Roman" w:hAnsi="Times New Roman" w:cs="Times New Roman"/>
                <w:szCs w:val="20"/>
                <w:lang w:val="en-GB"/>
              </w:rPr>
              <w:pPrChange w:id="10535" w:author="nadira firinda" w:date="2022-10-29T23:37:00Z">
                <w:pPr>
                  <w:spacing w:after="0"/>
                  <w:jc w:val="center"/>
                </w:pPr>
              </w:pPrChange>
            </w:pPr>
            <w:bookmarkStart w:id="10536" w:name="_Toc117979566"/>
            <w:bookmarkStart w:id="10537" w:name="_Toc117981214"/>
            <w:bookmarkEnd w:id="10536"/>
            <w:bookmarkEnd w:id="10537"/>
          </w:p>
        </w:tc>
        <w:bookmarkStart w:id="10538" w:name="_Toc117979567"/>
        <w:bookmarkStart w:id="10539" w:name="_Toc117981215"/>
        <w:bookmarkEnd w:id="10538"/>
        <w:bookmarkEnd w:id="10539"/>
      </w:tr>
      <w:tr w:rsidR="00D90278" w:rsidRPr="00006ABF" w:rsidDel="00E35D67" w14:paraId="131A15B3" w14:textId="6A2D67A7" w:rsidTr="00FE59AD">
        <w:trPr>
          <w:trHeight w:val="363"/>
          <w:del w:id="10540" w:author="nadira firinda" w:date="2022-10-29T23:30:00Z"/>
        </w:trPr>
        <w:tc>
          <w:tcPr>
            <w:tcW w:w="9000" w:type="dxa"/>
            <w:gridSpan w:val="5"/>
            <w:tcBorders>
              <w:top w:val="dotted" w:sz="8" w:space="0" w:color="7F7F7F"/>
              <w:left w:val="nil"/>
              <w:bottom w:val="dotted" w:sz="8" w:space="0" w:color="7F7F7F"/>
              <w:right w:val="nil"/>
            </w:tcBorders>
            <w:shd w:val="clear" w:color="auto" w:fill="92D050"/>
            <w:tcMar>
              <w:top w:w="15" w:type="dxa"/>
              <w:left w:w="108" w:type="dxa"/>
              <w:bottom w:w="0" w:type="dxa"/>
              <w:right w:w="108" w:type="dxa"/>
            </w:tcMar>
            <w:vAlign w:val="center"/>
            <w:hideMark/>
          </w:tcPr>
          <w:p w14:paraId="7CD1AE56" w14:textId="3C462605" w:rsidR="00D90278" w:rsidRPr="00006ABF" w:rsidDel="00E35D67" w:rsidRDefault="00D90278" w:rsidP="00CC4C47">
            <w:pPr>
              <w:spacing w:after="0" w:line="360" w:lineRule="auto"/>
              <w:rPr>
                <w:del w:id="10541" w:author="nadira firinda" w:date="2022-10-29T23:30:00Z"/>
                <w:rFonts w:ascii="Times New Roman" w:hAnsi="Times New Roman" w:cs="Times New Roman"/>
                <w:szCs w:val="20"/>
              </w:rPr>
              <w:pPrChange w:id="10542" w:author="nadira firinda" w:date="2022-10-29T23:37:00Z">
                <w:pPr>
                  <w:spacing w:after="0"/>
                </w:pPr>
              </w:pPrChange>
            </w:pPr>
            <w:del w:id="10543" w:author="nadira firinda" w:date="2022-10-29T23:30:00Z">
              <w:r w:rsidRPr="00006ABF" w:rsidDel="00E35D67">
                <w:rPr>
                  <w:rFonts w:ascii="Times New Roman" w:hAnsi="Times New Roman" w:cs="Times New Roman"/>
                  <w:b/>
                  <w:bCs/>
                  <w:szCs w:val="20"/>
                </w:rPr>
                <w:delText>Diagnostic Test</w:delText>
              </w:r>
              <w:bookmarkStart w:id="10544" w:name="_Toc117979568"/>
              <w:bookmarkStart w:id="10545" w:name="_Toc117981216"/>
              <w:bookmarkEnd w:id="10544"/>
              <w:bookmarkEnd w:id="10545"/>
            </w:del>
          </w:p>
        </w:tc>
        <w:bookmarkStart w:id="10546" w:name="_Toc117979569"/>
        <w:bookmarkStart w:id="10547" w:name="_Toc117981217"/>
        <w:bookmarkEnd w:id="10546"/>
        <w:bookmarkEnd w:id="10547"/>
      </w:tr>
      <w:tr w:rsidR="00D90278" w:rsidRPr="00006ABF" w:rsidDel="00E35D67" w14:paraId="57590197" w14:textId="55475D8E" w:rsidTr="00FE59AD">
        <w:trPr>
          <w:trHeight w:val="433"/>
          <w:del w:id="10548" w:author="nadira firinda" w:date="2022-10-29T23:30:00Z"/>
        </w:trPr>
        <w:tc>
          <w:tcPr>
            <w:tcW w:w="3969" w:type="dxa"/>
            <w:tcBorders>
              <w:top w:val="dotted" w:sz="8" w:space="0" w:color="7F7F7F"/>
              <w:left w:val="nil"/>
              <w:bottom w:val="dotted" w:sz="8" w:space="0" w:color="7F7F7F"/>
              <w:right w:val="nil"/>
            </w:tcBorders>
            <w:shd w:val="clear" w:color="auto" w:fill="auto"/>
            <w:tcMar>
              <w:top w:w="15" w:type="dxa"/>
              <w:left w:w="108" w:type="dxa"/>
              <w:bottom w:w="0" w:type="dxa"/>
              <w:right w:w="108" w:type="dxa"/>
            </w:tcMar>
            <w:vAlign w:val="center"/>
          </w:tcPr>
          <w:p w14:paraId="6ABF42A0" w14:textId="5759F7C7" w:rsidR="00D90278" w:rsidRPr="00006ABF" w:rsidDel="00E35D67" w:rsidRDefault="00D90278" w:rsidP="00CC4C47">
            <w:pPr>
              <w:spacing w:after="0" w:line="360" w:lineRule="auto"/>
              <w:rPr>
                <w:del w:id="10549" w:author="nadira firinda" w:date="2022-10-29T23:30:00Z"/>
                <w:rFonts w:ascii="Times New Roman" w:hAnsi="Times New Roman" w:cs="Times New Roman"/>
                <w:szCs w:val="20"/>
              </w:rPr>
              <w:pPrChange w:id="10550" w:author="nadira firinda" w:date="2022-10-29T23:37:00Z">
                <w:pPr>
                  <w:spacing w:after="0"/>
                </w:pPr>
              </w:pPrChange>
            </w:pPr>
            <w:del w:id="10551" w:author="nadira firinda" w:date="2022-10-29T23:30:00Z">
              <w:r w:rsidRPr="00006ABF" w:rsidDel="00E35D67">
                <w:rPr>
                  <w:rFonts w:ascii="Times New Roman" w:hAnsi="Times New Roman" w:cs="Times New Roman"/>
                  <w:szCs w:val="20"/>
                  <w:lang w:val="en-GB"/>
                </w:rPr>
                <w:delText>Adjusted R-Squared</w:delText>
              </w:r>
              <w:bookmarkStart w:id="10552" w:name="_Toc117979570"/>
              <w:bookmarkStart w:id="10553" w:name="_Toc117981218"/>
              <w:bookmarkEnd w:id="10552"/>
              <w:bookmarkEnd w:id="10553"/>
            </w:del>
          </w:p>
        </w:tc>
        <w:tc>
          <w:tcPr>
            <w:tcW w:w="236" w:type="dxa"/>
            <w:tcBorders>
              <w:top w:val="dotted" w:sz="8" w:space="0" w:color="7F7F7F"/>
              <w:left w:val="nil"/>
              <w:bottom w:val="dotted" w:sz="8" w:space="0" w:color="7F7F7F"/>
              <w:right w:val="nil"/>
            </w:tcBorders>
            <w:shd w:val="clear" w:color="auto" w:fill="auto"/>
            <w:tcMar>
              <w:top w:w="15" w:type="dxa"/>
              <w:left w:w="108" w:type="dxa"/>
              <w:bottom w:w="0" w:type="dxa"/>
              <w:right w:w="108" w:type="dxa"/>
            </w:tcMar>
            <w:vAlign w:val="center"/>
          </w:tcPr>
          <w:p w14:paraId="466BE2B8" w14:textId="318381F5" w:rsidR="00D90278" w:rsidRPr="00006ABF" w:rsidDel="00E35D67" w:rsidRDefault="00D90278" w:rsidP="00CC4C47">
            <w:pPr>
              <w:spacing w:after="0" w:line="360" w:lineRule="auto"/>
              <w:rPr>
                <w:del w:id="10554" w:author="nadira firinda" w:date="2022-10-29T23:30:00Z"/>
                <w:rFonts w:ascii="Times New Roman" w:hAnsi="Times New Roman" w:cs="Times New Roman"/>
                <w:szCs w:val="20"/>
              </w:rPr>
              <w:pPrChange w:id="10555" w:author="nadira firinda" w:date="2022-10-29T23:37:00Z">
                <w:pPr>
                  <w:spacing w:after="0"/>
                </w:pPr>
              </w:pPrChange>
            </w:pPr>
            <w:bookmarkStart w:id="10556" w:name="_Toc117979571"/>
            <w:bookmarkStart w:id="10557" w:name="_Toc117981219"/>
            <w:bookmarkEnd w:id="10556"/>
            <w:bookmarkEnd w:id="10557"/>
          </w:p>
        </w:tc>
        <w:tc>
          <w:tcPr>
            <w:tcW w:w="2458" w:type="dxa"/>
            <w:tcBorders>
              <w:top w:val="dotted" w:sz="8" w:space="0" w:color="7F7F7F"/>
              <w:left w:val="nil"/>
              <w:bottom w:val="dotted" w:sz="8" w:space="0" w:color="7F7F7F"/>
              <w:right w:val="dotted" w:sz="8" w:space="0" w:color="7F7F7F"/>
            </w:tcBorders>
            <w:shd w:val="clear" w:color="auto" w:fill="auto"/>
            <w:tcMar>
              <w:top w:w="15" w:type="dxa"/>
              <w:left w:w="108" w:type="dxa"/>
              <w:bottom w:w="0" w:type="dxa"/>
              <w:right w:w="108" w:type="dxa"/>
            </w:tcMar>
            <w:vAlign w:val="center"/>
          </w:tcPr>
          <w:p w14:paraId="33E58A95" w14:textId="1D1D66BA" w:rsidR="00D90278" w:rsidRPr="00006ABF" w:rsidDel="00E35D67" w:rsidRDefault="00D90278" w:rsidP="00CC4C47">
            <w:pPr>
              <w:spacing w:after="0" w:line="360" w:lineRule="auto"/>
              <w:rPr>
                <w:del w:id="10558" w:author="nadira firinda" w:date="2022-10-29T23:30:00Z"/>
                <w:rFonts w:ascii="Times New Roman" w:hAnsi="Times New Roman" w:cs="Times New Roman"/>
                <w:szCs w:val="20"/>
              </w:rPr>
              <w:pPrChange w:id="10559" w:author="nadira firinda" w:date="2022-10-29T23:37:00Z">
                <w:pPr>
                  <w:spacing w:after="0"/>
                </w:pPr>
              </w:pPrChange>
            </w:pPr>
            <w:bookmarkStart w:id="10560" w:name="_Toc117979572"/>
            <w:bookmarkStart w:id="10561" w:name="_Toc117981220"/>
            <w:bookmarkEnd w:id="10560"/>
            <w:bookmarkEnd w:id="10561"/>
          </w:p>
        </w:tc>
        <w:tc>
          <w:tcPr>
            <w:tcW w:w="2337" w:type="dxa"/>
            <w:gridSpan w:val="2"/>
            <w:tcBorders>
              <w:top w:val="dotted" w:sz="8" w:space="0" w:color="7F7F7F"/>
              <w:left w:val="dotted" w:sz="8" w:space="0" w:color="7F7F7F"/>
              <w:bottom w:val="dotted" w:sz="8" w:space="0" w:color="7F7F7F"/>
              <w:right w:val="nil"/>
            </w:tcBorders>
            <w:shd w:val="clear" w:color="auto" w:fill="auto"/>
            <w:tcMar>
              <w:top w:w="15" w:type="dxa"/>
              <w:left w:w="108" w:type="dxa"/>
              <w:bottom w:w="0" w:type="dxa"/>
              <w:right w:w="108" w:type="dxa"/>
            </w:tcMar>
            <w:vAlign w:val="center"/>
          </w:tcPr>
          <w:p w14:paraId="08023286" w14:textId="2C0EF7DB" w:rsidR="00D90278" w:rsidRPr="00006ABF" w:rsidDel="00E35D67" w:rsidRDefault="00D90278" w:rsidP="00CC4C47">
            <w:pPr>
              <w:spacing w:after="0" w:line="360" w:lineRule="auto"/>
              <w:jc w:val="center"/>
              <w:rPr>
                <w:del w:id="10562" w:author="nadira firinda" w:date="2022-10-29T23:30:00Z"/>
                <w:rFonts w:ascii="Times New Roman" w:hAnsi="Times New Roman" w:cs="Times New Roman"/>
                <w:szCs w:val="20"/>
              </w:rPr>
              <w:pPrChange w:id="10563" w:author="nadira firinda" w:date="2022-10-29T23:37:00Z">
                <w:pPr>
                  <w:spacing w:after="0"/>
                  <w:jc w:val="center"/>
                </w:pPr>
              </w:pPrChange>
            </w:pPr>
            <w:del w:id="10564" w:author="nadira firinda" w:date="2022-10-29T23:30:00Z">
              <w:r w:rsidRPr="00006ABF" w:rsidDel="00E35D67">
                <w:rPr>
                  <w:rFonts w:ascii="Times New Roman" w:hAnsi="Times New Roman" w:cs="Times New Roman"/>
                  <w:szCs w:val="20"/>
                </w:rPr>
                <w:delText>0.9935</w:delText>
              </w:r>
              <w:bookmarkStart w:id="10565" w:name="_Toc117979573"/>
              <w:bookmarkStart w:id="10566" w:name="_Toc117981221"/>
              <w:bookmarkEnd w:id="10565"/>
              <w:bookmarkEnd w:id="10566"/>
            </w:del>
          </w:p>
        </w:tc>
        <w:bookmarkStart w:id="10567" w:name="_Toc117979574"/>
        <w:bookmarkStart w:id="10568" w:name="_Toc117981222"/>
        <w:bookmarkEnd w:id="10567"/>
        <w:bookmarkEnd w:id="10568"/>
      </w:tr>
      <w:tr w:rsidR="00D90278" w:rsidRPr="00006ABF" w:rsidDel="00E35D67" w14:paraId="45F36BC2" w14:textId="7176F3AA" w:rsidTr="00FE59AD">
        <w:trPr>
          <w:trHeight w:val="433"/>
          <w:del w:id="10569" w:author="nadira firinda" w:date="2022-10-29T23:30:00Z"/>
        </w:trPr>
        <w:tc>
          <w:tcPr>
            <w:tcW w:w="9000" w:type="dxa"/>
            <w:gridSpan w:val="5"/>
            <w:tcBorders>
              <w:top w:val="nil"/>
              <w:left w:val="nil"/>
              <w:bottom w:val="nil"/>
              <w:right w:val="nil"/>
            </w:tcBorders>
            <w:shd w:val="clear" w:color="auto" w:fill="44546A"/>
            <w:tcMar>
              <w:top w:w="15" w:type="dxa"/>
              <w:left w:w="108" w:type="dxa"/>
              <w:bottom w:w="0" w:type="dxa"/>
              <w:right w:w="108" w:type="dxa"/>
            </w:tcMar>
            <w:vAlign w:val="center"/>
            <w:hideMark/>
          </w:tcPr>
          <w:p w14:paraId="0C9EDF91" w14:textId="112271DD" w:rsidR="00D90278" w:rsidRPr="00006ABF" w:rsidDel="00E35D67" w:rsidRDefault="00D90278" w:rsidP="00CC4C47">
            <w:pPr>
              <w:spacing w:after="0" w:line="360" w:lineRule="auto"/>
              <w:jc w:val="center"/>
              <w:rPr>
                <w:del w:id="10570" w:author="nadira firinda" w:date="2022-10-29T23:30:00Z"/>
                <w:rFonts w:ascii="Times New Roman" w:hAnsi="Times New Roman" w:cs="Times New Roman"/>
                <w:szCs w:val="20"/>
              </w:rPr>
              <w:pPrChange w:id="10571" w:author="nadira firinda" w:date="2022-10-29T23:37:00Z">
                <w:pPr>
                  <w:spacing w:after="0"/>
                  <w:jc w:val="center"/>
                </w:pPr>
              </w:pPrChange>
            </w:pPr>
            <w:del w:id="10572" w:author="nadira firinda" w:date="2022-10-29T23:30:00Z">
              <w:r w:rsidRPr="00006ABF" w:rsidDel="00E35D67">
                <w:rPr>
                  <w:rFonts w:ascii="Times New Roman" w:hAnsi="Times New Roman" w:cs="Times New Roman"/>
                  <w:b/>
                  <w:bCs/>
                  <w:color w:val="FFFFFF" w:themeColor="background1"/>
                  <w:szCs w:val="20"/>
                </w:rPr>
                <w:delText>Persamaan Jangka Pendek</w:delText>
              </w:r>
              <w:bookmarkStart w:id="10573" w:name="_Toc117979575"/>
              <w:bookmarkStart w:id="10574" w:name="_Toc117981223"/>
              <w:bookmarkEnd w:id="10573"/>
              <w:bookmarkEnd w:id="10574"/>
            </w:del>
          </w:p>
        </w:tc>
        <w:bookmarkStart w:id="10575" w:name="_Toc117979576"/>
        <w:bookmarkStart w:id="10576" w:name="_Toc117981224"/>
        <w:bookmarkEnd w:id="10575"/>
        <w:bookmarkEnd w:id="10576"/>
      </w:tr>
      <w:tr w:rsidR="00D90278" w:rsidRPr="00006ABF" w:rsidDel="00E35D67" w14:paraId="0E035AC4" w14:textId="788F0885" w:rsidTr="00FE59AD">
        <w:trPr>
          <w:trHeight w:val="433"/>
          <w:del w:id="10577" w:author="nadira firinda" w:date="2022-10-29T23:30:00Z"/>
        </w:trPr>
        <w:tc>
          <w:tcPr>
            <w:tcW w:w="9000" w:type="dxa"/>
            <w:gridSpan w:val="5"/>
            <w:tcBorders>
              <w:top w:val="nil"/>
              <w:left w:val="nil"/>
              <w:bottom w:val="nil"/>
              <w:right w:val="nil"/>
            </w:tcBorders>
            <w:shd w:val="clear" w:color="auto" w:fill="4472C4"/>
            <w:tcMar>
              <w:top w:w="15" w:type="dxa"/>
              <w:left w:w="108" w:type="dxa"/>
              <w:bottom w:w="0" w:type="dxa"/>
              <w:right w:w="108" w:type="dxa"/>
            </w:tcMar>
            <w:vAlign w:val="center"/>
            <w:hideMark/>
          </w:tcPr>
          <w:p w14:paraId="00DCBD82" w14:textId="5FD9D28C" w:rsidR="00BF1349" w:rsidRPr="00006ABF" w:rsidDel="00E35D67" w:rsidRDefault="00BF1349" w:rsidP="00CC4C47">
            <w:pPr>
              <w:spacing w:after="0" w:line="360" w:lineRule="auto"/>
              <w:rPr>
                <w:del w:id="10578" w:author="nadira firinda" w:date="2022-10-29T23:30:00Z"/>
                <w:rFonts w:ascii="Times New Roman" w:hAnsi="Times New Roman" w:cs="Times New Roman"/>
                <w:b/>
                <w:bCs/>
                <w:color w:val="FFFFFF" w:themeColor="background1"/>
                <w:szCs w:val="20"/>
              </w:rPr>
              <w:pPrChange w:id="10579" w:author="nadira firinda" w:date="2022-10-29T23:37:00Z">
                <w:pPr>
                  <w:spacing w:after="0"/>
                </w:pPr>
              </w:pPrChange>
            </w:pPr>
            <w:del w:id="10580" w:author="nadira firinda" w:date="2022-10-29T23:30:00Z">
              <w:r w:rsidRPr="00006ABF" w:rsidDel="00E35D67">
                <w:rPr>
                  <w:rFonts w:ascii="Times New Roman" w:hAnsi="Times New Roman" w:cs="Times New Roman"/>
                  <w:b/>
                  <w:bCs/>
                  <w:color w:val="FFFFFF" w:themeColor="background1"/>
                  <w:szCs w:val="20"/>
                </w:rPr>
                <w:delText>Dependent variable: Penyediaan Akomodasi dan Makan Minum</w:delText>
              </w:r>
              <w:bookmarkStart w:id="10581" w:name="_Toc117979577"/>
              <w:bookmarkStart w:id="10582" w:name="_Toc117981225"/>
              <w:bookmarkEnd w:id="10581"/>
              <w:bookmarkEnd w:id="10582"/>
            </w:del>
          </w:p>
          <w:p w14:paraId="27CD675E" w14:textId="3F74A29C" w:rsidR="00D90278" w:rsidRPr="00006ABF" w:rsidDel="00E35D67" w:rsidRDefault="00BF1349" w:rsidP="00CC4C47">
            <w:pPr>
              <w:spacing w:after="0" w:line="360" w:lineRule="auto"/>
              <w:rPr>
                <w:del w:id="10583" w:author="nadira firinda" w:date="2022-10-29T23:30:00Z"/>
                <w:rFonts w:ascii="Times New Roman" w:hAnsi="Times New Roman" w:cs="Times New Roman"/>
                <w:szCs w:val="20"/>
              </w:rPr>
              <w:pPrChange w:id="10584" w:author="nadira firinda" w:date="2022-10-29T23:37:00Z">
                <w:pPr>
                  <w:spacing w:after="0"/>
                </w:pPr>
              </w:pPrChange>
            </w:pPr>
            <w:del w:id="10585" w:author="nadira firinda" w:date="2022-10-29T23:30:00Z">
              <w:r w:rsidRPr="00006ABF" w:rsidDel="00E35D67">
                <w:rPr>
                  <w:rFonts w:ascii="Times New Roman" w:hAnsi="Times New Roman" w:cs="Times New Roman"/>
                  <w:b/>
                  <w:bCs/>
                  <w:color w:val="FFFFFF" w:themeColor="background1"/>
                  <w:szCs w:val="20"/>
                </w:rPr>
                <w:delText>LOG(G09AFBRL / G09AFBRL_SF)</w:delText>
              </w:r>
              <w:bookmarkStart w:id="10586" w:name="_Toc117979578"/>
              <w:bookmarkStart w:id="10587" w:name="_Toc117981226"/>
              <w:bookmarkEnd w:id="10586"/>
              <w:bookmarkEnd w:id="10587"/>
            </w:del>
          </w:p>
        </w:tc>
        <w:bookmarkStart w:id="10588" w:name="_Toc117979579"/>
        <w:bookmarkStart w:id="10589" w:name="_Toc117981227"/>
        <w:bookmarkEnd w:id="10588"/>
        <w:bookmarkEnd w:id="10589"/>
      </w:tr>
      <w:tr w:rsidR="00D90278" w:rsidRPr="00006ABF" w:rsidDel="00E35D67" w14:paraId="090C3483" w14:textId="36CB0508" w:rsidTr="00FE59AD">
        <w:trPr>
          <w:trHeight w:val="433"/>
          <w:del w:id="10590" w:author="nadira firinda" w:date="2022-10-29T23:30:00Z"/>
        </w:trPr>
        <w:tc>
          <w:tcPr>
            <w:tcW w:w="3969" w:type="dxa"/>
            <w:tcBorders>
              <w:top w:val="nil"/>
              <w:left w:val="nil"/>
              <w:bottom w:val="nil"/>
              <w:right w:val="nil"/>
            </w:tcBorders>
            <w:shd w:val="clear" w:color="auto" w:fill="FFC000"/>
            <w:tcMar>
              <w:top w:w="15" w:type="dxa"/>
              <w:left w:w="108" w:type="dxa"/>
              <w:bottom w:w="0" w:type="dxa"/>
              <w:right w:w="108" w:type="dxa"/>
            </w:tcMar>
            <w:vAlign w:val="center"/>
            <w:hideMark/>
          </w:tcPr>
          <w:p w14:paraId="31BDCDF9" w14:textId="110B3060" w:rsidR="00D90278" w:rsidRPr="00006ABF" w:rsidDel="00E35D67" w:rsidRDefault="00D90278" w:rsidP="00CC4C47">
            <w:pPr>
              <w:spacing w:after="0" w:line="360" w:lineRule="auto"/>
              <w:rPr>
                <w:del w:id="10591" w:author="nadira firinda" w:date="2022-10-29T23:30:00Z"/>
                <w:rFonts w:ascii="Times New Roman" w:hAnsi="Times New Roman" w:cs="Times New Roman"/>
                <w:szCs w:val="20"/>
              </w:rPr>
              <w:pPrChange w:id="10592" w:author="nadira firinda" w:date="2022-10-29T23:37:00Z">
                <w:pPr>
                  <w:spacing w:after="0"/>
                </w:pPr>
              </w:pPrChange>
            </w:pPr>
            <w:del w:id="10593" w:author="nadira firinda" w:date="2022-10-29T23:30:00Z">
              <w:r w:rsidRPr="00006ABF" w:rsidDel="00E35D67">
                <w:rPr>
                  <w:rFonts w:ascii="Times New Roman" w:hAnsi="Times New Roman" w:cs="Times New Roman"/>
                  <w:b/>
                  <w:bCs/>
                  <w:szCs w:val="20"/>
                </w:rPr>
                <w:delText>Explanatory Variables</w:delText>
              </w:r>
              <w:bookmarkStart w:id="10594" w:name="_Toc117979580"/>
              <w:bookmarkStart w:id="10595" w:name="_Toc117981228"/>
              <w:bookmarkEnd w:id="10594"/>
              <w:bookmarkEnd w:id="10595"/>
            </w:del>
          </w:p>
        </w:tc>
        <w:tc>
          <w:tcPr>
            <w:tcW w:w="2694" w:type="dxa"/>
            <w:gridSpan w:val="2"/>
            <w:tcBorders>
              <w:top w:val="nil"/>
              <w:left w:val="nil"/>
              <w:bottom w:val="nil"/>
              <w:right w:val="nil"/>
            </w:tcBorders>
            <w:shd w:val="clear" w:color="auto" w:fill="FFC000"/>
            <w:vAlign w:val="center"/>
          </w:tcPr>
          <w:p w14:paraId="599388D8" w14:textId="754B9974" w:rsidR="00D90278" w:rsidRPr="00006ABF" w:rsidDel="00E35D67" w:rsidRDefault="00D90278" w:rsidP="00CC4C47">
            <w:pPr>
              <w:spacing w:after="0" w:line="360" w:lineRule="auto"/>
              <w:rPr>
                <w:del w:id="10596" w:author="nadira firinda" w:date="2022-10-29T23:30:00Z"/>
                <w:rFonts w:ascii="Times New Roman" w:hAnsi="Times New Roman" w:cs="Times New Roman"/>
                <w:szCs w:val="20"/>
              </w:rPr>
              <w:pPrChange w:id="10597" w:author="nadira firinda" w:date="2022-10-29T23:37:00Z">
                <w:pPr>
                  <w:spacing w:after="0"/>
                </w:pPr>
              </w:pPrChange>
            </w:pPr>
            <w:bookmarkStart w:id="10598" w:name="_Toc117979581"/>
            <w:bookmarkStart w:id="10599" w:name="_Toc117981229"/>
            <w:bookmarkEnd w:id="10598"/>
            <w:bookmarkEnd w:id="10599"/>
          </w:p>
        </w:tc>
        <w:tc>
          <w:tcPr>
            <w:tcW w:w="1134" w:type="dxa"/>
            <w:tcBorders>
              <w:top w:val="nil"/>
              <w:left w:val="nil"/>
              <w:bottom w:val="nil"/>
              <w:right w:val="nil"/>
            </w:tcBorders>
            <w:shd w:val="clear" w:color="auto" w:fill="FFC000"/>
            <w:tcMar>
              <w:top w:w="15" w:type="dxa"/>
              <w:left w:w="108" w:type="dxa"/>
              <w:bottom w:w="0" w:type="dxa"/>
              <w:right w:w="108" w:type="dxa"/>
            </w:tcMar>
            <w:vAlign w:val="center"/>
            <w:hideMark/>
          </w:tcPr>
          <w:p w14:paraId="0BF5B9F0" w14:textId="079AF5BC" w:rsidR="00D90278" w:rsidRPr="00006ABF" w:rsidDel="00E35D67" w:rsidRDefault="00D90278" w:rsidP="00CC4C47">
            <w:pPr>
              <w:spacing w:after="0" w:line="360" w:lineRule="auto"/>
              <w:rPr>
                <w:del w:id="10600" w:author="nadira firinda" w:date="2022-10-29T23:30:00Z"/>
                <w:rFonts w:ascii="Times New Roman" w:hAnsi="Times New Roman" w:cs="Times New Roman"/>
                <w:noProof/>
                <w:szCs w:val="20"/>
              </w:rPr>
              <w:pPrChange w:id="10601" w:author="nadira firinda" w:date="2022-10-29T23:37:00Z">
                <w:pPr>
                  <w:spacing w:after="0"/>
                </w:pPr>
              </w:pPrChange>
            </w:pPr>
            <w:del w:id="10602" w:author="nadira firinda" w:date="2022-10-29T23:30:00Z">
              <w:r w:rsidRPr="00006ABF" w:rsidDel="00E35D67">
                <w:rPr>
                  <w:rFonts w:ascii="Times New Roman" w:hAnsi="Times New Roman" w:cs="Times New Roman"/>
                  <w:b/>
                  <w:bCs/>
                  <w:noProof/>
                  <w:szCs w:val="20"/>
                  <w:lang w:val="en-GB"/>
                </w:rPr>
                <w:delText>Koefisien</w:delText>
              </w:r>
              <w:bookmarkStart w:id="10603" w:name="_Toc117979582"/>
              <w:bookmarkStart w:id="10604" w:name="_Toc117981230"/>
              <w:bookmarkEnd w:id="10603"/>
              <w:bookmarkEnd w:id="10604"/>
            </w:del>
          </w:p>
        </w:tc>
        <w:tc>
          <w:tcPr>
            <w:tcW w:w="1203" w:type="dxa"/>
            <w:tcBorders>
              <w:top w:val="nil"/>
              <w:left w:val="nil"/>
              <w:bottom w:val="nil"/>
              <w:right w:val="nil"/>
            </w:tcBorders>
            <w:shd w:val="clear" w:color="auto" w:fill="FFC000"/>
            <w:vAlign w:val="center"/>
          </w:tcPr>
          <w:p w14:paraId="6CEADC24" w14:textId="5ED1EF02" w:rsidR="00D90278" w:rsidRPr="00006ABF" w:rsidDel="00E35D67" w:rsidRDefault="00D90278" w:rsidP="00CC4C47">
            <w:pPr>
              <w:spacing w:after="0" w:line="360" w:lineRule="auto"/>
              <w:rPr>
                <w:del w:id="10605" w:author="nadira firinda" w:date="2022-10-29T23:30:00Z"/>
                <w:rFonts w:ascii="Times New Roman" w:hAnsi="Times New Roman" w:cs="Times New Roman"/>
                <w:szCs w:val="20"/>
              </w:rPr>
              <w:pPrChange w:id="10606" w:author="nadira firinda" w:date="2022-10-29T23:37:00Z">
                <w:pPr>
                  <w:spacing w:after="0"/>
                </w:pPr>
              </w:pPrChange>
            </w:pPr>
            <w:bookmarkStart w:id="10607" w:name="_Toc117979583"/>
            <w:bookmarkStart w:id="10608" w:name="_Toc117981231"/>
            <w:bookmarkEnd w:id="10607"/>
            <w:bookmarkEnd w:id="10608"/>
          </w:p>
        </w:tc>
        <w:bookmarkStart w:id="10609" w:name="_Toc117979584"/>
        <w:bookmarkStart w:id="10610" w:name="_Toc117981232"/>
        <w:bookmarkEnd w:id="10609"/>
        <w:bookmarkEnd w:id="10610"/>
      </w:tr>
      <w:tr w:rsidR="007E70EB" w:rsidRPr="00006ABF" w:rsidDel="00E35D67" w14:paraId="3DA08FF5" w14:textId="43907C40" w:rsidTr="00086B24">
        <w:trPr>
          <w:trHeight w:val="433"/>
          <w:del w:id="10611" w:author="nadira firinda" w:date="2022-10-29T23:30:00Z"/>
        </w:trPr>
        <w:tc>
          <w:tcPr>
            <w:tcW w:w="3969" w:type="dxa"/>
            <w:tcBorders>
              <w:top w:val="dotted" w:sz="8" w:space="0" w:color="7F7F7F"/>
              <w:left w:val="nil"/>
              <w:bottom w:val="dotted" w:sz="8" w:space="0" w:color="7F7F7F"/>
              <w:right w:val="dotted" w:sz="8" w:space="0" w:color="7F7F7F"/>
            </w:tcBorders>
            <w:shd w:val="clear" w:color="auto" w:fill="auto"/>
            <w:tcMar>
              <w:top w:w="15" w:type="dxa"/>
              <w:left w:w="108" w:type="dxa"/>
              <w:bottom w:w="0" w:type="dxa"/>
              <w:right w:w="108" w:type="dxa"/>
            </w:tcMar>
          </w:tcPr>
          <w:p w14:paraId="34473A91" w14:textId="25B6D5FF" w:rsidR="007E70EB" w:rsidRPr="00006ABF" w:rsidDel="00E35D67" w:rsidRDefault="007E70EB" w:rsidP="00CC4C47">
            <w:pPr>
              <w:spacing w:line="360" w:lineRule="auto"/>
              <w:rPr>
                <w:del w:id="10612" w:author="nadira firinda" w:date="2022-10-29T23:30:00Z"/>
                <w:rFonts w:ascii="Times New Roman" w:hAnsi="Times New Roman" w:cs="Times New Roman"/>
              </w:rPr>
              <w:pPrChange w:id="10613" w:author="nadira firinda" w:date="2022-10-29T23:37:00Z">
                <w:pPr/>
              </w:pPrChange>
            </w:pPr>
            <w:del w:id="10614" w:author="nadira firinda" w:date="2022-10-29T23:30:00Z">
              <w:r w:rsidRPr="00006ABF" w:rsidDel="00E35D67">
                <w:rPr>
                  <w:rFonts w:ascii="Times New Roman" w:hAnsi="Times New Roman" w:cs="Times New Roman"/>
                </w:rPr>
                <w:delText>DLOG(CSPLRL/CSPLRL_SF)</w:delText>
              </w:r>
              <w:bookmarkStart w:id="10615" w:name="_Toc117979585"/>
              <w:bookmarkStart w:id="10616" w:name="_Toc117981233"/>
              <w:bookmarkEnd w:id="10615"/>
              <w:bookmarkEnd w:id="10616"/>
            </w:del>
          </w:p>
        </w:tc>
        <w:tc>
          <w:tcPr>
            <w:tcW w:w="2694" w:type="dxa"/>
            <w:gridSpan w:val="2"/>
            <w:tcBorders>
              <w:top w:val="dotted" w:sz="8" w:space="0" w:color="7F7F7F"/>
              <w:left w:val="dotted" w:sz="8" w:space="0" w:color="7F7F7F"/>
              <w:bottom w:val="dotted" w:sz="8" w:space="0" w:color="7F7F7F"/>
              <w:right w:val="dotted" w:sz="8" w:space="0" w:color="7F7F7F"/>
            </w:tcBorders>
            <w:shd w:val="clear" w:color="auto" w:fill="auto"/>
            <w:tcMar>
              <w:top w:w="15" w:type="dxa"/>
              <w:left w:w="108" w:type="dxa"/>
              <w:bottom w:w="0" w:type="dxa"/>
              <w:right w:w="108" w:type="dxa"/>
            </w:tcMar>
            <w:vAlign w:val="center"/>
          </w:tcPr>
          <w:p w14:paraId="2B9E9043" w14:textId="0F341C89" w:rsidR="007E70EB" w:rsidRPr="00006ABF" w:rsidDel="00E35D67" w:rsidRDefault="007E70EB" w:rsidP="00CC4C47">
            <w:pPr>
              <w:spacing w:after="0" w:line="360" w:lineRule="auto"/>
              <w:rPr>
                <w:del w:id="10617" w:author="nadira firinda" w:date="2022-10-29T23:30:00Z"/>
                <w:rFonts w:ascii="Times New Roman" w:hAnsi="Times New Roman" w:cs="Times New Roman"/>
                <w:szCs w:val="20"/>
              </w:rPr>
              <w:pPrChange w:id="10618" w:author="nadira firinda" w:date="2022-10-29T23:37:00Z">
                <w:pPr>
                  <w:spacing w:after="0"/>
                </w:pPr>
              </w:pPrChange>
            </w:pPr>
            <w:del w:id="10619" w:author="nadira firinda" w:date="2022-10-29T23:30:00Z">
              <w:r w:rsidRPr="00006ABF" w:rsidDel="00E35D67">
                <w:rPr>
                  <w:rFonts w:ascii="Times New Roman" w:hAnsi="Times New Roman" w:cs="Times New Roman"/>
                  <w:szCs w:val="20"/>
                </w:rPr>
                <w:delText>Konsumsi Swasta</w:delText>
              </w:r>
              <w:bookmarkStart w:id="10620" w:name="_Toc117979586"/>
              <w:bookmarkStart w:id="10621" w:name="_Toc117981234"/>
              <w:bookmarkEnd w:id="10620"/>
              <w:bookmarkEnd w:id="10621"/>
            </w:del>
          </w:p>
        </w:tc>
        <w:tc>
          <w:tcPr>
            <w:tcW w:w="1134" w:type="dxa"/>
            <w:tcBorders>
              <w:top w:val="dotted" w:sz="8" w:space="0" w:color="7F7F7F"/>
              <w:left w:val="dotted" w:sz="8" w:space="0" w:color="7F7F7F"/>
              <w:bottom w:val="dotted" w:sz="8" w:space="0" w:color="7F7F7F"/>
              <w:right w:val="dotted" w:sz="8" w:space="0" w:color="7F7F7F"/>
            </w:tcBorders>
            <w:shd w:val="clear" w:color="auto" w:fill="auto"/>
            <w:tcMar>
              <w:top w:w="15" w:type="dxa"/>
              <w:left w:w="108" w:type="dxa"/>
              <w:bottom w:w="0" w:type="dxa"/>
              <w:right w:w="108" w:type="dxa"/>
            </w:tcMar>
          </w:tcPr>
          <w:p w14:paraId="7D112E08" w14:textId="5978BE89" w:rsidR="007E70EB" w:rsidRPr="00006ABF" w:rsidDel="00E35D67" w:rsidRDefault="007E70EB" w:rsidP="00CC4C47">
            <w:pPr>
              <w:spacing w:line="360" w:lineRule="auto"/>
              <w:jc w:val="center"/>
              <w:rPr>
                <w:del w:id="10622" w:author="nadira firinda" w:date="2022-10-29T23:30:00Z"/>
                <w:rFonts w:ascii="Times New Roman" w:hAnsi="Times New Roman" w:cs="Times New Roman"/>
              </w:rPr>
              <w:pPrChange w:id="10623" w:author="nadira firinda" w:date="2022-10-29T23:37:00Z">
                <w:pPr>
                  <w:jc w:val="center"/>
                </w:pPr>
              </w:pPrChange>
            </w:pPr>
            <w:del w:id="10624" w:author="nadira firinda" w:date="2022-10-29T23:30:00Z">
              <w:r w:rsidRPr="00006ABF" w:rsidDel="00E35D67">
                <w:rPr>
                  <w:rFonts w:ascii="Times New Roman" w:hAnsi="Times New Roman" w:cs="Times New Roman"/>
                </w:rPr>
                <w:delText>0.</w:delText>
              </w:r>
              <w:r w:rsidR="009C2D94" w:rsidRPr="00006ABF" w:rsidDel="00E35D67">
                <w:rPr>
                  <w:rFonts w:ascii="Times New Roman" w:hAnsi="Times New Roman" w:cs="Times New Roman"/>
                </w:rPr>
                <w:delText>4672</w:delText>
              </w:r>
              <w:bookmarkStart w:id="10625" w:name="_Toc117979587"/>
              <w:bookmarkStart w:id="10626" w:name="_Toc117981235"/>
              <w:bookmarkEnd w:id="10625"/>
              <w:bookmarkEnd w:id="10626"/>
            </w:del>
          </w:p>
        </w:tc>
        <w:tc>
          <w:tcPr>
            <w:tcW w:w="1203" w:type="dxa"/>
            <w:tcBorders>
              <w:top w:val="dotted" w:sz="8" w:space="0" w:color="7F7F7F"/>
              <w:left w:val="dotted" w:sz="8" w:space="0" w:color="7F7F7F"/>
              <w:bottom w:val="dotted" w:sz="8" w:space="0" w:color="7F7F7F"/>
              <w:right w:val="nil"/>
            </w:tcBorders>
            <w:shd w:val="clear" w:color="auto" w:fill="auto"/>
            <w:tcMar>
              <w:top w:w="15" w:type="dxa"/>
              <w:left w:w="108" w:type="dxa"/>
              <w:bottom w:w="0" w:type="dxa"/>
              <w:right w:w="108" w:type="dxa"/>
            </w:tcMar>
            <w:vAlign w:val="center"/>
          </w:tcPr>
          <w:p w14:paraId="171FE4FE" w14:textId="10C07D38" w:rsidR="007E70EB" w:rsidRPr="00006ABF" w:rsidDel="00E35D67" w:rsidRDefault="007E70EB" w:rsidP="00CC4C47">
            <w:pPr>
              <w:spacing w:after="0" w:line="360" w:lineRule="auto"/>
              <w:jc w:val="center"/>
              <w:rPr>
                <w:del w:id="10627" w:author="nadira firinda" w:date="2022-10-29T23:30:00Z"/>
                <w:rFonts w:ascii="Times New Roman" w:hAnsi="Times New Roman" w:cs="Times New Roman"/>
                <w:szCs w:val="20"/>
              </w:rPr>
              <w:pPrChange w:id="10628" w:author="nadira firinda" w:date="2022-10-29T23:37:00Z">
                <w:pPr>
                  <w:spacing w:after="0"/>
                  <w:jc w:val="center"/>
                </w:pPr>
              </w:pPrChange>
            </w:pPr>
            <w:del w:id="10629" w:author="nadira firinda" w:date="2022-10-29T23:30:00Z">
              <w:r w:rsidRPr="00006ABF" w:rsidDel="00E35D67">
                <w:rPr>
                  <w:rFonts w:ascii="Times New Roman" w:hAnsi="Times New Roman" w:cs="Times New Roman"/>
                  <w:szCs w:val="20"/>
                </w:rPr>
                <w:delText>**</w:delText>
              </w:r>
              <w:bookmarkStart w:id="10630" w:name="_Toc117979588"/>
              <w:bookmarkStart w:id="10631" w:name="_Toc117981236"/>
              <w:bookmarkEnd w:id="10630"/>
              <w:bookmarkEnd w:id="10631"/>
            </w:del>
          </w:p>
        </w:tc>
        <w:bookmarkStart w:id="10632" w:name="_Toc117979589"/>
        <w:bookmarkStart w:id="10633" w:name="_Toc117981237"/>
        <w:bookmarkEnd w:id="10632"/>
        <w:bookmarkEnd w:id="10633"/>
      </w:tr>
      <w:tr w:rsidR="007E70EB" w:rsidRPr="00006ABF" w:rsidDel="00E35D67" w14:paraId="556E437C" w14:textId="24D46052" w:rsidTr="00086B24">
        <w:trPr>
          <w:trHeight w:val="433"/>
          <w:del w:id="10634" w:author="nadira firinda" w:date="2022-10-29T23:30:00Z"/>
        </w:trPr>
        <w:tc>
          <w:tcPr>
            <w:tcW w:w="3969" w:type="dxa"/>
            <w:tcBorders>
              <w:top w:val="dotted" w:sz="8" w:space="0" w:color="7F7F7F"/>
              <w:left w:val="nil"/>
              <w:bottom w:val="dotted" w:sz="8" w:space="0" w:color="7F7F7F"/>
              <w:right w:val="dotted" w:sz="8" w:space="0" w:color="7F7F7F"/>
            </w:tcBorders>
            <w:shd w:val="clear" w:color="auto" w:fill="auto"/>
            <w:tcMar>
              <w:top w:w="15" w:type="dxa"/>
              <w:left w:w="108" w:type="dxa"/>
              <w:bottom w:w="0" w:type="dxa"/>
              <w:right w:w="108" w:type="dxa"/>
            </w:tcMar>
          </w:tcPr>
          <w:p w14:paraId="53BF7FDF" w14:textId="0C0EA6A4" w:rsidR="007E70EB" w:rsidRPr="00006ABF" w:rsidDel="00E35D67" w:rsidRDefault="007E70EB" w:rsidP="00CC4C47">
            <w:pPr>
              <w:spacing w:line="360" w:lineRule="auto"/>
              <w:rPr>
                <w:del w:id="10635" w:author="nadira firinda" w:date="2022-10-29T23:30:00Z"/>
                <w:rFonts w:ascii="Times New Roman" w:hAnsi="Times New Roman" w:cs="Times New Roman"/>
              </w:rPr>
              <w:pPrChange w:id="10636" w:author="nadira firinda" w:date="2022-10-29T23:37:00Z">
                <w:pPr/>
              </w:pPrChange>
            </w:pPr>
            <w:del w:id="10637" w:author="nadira firinda" w:date="2022-10-29T23:30:00Z">
              <w:r w:rsidRPr="00006ABF" w:rsidDel="00E35D67">
                <w:rPr>
                  <w:rFonts w:ascii="Times New Roman" w:hAnsi="Times New Roman" w:cs="Times New Roman"/>
                </w:rPr>
                <w:delText>DLOG(</w:delText>
              </w:r>
              <w:r w:rsidR="00F850EF" w:rsidRPr="00006ABF" w:rsidDel="00E35D67">
                <w:rPr>
                  <w:rFonts w:ascii="Times New Roman" w:hAnsi="Times New Roman" w:cs="Times New Roman"/>
                </w:rPr>
                <w:delText>TRAFDOMDEP</w:delText>
              </w:r>
              <w:r w:rsidRPr="00006ABF" w:rsidDel="00E35D67">
                <w:rPr>
                  <w:rFonts w:ascii="Times New Roman" w:hAnsi="Times New Roman" w:cs="Times New Roman"/>
                </w:rPr>
                <w:delText>)</w:delText>
              </w:r>
              <w:bookmarkStart w:id="10638" w:name="_Toc117979590"/>
              <w:bookmarkStart w:id="10639" w:name="_Toc117981238"/>
              <w:bookmarkEnd w:id="10638"/>
              <w:bookmarkEnd w:id="10639"/>
            </w:del>
          </w:p>
        </w:tc>
        <w:tc>
          <w:tcPr>
            <w:tcW w:w="2694" w:type="dxa"/>
            <w:gridSpan w:val="2"/>
            <w:tcBorders>
              <w:top w:val="dotted" w:sz="8" w:space="0" w:color="7F7F7F"/>
              <w:left w:val="dotted" w:sz="8" w:space="0" w:color="7F7F7F"/>
              <w:bottom w:val="dotted" w:sz="8" w:space="0" w:color="7F7F7F"/>
              <w:right w:val="dotted" w:sz="8" w:space="0" w:color="7F7F7F"/>
            </w:tcBorders>
            <w:shd w:val="clear" w:color="auto" w:fill="auto"/>
            <w:tcMar>
              <w:top w:w="15" w:type="dxa"/>
              <w:left w:w="108" w:type="dxa"/>
              <w:bottom w:w="0" w:type="dxa"/>
              <w:right w:w="108" w:type="dxa"/>
            </w:tcMar>
            <w:vAlign w:val="center"/>
          </w:tcPr>
          <w:p w14:paraId="74996DFE" w14:textId="207A3F8C" w:rsidR="007E70EB" w:rsidRPr="00006ABF" w:rsidDel="00E35D67" w:rsidRDefault="001E67A6" w:rsidP="00CC4C47">
            <w:pPr>
              <w:spacing w:after="0" w:line="360" w:lineRule="auto"/>
              <w:rPr>
                <w:del w:id="10640" w:author="nadira firinda" w:date="2022-10-29T23:30:00Z"/>
                <w:rFonts w:ascii="Times New Roman" w:hAnsi="Times New Roman" w:cs="Times New Roman"/>
                <w:szCs w:val="20"/>
              </w:rPr>
              <w:pPrChange w:id="10641" w:author="nadira firinda" w:date="2022-10-29T23:37:00Z">
                <w:pPr>
                  <w:spacing w:after="0"/>
                </w:pPr>
              </w:pPrChange>
            </w:pPr>
            <w:del w:id="10642" w:author="nadira firinda" w:date="2022-10-29T23:30:00Z">
              <w:r w:rsidRPr="00006ABF" w:rsidDel="00E35D67">
                <w:rPr>
                  <w:rFonts w:ascii="Times New Roman" w:hAnsi="Times New Roman" w:cs="Times New Roman"/>
                  <w:szCs w:val="20"/>
                </w:rPr>
                <w:delText>Total Lalu Lintas Keberangkatan Domestik</w:delText>
              </w:r>
              <w:bookmarkStart w:id="10643" w:name="_Toc117979591"/>
              <w:bookmarkStart w:id="10644" w:name="_Toc117981239"/>
              <w:bookmarkEnd w:id="10643"/>
              <w:bookmarkEnd w:id="10644"/>
            </w:del>
          </w:p>
        </w:tc>
        <w:tc>
          <w:tcPr>
            <w:tcW w:w="1134" w:type="dxa"/>
            <w:tcBorders>
              <w:top w:val="dotted" w:sz="8" w:space="0" w:color="7F7F7F"/>
              <w:left w:val="dotted" w:sz="8" w:space="0" w:color="7F7F7F"/>
              <w:bottom w:val="dotted" w:sz="8" w:space="0" w:color="7F7F7F"/>
              <w:right w:val="dotted" w:sz="8" w:space="0" w:color="7F7F7F"/>
            </w:tcBorders>
            <w:shd w:val="clear" w:color="auto" w:fill="auto"/>
            <w:tcMar>
              <w:top w:w="15" w:type="dxa"/>
              <w:left w:w="108" w:type="dxa"/>
              <w:bottom w:w="0" w:type="dxa"/>
              <w:right w:w="108" w:type="dxa"/>
            </w:tcMar>
          </w:tcPr>
          <w:p w14:paraId="3D1D9D43" w14:textId="4B70E9AC" w:rsidR="007E70EB" w:rsidRPr="00006ABF" w:rsidDel="00E35D67" w:rsidRDefault="007E70EB" w:rsidP="00CC4C47">
            <w:pPr>
              <w:spacing w:line="360" w:lineRule="auto"/>
              <w:jc w:val="center"/>
              <w:rPr>
                <w:del w:id="10645" w:author="nadira firinda" w:date="2022-10-29T23:30:00Z"/>
                <w:rFonts w:ascii="Times New Roman" w:hAnsi="Times New Roman" w:cs="Times New Roman"/>
              </w:rPr>
              <w:pPrChange w:id="10646" w:author="nadira firinda" w:date="2022-10-29T23:37:00Z">
                <w:pPr>
                  <w:jc w:val="center"/>
                </w:pPr>
              </w:pPrChange>
            </w:pPr>
            <w:del w:id="10647" w:author="nadira firinda" w:date="2022-10-29T23:30:00Z">
              <w:r w:rsidRPr="00006ABF" w:rsidDel="00E35D67">
                <w:rPr>
                  <w:rFonts w:ascii="Times New Roman" w:hAnsi="Times New Roman" w:cs="Times New Roman"/>
                </w:rPr>
                <w:delText>0.0</w:delText>
              </w:r>
              <w:r w:rsidR="009C2D94" w:rsidRPr="00006ABF" w:rsidDel="00E35D67">
                <w:rPr>
                  <w:rFonts w:ascii="Times New Roman" w:hAnsi="Times New Roman" w:cs="Times New Roman"/>
                </w:rPr>
                <w:delText>390</w:delText>
              </w:r>
              <w:bookmarkStart w:id="10648" w:name="_Toc117979592"/>
              <w:bookmarkStart w:id="10649" w:name="_Toc117981240"/>
              <w:bookmarkEnd w:id="10648"/>
              <w:bookmarkEnd w:id="10649"/>
            </w:del>
          </w:p>
        </w:tc>
        <w:tc>
          <w:tcPr>
            <w:tcW w:w="1203" w:type="dxa"/>
            <w:tcBorders>
              <w:top w:val="dotted" w:sz="8" w:space="0" w:color="7F7F7F"/>
              <w:left w:val="dotted" w:sz="8" w:space="0" w:color="7F7F7F"/>
              <w:bottom w:val="dotted" w:sz="8" w:space="0" w:color="7F7F7F"/>
              <w:right w:val="nil"/>
            </w:tcBorders>
            <w:shd w:val="clear" w:color="auto" w:fill="auto"/>
            <w:tcMar>
              <w:top w:w="15" w:type="dxa"/>
              <w:left w:w="108" w:type="dxa"/>
              <w:bottom w:w="0" w:type="dxa"/>
              <w:right w:w="108" w:type="dxa"/>
            </w:tcMar>
            <w:vAlign w:val="center"/>
          </w:tcPr>
          <w:p w14:paraId="3426F413" w14:textId="217F1EFC" w:rsidR="007E70EB" w:rsidRPr="00006ABF" w:rsidDel="00E35D67" w:rsidRDefault="007E70EB" w:rsidP="00CC4C47">
            <w:pPr>
              <w:spacing w:after="0" w:line="360" w:lineRule="auto"/>
              <w:jc w:val="center"/>
              <w:rPr>
                <w:del w:id="10650" w:author="nadira firinda" w:date="2022-10-29T23:30:00Z"/>
                <w:rFonts w:ascii="Times New Roman" w:hAnsi="Times New Roman" w:cs="Times New Roman"/>
                <w:szCs w:val="20"/>
              </w:rPr>
              <w:pPrChange w:id="10651" w:author="nadira firinda" w:date="2022-10-29T23:37:00Z">
                <w:pPr>
                  <w:spacing w:after="0"/>
                  <w:jc w:val="center"/>
                </w:pPr>
              </w:pPrChange>
            </w:pPr>
            <w:del w:id="10652" w:author="nadira firinda" w:date="2022-10-29T23:30:00Z">
              <w:r w:rsidRPr="00006ABF" w:rsidDel="00E35D67">
                <w:rPr>
                  <w:rFonts w:ascii="Times New Roman" w:hAnsi="Times New Roman" w:cs="Times New Roman"/>
                  <w:szCs w:val="20"/>
                </w:rPr>
                <w:delText>***</w:delText>
              </w:r>
              <w:bookmarkStart w:id="10653" w:name="_Toc117979593"/>
              <w:bookmarkStart w:id="10654" w:name="_Toc117981241"/>
              <w:bookmarkEnd w:id="10653"/>
              <w:bookmarkEnd w:id="10654"/>
            </w:del>
          </w:p>
        </w:tc>
        <w:bookmarkStart w:id="10655" w:name="_Toc117979594"/>
        <w:bookmarkStart w:id="10656" w:name="_Toc117981242"/>
        <w:bookmarkEnd w:id="10655"/>
        <w:bookmarkEnd w:id="10656"/>
      </w:tr>
      <w:tr w:rsidR="007E70EB" w:rsidRPr="00006ABF" w:rsidDel="00E35D67" w14:paraId="04231840" w14:textId="5A78C49D" w:rsidTr="00086B24">
        <w:trPr>
          <w:trHeight w:val="433"/>
          <w:del w:id="10657" w:author="nadira firinda" w:date="2022-10-29T23:30:00Z"/>
        </w:trPr>
        <w:tc>
          <w:tcPr>
            <w:tcW w:w="3969" w:type="dxa"/>
            <w:tcBorders>
              <w:top w:val="dotted" w:sz="8" w:space="0" w:color="7F7F7F"/>
              <w:left w:val="nil"/>
              <w:bottom w:val="dotted" w:sz="8" w:space="0" w:color="7F7F7F"/>
              <w:right w:val="dotted" w:sz="8" w:space="0" w:color="7F7F7F"/>
            </w:tcBorders>
            <w:shd w:val="clear" w:color="auto" w:fill="auto"/>
            <w:tcMar>
              <w:top w:w="15" w:type="dxa"/>
              <w:left w:w="108" w:type="dxa"/>
              <w:bottom w:w="0" w:type="dxa"/>
              <w:right w:w="108" w:type="dxa"/>
            </w:tcMar>
          </w:tcPr>
          <w:p w14:paraId="021FC9F0" w14:textId="02D337C7" w:rsidR="007E70EB" w:rsidRPr="00006ABF" w:rsidDel="00E35D67" w:rsidRDefault="007E70EB" w:rsidP="00CC4C47">
            <w:pPr>
              <w:spacing w:line="360" w:lineRule="auto"/>
              <w:rPr>
                <w:del w:id="10658" w:author="nadira firinda" w:date="2022-10-29T23:30:00Z"/>
                <w:rFonts w:ascii="Times New Roman" w:hAnsi="Times New Roman" w:cs="Times New Roman"/>
              </w:rPr>
              <w:pPrChange w:id="10659" w:author="nadira firinda" w:date="2022-10-29T23:37:00Z">
                <w:pPr/>
              </w:pPrChange>
            </w:pPr>
            <w:del w:id="10660" w:author="nadira firinda" w:date="2022-10-29T23:30:00Z">
              <w:r w:rsidRPr="00006ABF" w:rsidDel="00E35D67">
                <w:rPr>
                  <w:rFonts w:ascii="Times New Roman" w:hAnsi="Times New Roman" w:cs="Times New Roman"/>
                </w:rPr>
                <w:delText>DLOG(G03MNFRL/G03MNFRL_SF)</w:delText>
              </w:r>
              <w:bookmarkStart w:id="10661" w:name="_Toc117979595"/>
              <w:bookmarkStart w:id="10662" w:name="_Toc117981243"/>
              <w:bookmarkEnd w:id="10661"/>
              <w:bookmarkEnd w:id="10662"/>
            </w:del>
          </w:p>
        </w:tc>
        <w:tc>
          <w:tcPr>
            <w:tcW w:w="2694" w:type="dxa"/>
            <w:gridSpan w:val="2"/>
            <w:tcBorders>
              <w:top w:val="dotted" w:sz="8" w:space="0" w:color="7F7F7F"/>
              <w:left w:val="dotted" w:sz="8" w:space="0" w:color="7F7F7F"/>
              <w:bottom w:val="dotted" w:sz="8" w:space="0" w:color="7F7F7F"/>
              <w:right w:val="dotted" w:sz="8" w:space="0" w:color="7F7F7F"/>
            </w:tcBorders>
            <w:shd w:val="clear" w:color="auto" w:fill="auto"/>
            <w:tcMar>
              <w:top w:w="15" w:type="dxa"/>
              <w:left w:w="108" w:type="dxa"/>
              <w:bottom w:w="0" w:type="dxa"/>
              <w:right w:w="108" w:type="dxa"/>
            </w:tcMar>
            <w:vAlign w:val="center"/>
          </w:tcPr>
          <w:p w14:paraId="1892A028" w14:textId="7A86C5D4" w:rsidR="007E70EB" w:rsidRPr="00006ABF" w:rsidDel="00E35D67" w:rsidRDefault="007E70EB" w:rsidP="00CC4C47">
            <w:pPr>
              <w:spacing w:after="0" w:line="360" w:lineRule="auto"/>
              <w:rPr>
                <w:del w:id="10663" w:author="nadira firinda" w:date="2022-10-29T23:30:00Z"/>
                <w:rFonts w:ascii="Times New Roman" w:hAnsi="Times New Roman" w:cs="Times New Roman"/>
                <w:szCs w:val="20"/>
              </w:rPr>
              <w:pPrChange w:id="10664" w:author="nadira firinda" w:date="2022-10-29T23:37:00Z">
                <w:pPr>
                  <w:spacing w:after="0"/>
                </w:pPr>
              </w:pPrChange>
            </w:pPr>
            <w:del w:id="10665" w:author="nadira firinda" w:date="2022-10-29T23:30:00Z">
              <w:r w:rsidRPr="00006ABF" w:rsidDel="00E35D67">
                <w:rPr>
                  <w:rFonts w:ascii="Times New Roman" w:hAnsi="Times New Roman" w:cs="Times New Roman"/>
                  <w:szCs w:val="20"/>
                </w:rPr>
                <w:delText>Sektor Industri Pengolahan</w:delText>
              </w:r>
              <w:bookmarkStart w:id="10666" w:name="_Toc117979596"/>
              <w:bookmarkStart w:id="10667" w:name="_Toc117981244"/>
              <w:bookmarkEnd w:id="10666"/>
              <w:bookmarkEnd w:id="10667"/>
            </w:del>
          </w:p>
        </w:tc>
        <w:tc>
          <w:tcPr>
            <w:tcW w:w="1134" w:type="dxa"/>
            <w:tcBorders>
              <w:top w:val="dotted" w:sz="8" w:space="0" w:color="7F7F7F"/>
              <w:left w:val="dotted" w:sz="8" w:space="0" w:color="7F7F7F"/>
              <w:bottom w:val="dotted" w:sz="8" w:space="0" w:color="7F7F7F"/>
              <w:right w:val="dotted" w:sz="8" w:space="0" w:color="7F7F7F"/>
            </w:tcBorders>
            <w:shd w:val="clear" w:color="auto" w:fill="auto"/>
            <w:tcMar>
              <w:top w:w="15" w:type="dxa"/>
              <w:left w:w="108" w:type="dxa"/>
              <w:bottom w:w="0" w:type="dxa"/>
              <w:right w:w="108" w:type="dxa"/>
            </w:tcMar>
          </w:tcPr>
          <w:p w14:paraId="4C16D934" w14:textId="1BF44A8D" w:rsidR="007E70EB" w:rsidRPr="00006ABF" w:rsidDel="00E35D67" w:rsidRDefault="007E70EB" w:rsidP="00CC4C47">
            <w:pPr>
              <w:spacing w:line="360" w:lineRule="auto"/>
              <w:jc w:val="center"/>
              <w:rPr>
                <w:del w:id="10668" w:author="nadira firinda" w:date="2022-10-29T23:30:00Z"/>
                <w:rFonts w:ascii="Times New Roman" w:hAnsi="Times New Roman" w:cs="Times New Roman"/>
              </w:rPr>
              <w:pPrChange w:id="10669" w:author="nadira firinda" w:date="2022-10-29T23:37:00Z">
                <w:pPr>
                  <w:jc w:val="center"/>
                </w:pPr>
              </w:pPrChange>
            </w:pPr>
            <w:del w:id="10670" w:author="nadira firinda" w:date="2022-10-29T23:30:00Z">
              <w:r w:rsidRPr="00006ABF" w:rsidDel="00E35D67">
                <w:rPr>
                  <w:rFonts w:ascii="Times New Roman" w:hAnsi="Times New Roman" w:cs="Times New Roman"/>
                </w:rPr>
                <w:delText>0.</w:delText>
              </w:r>
              <w:r w:rsidR="009C2D94" w:rsidRPr="00006ABF" w:rsidDel="00E35D67">
                <w:rPr>
                  <w:rFonts w:ascii="Times New Roman" w:hAnsi="Times New Roman" w:cs="Times New Roman"/>
                </w:rPr>
                <w:delText>6598</w:delText>
              </w:r>
              <w:bookmarkStart w:id="10671" w:name="_Toc117979597"/>
              <w:bookmarkStart w:id="10672" w:name="_Toc117981245"/>
              <w:bookmarkEnd w:id="10671"/>
              <w:bookmarkEnd w:id="10672"/>
            </w:del>
          </w:p>
        </w:tc>
        <w:tc>
          <w:tcPr>
            <w:tcW w:w="1203" w:type="dxa"/>
            <w:tcBorders>
              <w:top w:val="dotted" w:sz="8" w:space="0" w:color="7F7F7F"/>
              <w:left w:val="dotted" w:sz="8" w:space="0" w:color="7F7F7F"/>
              <w:bottom w:val="dotted" w:sz="8" w:space="0" w:color="7F7F7F"/>
              <w:right w:val="nil"/>
            </w:tcBorders>
            <w:shd w:val="clear" w:color="auto" w:fill="auto"/>
            <w:tcMar>
              <w:top w:w="15" w:type="dxa"/>
              <w:left w:w="108" w:type="dxa"/>
              <w:bottom w:w="0" w:type="dxa"/>
              <w:right w:w="108" w:type="dxa"/>
            </w:tcMar>
            <w:vAlign w:val="center"/>
          </w:tcPr>
          <w:p w14:paraId="239772FD" w14:textId="0200242F" w:rsidR="007E70EB" w:rsidRPr="00006ABF" w:rsidDel="00E35D67" w:rsidRDefault="007E70EB" w:rsidP="00CC4C47">
            <w:pPr>
              <w:spacing w:after="0" w:line="360" w:lineRule="auto"/>
              <w:jc w:val="center"/>
              <w:rPr>
                <w:del w:id="10673" w:author="nadira firinda" w:date="2022-10-29T23:30:00Z"/>
                <w:rFonts w:ascii="Times New Roman" w:hAnsi="Times New Roman" w:cs="Times New Roman"/>
                <w:szCs w:val="20"/>
              </w:rPr>
              <w:pPrChange w:id="10674" w:author="nadira firinda" w:date="2022-10-29T23:37:00Z">
                <w:pPr>
                  <w:spacing w:after="0"/>
                  <w:jc w:val="center"/>
                </w:pPr>
              </w:pPrChange>
            </w:pPr>
            <w:del w:id="10675" w:author="nadira firinda" w:date="2022-10-29T23:30:00Z">
              <w:r w:rsidRPr="00006ABF" w:rsidDel="00E35D67">
                <w:rPr>
                  <w:rFonts w:ascii="Times New Roman" w:hAnsi="Times New Roman" w:cs="Times New Roman"/>
                  <w:szCs w:val="20"/>
                </w:rPr>
                <w:delText>***</w:delText>
              </w:r>
              <w:bookmarkStart w:id="10676" w:name="_Toc117979598"/>
              <w:bookmarkStart w:id="10677" w:name="_Toc117981246"/>
              <w:bookmarkEnd w:id="10676"/>
              <w:bookmarkEnd w:id="10677"/>
            </w:del>
          </w:p>
        </w:tc>
        <w:bookmarkStart w:id="10678" w:name="_Toc117979599"/>
        <w:bookmarkStart w:id="10679" w:name="_Toc117981247"/>
        <w:bookmarkEnd w:id="10678"/>
        <w:bookmarkEnd w:id="10679"/>
      </w:tr>
      <w:tr w:rsidR="007E70EB" w:rsidRPr="00006ABF" w:rsidDel="00E35D67" w14:paraId="543013A5" w14:textId="690C8A5C" w:rsidTr="00086B24">
        <w:trPr>
          <w:trHeight w:val="433"/>
          <w:del w:id="10680" w:author="nadira firinda" w:date="2022-10-29T23:30:00Z"/>
        </w:trPr>
        <w:tc>
          <w:tcPr>
            <w:tcW w:w="3969" w:type="dxa"/>
            <w:tcBorders>
              <w:top w:val="dotted" w:sz="8" w:space="0" w:color="7F7F7F"/>
              <w:left w:val="nil"/>
              <w:bottom w:val="dotted" w:sz="8" w:space="0" w:color="7F7F7F"/>
              <w:right w:val="dotted" w:sz="8" w:space="0" w:color="7F7F7F"/>
            </w:tcBorders>
            <w:shd w:val="clear" w:color="auto" w:fill="auto"/>
            <w:tcMar>
              <w:top w:w="15" w:type="dxa"/>
              <w:left w:w="108" w:type="dxa"/>
              <w:bottom w:w="0" w:type="dxa"/>
              <w:right w:w="108" w:type="dxa"/>
            </w:tcMar>
          </w:tcPr>
          <w:p w14:paraId="4206C8B7" w14:textId="4B2E1DEC" w:rsidR="007E70EB" w:rsidRPr="00006ABF" w:rsidDel="00E35D67" w:rsidRDefault="007E70EB" w:rsidP="00CC4C47">
            <w:pPr>
              <w:spacing w:line="360" w:lineRule="auto"/>
              <w:rPr>
                <w:del w:id="10681" w:author="nadira firinda" w:date="2022-10-29T23:30:00Z"/>
                <w:rFonts w:ascii="Times New Roman" w:hAnsi="Times New Roman" w:cs="Times New Roman"/>
              </w:rPr>
              <w:pPrChange w:id="10682" w:author="nadira firinda" w:date="2022-10-29T23:37:00Z">
                <w:pPr/>
              </w:pPrChange>
            </w:pPr>
            <w:del w:id="10683" w:author="nadira firinda" w:date="2022-10-29T23:30:00Z">
              <w:r w:rsidRPr="00006ABF" w:rsidDel="00E35D67">
                <w:rPr>
                  <w:rFonts w:ascii="Times New Roman" w:hAnsi="Times New Roman" w:cs="Times New Roman"/>
                </w:rPr>
                <w:delText>ECM_G09AFBRL(-1)</w:delText>
              </w:r>
              <w:bookmarkStart w:id="10684" w:name="_Toc117979600"/>
              <w:bookmarkStart w:id="10685" w:name="_Toc117981248"/>
              <w:bookmarkEnd w:id="10684"/>
              <w:bookmarkEnd w:id="10685"/>
            </w:del>
          </w:p>
        </w:tc>
        <w:tc>
          <w:tcPr>
            <w:tcW w:w="2694" w:type="dxa"/>
            <w:gridSpan w:val="2"/>
            <w:tcBorders>
              <w:top w:val="dotted" w:sz="8" w:space="0" w:color="7F7F7F"/>
              <w:left w:val="dotted" w:sz="8" w:space="0" w:color="7F7F7F"/>
              <w:bottom w:val="dotted" w:sz="8" w:space="0" w:color="7F7F7F"/>
              <w:right w:val="dotted" w:sz="8" w:space="0" w:color="7F7F7F"/>
            </w:tcBorders>
            <w:shd w:val="clear" w:color="auto" w:fill="auto"/>
            <w:tcMar>
              <w:top w:w="15" w:type="dxa"/>
              <w:left w:w="108" w:type="dxa"/>
              <w:bottom w:w="0" w:type="dxa"/>
              <w:right w:w="108" w:type="dxa"/>
            </w:tcMar>
            <w:vAlign w:val="center"/>
          </w:tcPr>
          <w:p w14:paraId="194EFA50" w14:textId="5763709C" w:rsidR="007E70EB" w:rsidRPr="00006ABF" w:rsidDel="00E35D67" w:rsidRDefault="007E70EB" w:rsidP="00CC4C47">
            <w:pPr>
              <w:spacing w:after="0" w:line="360" w:lineRule="auto"/>
              <w:rPr>
                <w:del w:id="10686" w:author="nadira firinda" w:date="2022-10-29T23:30:00Z"/>
                <w:rFonts w:ascii="Times New Roman" w:hAnsi="Times New Roman" w:cs="Times New Roman"/>
                <w:szCs w:val="20"/>
              </w:rPr>
              <w:pPrChange w:id="10687" w:author="nadira firinda" w:date="2022-10-29T23:37:00Z">
                <w:pPr>
                  <w:spacing w:after="0"/>
                </w:pPr>
              </w:pPrChange>
            </w:pPr>
            <w:del w:id="10688" w:author="nadira firinda" w:date="2022-10-29T23:30:00Z">
              <w:r w:rsidRPr="00006ABF" w:rsidDel="00E35D67">
                <w:rPr>
                  <w:rFonts w:ascii="Times New Roman" w:hAnsi="Times New Roman" w:cs="Times New Roman"/>
                  <w:szCs w:val="20"/>
                </w:rPr>
                <w:delText>ECM Sektor Penyediaan Akomodasi dan Makan Minum</w:delText>
              </w:r>
              <w:bookmarkStart w:id="10689" w:name="_Toc117979601"/>
              <w:bookmarkStart w:id="10690" w:name="_Toc117981249"/>
              <w:bookmarkEnd w:id="10689"/>
              <w:bookmarkEnd w:id="10690"/>
            </w:del>
          </w:p>
        </w:tc>
        <w:tc>
          <w:tcPr>
            <w:tcW w:w="1134" w:type="dxa"/>
            <w:tcBorders>
              <w:top w:val="dotted" w:sz="8" w:space="0" w:color="7F7F7F"/>
              <w:left w:val="dotted" w:sz="8" w:space="0" w:color="7F7F7F"/>
              <w:bottom w:val="dotted" w:sz="8" w:space="0" w:color="7F7F7F"/>
              <w:right w:val="dotted" w:sz="8" w:space="0" w:color="7F7F7F"/>
            </w:tcBorders>
            <w:shd w:val="clear" w:color="auto" w:fill="auto"/>
            <w:tcMar>
              <w:top w:w="15" w:type="dxa"/>
              <w:left w:w="108" w:type="dxa"/>
              <w:bottom w:w="0" w:type="dxa"/>
              <w:right w:w="108" w:type="dxa"/>
            </w:tcMar>
          </w:tcPr>
          <w:p w14:paraId="05E57CC6" w14:textId="71C1D191" w:rsidR="007E70EB" w:rsidRPr="00006ABF" w:rsidDel="00E35D67" w:rsidRDefault="009C2D94" w:rsidP="00CC4C47">
            <w:pPr>
              <w:spacing w:line="360" w:lineRule="auto"/>
              <w:jc w:val="center"/>
              <w:rPr>
                <w:del w:id="10691" w:author="nadira firinda" w:date="2022-10-29T23:30:00Z"/>
                <w:rFonts w:ascii="Times New Roman" w:hAnsi="Times New Roman" w:cs="Times New Roman"/>
              </w:rPr>
              <w:pPrChange w:id="10692" w:author="nadira firinda" w:date="2022-10-29T23:37:00Z">
                <w:pPr>
                  <w:jc w:val="center"/>
                </w:pPr>
              </w:pPrChange>
            </w:pPr>
            <w:del w:id="10693" w:author="nadira firinda" w:date="2022-10-29T23:30:00Z">
              <w:r w:rsidRPr="00006ABF" w:rsidDel="00E35D67">
                <w:rPr>
                  <w:rFonts w:ascii="Times New Roman" w:hAnsi="Times New Roman" w:cs="Times New Roman"/>
                </w:rPr>
                <w:delText>-0.5678</w:delText>
              </w:r>
              <w:bookmarkStart w:id="10694" w:name="_Toc117979602"/>
              <w:bookmarkStart w:id="10695" w:name="_Toc117981250"/>
              <w:bookmarkEnd w:id="10694"/>
              <w:bookmarkEnd w:id="10695"/>
            </w:del>
          </w:p>
        </w:tc>
        <w:tc>
          <w:tcPr>
            <w:tcW w:w="1203" w:type="dxa"/>
            <w:tcBorders>
              <w:top w:val="dotted" w:sz="8" w:space="0" w:color="7F7F7F"/>
              <w:left w:val="dotted" w:sz="8" w:space="0" w:color="7F7F7F"/>
              <w:bottom w:val="dotted" w:sz="8" w:space="0" w:color="7F7F7F"/>
              <w:right w:val="nil"/>
            </w:tcBorders>
            <w:shd w:val="clear" w:color="auto" w:fill="auto"/>
            <w:tcMar>
              <w:top w:w="15" w:type="dxa"/>
              <w:left w:w="108" w:type="dxa"/>
              <w:bottom w:w="0" w:type="dxa"/>
              <w:right w:w="108" w:type="dxa"/>
            </w:tcMar>
            <w:vAlign w:val="center"/>
          </w:tcPr>
          <w:p w14:paraId="4FF063C3" w14:textId="7216A032" w:rsidR="007E70EB" w:rsidRPr="00006ABF" w:rsidDel="00E35D67" w:rsidRDefault="007E70EB" w:rsidP="00CC4C47">
            <w:pPr>
              <w:spacing w:after="0" w:line="360" w:lineRule="auto"/>
              <w:jc w:val="center"/>
              <w:rPr>
                <w:del w:id="10696" w:author="nadira firinda" w:date="2022-10-29T23:30:00Z"/>
                <w:rFonts w:ascii="Times New Roman" w:hAnsi="Times New Roman" w:cs="Times New Roman"/>
                <w:szCs w:val="20"/>
              </w:rPr>
              <w:pPrChange w:id="10697" w:author="nadira firinda" w:date="2022-10-29T23:37:00Z">
                <w:pPr>
                  <w:spacing w:after="0"/>
                  <w:jc w:val="center"/>
                </w:pPr>
              </w:pPrChange>
            </w:pPr>
            <w:del w:id="10698" w:author="nadira firinda" w:date="2022-10-29T23:30:00Z">
              <w:r w:rsidRPr="00006ABF" w:rsidDel="00E35D67">
                <w:rPr>
                  <w:rFonts w:ascii="Times New Roman" w:hAnsi="Times New Roman" w:cs="Times New Roman"/>
                  <w:szCs w:val="20"/>
                </w:rPr>
                <w:delText>***</w:delText>
              </w:r>
              <w:bookmarkStart w:id="10699" w:name="_Toc117979603"/>
              <w:bookmarkStart w:id="10700" w:name="_Toc117981251"/>
              <w:bookmarkEnd w:id="10699"/>
              <w:bookmarkEnd w:id="10700"/>
            </w:del>
          </w:p>
        </w:tc>
        <w:bookmarkStart w:id="10701" w:name="_Toc117979604"/>
        <w:bookmarkStart w:id="10702" w:name="_Toc117981252"/>
        <w:bookmarkEnd w:id="10701"/>
        <w:bookmarkEnd w:id="10702"/>
      </w:tr>
      <w:tr w:rsidR="00D90278" w:rsidRPr="00006ABF" w:rsidDel="00E35D67" w14:paraId="4F898201" w14:textId="507ED2A6" w:rsidTr="00FE59AD">
        <w:trPr>
          <w:trHeight w:val="363"/>
          <w:del w:id="10703" w:author="nadira firinda" w:date="2022-10-29T23:30:00Z"/>
        </w:trPr>
        <w:tc>
          <w:tcPr>
            <w:tcW w:w="9000" w:type="dxa"/>
            <w:gridSpan w:val="5"/>
            <w:tcBorders>
              <w:top w:val="dotted" w:sz="8" w:space="0" w:color="7F7F7F"/>
              <w:left w:val="nil"/>
              <w:bottom w:val="dotted" w:sz="8" w:space="0" w:color="7F7F7F"/>
              <w:right w:val="nil"/>
            </w:tcBorders>
            <w:shd w:val="clear" w:color="auto" w:fill="auto"/>
            <w:tcMar>
              <w:top w:w="15" w:type="dxa"/>
              <w:left w:w="108" w:type="dxa"/>
              <w:bottom w:w="0" w:type="dxa"/>
              <w:right w:w="108" w:type="dxa"/>
            </w:tcMar>
            <w:vAlign w:val="center"/>
            <w:hideMark/>
          </w:tcPr>
          <w:p w14:paraId="5165F58A" w14:textId="7EEC762F" w:rsidR="00D90278" w:rsidRPr="00006ABF" w:rsidDel="00E35D67" w:rsidRDefault="00D90278" w:rsidP="00CC4C47">
            <w:pPr>
              <w:spacing w:after="0" w:line="360" w:lineRule="auto"/>
              <w:rPr>
                <w:del w:id="10704" w:author="nadira firinda" w:date="2022-10-29T23:30:00Z"/>
                <w:rFonts w:ascii="Times New Roman" w:hAnsi="Times New Roman" w:cs="Times New Roman"/>
                <w:szCs w:val="20"/>
              </w:rPr>
              <w:pPrChange w:id="10705" w:author="nadira firinda" w:date="2022-10-29T23:37:00Z">
                <w:pPr>
                  <w:spacing w:after="0"/>
                </w:pPr>
              </w:pPrChange>
            </w:pPr>
            <w:del w:id="10706" w:author="nadira firinda" w:date="2022-10-29T23:30:00Z">
              <w:r w:rsidRPr="00006ABF" w:rsidDel="00E35D67">
                <w:rPr>
                  <w:rFonts w:ascii="Times New Roman" w:hAnsi="Times New Roman" w:cs="Times New Roman"/>
                  <w:szCs w:val="20"/>
                  <w:lang w:val="en-GB"/>
                </w:rPr>
                <w:delText xml:space="preserve">Dummy </w:delText>
              </w:r>
              <w:r w:rsidRPr="00006ABF" w:rsidDel="00E35D67">
                <w:rPr>
                  <w:rFonts w:ascii="Times New Roman" w:hAnsi="Times New Roman" w:cs="Times New Roman"/>
                  <w:szCs w:val="20"/>
                </w:rPr>
                <w:delText>w</w:delText>
              </w:r>
              <w:r w:rsidRPr="00006ABF" w:rsidDel="00E35D67">
                <w:rPr>
                  <w:rFonts w:ascii="Times New Roman" w:hAnsi="Times New Roman" w:cs="Times New Roman"/>
                  <w:noProof/>
                  <w:szCs w:val="20"/>
                  <w:lang w:val="en-GB"/>
                </w:rPr>
                <w:delText>aktu</w:delText>
              </w:r>
              <w:r w:rsidRPr="00006ABF" w:rsidDel="00E35D67">
                <w:rPr>
                  <w:rFonts w:ascii="Times New Roman" w:hAnsi="Times New Roman" w:cs="Times New Roman"/>
                  <w:szCs w:val="20"/>
                  <w:lang w:val="en-GB"/>
                </w:rPr>
                <w:delText xml:space="preserve">: </w:delText>
              </w:r>
              <w:r w:rsidR="007E70EB" w:rsidRPr="00006ABF" w:rsidDel="00E35D67">
                <w:rPr>
                  <w:rFonts w:ascii="Times New Roman" w:hAnsi="Times New Roman" w:cs="Times New Roman"/>
                  <w:szCs w:val="20"/>
                </w:rPr>
                <w:delText>T=2017.5, T=2014, T=2011.5, T=2010.5</w:delText>
              </w:r>
              <w:bookmarkStart w:id="10707" w:name="_Toc117979605"/>
              <w:bookmarkStart w:id="10708" w:name="_Toc117981253"/>
              <w:bookmarkEnd w:id="10707"/>
              <w:bookmarkEnd w:id="10708"/>
            </w:del>
          </w:p>
        </w:tc>
        <w:bookmarkStart w:id="10709" w:name="_Toc117979606"/>
        <w:bookmarkStart w:id="10710" w:name="_Toc117981254"/>
        <w:bookmarkEnd w:id="10709"/>
        <w:bookmarkEnd w:id="10710"/>
      </w:tr>
      <w:tr w:rsidR="00D90278" w:rsidRPr="00006ABF" w:rsidDel="00E35D67" w14:paraId="5223758C" w14:textId="32AC0EA5" w:rsidTr="00FE59AD">
        <w:trPr>
          <w:trHeight w:val="433"/>
          <w:del w:id="10711" w:author="nadira firinda" w:date="2022-10-29T23:30:00Z"/>
        </w:trPr>
        <w:tc>
          <w:tcPr>
            <w:tcW w:w="9000" w:type="dxa"/>
            <w:gridSpan w:val="5"/>
            <w:tcBorders>
              <w:top w:val="dotted" w:sz="8" w:space="0" w:color="7F7F7F"/>
              <w:left w:val="nil"/>
              <w:bottom w:val="dotted" w:sz="8" w:space="0" w:color="7F7F7F"/>
              <w:right w:val="nil"/>
            </w:tcBorders>
            <w:shd w:val="clear" w:color="auto" w:fill="92D050"/>
            <w:tcMar>
              <w:top w:w="15" w:type="dxa"/>
              <w:left w:w="108" w:type="dxa"/>
              <w:bottom w:w="0" w:type="dxa"/>
              <w:right w:w="108" w:type="dxa"/>
            </w:tcMar>
            <w:vAlign w:val="center"/>
            <w:hideMark/>
          </w:tcPr>
          <w:p w14:paraId="694D3627" w14:textId="139E1583" w:rsidR="00D90278" w:rsidRPr="00006ABF" w:rsidDel="00E35D67" w:rsidRDefault="00D90278" w:rsidP="00CC4C47">
            <w:pPr>
              <w:spacing w:after="0" w:line="360" w:lineRule="auto"/>
              <w:rPr>
                <w:del w:id="10712" w:author="nadira firinda" w:date="2022-10-29T23:30:00Z"/>
                <w:rFonts w:ascii="Times New Roman" w:hAnsi="Times New Roman" w:cs="Times New Roman"/>
                <w:szCs w:val="20"/>
              </w:rPr>
              <w:pPrChange w:id="10713" w:author="nadira firinda" w:date="2022-10-29T23:37:00Z">
                <w:pPr>
                  <w:spacing w:after="0"/>
                </w:pPr>
              </w:pPrChange>
            </w:pPr>
            <w:del w:id="10714" w:author="nadira firinda" w:date="2022-10-29T23:30:00Z">
              <w:r w:rsidRPr="00006ABF" w:rsidDel="00E35D67">
                <w:rPr>
                  <w:rFonts w:ascii="Times New Roman" w:hAnsi="Times New Roman" w:cs="Times New Roman"/>
                  <w:b/>
                  <w:bCs/>
                  <w:szCs w:val="20"/>
                </w:rPr>
                <w:delText>Diagnostic Test</w:delText>
              </w:r>
              <w:bookmarkStart w:id="10715" w:name="_Toc117979607"/>
              <w:bookmarkStart w:id="10716" w:name="_Toc117981255"/>
              <w:bookmarkEnd w:id="10715"/>
              <w:bookmarkEnd w:id="10716"/>
            </w:del>
          </w:p>
        </w:tc>
        <w:bookmarkStart w:id="10717" w:name="_Toc117979608"/>
        <w:bookmarkStart w:id="10718" w:name="_Toc117981256"/>
        <w:bookmarkEnd w:id="10717"/>
        <w:bookmarkEnd w:id="10718"/>
      </w:tr>
      <w:tr w:rsidR="00D90278" w:rsidRPr="00006ABF" w:rsidDel="00E35D67" w14:paraId="6A4E4EDA" w14:textId="54F838F4" w:rsidTr="00FE59AD">
        <w:trPr>
          <w:trHeight w:val="433"/>
          <w:del w:id="10719" w:author="nadira firinda" w:date="2022-10-29T23:30:00Z"/>
        </w:trPr>
        <w:tc>
          <w:tcPr>
            <w:tcW w:w="3969" w:type="dxa"/>
            <w:tcBorders>
              <w:top w:val="dotted" w:sz="8" w:space="0" w:color="7F7F7F"/>
              <w:left w:val="nil"/>
              <w:bottom w:val="dotted" w:sz="8" w:space="0" w:color="7F7F7F"/>
              <w:right w:val="nil"/>
            </w:tcBorders>
            <w:shd w:val="clear" w:color="auto" w:fill="auto"/>
            <w:tcMar>
              <w:top w:w="15" w:type="dxa"/>
              <w:left w:w="108" w:type="dxa"/>
              <w:bottom w:w="0" w:type="dxa"/>
              <w:right w:w="108" w:type="dxa"/>
            </w:tcMar>
            <w:vAlign w:val="center"/>
            <w:hideMark/>
          </w:tcPr>
          <w:p w14:paraId="35614D9B" w14:textId="4969F95C" w:rsidR="00D90278" w:rsidRPr="00006ABF" w:rsidDel="00E35D67" w:rsidRDefault="00D90278" w:rsidP="00CC4C47">
            <w:pPr>
              <w:spacing w:after="0" w:line="360" w:lineRule="auto"/>
              <w:rPr>
                <w:del w:id="10720" w:author="nadira firinda" w:date="2022-10-29T23:30:00Z"/>
                <w:rFonts w:ascii="Times New Roman" w:hAnsi="Times New Roman" w:cs="Times New Roman"/>
                <w:szCs w:val="20"/>
              </w:rPr>
              <w:pPrChange w:id="10721" w:author="nadira firinda" w:date="2022-10-29T23:37:00Z">
                <w:pPr>
                  <w:spacing w:after="0"/>
                </w:pPr>
              </w:pPrChange>
            </w:pPr>
            <w:del w:id="10722" w:author="nadira firinda" w:date="2022-10-29T23:30:00Z">
              <w:r w:rsidRPr="00006ABF" w:rsidDel="00E35D67">
                <w:rPr>
                  <w:rFonts w:ascii="Times New Roman" w:hAnsi="Times New Roman" w:cs="Times New Roman"/>
                  <w:szCs w:val="20"/>
                  <w:lang w:val="en-GB"/>
                </w:rPr>
                <w:delText>Adjusted R-Squared</w:delText>
              </w:r>
              <w:bookmarkStart w:id="10723" w:name="_Toc117979609"/>
              <w:bookmarkStart w:id="10724" w:name="_Toc117981257"/>
              <w:bookmarkEnd w:id="10723"/>
              <w:bookmarkEnd w:id="10724"/>
            </w:del>
          </w:p>
        </w:tc>
        <w:tc>
          <w:tcPr>
            <w:tcW w:w="236" w:type="dxa"/>
            <w:tcBorders>
              <w:top w:val="dotted" w:sz="8" w:space="0" w:color="7F7F7F"/>
              <w:left w:val="nil"/>
              <w:bottom w:val="dotted" w:sz="8" w:space="0" w:color="7F7F7F"/>
              <w:right w:val="nil"/>
            </w:tcBorders>
            <w:shd w:val="clear" w:color="auto" w:fill="auto"/>
            <w:tcMar>
              <w:top w:w="15" w:type="dxa"/>
              <w:left w:w="108" w:type="dxa"/>
              <w:bottom w:w="0" w:type="dxa"/>
              <w:right w:w="108" w:type="dxa"/>
            </w:tcMar>
            <w:vAlign w:val="center"/>
            <w:hideMark/>
          </w:tcPr>
          <w:p w14:paraId="70EB13AA" w14:textId="01901472" w:rsidR="00D90278" w:rsidRPr="00006ABF" w:rsidDel="00E35D67" w:rsidRDefault="00D90278" w:rsidP="00CC4C47">
            <w:pPr>
              <w:spacing w:after="0" w:line="360" w:lineRule="auto"/>
              <w:rPr>
                <w:del w:id="10725" w:author="nadira firinda" w:date="2022-10-29T23:30:00Z"/>
                <w:rFonts w:ascii="Times New Roman" w:hAnsi="Times New Roman" w:cs="Times New Roman"/>
                <w:szCs w:val="20"/>
              </w:rPr>
              <w:pPrChange w:id="10726" w:author="nadira firinda" w:date="2022-10-29T23:37:00Z">
                <w:pPr>
                  <w:spacing w:after="0"/>
                </w:pPr>
              </w:pPrChange>
            </w:pPr>
            <w:bookmarkStart w:id="10727" w:name="_Toc117979610"/>
            <w:bookmarkStart w:id="10728" w:name="_Toc117981258"/>
            <w:bookmarkEnd w:id="10727"/>
            <w:bookmarkEnd w:id="10728"/>
          </w:p>
        </w:tc>
        <w:tc>
          <w:tcPr>
            <w:tcW w:w="2458" w:type="dxa"/>
            <w:tcBorders>
              <w:top w:val="dotted" w:sz="8" w:space="0" w:color="7F7F7F"/>
              <w:left w:val="nil"/>
              <w:bottom w:val="dotted" w:sz="8" w:space="0" w:color="7F7F7F"/>
              <w:right w:val="dotted" w:sz="8" w:space="0" w:color="7F7F7F"/>
            </w:tcBorders>
            <w:shd w:val="clear" w:color="auto" w:fill="auto"/>
            <w:tcMar>
              <w:top w:w="15" w:type="dxa"/>
              <w:left w:w="108" w:type="dxa"/>
              <w:bottom w:w="0" w:type="dxa"/>
              <w:right w:w="108" w:type="dxa"/>
            </w:tcMar>
            <w:vAlign w:val="center"/>
            <w:hideMark/>
          </w:tcPr>
          <w:p w14:paraId="055E513B" w14:textId="0F6CFA9C" w:rsidR="00D90278" w:rsidRPr="00006ABF" w:rsidDel="00E35D67" w:rsidRDefault="00D90278" w:rsidP="00CC4C47">
            <w:pPr>
              <w:spacing w:after="0" w:line="360" w:lineRule="auto"/>
              <w:rPr>
                <w:del w:id="10729" w:author="nadira firinda" w:date="2022-10-29T23:30:00Z"/>
                <w:rFonts w:ascii="Times New Roman" w:hAnsi="Times New Roman" w:cs="Times New Roman"/>
                <w:szCs w:val="20"/>
              </w:rPr>
              <w:pPrChange w:id="10730" w:author="nadira firinda" w:date="2022-10-29T23:37:00Z">
                <w:pPr>
                  <w:spacing w:after="0"/>
                </w:pPr>
              </w:pPrChange>
            </w:pPr>
            <w:bookmarkStart w:id="10731" w:name="_Toc117979611"/>
            <w:bookmarkStart w:id="10732" w:name="_Toc117981259"/>
            <w:bookmarkEnd w:id="10731"/>
            <w:bookmarkEnd w:id="10732"/>
          </w:p>
        </w:tc>
        <w:tc>
          <w:tcPr>
            <w:tcW w:w="2337" w:type="dxa"/>
            <w:gridSpan w:val="2"/>
            <w:tcBorders>
              <w:top w:val="dotted" w:sz="8" w:space="0" w:color="7F7F7F"/>
              <w:left w:val="dotted" w:sz="8" w:space="0" w:color="7F7F7F"/>
              <w:bottom w:val="dotted" w:sz="8" w:space="0" w:color="7F7F7F"/>
              <w:right w:val="nil"/>
            </w:tcBorders>
            <w:shd w:val="clear" w:color="auto" w:fill="auto"/>
            <w:tcMar>
              <w:top w:w="15" w:type="dxa"/>
              <w:left w:w="108" w:type="dxa"/>
              <w:bottom w:w="0" w:type="dxa"/>
              <w:right w:w="108" w:type="dxa"/>
            </w:tcMar>
            <w:vAlign w:val="center"/>
            <w:hideMark/>
          </w:tcPr>
          <w:p w14:paraId="0E5EEA47" w14:textId="024966C5" w:rsidR="00D90278" w:rsidRPr="00006ABF" w:rsidDel="00E35D67" w:rsidRDefault="007E70EB" w:rsidP="00CC4C47">
            <w:pPr>
              <w:spacing w:after="0" w:line="360" w:lineRule="auto"/>
              <w:jc w:val="center"/>
              <w:rPr>
                <w:del w:id="10733" w:author="nadira firinda" w:date="2022-10-29T23:30:00Z"/>
                <w:rFonts w:ascii="Times New Roman" w:hAnsi="Times New Roman" w:cs="Times New Roman"/>
                <w:szCs w:val="20"/>
              </w:rPr>
              <w:pPrChange w:id="10734" w:author="nadira firinda" w:date="2022-10-29T23:37:00Z">
                <w:pPr>
                  <w:spacing w:after="0"/>
                  <w:jc w:val="center"/>
                </w:pPr>
              </w:pPrChange>
            </w:pPr>
            <w:del w:id="10735" w:author="nadira firinda" w:date="2022-10-29T23:30:00Z">
              <w:r w:rsidRPr="00006ABF" w:rsidDel="00E35D67">
                <w:rPr>
                  <w:rFonts w:ascii="Times New Roman" w:hAnsi="Times New Roman" w:cs="Times New Roman"/>
                  <w:szCs w:val="20"/>
                </w:rPr>
                <w:delText>0.5</w:delText>
              </w:r>
              <w:r w:rsidR="001E67A6" w:rsidRPr="00006ABF" w:rsidDel="00E35D67">
                <w:rPr>
                  <w:rFonts w:ascii="Times New Roman" w:hAnsi="Times New Roman" w:cs="Times New Roman"/>
                  <w:szCs w:val="20"/>
                </w:rPr>
                <w:delText>781</w:delText>
              </w:r>
              <w:bookmarkStart w:id="10736" w:name="_Toc117979612"/>
              <w:bookmarkStart w:id="10737" w:name="_Toc117981260"/>
              <w:bookmarkEnd w:id="10736"/>
              <w:bookmarkEnd w:id="10737"/>
            </w:del>
          </w:p>
        </w:tc>
        <w:bookmarkStart w:id="10738" w:name="_Toc117979613"/>
        <w:bookmarkStart w:id="10739" w:name="_Toc117981261"/>
        <w:bookmarkEnd w:id="10738"/>
        <w:bookmarkEnd w:id="10739"/>
      </w:tr>
      <w:tr w:rsidR="00D90278" w:rsidRPr="00006ABF" w:rsidDel="00E35D67" w14:paraId="33D2F1E4" w14:textId="179D67D9" w:rsidTr="00FE59AD">
        <w:trPr>
          <w:trHeight w:val="433"/>
          <w:del w:id="10740" w:author="nadira firinda" w:date="2022-10-29T23:30:00Z"/>
        </w:trPr>
        <w:tc>
          <w:tcPr>
            <w:tcW w:w="3969" w:type="dxa"/>
            <w:tcBorders>
              <w:top w:val="dotted" w:sz="8" w:space="0" w:color="7F7F7F"/>
              <w:left w:val="nil"/>
              <w:bottom w:val="dotted" w:sz="8" w:space="0" w:color="7F7F7F"/>
              <w:right w:val="nil"/>
            </w:tcBorders>
            <w:shd w:val="clear" w:color="auto" w:fill="auto"/>
            <w:tcMar>
              <w:top w:w="15" w:type="dxa"/>
              <w:left w:w="108" w:type="dxa"/>
              <w:bottom w:w="0" w:type="dxa"/>
              <w:right w:w="108" w:type="dxa"/>
            </w:tcMar>
            <w:vAlign w:val="center"/>
          </w:tcPr>
          <w:p w14:paraId="5933EFB7" w14:textId="15B6C712" w:rsidR="00D90278" w:rsidRPr="00006ABF" w:rsidDel="00E35D67" w:rsidRDefault="00D90278" w:rsidP="00CC4C47">
            <w:pPr>
              <w:spacing w:after="0" w:line="360" w:lineRule="auto"/>
              <w:rPr>
                <w:del w:id="10741" w:author="nadira firinda" w:date="2022-10-29T23:30:00Z"/>
                <w:rFonts w:ascii="Times New Roman" w:hAnsi="Times New Roman" w:cs="Times New Roman"/>
                <w:szCs w:val="20"/>
                <w:lang w:val="en-GB"/>
              </w:rPr>
              <w:pPrChange w:id="10742" w:author="nadira firinda" w:date="2022-10-29T23:37:00Z">
                <w:pPr>
                  <w:spacing w:after="0"/>
                </w:pPr>
              </w:pPrChange>
            </w:pPr>
            <w:del w:id="10743" w:author="nadira firinda" w:date="2022-10-29T23:30:00Z">
              <w:r w:rsidRPr="00006ABF" w:rsidDel="00E35D67">
                <w:rPr>
                  <w:rFonts w:ascii="Times New Roman" w:hAnsi="Times New Roman" w:cs="Times New Roman"/>
                  <w:szCs w:val="20"/>
                  <w:lang w:val="en-GB"/>
                </w:rPr>
                <w:delText>LM Test Stat</w:delText>
              </w:r>
              <w:bookmarkStart w:id="10744" w:name="_Toc117979614"/>
              <w:bookmarkStart w:id="10745" w:name="_Toc117981262"/>
              <w:bookmarkEnd w:id="10744"/>
              <w:bookmarkEnd w:id="10745"/>
            </w:del>
          </w:p>
        </w:tc>
        <w:tc>
          <w:tcPr>
            <w:tcW w:w="236" w:type="dxa"/>
            <w:tcBorders>
              <w:top w:val="dotted" w:sz="8" w:space="0" w:color="7F7F7F"/>
              <w:left w:val="nil"/>
              <w:bottom w:val="dotted" w:sz="8" w:space="0" w:color="7F7F7F"/>
              <w:right w:val="nil"/>
            </w:tcBorders>
            <w:shd w:val="clear" w:color="auto" w:fill="auto"/>
            <w:tcMar>
              <w:top w:w="15" w:type="dxa"/>
              <w:left w:w="108" w:type="dxa"/>
              <w:bottom w:w="0" w:type="dxa"/>
              <w:right w:w="108" w:type="dxa"/>
            </w:tcMar>
            <w:vAlign w:val="center"/>
          </w:tcPr>
          <w:p w14:paraId="38801640" w14:textId="1FFFC8FE" w:rsidR="00D90278" w:rsidRPr="00006ABF" w:rsidDel="00E35D67" w:rsidRDefault="00D90278" w:rsidP="00CC4C47">
            <w:pPr>
              <w:spacing w:after="0" w:line="360" w:lineRule="auto"/>
              <w:rPr>
                <w:del w:id="10746" w:author="nadira firinda" w:date="2022-10-29T23:30:00Z"/>
                <w:rFonts w:ascii="Times New Roman" w:hAnsi="Times New Roman" w:cs="Times New Roman"/>
                <w:szCs w:val="20"/>
              </w:rPr>
              <w:pPrChange w:id="10747" w:author="nadira firinda" w:date="2022-10-29T23:37:00Z">
                <w:pPr>
                  <w:spacing w:after="0"/>
                </w:pPr>
              </w:pPrChange>
            </w:pPr>
            <w:bookmarkStart w:id="10748" w:name="_Toc117979615"/>
            <w:bookmarkStart w:id="10749" w:name="_Toc117981263"/>
            <w:bookmarkEnd w:id="10748"/>
            <w:bookmarkEnd w:id="10749"/>
          </w:p>
        </w:tc>
        <w:tc>
          <w:tcPr>
            <w:tcW w:w="2458" w:type="dxa"/>
            <w:tcBorders>
              <w:top w:val="dotted" w:sz="8" w:space="0" w:color="7F7F7F"/>
              <w:left w:val="nil"/>
              <w:bottom w:val="dotted" w:sz="8" w:space="0" w:color="7F7F7F"/>
              <w:right w:val="dotted" w:sz="8" w:space="0" w:color="7F7F7F"/>
            </w:tcBorders>
            <w:shd w:val="clear" w:color="auto" w:fill="auto"/>
            <w:tcMar>
              <w:top w:w="15" w:type="dxa"/>
              <w:left w:w="108" w:type="dxa"/>
              <w:bottom w:w="0" w:type="dxa"/>
              <w:right w:w="108" w:type="dxa"/>
            </w:tcMar>
            <w:vAlign w:val="center"/>
          </w:tcPr>
          <w:p w14:paraId="24E255C4" w14:textId="32CE8EBE" w:rsidR="00D90278" w:rsidRPr="00006ABF" w:rsidDel="00E35D67" w:rsidRDefault="00D90278" w:rsidP="00CC4C47">
            <w:pPr>
              <w:spacing w:after="0" w:line="360" w:lineRule="auto"/>
              <w:rPr>
                <w:del w:id="10750" w:author="nadira firinda" w:date="2022-10-29T23:30:00Z"/>
                <w:rFonts w:ascii="Times New Roman" w:hAnsi="Times New Roman" w:cs="Times New Roman"/>
                <w:szCs w:val="20"/>
              </w:rPr>
              <w:pPrChange w:id="10751" w:author="nadira firinda" w:date="2022-10-29T23:37:00Z">
                <w:pPr>
                  <w:spacing w:after="0"/>
                </w:pPr>
              </w:pPrChange>
            </w:pPr>
            <w:bookmarkStart w:id="10752" w:name="_Toc117979616"/>
            <w:bookmarkStart w:id="10753" w:name="_Toc117981264"/>
            <w:bookmarkEnd w:id="10752"/>
            <w:bookmarkEnd w:id="10753"/>
          </w:p>
        </w:tc>
        <w:tc>
          <w:tcPr>
            <w:tcW w:w="2337" w:type="dxa"/>
            <w:gridSpan w:val="2"/>
            <w:tcBorders>
              <w:top w:val="dotted" w:sz="8" w:space="0" w:color="7F7F7F"/>
              <w:left w:val="dotted" w:sz="8" w:space="0" w:color="7F7F7F"/>
              <w:bottom w:val="dotted" w:sz="8" w:space="0" w:color="7F7F7F"/>
              <w:right w:val="nil"/>
            </w:tcBorders>
            <w:shd w:val="clear" w:color="auto" w:fill="auto"/>
            <w:tcMar>
              <w:top w:w="15" w:type="dxa"/>
              <w:left w:w="108" w:type="dxa"/>
              <w:bottom w:w="0" w:type="dxa"/>
              <w:right w:w="108" w:type="dxa"/>
            </w:tcMar>
            <w:vAlign w:val="center"/>
          </w:tcPr>
          <w:p w14:paraId="1A0102BE" w14:textId="6BD9A50A" w:rsidR="00D90278" w:rsidRPr="00006ABF" w:rsidDel="00E35D67" w:rsidRDefault="007E70EB" w:rsidP="00CC4C47">
            <w:pPr>
              <w:spacing w:after="0" w:line="360" w:lineRule="auto"/>
              <w:jc w:val="center"/>
              <w:rPr>
                <w:del w:id="10754" w:author="nadira firinda" w:date="2022-10-29T23:30:00Z"/>
                <w:rFonts w:ascii="Times New Roman" w:hAnsi="Times New Roman" w:cs="Times New Roman"/>
                <w:szCs w:val="20"/>
              </w:rPr>
              <w:pPrChange w:id="10755" w:author="nadira firinda" w:date="2022-10-29T23:37:00Z">
                <w:pPr>
                  <w:spacing w:after="0"/>
                  <w:jc w:val="center"/>
                </w:pPr>
              </w:pPrChange>
            </w:pPr>
            <w:del w:id="10756" w:author="nadira firinda" w:date="2022-10-29T23:30:00Z">
              <w:r w:rsidRPr="00006ABF" w:rsidDel="00E35D67">
                <w:rPr>
                  <w:rFonts w:ascii="Times New Roman" w:hAnsi="Times New Roman" w:cs="Times New Roman"/>
                  <w:szCs w:val="20"/>
                </w:rPr>
                <w:delText>0.12</w:delText>
              </w:r>
              <w:r w:rsidR="001E67A6" w:rsidRPr="00006ABF" w:rsidDel="00E35D67">
                <w:rPr>
                  <w:rFonts w:ascii="Times New Roman" w:hAnsi="Times New Roman" w:cs="Times New Roman"/>
                  <w:szCs w:val="20"/>
                </w:rPr>
                <w:delText>50</w:delText>
              </w:r>
              <w:bookmarkStart w:id="10757" w:name="_Toc117979617"/>
              <w:bookmarkStart w:id="10758" w:name="_Toc117981265"/>
              <w:bookmarkEnd w:id="10757"/>
              <w:bookmarkEnd w:id="10758"/>
            </w:del>
          </w:p>
        </w:tc>
        <w:bookmarkStart w:id="10759" w:name="_Toc117979618"/>
        <w:bookmarkStart w:id="10760" w:name="_Toc117981266"/>
        <w:bookmarkEnd w:id="10759"/>
        <w:bookmarkEnd w:id="10760"/>
      </w:tr>
      <w:tr w:rsidR="00D90278" w:rsidRPr="00006ABF" w:rsidDel="00E35D67" w14:paraId="60991348" w14:textId="76915DB2" w:rsidTr="00FE59AD">
        <w:trPr>
          <w:trHeight w:val="433"/>
          <w:del w:id="10761" w:author="nadira firinda" w:date="2022-10-29T23:30:00Z"/>
        </w:trPr>
        <w:tc>
          <w:tcPr>
            <w:tcW w:w="3969" w:type="dxa"/>
            <w:tcBorders>
              <w:top w:val="dotted" w:sz="8" w:space="0" w:color="7F7F7F"/>
              <w:left w:val="nil"/>
              <w:bottom w:val="dotted" w:sz="8" w:space="0" w:color="7F7F7F"/>
              <w:right w:val="nil"/>
            </w:tcBorders>
            <w:shd w:val="clear" w:color="auto" w:fill="auto"/>
            <w:tcMar>
              <w:top w:w="15" w:type="dxa"/>
              <w:left w:w="108" w:type="dxa"/>
              <w:bottom w:w="0" w:type="dxa"/>
              <w:right w:w="108" w:type="dxa"/>
            </w:tcMar>
            <w:vAlign w:val="center"/>
          </w:tcPr>
          <w:p w14:paraId="3E967A84" w14:textId="374A7157" w:rsidR="00D90278" w:rsidRPr="00006ABF" w:rsidDel="00E35D67" w:rsidRDefault="00D90278" w:rsidP="00CC4C47">
            <w:pPr>
              <w:spacing w:after="0" w:line="360" w:lineRule="auto"/>
              <w:rPr>
                <w:del w:id="10762" w:author="nadira firinda" w:date="2022-10-29T23:30:00Z"/>
                <w:rFonts w:ascii="Times New Roman" w:hAnsi="Times New Roman" w:cs="Times New Roman"/>
                <w:szCs w:val="20"/>
                <w:lang w:val="en-GB"/>
              </w:rPr>
              <w:pPrChange w:id="10763" w:author="nadira firinda" w:date="2022-10-29T23:37:00Z">
                <w:pPr>
                  <w:spacing w:after="0"/>
                </w:pPr>
              </w:pPrChange>
            </w:pPr>
            <w:del w:id="10764" w:author="nadira firinda" w:date="2022-10-29T23:30:00Z">
              <w:r w:rsidRPr="00006ABF" w:rsidDel="00E35D67">
                <w:rPr>
                  <w:rFonts w:ascii="Times New Roman" w:hAnsi="Times New Roman" w:cs="Times New Roman"/>
                  <w:noProof/>
                  <w:szCs w:val="20"/>
                  <w:lang w:val="en-GB"/>
                </w:rPr>
                <w:delText>Heteroskedasticity</w:delText>
              </w:r>
              <w:r w:rsidRPr="00006ABF" w:rsidDel="00E35D67">
                <w:rPr>
                  <w:rFonts w:ascii="Times New Roman" w:hAnsi="Times New Roman" w:cs="Times New Roman"/>
                  <w:szCs w:val="20"/>
                  <w:lang w:val="en-GB"/>
                </w:rPr>
                <w:delText xml:space="preserve"> Test Stat</w:delText>
              </w:r>
              <w:bookmarkStart w:id="10765" w:name="_Toc117979619"/>
              <w:bookmarkStart w:id="10766" w:name="_Toc117981267"/>
              <w:bookmarkEnd w:id="10765"/>
              <w:bookmarkEnd w:id="10766"/>
            </w:del>
          </w:p>
        </w:tc>
        <w:tc>
          <w:tcPr>
            <w:tcW w:w="236" w:type="dxa"/>
            <w:tcBorders>
              <w:top w:val="dotted" w:sz="8" w:space="0" w:color="7F7F7F"/>
              <w:left w:val="nil"/>
              <w:bottom w:val="dotted" w:sz="8" w:space="0" w:color="7F7F7F"/>
              <w:right w:val="nil"/>
            </w:tcBorders>
            <w:shd w:val="clear" w:color="auto" w:fill="auto"/>
            <w:tcMar>
              <w:top w:w="15" w:type="dxa"/>
              <w:left w:w="108" w:type="dxa"/>
              <w:bottom w:w="0" w:type="dxa"/>
              <w:right w:w="108" w:type="dxa"/>
            </w:tcMar>
            <w:vAlign w:val="center"/>
          </w:tcPr>
          <w:p w14:paraId="2DE6E6C2" w14:textId="3DEAE355" w:rsidR="00D90278" w:rsidRPr="00006ABF" w:rsidDel="00E35D67" w:rsidRDefault="00D90278" w:rsidP="00CC4C47">
            <w:pPr>
              <w:spacing w:after="0" w:line="360" w:lineRule="auto"/>
              <w:rPr>
                <w:del w:id="10767" w:author="nadira firinda" w:date="2022-10-29T23:30:00Z"/>
                <w:rFonts w:ascii="Times New Roman" w:hAnsi="Times New Roman" w:cs="Times New Roman"/>
                <w:szCs w:val="20"/>
              </w:rPr>
              <w:pPrChange w:id="10768" w:author="nadira firinda" w:date="2022-10-29T23:37:00Z">
                <w:pPr>
                  <w:spacing w:after="0"/>
                </w:pPr>
              </w:pPrChange>
            </w:pPr>
            <w:bookmarkStart w:id="10769" w:name="_Toc117979620"/>
            <w:bookmarkStart w:id="10770" w:name="_Toc117981268"/>
            <w:bookmarkEnd w:id="10769"/>
            <w:bookmarkEnd w:id="10770"/>
          </w:p>
        </w:tc>
        <w:tc>
          <w:tcPr>
            <w:tcW w:w="2458" w:type="dxa"/>
            <w:tcBorders>
              <w:top w:val="dotted" w:sz="8" w:space="0" w:color="7F7F7F"/>
              <w:left w:val="nil"/>
              <w:bottom w:val="dotted" w:sz="8" w:space="0" w:color="7F7F7F"/>
              <w:right w:val="dotted" w:sz="8" w:space="0" w:color="7F7F7F"/>
            </w:tcBorders>
            <w:shd w:val="clear" w:color="auto" w:fill="auto"/>
            <w:tcMar>
              <w:top w:w="15" w:type="dxa"/>
              <w:left w:w="108" w:type="dxa"/>
              <w:bottom w:w="0" w:type="dxa"/>
              <w:right w:w="108" w:type="dxa"/>
            </w:tcMar>
            <w:vAlign w:val="center"/>
          </w:tcPr>
          <w:p w14:paraId="0E2F5AED" w14:textId="77200DB7" w:rsidR="00D90278" w:rsidRPr="00006ABF" w:rsidDel="00E35D67" w:rsidRDefault="00D90278" w:rsidP="00CC4C47">
            <w:pPr>
              <w:spacing w:after="0" w:line="360" w:lineRule="auto"/>
              <w:rPr>
                <w:del w:id="10771" w:author="nadira firinda" w:date="2022-10-29T23:30:00Z"/>
                <w:rFonts w:ascii="Times New Roman" w:hAnsi="Times New Roman" w:cs="Times New Roman"/>
                <w:szCs w:val="20"/>
              </w:rPr>
              <w:pPrChange w:id="10772" w:author="nadira firinda" w:date="2022-10-29T23:37:00Z">
                <w:pPr>
                  <w:spacing w:after="0"/>
                </w:pPr>
              </w:pPrChange>
            </w:pPr>
            <w:bookmarkStart w:id="10773" w:name="_Toc117979621"/>
            <w:bookmarkStart w:id="10774" w:name="_Toc117981269"/>
            <w:bookmarkEnd w:id="10773"/>
            <w:bookmarkEnd w:id="10774"/>
          </w:p>
        </w:tc>
        <w:tc>
          <w:tcPr>
            <w:tcW w:w="2337" w:type="dxa"/>
            <w:gridSpan w:val="2"/>
            <w:tcBorders>
              <w:top w:val="dotted" w:sz="8" w:space="0" w:color="7F7F7F"/>
              <w:left w:val="dotted" w:sz="8" w:space="0" w:color="7F7F7F"/>
              <w:bottom w:val="dotted" w:sz="8" w:space="0" w:color="7F7F7F"/>
              <w:right w:val="nil"/>
            </w:tcBorders>
            <w:shd w:val="clear" w:color="auto" w:fill="auto"/>
            <w:tcMar>
              <w:top w:w="15" w:type="dxa"/>
              <w:left w:w="108" w:type="dxa"/>
              <w:bottom w:w="0" w:type="dxa"/>
              <w:right w:w="108" w:type="dxa"/>
            </w:tcMar>
            <w:vAlign w:val="center"/>
          </w:tcPr>
          <w:p w14:paraId="49BFDD49" w14:textId="2332FFF0" w:rsidR="00D90278" w:rsidRPr="00006ABF" w:rsidDel="00E35D67" w:rsidRDefault="007E70EB" w:rsidP="00CC4C47">
            <w:pPr>
              <w:spacing w:after="0" w:line="360" w:lineRule="auto"/>
              <w:jc w:val="center"/>
              <w:rPr>
                <w:del w:id="10775" w:author="nadira firinda" w:date="2022-10-29T23:30:00Z"/>
                <w:rFonts w:ascii="Times New Roman" w:hAnsi="Times New Roman" w:cs="Times New Roman"/>
                <w:szCs w:val="20"/>
              </w:rPr>
              <w:pPrChange w:id="10776" w:author="nadira firinda" w:date="2022-10-29T23:37:00Z">
                <w:pPr>
                  <w:spacing w:after="0"/>
                  <w:jc w:val="center"/>
                </w:pPr>
              </w:pPrChange>
            </w:pPr>
            <w:del w:id="10777" w:author="nadira firinda" w:date="2022-10-29T23:30:00Z">
              <w:r w:rsidRPr="00006ABF" w:rsidDel="00E35D67">
                <w:rPr>
                  <w:rFonts w:ascii="Times New Roman" w:hAnsi="Times New Roman" w:cs="Times New Roman"/>
                  <w:szCs w:val="20"/>
                </w:rPr>
                <w:delText>0.</w:delText>
              </w:r>
              <w:r w:rsidR="001E67A6" w:rsidRPr="00006ABF" w:rsidDel="00E35D67">
                <w:rPr>
                  <w:rFonts w:ascii="Times New Roman" w:hAnsi="Times New Roman" w:cs="Times New Roman"/>
                  <w:szCs w:val="20"/>
                </w:rPr>
                <w:delText>0957</w:delText>
              </w:r>
              <w:bookmarkStart w:id="10778" w:name="_Toc117979622"/>
              <w:bookmarkStart w:id="10779" w:name="_Toc117981270"/>
              <w:bookmarkEnd w:id="10778"/>
              <w:bookmarkEnd w:id="10779"/>
            </w:del>
          </w:p>
        </w:tc>
        <w:bookmarkStart w:id="10780" w:name="_Toc117979623"/>
        <w:bookmarkStart w:id="10781" w:name="_Toc117981271"/>
        <w:bookmarkEnd w:id="10780"/>
        <w:bookmarkEnd w:id="10781"/>
      </w:tr>
    </w:tbl>
    <w:p w14:paraId="7AB8152F" w14:textId="41C468C1" w:rsidR="00D90278" w:rsidRPr="00E35D67" w:rsidDel="00E35D67" w:rsidRDefault="00D90278" w:rsidP="00CC4C47">
      <w:pPr>
        <w:spacing w:line="360" w:lineRule="auto"/>
        <w:rPr>
          <w:del w:id="10782" w:author="nadira firinda" w:date="2022-10-29T23:30:00Z"/>
          <w:rFonts w:ascii="Times New Roman" w:hAnsi="Times New Roman" w:cs="Times New Roman"/>
        </w:rPr>
        <w:pPrChange w:id="10783" w:author="nadira firinda" w:date="2022-10-29T23:37:00Z">
          <w:pPr/>
        </w:pPrChange>
      </w:pPr>
      <w:bookmarkStart w:id="10784" w:name="_Toc117979624"/>
      <w:bookmarkStart w:id="10785" w:name="_Toc117981272"/>
      <w:bookmarkEnd w:id="10784"/>
      <w:bookmarkEnd w:id="10785"/>
    </w:p>
    <w:p w14:paraId="3AE52B37" w14:textId="42B91E6C" w:rsidR="001F28D9" w:rsidRPr="00E35D67" w:rsidDel="00E35D67" w:rsidRDefault="00555F7F" w:rsidP="00CC4C47">
      <w:pPr>
        <w:keepNext/>
        <w:spacing w:line="360" w:lineRule="auto"/>
        <w:rPr>
          <w:del w:id="10786" w:author="nadira firinda" w:date="2022-10-29T23:30:00Z"/>
          <w:rFonts w:ascii="Times New Roman" w:hAnsi="Times New Roman" w:cs="Times New Roman"/>
        </w:rPr>
        <w:pPrChange w:id="10787" w:author="nadira firinda" w:date="2022-10-29T23:37:00Z">
          <w:pPr>
            <w:keepNext/>
          </w:pPr>
        </w:pPrChange>
      </w:pPr>
      <w:del w:id="10788" w:author="nadira firinda" w:date="2022-10-29T23:30:00Z">
        <w:r w:rsidRPr="008B62E9" w:rsidDel="00E35D67">
          <w:rPr>
            <w:rFonts w:ascii="Times New Roman" w:hAnsi="Times New Roman" w:cs="Times New Roman"/>
          </w:rPr>
          <w:object w:dxaOrig="10032" w:dyaOrig="3360" w14:anchorId="1214D2B2">
            <v:shape id="_x0000_i1033" type="#_x0000_t75" style="width:452.55pt;height:150.65pt" o:ole="">
              <v:imagedata r:id="rId100" o:title=""/>
            </v:shape>
            <o:OLEObject Type="Embed" ProgID="EViews.Workfile.2" ShapeID="_x0000_i1033" DrawAspect="Content" ObjectID="_1728592419" r:id="rId101"/>
          </w:object>
        </w:r>
        <w:bookmarkStart w:id="10789" w:name="_Toc117979625"/>
        <w:bookmarkStart w:id="10790" w:name="_Toc117981273"/>
        <w:bookmarkEnd w:id="10789"/>
        <w:bookmarkEnd w:id="10790"/>
      </w:del>
    </w:p>
    <w:p w14:paraId="5F3EB644" w14:textId="44B5E488" w:rsidR="00333067" w:rsidRPr="00006ABF" w:rsidDel="00E35D67" w:rsidRDefault="001F28D9" w:rsidP="00CC4C47">
      <w:pPr>
        <w:pStyle w:val="Caption"/>
        <w:spacing w:line="360" w:lineRule="auto"/>
        <w:rPr>
          <w:del w:id="10791" w:author="nadira firinda" w:date="2022-10-29T23:30:00Z"/>
        </w:rPr>
        <w:pPrChange w:id="10792" w:author="nadira firinda" w:date="2022-10-29T23:37:00Z">
          <w:pPr>
            <w:pStyle w:val="Caption"/>
          </w:pPr>
        </w:pPrChange>
      </w:pPr>
      <w:bookmarkStart w:id="10793" w:name="_Ref84942754"/>
      <w:bookmarkStart w:id="10794" w:name="_Toc84944787"/>
      <w:bookmarkStart w:id="10795" w:name="_Toc84944874"/>
      <w:del w:id="10796" w:author="nadira firinda" w:date="2022-10-29T23:30:00Z">
        <w:r w:rsidRPr="00006ABF" w:rsidDel="00E35D67">
          <w:delText xml:space="preserve">Gambar </w:delText>
        </w:r>
      </w:del>
      <w:ins w:id="10797" w:author="Prasasti Karunia Farista Ananto" w:date="2021-10-12T14:34:00Z">
        <w:del w:id="10798" w:author="nadira firinda" w:date="2022-10-29T23:30:00Z">
          <w:r w:rsidR="00046663" w:rsidRPr="00D206AB" w:rsidDel="00E35D67">
            <w:fldChar w:fldCharType="begin"/>
          </w:r>
          <w:r w:rsidR="00046663" w:rsidRPr="00006ABF" w:rsidDel="00E35D67">
            <w:delInstrText xml:space="preserve"> STYLEREF 1 \s </w:delInstrText>
          </w:r>
        </w:del>
      </w:ins>
      <w:del w:id="10799" w:author="nadira firinda" w:date="2022-10-29T23:30:00Z">
        <w:r w:rsidR="00046663" w:rsidRPr="008B62E9" w:rsidDel="00E35D67">
          <w:fldChar w:fldCharType="separate"/>
        </w:r>
        <w:r w:rsidR="00015ADF" w:rsidRPr="00006ABF" w:rsidDel="00E35D67">
          <w:rPr>
            <w:noProof/>
          </w:rPr>
          <w:delText>IV</w:delText>
        </w:r>
      </w:del>
      <w:ins w:id="10800" w:author="Prasasti Karunia Farista Ananto" w:date="2021-10-12T14:34:00Z">
        <w:del w:id="10801" w:author="nadira firinda" w:date="2022-10-29T23:30:00Z">
          <w:r w:rsidR="00046663" w:rsidRPr="00D206AB" w:rsidDel="00E35D67">
            <w:fldChar w:fldCharType="end"/>
          </w:r>
          <w:r w:rsidR="00046663" w:rsidRPr="00006ABF" w:rsidDel="00E35D67">
            <w:noBreakHyphen/>
          </w:r>
          <w:r w:rsidR="00046663" w:rsidRPr="00D206AB" w:rsidDel="00E35D67">
            <w:fldChar w:fldCharType="begin"/>
          </w:r>
          <w:r w:rsidR="00046663" w:rsidRPr="00006ABF" w:rsidDel="00E35D67">
            <w:delInstrText xml:space="preserve"> SEQ Gambar \* ARABIC \s 1 </w:delInstrText>
          </w:r>
        </w:del>
      </w:ins>
      <w:del w:id="10802" w:author="nadira firinda" w:date="2022-10-29T23:30:00Z">
        <w:r w:rsidR="00046663" w:rsidRPr="008B62E9" w:rsidDel="00E35D67">
          <w:fldChar w:fldCharType="separate"/>
        </w:r>
      </w:del>
      <w:ins w:id="10803" w:author="Prasasti Karunia Farista Ananto" w:date="2021-10-12T15:25:00Z">
        <w:del w:id="10804" w:author="nadira firinda" w:date="2022-10-29T23:30:00Z">
          <w:r w:rsidR="00015ADF" w:rsidRPr="00006ABF" w:rsidDel="00E35D67">
            <w:rPr>
              <w:noProof/>
            </w:rPr>
            <w:delText>9</w:delText>
          </w:r>
        </w:del>
      </w:ins>
      <w:ins w:id="10805" w:author="Prasasti Karunia Farista Ananto" w:date="2021-10-12T14:34:00Z">
        <w:del w:id="10806" w:author="nadira firinda" w:date="2022-10-29T23:30:00Z">
          <w:r w:rsidR="00046663" w:rsidRPr="00D206AB" w:rsidDel="00E35D67">
            <w:fldChar w:fldCharType="end"/>
          </w:r>
        </w:del>
      </w:ins>
      <w:bookmarkEnd w:id="10793"/>
      <w:del w:id="10807" w:author="nadira firinda" w:date="2022-10-29T23:30:00Z">
        <w:r w:rsidR="00FB741C" w:rsidRPr="008B62E9" w:rsidDel="00E35D67">
          <w:fldChar w:fldCharType="begin"/>
        </w:r>
        <w:r w:rsidR="00FB741C" w:rsidRPr="00006ABF" w:rsidDel="00E35D67">
          <w:delInstrText xml:space="preserve"> STYLEREF 1 \s </w:delInstrText>
        </w:r>
        <w:r w:rsidR="00FB741C" w:rsidRPr="008B62E9" w:rsidDel="00E35D67">
          <w:fldChar w:fldCharType="separate"/>
        </w:r>
        <w:r w:rsidR="00FB741C" w:rsidRPr="00006ABF" w:rsidDel="00E35D67">
          <w:rPr>
            <w:noProof/>
          </w:rPr>
          <w:delText>IV</w:delText>
        </w:r>
        <w:r w:rsidR="00FB741C" w:rsidRPr="008B62E9" w:rsidDel="00E35D67">
          <w:fldChar w:fldCharType="end"/>
        </w:r>
        <w:r w:rsidR="00FB741C" w:rsidRPr="00006ABF" w:rsidDel="00E35D67">
          <w:noBreakHyphen/>
        </w:r>
        <w:r w:rsidR="00FB741C" w:rsidRPr="008B62E9" w:rsidDel="00E35D67">
          <w:fldChar w:fldCharType="begin"/>
        </w:r>
        <w:r w:rsidR="00FB741C" w:rsidRPr="00006ABF" w:rsidDel="00E35D67">
          <w:delInstrText xml:space="preserve"> SEQ Gambar \* ARABIC \s 1 </w:delInstrText>
        </w:r>
        <w:r w:rsidR="00FB741C" w:rsidRPr="008B62E9" w:rsidDel="00E35D67">
          <w:fldChar w:fldCharType="separate"/>
        </w:r>
        <w:r w:rsidR="00FB741C" w:rsidRPr="00006ABF" w:rsidDel="00E35D67">
          <w:rPr>
            <w:noProof/>
          </w:rPr>
          <w:delText>9</w:delText>
        </w:r>
        <w:r w:rsidR="00FB741C" w:rsidRPr="008B62E9" w:rsidDel="00E35D67">
          <w:fldChar w:fldCharType="end"/>
        </w:r>
        <w:r w:rsidRPr="00006ABF" w:rsidDel="00E35D67">
          <w:rPr>
            <w:noProof/>
          </w:rPr>
          <w:delText>. Hasil Proyeksi Sektor Penyediaan Akomodasi dan Makan Minum</w:delText>
        </w:r>
        <w:bookmarkStart w:id="10808" w:name="_Toc117979626"/>
        <w:bookmarkStart w:id="10809" w:name="_Toc117981274"/>
        <w:bookmarkEnd w:id="10794"/>
        <w:bookmarkEnd w:id="10795"/>
        <w:bookmarkEnd w:id="10808"/>
        <w:bookmarkEnd w:id="10809"/>
      </w:del>
    </w:p>
    <w:p w14:paraId="619AECEE" w14:textId="37F479AC" w:rsidR="00521DD2" w:rsidRPr="00006ABF" w:rsidDel="00E35D67" w:rsidRDefault="00521DD2" w:rsidP="00CC4C47">
      <w:pPr>
        <w:pStyle w:val="Heading2"/>
        <w:rPr>
          <w:del w:id="10810" w:author="nadira firinda" w:date="2022-10-29T23:30:00Z"/>
        </w:rPr>
        <w:pPrChange w:id="10811" w:author="nadira firinda" w:date="2022-10-29T23:37:00Z">
          <w:pPr>
            <w:pStyle w:val="Heading2"/>
          </w:pPr>
        </w:pPrChange>
      </w:pPr>
      <w:del w:id="10812" w:author="nadira firinda" w:date="2022-10-29T23:30:00Z">
        <w:r w:rsidRPr="00006ABF" w:rsidDel="00E35D67">
          <w:delText>Informasi dan Komunikasi</w:delText>
        </w:r>
        <w:bookmarkStart w:id="10813" w:name="_Toc117979627"/>
        <w:bookmarkStart w:id="10814" w:name="_Toc117981275"/>
        <w:bookmarkEnd w:id="10813"/>
        <w:bookmarkEnd w:id="10814"/>
      </w:del>
    </w:p>
    <w:p w14:paraId="15D7A8C6" w14:textId="301DF2C6" w:rsidR="00B67EDA" w:rsidRPr="00006ABF" w:rsidDel="00E35D67" w:rsidRDefault="00B67EDA" w:rsidP="00CC4C47">
      <w:pPr>
        <w:pStyle w:val="BodyTulisan"/>
        <w:ind w:firstLine="709"/>
        <w:rPr>
          <w:del w:id="10815" w:author="nadira firinda" w:date="2022-10-29T23:30:00Z"/>
          <w:rFonts w:cs="Times New Roman"/>
          <w:lang w:val="en-US"/>
        </w:rPr>
        <w:pPrChange w:id="10816" w:author="nadira firinda" w:date="2022-10-29T23:37:00Z">
          <w:pPr>
            <w:pStyle w:val="BodyTulisan"/>
            <w:ind w:firstLine="360"/>
          </w:pPr>
        </w:pPrChange>
      </w:pPr>
      <w:del w:id="10817" w:author="nadira firinda" w:date="2022-10-29T23:30:00Z">
        <w:r w:rsidRPr="00006ABF" w:rsidDel="00E35D67">
          <w:rPr>
            <w:rFonts w:cs="Times New Roman"/>
            <w:lang w:val="en-US"/>
          </w:rPr>
          <w:delText>Hasil estimasi persamaan sektor Informasi dan Komunikasi jangka panjang menunjukkan bahwa arah koefisien hasil regresi pada variabel penjelas sejalan dengan teori dan secara statistik signifikan (</w:delText>
        </w:r>
      </w:del>
      <w:ins w:id="10818" w:author="Prasasti Karunia Farista Ananto" w:date="2021-10-12T14:40:00Z">
        <w:del w:id="10819" w:author="nadira firinda" w:date="2022-10-29T23:30:00Z">
          <w:r w:rsidR="00622509" w:rsidRPr="00E35D67" w:rsidDel="00E35D67">
            <w:rPr>
              <w:rFonts w:cs="Times New Roman"/>
              <w:b/>
              <w:bCs/>
              <w:lang w:val="en-US"/>
            </w:rPr>
            <w:fldChar w:fldCharType="begin"/>
          </w:r>
          <w:r w:rsidR="00622509" w:rsidRPr="00E35D67" w:rsidDel="00E35D67">
            <w:rPr>
              <w:rFonts w:cs="Times New Roman"/>
              <w:b/>
              <w:bCs/>
              <w:lang w:val="en-US"/>
            </w:rPr>
            <w:delInstrText xml:space="preserve"> REF _Ref84942065 \h </w:delInstrText>
          </w:r>
        </w:del>
      </w:ins>
      <w:del w:id="10820" w:author="nadira firinda" w:date="2022-10-29T23:30:00Z">
        <w:r w:rsidR="00112990" w:rsidRPr="00006ABF" w:rsidDel="00E35D67">
          <w:rPr>
            <w:rFonts w:cs="Times New Roman"/>
            <w:b/>
            <w:bCs/>
            <w:lang w:val="en-US"/>
          </w:rPr>
          <w:delInstrText xml:space="preserve"> \* MERGEFORMAT </w:delInstrText>
        </w:r>
        <w:r w:rsidR="00622509" w:rsidRPr="008B62E9" w:rsidDel="00E35D67">
          <w:rPr>
            <w:rFonts w:cs="Times New Roman"/>
            <w:b/>
            <w:bCs/>
            <w:lang w:val="en-US"/>
          </w:rPr>
        </w:r>
        <w:r w:rsidR="00622509" w:rsidRPr="00E35D67" w:rsidDel="00E35D67">
          <w:rPr>
            <w:rFonts w:cs="Times New Roman"/>
            <w:b/>
            <w:bCs/>
            <w:lang w:val="en-US"/>
          </w:rPr>
          <w:fldChar w:fldCharType="separate"/>
        </w:r>
      </w:del>
      <w:ins w:id="10821" w:author="Prasasti Karunia Farista Ananto" w:date="2021-10-12T15:25:00Z">
        <w:del w:id="10822" w:author="nadira firinda" w:date="2022-10-29T23:30:00Z">
          <w:r w:rsidR="00015ADF" w:rsidRPr="00E35D67" w:rsidDel="00E35D67">
            <w:rPr>
              <w:rFonts w:cs="Times New Roman"/>
              <w:b/>
              <w:bCs/>
            </w:rPr>
            <w:delText xml:space="preserve">Tabel </w:delText>
          </w:r>
          <w:r w:rsidR="00015ADF" w:rsidRPr="00E35D67" w:rsidDel="00E35D67">
            <w:rPr>
              <w:rFonts w:cs="Times New Roman"/>
              <w:b/>
              <w:bCs/>
              <w:noProof/>
            </w:rPr>
            <w:delText>IV</w:delText>
          </w:r>
          <w:r w:rsidR="00015ADF" w:rsidRPr="00006ABF" w:rsidDel="00E35D67">
            <w:rPr>
              <w:rFonts w:cs="Times New Roman"/>
              <w:b/>
              <w:bCs/>
              <w:noProof/>
              <w:rPrChange w:id="10823" w:author="Prasasti Karunia Farista Ananto" w:date="2021-10-14T16:56:00Z">
                <w:rPr/>
              </w:rPrChange>
            </w:rPr>
            <w:noBreakHyphen/>
          </w:r>
          <w:r w:rsidR="00015ADF" w:rsidRPr="00E35D67" w:rsidDel="00E35D67">
            <w:rPr>
              <w:rFonts w:cs="Times New Roman"/>
              <w:b/>
              <w:bCs/>
              <w:noProof/>
            </w:rPr>
            <w:delText>10</w:delText>
          </w:r>
        </w:del>
      </w:ins>
      <w:ins w:id="10824" w:author="Prasasti Karunia Farista Ananto" w:date="2021-10-12T14:40:00Z">
        <w:del w:id="10825" w:author="nadira firinda" w:date="2022-10-29T23:30:00Z">
          <w:r w:rsidR="00622509" w:rsidRPr="00E35D67" w:rsidDel="00E35D67">
            <w:rPr>
              <w:rFonts w:cs="Times New Roman"/>
              <w:b/>
              <w:bCs/>
              <w:lang w:val="en-US"/>
            </w:rPr>
            <w:fldChar w:fldCharType="end"/>
          </w:r>
        </w:del>
      </w:ins>
      <w:del w:id="10826" w:author="nadira firinda" w:date="2022-10-29T23:30:00Z">
        <w:r w:rsidRPr="008B62E9" w:rsidDel="00E35D67">
          <w:rPr>
            <w:rFonts w:cs="Times New Roman"/>
            <w:b/>
            <w:lang w:val="en-US"/>
          </w:rPr>
          <w:fldChar w:fldCharType="begin"/>
        </w:r>
        <w:r w:rsidRPr="00006ABF" w:rsidDel="00E35D67">
          <w:rPr>
            <w:rFonts w:cs="Times New Roman"/>
            <w:b/>
            <w:lang w:val="en-US"/>
          </w:rPr>
          <w:delInstrText xml:space="preserve"> REF _Ref58003010 \h  \* MERGEFORMAT </w:delInstrText>
        </w:r>
        <w:r w:rsidRPr="008B62E9" w:rsidDel="00E35D67">
          <w:rPr>
            <w:rFonts w:cs="Times New Roman"/>
            <w:b/>
            <w:lang w:val="en-US"/>
          </w:rPr>
        </w:r>
        <w:r w:rsidRPr="008B62E9" w:rsidDel="00E35D67">
          <w:rPr>
            <w:rFonts w:cs="Times New Roman"/>
            <w:b/>
            <w:lang w:val="en-US"/>
          </w:rPr>
          <w:fldChar w:fldCharType="separate"/>
        </w:r>
        <w:r w:rsidRPr="00006ABF" w:rsidDel="00E35D67">
          <w:rPr>
            <w:rFonts w:cs="Times New Roman"/>
            <w:b/>
          </w:rPr>
          <w:delText xml:space="preserve">Tabel </w:delText>
        </w:r>
        <w:r w:rsidRPr="00006ABF" w:rsidDel="00E35D67">
          <w:rPr>
            <w:rFonts w:cs="Times New Roman"/>
            <w:b/>
            <w:lang w:val="en-US"/>
          </w:rPr>
          <w:delText>x</w:delText>
        </w:r>
        <w:r w:rsidRPr="008B62E9" w:rsidDel="00E35D67">
          <w:rPr>
            <w:rFonts w:cs="Times New Roman"/>
            <w:b/>
            <w:lang w:val="en-US"/>
          </w:rPr>
          <w:fldChar w:fldCharType="end"/>
        </w:r>
        <w:r w:rsidRPr="00006ABF" w:rsidDel="00E35D67">
          <w:rPr>
            <w:rFonts w:cs="Times New Roman"/>
            <w:lang w:val="en-US"/>
          </w:rPr>
          <w:delText>). Total Pengguna Telepon Seluler Telkomsel dan Indosat, Sektor Jasa Pendidikan, Sektor Tranportasi dan Pergudangan dan Tren berpengaruh positif terhadap sektor ini secara jangka panjang dengan tingkat signifikansi hamper keseluruhan variabel sebesar 1%</w:delText>
        </w:r>
        <w:r w:rsidRPr="00006ABF" w:rsidDel="00E35D67">
          <w:rPr>
            <w:rFonts w:cs="Times New Roman"/>
            <w:szCs w:val="20"/>
            <w:lang w:val="en-US"/>
          </w:rPr>
          <w:delText>.</w:delText>
        </w:r>
        <w:bookmarkStart w:id="10827" w:name="_Toc117979628"/>
        <w:bookmarkStart w:id="10828" w:name="_Toc117981276"/>
        <w:bookmarkEnd w:id="10827"/>
        <w:bookmarkEnd w:id="10828"/>
      </w:del>
    </w:p>
    <w:p w14:paraId="14C2A3B4" w14:textId="62CEE88C" w:rsidR="00B67EDA" w:rsidRPr="00006ABF" w:rsidDel="00E35D67" w:rsidRDefault="00B67EDA" w:rsidP="00CC4C47">
      <w:pPr>
        <w:pStyle w:val="BodyTulisan"/>
        <w:ind w:firstLine="709"/>
        <w:rPr>
          <w:del w:id="10829" w:author="nadira firinda" w:date="2022-10-29T23:30:00Z"/>
          <w:rFonts w:cs="Times New Roman"/>
          <w:lang w:val="en-US"/>
        </w:rPr>
        <w:pPrChange w:id="10830" w:author="nadira firinda" w:date="2022-10-29T23:37:00Z">
          <w:pPr>
            <w:pStyle w:val="BodyTulisan"/>
            <w:ind w:firstLine="360"/>
          </w:pPr>
        </w:pPrChange>
      </w:pPr>
      <w:del w:id="10831" w:author="nadira firinda" w:date="2022-10-29T23:30:00Z">
        <w:r w:rsidRPr="00006ABF" w:rsidDel="00E35D67">
          <w:rPr>
            <w:rFonts w:cs="Times New Roman"/>
          </w:rPr>
          <w:delText>Hasil estimasi persamaan jangka pendek menunjukkan bahwa arah koefisien hasil regresi sesuai dengan yang diharapkan</w:delText>
        </w:r>
        <w:r w:rsidRPr="00006ABF" w:rsidDel="00E35D67">
          <w:rPr>
            <w:rFonts w:cs="Times New Roman"/>
            <w:lang w:val="en-US"/>
          </w:rPr>
          <w:delText xml:space="preserve">. </w:delText>
        </w:r>
        <w:r w:rsidR="00086010" w:rsidRPr="00006ABF" w:rsidDel="00E35D67">
          <w:rPr>
            <w:rFonts w:cs="Times New Roman"/>
            <w:lang w:val="en-US"/>
          </w:rPr>
          <w:delText xml:space="preserve">Total Pengguna Telepon Seluler Telkomsel dan Indosat, </w:delText>
        </w:r>
        <w:r w:rsidR="00FC46B9" w:rsidRPr="00006ABF" w:rsidDel="00E35D67">
          <w:rPr>
            <w:rFonts w:cs="Times New Roman"/>
            <w:lang w:val="en-US"/>
          </w:rPr>
          <w:delText xml:space="preserve">dan </w:delText>
        </w:r>
        <w:r w:rsidR="00086010" w:rsidRPr="00006ABF" w:rsidDel="00E35D67">
          <w:rPr>
            <w:rFonts w:cs="Times New Roman"/>
            <w:lang w:val="en-US"/>
          </w:rPr>
          <w:delText>Sektor Jasa Pendidikan</w:delText>
        </w:r>
        <w:r w:rsidR="00FC46B9" w:rsidRPr="00006ABF" w:rsidDel="00E35D67">
          <w:rPr>
            <w:rFonts w:cs="Times New Roman"/>
            <w:lang w:val="en-US"/>
          </w:rPr>
          <w:delText xml:space="preserve"> </w:delText>
        </w:r>
        <w:r w:rsidRPr="00006ABF" w:rsidDel="00E35D67">
          <w:rPr>
            <w:rFonts w:cs="Times New Roman"/>
          </w:rPr>
          <w:delText xml:space="preserve">berpengaruh signifikan terhadap </w:delText>
        </w:r>
        <w:r w:rsidR="00086010" w:rsidRPr="00006ABF" w:rsidDel="00E35D67">
          <w:rPr>
            <w:rFonts w:cs="Times New Roman"/>
            <w:lang w:val="en-US"/>
          </w:rPr>
          <w:delText>Informasi dan Komunikasi</w:delText>
        </w:r>
        <w:r w:rsidRPr="00006ABF" w:rsidDel="00E35D67">
          <w:rPr>
            <w:rFonts w:cs="Times New Roman"/>
          </w:rPr>
          <w:delText xml:space="preserve"> dengan arah yang positif.</w:delText>
        </w:r>
        <w:r w:rsidRPr="00006ABF" w:rsidDel="00E35D67">
          <w:rPr>
            <w:rFonts w:cs="Times New Roman"/>
            <w:lang w:val="en-US"/>
          </w:rPr>
          <w:delText xml:space="preserve"> </w:delText>
        </w:r>
        <w:r w:rsidRPr="00006ABF" w:rsidDel="00E35D67">
          <w:rPr>
            <w:rFonts w:cs="Times New Roman"/>
          </w:rPr>
          <w:delText xml:space="preserve">Variabel koreksi kesalahan ECM mempunyai nilai koefisien negatif kurang dari 1. Persamaan tersebut cukup baik dalam menjelaskan perilaku </w:delText>
        </w:r>
        <w:r w:rsidRPr="00006ABF" w:rsidDel="00E35D67">
          <w:rPr>
            <w:rFonts w:cs="Times New Roman"/>
            <w:lang w:val="en-US"/>
          </w:rPr>
          <w:delText xml:space="preserve">sektor </w:delText>
        </w:r>
        <w:r w:rsidR="00086010" w:rsidRPr="00006ABF" w:rsidDel="00E35D67">
          <w:rPr>
            <w:rFonts w:cs="Times New Roman"/>
            <w:lang w:val="en-US"/>
          </w:rPr>
          <w:delText>Informasi dan Komunikasi</w:delText>
        </w:r>
        <w:r w:rsidRPr="00006ABF" w:rsidDel="00E35D67">
          <w:rPr>
            <w:rFonts w:cs="Times New Roman"/>
            <w:lang w:val="en-US"/>
          </w:rPr>
          <w:delText xml:space="preserve"> </w:delText>
        </w:r>
        <w:r w:rsidRPr="00006ABF" w:rsidDel="00E35D67">
          <w:rPr>
            <w:rFonts w:cs="Times New Roman"/>
          </w:rPr>
          <w:delText xml:space="preserve">yang diindikasikan dengan nilai adjusted </w:delText>
        </w:r>
        <w:r w:rsidRPr="00006ABF" w:rsidDel="00E35D67">
          <w:rPr>
            <w:rFonts w:cs="Times New Roman"/>
            <w:i/>
          </w:rPr>
          <w:delText>R-squared</w:delText>
        </w:r>
        <w:r w:rsidRPr="00006ABF" w:rsidDel="00E35D67">
          <w:rPr>
            <w:rFonts w:cs="Times New Roman"/>
          </w:rPr>
          <w:delText xml:space="preserve"> yang mencapai 0,</w:delText>
        </w:r>
        <w:r w:rsidR="00FC46B9" w:rsidRPr="00006ABF" w:rsidDel="00E35D67">
          <w:rPr>
            <w:rFonts w:cs="Times New Roman"/>
            <w:lang w:val="en-US"/>
          </w:rPr>
          <w:delText>51</w:delText>
        </w:r>
        <w:r w:rsidRPr="00006ABF" w:rsidDel="00E35D67">
          <w:rPr>
            <w:rFonts w:cs="Times New Roman"/>
          </w:rPr>
          <w:delText xml:space="preserve">. Selain itu, nilai </w:delText>
        </w:r>
        <w:r w:rsidRPr="00006ABF" w:rsidDel="00E35D67">
          <w:rPr>
            <w:rFonts w:cs="Times New Roman"/>
            <w:i/>
          </w:rPr>
          <w:delText>probability LM test</w:delText>
        </w:r>
        <w:r w:rsidRPr="00006ABF" w:rsidDel="00E35D67">
          <w:rPr>
            <w:rFonts w:cs="Times New Roman"/>
          </w:rPr>
          <w:delText xml:space="preserve"> sebesar 0,</w:delText>
        </w:r>
        <w:r w:rsidR="00FC46B9" w:rsidRPr="00006ABF" w:rsidDel="00E35D67">
          <w:rPr>
            <w:rFonts w:cs="Times New Roman"/>
            <w:lang w:val="en-US"/>
          </w:rPr>
          <w:delText>038</w:delText>
        </w:r>
        <w:r w:rsidRPr="00006ABF" w:rsidDel="00E35D67">
          <w:rPr>
            <w:rFonts w:cs="Times New Roman"/>
          </w:rPr>
          <w:delText xml:space="preserve"> menunjukkan tidak terjadi autokorelasi dalam persamaan. Nilai </w:delText>
        </w:r>
        <w:r w:rsidRPr="00006ABF" w:rsidDel="00E35D67">
          <w:rPr>
            <w:rFonts w:cs="Times New Roman"/>
            <w:i/>
          </w:rPr>
          <w:delText>probability heteroskedastisitas test</w:delText>
        </w:r>
        <w:r w:rsidRPr="00006ABF" w:rsidDel="00E35D67">
          <w:rPr>
            <w:rFonts w:cs="Times New Roman"/>
          </w:rPr>
          <w:delText xml:space="preserve"> sebesar 0,</w:delText>
        </w:r>
        <w:r w:rsidR="00FC46B9" w:rsidRPr="00006ABF" w:rsidDel="00E35D67">
          <w:rPr>
            <w:rFonts w:cs="Times New Roman"/>
            <w:lang w:val="en-US"/>
          </w:rPr>
          <w:delText>70</w:delText>
        </w:r>
        <w:r w:rsidRPr="00006ABF" w:rsidDel="00E35D67">
          <w:rPr>
            <w:rFonts w:cs="Times New Roman"/>
          </w:rPr>
          <w:delText xml:space="preserve"> menunjukkan bahwa persamaan tidak melanggar asumsi homoskedastisitas.</w:delText>
        </w:r>
        <w:bookmarkStart w:id="10832" w:name="_Toc117979629"/>
        <w:bookmarkStart w:id="10833" w:name="_Toc117981277"/>
        <w:bookmarkEnd w:id="10832"/>
        <w:bookmarkEnd w:id="10833"/>
      </w:del>
    </w:p>
    <w:p w14:paraId="77BBBC47" w14:textId="7B9F1C7C" w:rsidR="00B67EDA" w:rsidRPr="00006ABF" w:rsidDel="00E35D67" w:rsidRDefault="00B67EDA" w:rsidP="00CC4C47">
      <w:pPr>
        <w:pStyle w:val="BodyTulisan"/>
        <w:ind w:firstLine="709"/>
        <w:rPr>
          <w:del w:id="10834" w:author="nadira firinda" w:date="2022-10-29T23:30:00Z"/>
          <w:rFonts w:cs="Times New Roman"/>
          <w:lang w:val="en-US"/>
        </w:rPr>
        <w:pPrChange w:id="10835" w:author="nadira firinda" w:date="2022-10-29T23:37:00Z">
          <w:pPr>
            <w:pStyle w:val="BodyTulisan"/>
            <w:ind w:firstLine="360"/>
          </w:pPr>
        </w:pPrChange>
      </w:pPr>
      <w:del w:id="10836" w:author="nadira firinda" w:date="2022-10-29T23:30:00Z">
        <w:r w:rsidRPr="00006ABF" w:rsidDel="00E35D67">
          <w:rPr>
            <w:rFonts w:cs="Times New Roman"/>
            <w:lang w:val="en-US"/>
          </w:rPr>
          <w:delText xml:space="preserve">Perilaku sektor juga dapat digambarkan dari gambar </w:delText>
        </w:r>
        <w:r w:rsidRPr="00006ABF" w:rsidDel="00E35D67">
          <w:rPr>
            <w:rFonts w:cs="Times New Roman"/>
            <w:i/>
            <w:iCs/>
            <w:lang w:val="en-US"/>
          </w:rPr>
          <w:delText>in-sample</w:delText>
        </w:r>
        <w:r w:rsidRPr="00006ABF" w:rsidDel="00E35D67">
          <w:rPr>
            <w:rFonts w:cs="Times New Roman"/>
            <w:lang w:val="en-US"/>
          </w:rPr>
          <w:delText xml:space="preserve"> dan </w:delText>
        </w:r>
        <w:r w:rsidRPr="00006ABF" w:rsidDel="00E35D67">
          <w:rPr>
            <w:rFonts w:cs="Times New Roman"/>
            <w:i/>
            <w:iCs/>
            <w:lang w:val="en-US"/>
          </w:rPr>
          <w:delText>out-sample</w:delText>
        </w:r>
        <w:r w:rsidRPr="00006ABF" w:rsidDel="00E35D67">
          <w:rPr>
            <w:rFonts w:cs="Times New Roman"/>
            <w:lang w:val="en-US"/>
          </w:rPr>
          <w:delText xml:space="preserve"> baik secara level maupun perubahan tahunan antara sektor dengan variabel – variabel yang mempengaruhinya (</w:delText>
        </w:r>
      </w:del>
      <w:ins w:id="10837" w:author="Prasasti Karunia Farista Ananto" w:date="2021-10-12T14:53:00Z">
        <w:del w:id="10838" w:author="nadira firinda" w:date="2022-10-29T23:30:00Z">
          <w:r w:rsidR="00112990" w:rsidRPr="00E35D67" w:rsidDel="00E35D67">
            <w:rPr>
              <w:rFonts w:cs="Times New Roman"/>
              <w:b/>
              <w:bCs/>
              <w:lang w:val="en-US"/>
            </w:rPr>
            <w:fldChar w:fldCharType="begin"/>
          </w:r>
          <w:r w:rsidR="00112990" w:rsidRPr="00E35D67" w:rsidDel="00E35D67">
            <w:rPr>
              <w:rFonts w:cs="Times New Roman"/>
              <w:b/>
              <w:bCs/>
              <w:lang w:val="en-US"/>
            </w:rPr>
            <w:delInstrText xml:space="preserve"> REF _Ref84942844 \h </w:delInstrText>
          </w:r>
        </w:del>
      </w:ins>
      <w:del w:id="10839" w:author="nadira firinda" w:date="2022-10-29T23:30:00Z">
        <w:r w:rsidR="00AF50B5" w:rsidRPr="00006ABF" w:rsidDel="00E35D67">
          <w:rPr>
            <w:rFonts w:cs="Times New Roman"/>
            <w:b/>
            <w:bCs/>
            <w:lang w:val="en-US"/>
          </w:rPr>
          <w:delInstrText xml:space="preserve"> \* MERGEFORMAT </w:delInstrText>
        </w:r>
        <w:r w:rsidR="00112990" w:rsidRPr="008B62E9" w:rsidDel="00E35D67">
          <w:rPr>
            <w:rFonts w:cs="Times New Roman"/>
            <w:b/>
            <w:bCs/>
            <w:lang w:val="en-US"/>
          </w:rPr>
        </w:r>
        <w:r w:rsidR="00112990" w:rsidRPr="00E35D67" w:rsidDel="00E35D67">
          <w:rPr>
            <w:rFonts w:cs="Times New Roman"/>
            <w:b/>
            <w:bCs/>
            <w:lang w:val="en-US"/>
          </w:rPr>
          <w:fldChar w:fldCharType="separate"/>
        </w:r>
      </w:del>
      <w:ins w:id="10840" w:author="Prasasti Karunia Farista Ananto" w:date="2021-10-12T15:25:00Z">
        <w:del w:id="10841" w:author="nadira firinda" w:date="2022-10-29T23:30:00Z">
          <w:r w:rsidR="00015ADF" w:rsidRPr="00E35D67" w:rsidDel="00E35D67">
            <w:rPr>
              <w:rFonts w:cs="Times New Roman"/>
              <w:b/>
              <w:bCs/>
            </w:rPr>
            <w:delText xml:space="preserve">Gambar </w:delText>
          </w:r>
          <w:r w:rsidR="00015ADF" w:rsidRPr="00E35D67" w:rsidDel="00E35D67">
            <w:rPr>
              <w:rFonts w:cs="Times New Roman"/>
              <w:b/>
              <w:bCs/>
              <w:noProof/>
            </w:rPr>
            <w:delText>IV</w:delText>
          </w:r>
          <w:r w:rsidR="00015ADF" w:rsidRPr="00006ABF" w:rsidDel="00E35D67">
            <w:rPr>
              <w:rFonts w:cs="Times New Roman"/>
              <w:b/>
              <w:bCs/>
              <w:noProof/>
              <w:rPrChange w:id="10842" w:author="Prasasti Karunia Farista Ananto" w:date="2021-10-14T16:56:00Z">
                <w:rPr/>
              </w:rPrChange>
            </w:rPr>
            <w:noBreakHyphen/>
          </w:r>
          <w:r w:rsidR="00015ADF" w:rsidRPr="00E35D67" w:rsidDel="00E35D67">
            <w:rPr>
              <w:rFonts w:cs="Times New Roman"/>
              <w:b/>
              <w:bCs/>
              <w:noProof/>
            </w:rPr>
            <w:delText>10</w:delText>
          </w:r>
        </w:del>
      </w:ins>
      <w:ins w:id="10843" w:author="Prasasti Karunia Farista Ananto" w:date="2021-10-12T14:53:00Z">
        <w:del w:id="10844" w:author="nadira firinda" w:date="2022-10-29T23:30:00Z">
          <w:r w:rsidR="00112990" w:rsidRPr="00E35D67" w:rsidDel="00E35D67">
            <w:rPr>
              <w:rFonts w:cs="Times New Roman"/>
              <w:b/>
              <w:bCs/>
              <w:lang w:val="en-US"/>
            </w:rPr>
            <w:fldChar w:fldCharType="end"/>
          </w:r>
        </w:del>
      </w:ins>
      <w:del w:id="10845" w:author="nadira firinda" w:date="2022-10-29T23:30:00Z">
        <w:r w:rsidRPr="00006ABF" w:rsidDel="00E35D67">
          <w:rPr>
            <w:rFonts w:cs="Times New Roman"/>
            <w:b/>
            <w:bCs/>
            <w:lang w:val="en-US"/>
          </w:rPr>
          <w:delText>gambar x</w:delText>
        </w:r>
        <w:r w:rsidRPr="00006ABF" w:rsidDel="00E35D67">
          <w:rPr>
            <w:rFonts w:cs="Times New Roman"/>
            <w:lang w:val="en-US"/>
          </w:rPr>
          <w:delText xml:space="preserve">). Berdasarkan gambar, terlihat garis </w:delText>
        </w:r>
        <w:r w:rsidRPr="00006ABF" w:rsidDel="00E35D67">
          <w:rPr>
            <w:rFonts w:cs="Times New Roman"/>
            <w:i/>
            <w:iCs/>
            <w:lang w:val="en-US"/>
          </w:rPr>
          <w:delText>actual</w:delText>
        </w:r>
        <w:r w:rsidRPr="00006ABF" w:rsidDel="00E35D67">
          <w:rPr>
            <w:rFonts w:cs="Times New Roman"/>
            <w:lang w:val="en-US"/>
          </w:rPr>
          <w:delText xml:space="preserve"> yang merupakan data sesungguhnya dari pertumbuhan PDB sektor dengan garis </w:delText>
        </w:r>
        <w:r w:rsidRPr="00006ABF" w:rsidDel="00E35D67">
          <w:rPr>
            <w:rFonts w:cs="Times New Roman"/>
            <w:i/>
            <w:iCs/>
            <w:lang w:val="en-US"/>
          </w:rPr>
          <w:delText>baseline</w:delText>
        </w:r>
        <w:r w:rsidRPr="00006ABF" w:rsidDel="00E35D67">
          <w:rPr>
            <w:rFonts w:cs="Times New Roman"/>
            <w:lang w:val="en-US"/>
          </w:rPr>
          <w:delText xml:space="preserve"> yang adalah hasil proyeksi oleh model berjalan dengan arah yang sama dan sesuai, menunjukkan jika perilaku sektor </w:delText>
        </w:r>
        <w:r w:rsidR="00086010" w:rsidRPr="00006ABF" w:rsidDel="00E35D67">
          <w:rPr>
            <w:rFonts w:cs="Times New Roman"/>
            <w:lang w:val="en-US"/>
          </w:rPr>
          <w:delText>Informasi dan Komunikasi</w:delText>
        </w:r>
        <w:r w:rsidRPr="00006ABF" w:rsidDel="00E35D67">
          <w:rPr>
            <w:rFonts w:cs="Times New Roman"/>
            <w:lang w:val="en-US"/>
          </w:rPr>
          <w:delText xml:space="preserve"> dapat dideskripsikan melalui variabel – variabel yang ada.</w:delText>
        </w:r>
        <w:bookmarkStart w:id="10846" w:name="_Toc117979630"/>
        <w:bookmarkStart w:id="10847" w:name="_Toc117981278"/>
        <w:bookmarkEnd w:id="10846"/>
        <w:bookmarkEnd w:id="10847"/>
      </w:del>
    </w:p>
    <w:p w14:paraId="336C2B66" w14:textId="6693D112" w:rsidR="001F28D9" w:rsidRPr="00006ABF" w:rsidDel="00E35D67" w:rsidRDefault="001F28D9" w:rsidP="00CC4C47">
      <w:pPr>
        <w:pStyle w:val="Caption"/>
        <w:keepNext/>
        <w:spacing w:line="360" w:lineRule="auto"/>
        <w:rPr>
          <w:del w:id="10848" w:author="nadira firinda" w:date="2022-10-29T23:30:00Z"/>
        </w:rPr>
        <w:pPrChange w:id="10849" w:author="nadira firinda" w:date="2022-10-29T23:37:00Z">
          <w:pPr>
            <w:pStyle w:val="Caption"/>
            <w:keepNext/>
          </w:pPr>
        </w:pPrChange>
      </w:pPr>
      <w:bookmarkStart w:id="10850" w:name="_Ref84942065"/>
      <w:bookmarkStart w:id="10851" w:name="_Toc84944902"/>
      <w:del w:id="10852" w:author="nadira firinda" w:date="2022-10-29T23:30:00Z">
        <w:r w:rsidRPr="00006ABF" w:rsidDel="00E35D67">
          <w:delText xml:space="preserve">Tabel </w:delText>
        </w:r>
      </w:del>
      <w:ins w:id="10853" w:author="Prasasti Karunia Farista Ananto" w:date="2021-10-18T13:53:00Z">
        <w:del w:id="10854" w:author="nadira firinda" w:date="2022-10-29T23:30:00Z">
          <w:r w:rsidR="00895415" w:rsidDel="00E35D67">
            <w:fldChar w:fldCharType="begin"/>
          </w:r>
          <w:r w:rsidR="00895415" w:rsidDel="00E35D67">
            <w:delInstrText xml:space="preserve"> STYLEREF 1 \s </w:delInstrText>
          </w:r>
        </w:del>
      </w:ins>
      <w:del w:id="10855" w:author="nadira firinda" w:date="2022-10-29T23:30:00Z">
        <w:r w:rsidR="00895415" w:rsidDel="00E35D67">
          <w:fldChar w:fldCharType="separate"/>
        </w:r>
        <w:r w:rsidR="00895415" w:rsidDel="00E35D67">
          <w:rPr>
            <w:noProof/>
          </w:rPr>
          <w:delText>IV</w:delText>
        </w:r>
      </w:del>
      <w:ins w:id="10856" w:author="Prasasti Karunia Farista Ananto" w:date="2021-10-18T13:53:00Z">
        <w:del w:id="10857" w:author="nadira firinda" w:date="2022-10-29T23:30:00Z">
          <w:r w:rsidR="00895415" w:rsidDel="00E35D67">
            <w:fldChar w:fldCharType="end"/>
          </w:r>
          <w:r w:rsidR="00895415" w:rsidDel="00E35D67">
            <w:noBreakHyphen/>
          </w:r>
          <w:r w:rsidR="00895415" w:rsidDel="00E35D67">
            <w:fldChar w:fldCharType="begin"/>
          </w:r>
          <w:r w:rsidR="00895415" w:rsidDel="00E35D67">
            <w:delInstrText xml:space="preserve"> SEQ Tabel \* ARABIC \s 1 </w:delInstrText>
          </w:r>
        </w:del>
      </w:ins>
      <w:del w:id="10858" w:author="nadira firinda" w:date="2022-10-29T23:30:00Z">
        <w:r w:rsidR="00895415" w:rsidDel="00E35D67">
          <w:fldChar w:fldCharType="separate"/>
        </w:r>
      </w:del>
      <w:ins w:id="10859" w:author="Prasasti Karunia Farista Ananto" w:date="2021-10-18T13:53:00Z">
        <w:del w:id="10860" w:author="nadira firinda" w:date="2022-10-29T23:30:00Z">
          <w:r w:rsidR="00895415" w:rsidDel="00E35D67">
            <w:rPr>
              <w:noProof/>
            </w:rPr>
            <w:delText>10</w:delText>
          </w:r>
          <w:r w:rsidR="00895415" w:rsidDel="00E35D67">
            <w:fldChar w:fldCharType="end"/>
          </w:r>
        </w:del>
      </w:ins>
      <w:del w:id="10861" w:author="nadira firinda" w:date="2022-10-29T23:30:00Z">
        <w:r w:rsidR="00410221" w:rsidDel="00E35D67">
          <w:fldChar w:fldCharType="begin"/>
        </w:r>
        <w:r w:rsidR="00410221" w:rsidDel="00E35D67">
          <w:delInstrText xml:space="preserve"> STYLEREF 1 \s </w:delInstrText>
        </w:r>
        <w:r w:rsidR="00410221" w:rsidDel="00E35D67">
          <w:fldChar w:fldCharType="separate"/>
        </w:r>
        <w:r w:rsidR="00015ADF" w:rsidRPr="00006ABF" w:rsidDel="00E35D67">
          <w:rPr>
            <w:noProof/>
          </w:rPr>
          <w:delText>IV</w:delText>
        </w:r>
        <w:r w:rsidR="00410221" w:rsidDel="00E35D67">
          <w:rPr>
            <w:noProof/>
          </w:rPr>
          <w:fldChar w:fldCharType="end"/>
        </w:r>
        <w:r w:rsidR="00FB741C" w:rsidRPr="00006ABF" w:rsidDel="00E35D67">
          <w:noBreakHyphen/>
        </w:r>
        <w:r w:rsidR="00410221" w:rsidDel="00E35D67">
          <w:fldChar w:fldCharType="begin"/>
        </w:r>
        <w:r w:rsidR="00410221" w:rsidDel="00E35D67">
          <w:delInstrText xml:space="preserve"> SEQ Tabel \* ARABIC \s 1 </w:delInstrText>
        </w:r>
        <w:r w:rsidR="00410221" w:rsidDel="00E35D67">
          <w:fldChar w:fldCharType="separate"/>
        </w:r>
        <w:r w:rsidR="00015ADF" w:rsidRPr="00006ABF" w:rsidDel="00E35D67">
          <w:rPr>
            <w:noProof/>
          </w:rPr>
          <w:delText>10</w:delText>
        </w:r>
        <w:r w:rsidR="00410221" w:rsidDel="00E35D67">
          <w:rPr>
            <w:noProof/>
          </w:rPr>
          <w:fldChar w:fldCharType="end"/>
        </w:r>
        <w:bookmarkEnd w:id="10850"/>
        <w:r w:rsidRPr="00006ABF" w:rsidDel="00E35D67">
          <w:rPr>
            <w:noProof/>
          </w:rPr>
          <w:delText>. Persamaan Sektor Informasi dan Komunikasi</w:delText>
        </w:r>
        <w:bookmarkStart w:id="10862" w:name="_Toc117979631"/>
        <w:bookmarkStart w:id="10863" w:name="_Toc117981279"/>
        <w:bookmarkEnd w:id="10851"/>
        <w:bookmarkEnd w:id="10862"/>
        <w:bookmarkEnd w:id="10863"/>
      </w:del>
    </w:p>
    <w:tbl>
      <w:tblPr>
        <w:tblW w:w="9000" w:type="dxa"/>
        <w:tblLayout w:type="fixed"/>
        <w:tblCellMar>
          <w:left w:w="0" w:type="dxa"/>
          <w:right w:w="0" w:type="dxa"/>
        </w:tblCellMar>
        <w:tblLook w:val="0600" w:firstRow="0" w:lastRow="0" w:firstColumn="0" w:lastColumn="0" w:noHBand="1" w:noVBand="1"/>
      </w:tblPr>
      <w:tblGrid>
        <w:gridCol w:w="3969"/>
        <w:gridCol w:w="236"/>
        <w:gridCol w:w="2458"/>
        <w:gridCol w:w="1134"/>
        <w:gridCol w:w="1203"/>
      </w:tblGrid>
      <w:tr w:rsidR="00D90278" w:rsidRPr="00006ABF" w:rsidDel="00E35D67" w14:paraId="46F64970" w14:textId="4E2EBA73" w:rsidTr="00FE59AD">
        <w:trPr>
          <w:trHeight w:val="433"/>
          <w:del w:id="10864" w:author="nadira firinda" w:date="2022-10-29T23:30:00Z"/>
        </w:trPr>
        <w:tc>
          <w:tcPr>
            <w:tcW w:w="9000" w:type="dxa"/>
            <w:gridSpan w:val="5"/>
            <w:tcBorders>
              <w:top w:val="nil"/>
              <w:left w:val="nil"/>
              <w:bottom w:val="nil"/>
              <w:right w:val="nil"/>
            </w:tcBorders>
            <w:shd w:val="clear" w:color="auto" w:fill="44546A"/>
            <w:tcMar>
              <w:top w:w="15" w:type="dxa"/>
              <w:left w:w="108" w:type="dxa"/>
              <w:bottom w:w="0" w:type="dxa"/>
              <w:right w:w="108" w:type="dxa"/>
            </w:tcMar>
            <w:vAlign w:val="center"/>
            <w:hideMark/>
          </w:tcPr>
          <w:p w14:paraId="11D22C33" w14:textId="5C3DE95F" w:rsidR="00D90278" w:rsidRPr="00006ABF" w:rsidDel="00E35D67" w:rsidRDefault="00D90278" w:rsidP="00CC4C47">
            <w:pPr>
              <w:spacing w:after="0" w:line="360" w:lineRule="auto"/>
              <w:jc w:val="center"/>
              <w:rPr>
                <w:del w:id="10865" w:author="nadira firinda" w:date="2022-10-29T23:30:00Z"/>
                <w:rFonts w:ascii="Times New Roman" w:hAnsi="Times New Roman" w:cs="Times New Roman"/>
                <w:szCs w:val="20"/>
              </w:rPr>
              <w:pPrChange w:id="10866" w:author="nadira firinda" w:date="2022-10-29T23:37:00Z">
                <w:pPr>
                  <w:spacing w:after="0"/>
                  <w:jc w:val="center"/>
                </w:pPr>
              </w:pPrChange>
            </w:pPr>
            <w:del w:id="10867" w:author="nadira firinda" w:date="2022-10-29T23:30:00Z">
              <w:r w:rsidRPr="00006ABF" w:rsidDel="00E35D67">
                <w:rPr>
                  <w:rFonts w:ascii="Times New Roman" w:hAnsi="Times New Roman" w:cs="Times New Roman"/>
                  <w:b/>
                  <w:bCs/>
                  <w:color w:val="FFFFFF" w:themeColor="background1"/>
                  <w:szCs w:val="20"/>
                </w:rPr>
                <w:delText>Persamaan Jangka Panjang</w:delText>
              </w:r>
              <w:bookmarkStart w:id="10868" w:name="_Toc117979632"/>
              <w:bookmarkStart w:id="10869" w:name="_Toc117981280"/>
              <w:bookmarkEnd w:id="10868"/>
              <w:bookmarkEnd w:id="10869"/>
            </w:del>
          </w:p>
        </w:tc>
        <w:bookmarkStart w:id="10870" w:name="_Toc117979633"/>
        <w:bookmarkStart w:id="10871" w:name="_Toc117981281"/>
        <w:bookmarkEnd w:id="10870"/>
        <w:bookmarkEnd w:id="10871"/>
      </w:tr>
      <w:tr w:rsidR="00D90278" w:rsidRPr="00006ABF" w:rsidDel="00E35D67" w14:paraId="41A2692F" w14:textId="585CE8F8" w:rsidTr="00FE59AD">
        <w:trPr>
          <w:trHeight w:val="433"/>
          <w:del w:id="10872" w:author="nadira firinda" w:date="2022-10-29T23:30:00Z"/>
        </w:trPr>
        <w:tc>
          <w:tcPr>
            <w:tcW w:w="9000" w:type="dxa"/>
            <w:gridSpan w:val="5"/>
            <w:tcBorders>
              <w:top w:val="nil"/>
              <w:left w:val="nil"/>
              <w:bottom w:val="nil"/>
              <w:right w:val="nil"/>
            </w:tcBorders>
            <w:shd w:val="clear" w:color="auto" w:fill="4472C4"/>
            <w:tcMar>
              <w:top w:w="15" w:type="dxa"/>
              <w:left w:w="108" w:type="dxa"/>
              <w:bottom w:w="0" w:type="dxa"/>
              <w:right w:w="108" w:type="dxa"/>
            </w:tcMar>
            <w:vAlign w:val="center"/>
            <w:hideMark/>
          </w:tcPr>
          <w:p w14:paraId="716C39C5" w14:textId="5B0F7200" w:rsidR="00D90278" w:rsidRPr="00006ABF" w:rsidDel="00E35D67" w:rsidRDefault="00D90278" w:rsidP="00CC4C47">
            <w:pPr>
              <w:spacing w:after="0" w:line="360" w:lineRule="auto"/>
              <w:rPr>
                <w:del w:id="10873" w:author="nadira firinda" w:date="2022-10-29T23:30:00Z"/>
                <w:rFonts w:ascii="Times New Roman" w:hAnsi="Times New Roman" w:cs="Times New Roman"/>
                <w:b/>
                <w:bCs/>
                <w:color w:val="FFFFFF" w:themeColor="background1"/>
                <w:szCs w:val="20"/>
              </w:rPr>
              <w:pPrChange w:id="10874" w:author="nadira firinda" w:date="2022-10-29T23:37:00Z">
                <w:pPr>
                  <w:spacing w:after="0"/>
                </w:pPr>
              </w:pPrChange>
            </w:pPr>
            <w:del w:id="10875" w:author="nadira firinda" w:date="2022-10-29T23:30:00Z">
              <w:r w:rsidRPr="00006ABF" w:rsidDel="00E35D67">
                <w:rPr>
                  <w:rFonts w:ascii="Times New Roman" w:hAnsi="Times New Roman" w:cs="Times New Roman"/>
                  <w:b/>
                  <w:bCs/>
                  <w:color w:val="FFFFFF" w:themeColor="background1"/>
                  <w:szCs w:val="20"/>
                </w:rPr>
                <w:delText xml:space="preserve">Dependent variable: </w:delText>
              </w:r>
              <w:r w:rsidR="001E17BE" w:rsidRPr="00006ABF" w:rsidDel="00E35D67">
                <w:rPr>
                  <w:rFonts w:ascii="Times New Roman" w:hAnsi="Times New Roman" w:cs="Times New Roman"/>
                  <w:b/>
                  <w:bCs/>
                  <w:color w:val="FFFFFF" w:themeColor="background1"/>
                  <w:szCs w:val="20"/>
                </w:rPr>
                <w:delText>Informasi dan Komunikasi</w:delText>
              </w:r>
              <w:bookmarkStart w:id="10876" w:name="_Toc117979634"/>
              <w:bookmarkStart w:id="10877" w:name="_Toc117981282"/>
              <w:bookmarkEnd w:id="10876"/>
              <w:bookmarkEnd w:id="10877"/>
            </w:del>
          </w:p>
          <w:p w14:paraId="5FF12843" w14:textId="049EBA47" w:rsidR="00D90278" w:rsidRPr="00006ABF" w:rsidDel="00E35D67" w:rsidRDefault="00D90278" w:rsidP="00CC4C47">
            <w:pPr>
              <w:spacing w:after="0" w:line="360" w:lineRule="auto"/>
              <w:rPr>
                <w:del w:id="10878" w:author="nadira firinda" w:date="2022-10-29T23:30:00Z"/>
                <w:rFonts w:ascii="Times New Roman" w:hAnsi="Times New Roman" w:cs="Times New Roman"/>
                <w:szCs w:val="20"/>
              </w:rPr>
              <w:pPrChange w:id="10879" w:author="nadira firinda" w:date="2022-10-29T23:37:00Z">
                <w:pPr>
                  <w:spacing w:after="0"/>
                </w:pPr>
              </w:pPrChange>
            </w:pPr>
            <w:del w:id="10880" w:author="nadira firinda" w:date="2022-10-29T23:30:00Z">
              <w:r w:rsidRPr="00006ABF" w:rsidDel="00E35D67">
                <w:rPr>
                  <w:rFonts w:ascii="Times New Roman" w:hAnsi="Times New Roman" w:cs="Times New Roman"/>
                  <w:b/>
                  <w:bCs/>
                  <w:color w:val="FFFFFF" w:themeColor="background1"/>
                  <w:szCs w:val="20"/>
                </w:rPr>
                <w:delText>LOG(</w:delText>
              </w:r>
              <w:r w:rsidR="001E17BE" w:rsidRPr="00006ABF" w:rsidDel="00E35D67">
                <w:rPr>
                  <w:rFonts w:ascii="Times New Roman" w:hAnsi="Times New Roman" w:cs="Times New Roman"/>
                  <w:b/>
                  <w:bCs/>
                  <w:color w:val="FFFFFF" w:themeColor="background1"/>
                  <w:szCs w:val="20"/>
                </w:rPr>
                <w:delText xml:space="preserve">G10ICTRL </w:delText>
              </w:r>
              <w:r w:rsidRPr="00006ABF" w:rsidDel="00E35D67">
                <w:rPr>
                  <w:rFonts w:ascii="Times New Roman" w:hAnsi="Times New Roman" w:cs="Times New Roman"/>
                  <w:b/>
                  <w:bCs/>
                  <w:color w:val="FFFFFF" w:themeColor="background1"/>
                  <w:szCs w:val="20"/>
                </w:rPr>
                <w:delText xml:space="preserve">/ </w:delText>
              </w:r>
              <w:r w:rsidR="001E17BE" w:rsidRPr="00006ABF" w:rsidDel="00E35D67">
                <w:rPr>
                  <w:rFonts w:ascii="Times New Roman" w:hAnsi="Times New Roman" w:cs="Times New Roman"/>
                  <w:b/>
                  <w:bCs/>
                  <w:color w:val="FFFFFF" w:themeColor="background1"/>
                  <w:szCs w:val="20"/>
                </w:rPr>
                <w:delText>G10ICTRL</w:delText>
              </w:r>
              <w:r w:rsidRPr="00006ABF" w:rsidDel="00E35D67">
                <w:rPr>
                  <w:rFonts w:ascii="Times New Roman" w:hAnsi="Times New Roman" w:cs="Times New Roman"/>
                  <w:b/>
                  <w:bCs/>
                  <w:color w:val="FFFFFF" w:themeColor="background1"/>
                  <w:szCs w:val="20"/>
                </w:rPr>
                <w:delText>_SF)</w:delText>
              </w:r>
              <w:bookmarkStart w:id="10881" w:name="_Toc117979635"/>
              <w:bookmarkStart w:id="10882" w:name="_Toc117981283"/>
              <w:bookmarkEnd w:id="10881"/>
              <w:bookmarkEnd w:id="10882"/>
            </w:del>
          </w:p>
        </w:tc>
        <w:bookmarkStart w:id="10883" w:name="_Toc117979636"/>
        <w:bookmarkStart w:id="10884" w:name="_Toc117981284"/>
        <w:bookmarkEnd w:id="10883"/>
        <w:bookmarkEnd w:id="10884"/>
      </w:tr>
      <w:tr w:rsidR="00D90278" w:rsidRPr="00006ABF" w:rsidDel="00E35D67" w14:paraId="4D756F55" w14:textId="52BA0EF2" w:rsidTr="00FE59AD">
        <w:trPr>
          <w:trHeight w:val="433"/>
          <w:del w:id="10885" w:author="nadira firinda" w:date="2022-10-29T23:30:00Z"/>
        </w:trPr>
        <w:tc>
          <w:tcPr>
            <w:tcW w:w="3969" w:type="dxa"/>
            <w:tcBorders>
              <w:top w:val="nil"/>
              <w:left w:val="nil"/>
              <w:bottom w:val="nil"/>
              <w:right w:val="nil"/>
            </w:tcBorders>
            <w:shd w:val="clear" w:color="auto" w:fill="FFC000"/>
            <w:tcMar>
              <w:top w:w="15" w:type="dxa"/>
              <w:left w:w="108" w:type="dxa"/>
              <w:bottom w:w="0" w:type="dxa"/>
              <w:right w:w="108" w:type="dxa"/>
            </w:tcMar>
            <w:vAlign w:val="center"/>
            <w:hideMark/>
          </w:tcPr>
          <w:p w14:paraId="0EA9F78F" w14:textId="7960FD7C" w:rsidR="00D90278" w:rsidRPr="00006ABF" w:rsidDel="00E35D67" w:rsidRDefault="00D90278" w:rsidP="00CC4C47">
            <w:pPr>
              <w:spacing w:after="0" w:line="360" w:lineRule="auto"/>
              <w:rPr>
                <w:del w:id="10886" w:author="nadira firinda" w:date="2022-10-29T23:30:00Z"/>
                <w:rFonts w:ascii="Times New Roman" w:hAnsi="Times New Roman" w:cs="Times New Roman"/>
                <w:szCs w:val="20"/>
              </w:rPr>
              <w:pPrChange w:id="10887" w:author="nadira firinda" w:date="2022-10-29T23:37:00Z">
                <w:pPr>
                  <w:spacing w:after="0"/>
                </w:pPr>
              </w:pPrChange>
            </w:pPr>
            <w:del w:id="10888" w:author="nadira firinda" w:date="2022-10-29T23:30:00Z">
              <w:r w:rsidRPr="00006ABF" w:rsidDel="00E35D67">
                <w:rPr>
                  <w:rFonts w:ascii="Times New Roman" w:hAnsi="Times New Roman" w:cs="Times New Roman"/>
                  <w:b/>
                  <w:bCs/>
                  <w:szCs w:val="20"/>
                </w:rPr>
                <w:delText>Explanatory Variables</w:delText>
              </w:r>
              <w:bookmarkStart w:id="10889" w:name="_Toc117979637"/>
              <w:bookmarkStart w:id="10890" w:name="_Toc117981285"/>
              <w:bookmarkEnd w:id="10889"/>
              <w:bookmarkEnd w:id="10890"/>
            </w:del>
          </w:p>
        </w:tc>
        <w:tc>
          <w:tcPr>
            <w:tcW w:w="2694" w:type="dxa"/>
            <w:gridSpan w:val="2"/>
            <w:tcBorders>
              <w:top w:val="nil"/>
              <w:left w:val="nil"/>
              <w:bottom w:val="nil"/>
              <w:right w:val="nil"/>
            </w:tcBorders>
            <w:shd w:val="clear" w:color="auto" w:fill="FFC000"/>
            <w:vAlign w:val="center"/>
          </w:tcPr>
          <w:p w14:paraId="298AE75E" w14:textId="18E97137" w:rsidR="00D90278" w:rsidRPr="00006ABF" w:rsidDel="00E35D67" w:rsidRDefault="00D90278" w:rsidP="00CC4C47">
            <w:pPr>
              <w:spacing w:after="0" w:line="360" w:lineRule="auto"/>
              <w:rPr>
                <w:del w:id="10891" w:author="nadira firinda" w:date="2022-10-29T23:30:00Z"/>
                <w:rFonts w:ascii="Times New Roman" w:hAnsi="Times New Roman" w:cs="Times New Roman"/>
                <w:szCs w:val="20"/>
              </w:rPr>
              <w:pPrChange w:id="10892" w:author="nadira firinda" w:date="2022-10-29T23:37:00Z">
                <w:pPr>
                  <w:spacing w:after="0"/>
                </w:pPr>
              </w:pPrChange>
            </w:pPr>
            <w:bookmarkStart w:id="10893" w:name="_Toc117979638"/>
            <w:bookmarkStart w:id="10894" w:name="_Toc117981286"/>
            <w:bookmarkEnd w:id="10893"/>
            <w:bookmarkEnd w:id="10894"/>
          </w:p>
        </w:tc>
        <w:tc>
          <w:tcPr>
            <w:tcW w:w="1134" w:type="dxa"/>
            <w:tcBorders>
              <w:top w:val="nil"/>
              <w:left w:val="nil"/>
              <w:bottom w:val="nil"/>
              <w:right w:val="nil"/>
            </w:tcBorders>
            <w:shd w:val="clear" w:color="auto" w:fill="FFC000"/>
            <w:tcMar>
              <w:top w:w="15" w:type="dxa"/>
              <w:left w:w="108" w:type="dxa"/>
              <w:bottom w:w="0" w:type="dxa"/>
              <w:right w:w="108" w:type="dxa"/>
            </w:tcMar>
            <w:vAlign w:val="center"/>
            <w:hideMark/>
          </w:tcPr>
          <w:p w14:paraId="50DAC063" w14:textId="4544D405" w:rsidR="00D90278" w:rsidRPr="00006ABF" w:rsidDel="00E35D67" w:rsidRDefault="00D90278" w:rsidP="00CC4C47">
            <w:pPr>
              <w:spacing w:after="0" w:line="360" w:lineRule="auto"/>
              <w:rPr>
                <w:del w:id="10895" w:author="nadira firinda" w:date="2022-10-29T23:30:00Z"/>
                <w:rFonts w:ascii="Times New Roman" w:hAnsi="Times New Roman" w:cs="Times New Roman"/>
                <w:noProof/>
                <w:szCs w:val="20"/>
              </w:rPr>
              <w:pPrChange w:id="10896" w:author="nadira firinda" w:date="2022-10-29T23:37:00Z">
                <w:pPr>
                  <w:spacing w:after="0"/>
                </w:pPr>
              </w:pPrChange>
            </w:pPr>
            <w:del w:id="10897" w:author="nadira firinda" w:date="2022-10-29T23:30:00Z">
              <w:r w:rsidRPr="00006ABF" w:rsidDel="00E35D67">
                <w:rPr>
                  <w:rFonts w:ascii="Times New Roman" w:hAnsi="Times New Roman" w:cs="Times New Roman"/>
                  <w:b/>
                  <w:bCs/>
                  <w:noProof/>
                  <w:szCs w:val="20"/>
                  <w:lang w:val="en-GB"/>
                </w:rPr>
                <w:delText>Koefisien</w:delText>
              </w:r>
              <w:bookmarkStart w:id="10898" w:name="_Toc117979639"/>
              <w:bookmarkStart w:id="10899" w:name="_Toc117981287"/>
              <w:bookmarkEnd w:id="10898"/>
              <w:bookmarkEnd w:id="10899"/>
            </w:del>
          </w:p>
        </w:tc>
        <w:tc>
          <w:tcPr>
            <w:tcW w:w="1203" w:type="dxa"/>
            <w:tcBorders>
              <w:top w:val="nil"/>
              <w:left w:val="nil"/>
              <w:bottom w:val="nil"/>
              <w:right w:val="nil"/>
            </w:tcBorders>
            <w:shd w:val="clear" w:color="auto" w:fill="FFC000"/>
            <w:vAlign w:val="center"/>
          </w:tcPr>
          <w:p w14:paraId="73137B7D" w14:textId="7C869975" w:rsidR="00D90278" w:rsidRPr="00006ABF" w:rsidDel="00E35D67" w:rsidRDefault="00D90278" w:rsidP="00CC4C47">
            <w:pPr>
              <w:spacing w:after="0" w:line="360" w:lineRule="auto"/>
              <w:rPr>
                <w:del w:id="10900" w:author="nadira firinda" w:date="2022-10-29T23:30:00Z"/>
                <w:rFonts w:ascii="Times New Roman" w:hAnsi="Times New Roman" w:cs="Times New Roman"/>
                <w:szCs w:val="20"/>
              </w:rPr>
              <w:pPrChange w:id="10901" w:author="nadira firinda" w:date="2022-10-29T23:37:00Z">
                <w:pPr>
                  <w:spacing w:after="0"/>
                </w:pPr>
              </w:pPrChange>
            </w:pPr>
            <w:bookmarkStart w:id="10902" w:name="_Toc117979640"/>
            <w:bookmarkStart w:id="10903" w:name="_Toc117981288"/>
            <w:bookmarkEnd w:id="10902"/>
            <w:bookmarkEnd w:id="10903"/>
          </w:p>
        </w:tc>
        <w:bookmarkStart w:id="10904" w:name="_Toc117979641"/>
        <w:bookmarkStart w:id="10905" w:name="_Toc117981289"/>
        <w:bookmarkEnd w:id="10904"/>
        <w:bookmarkEnd w:id="10905"/>
      </w:tr>
      <w:tr w:rsidR="004C3F02" w:rsidRPr="00006ABF" w:rsidDel="00E35D67" w14:paraId="3F9E2B70" w14:textId="472FBC6E" w:rsidTr="00566B0C">
        <w:trPr>
          <w:trHeight w:val="433"/>
          <w:del w:id="10906" w:author="nadira firinda" w:date="2022-10-29T23:30:00Z"/>
        </w:trPr>
        <w:tc>
          <w:tcPr>
            <w:tcW w:w="3969" w:type="dxa"/>
            <w:tcBorders>
              <w:top w:val="dotted" w:sz="8" w:space="0" w:color="7F7F7F"/>
              <w:left w:val="nil"/>
              <w:bottom w:val="dotted" w:sz="8" w:space="0" w:color="7F7F7F"/>
              <w:right w:val="dotted" w:sz="8" w:space="0" w:color="7F7F7F"/>
            </w:tcBorders>
            <w:shd w:val="clear" w:color="auto" w:fill="auto"/>
            <w:tcMar>
              <w:top w:w="15" w:type="dxa"/>
              <w:left w:w="108" w:type="dxa"/>
              <w:bottom w:w="0" w:type="dxa"/>
              <w:right w:w="108" w:type="dxa"/>
            </w:tcMar>
          </w:tcPr>
          <w:p w14:paraId="708DD21A" w14:textId="08C5C446" w:rsidR="004C3F02" w:rsidRPr="00006ABF" w:rsidDel="00E35D67" w:rsidRDefault="004C3F02" w:rsidP="00CC4C47">
            <w:pPr>
              <w:spacing w:line="360" w:lineRule="auto"/>
              <w:rPr>
                <w:del w:id="10907" w:author="nadira firinda" w:date="2022-10-29T23:30:00Z"/>
                <w:rFonts w:ascii="Times New Roman" w:hAnsi="Times New Roman" w:cs="Times New Roman"/>
              </w:rPr>
              <w:pPrChange w:id="10908" w:author="nadira firinda" w:date="2022-10-29T23:37:00Z">
                <w:pPr/>
              </w:pPrChange>
            </w:pPr>
            <w:del w:id="10909" w:author="nadira firinda" w:date="2022-10-29T23:30:00Z">
              <w:r w:rsidRPr="00006ABF" w:rsidDel="00E35D67">
                <w:rPr>
                  <w:rFonts w:ascii="Times New Roman" w:hAnsi="Times New Roman" w:cs="Times New Roman"/>
                </w:rPr>
                <w:delText>C</w:delText>
              </w:r>
              <w:bookmarkStart w:id="10910" w:name="_Toc117979642"/>
              <w:bookmarkStart w:id="10911" w:name="_Toc117981290"/>
              <w:bookmarkEnd w:id="10910"/>
              <w:bookmarkEnd w:id="10911"/>
            </w:del>
          </w:p>
        </w:tc>
        <w:tc>
          <w:tcPr>
            <w:tcW w:w="2694" w:type="dxa"/>
            <w:gridSpan w:val="2"/>
            <w:tcBorders>
              <w:top w:val="dotted" w:sz="8" w:space="0" w:color="7F7F7F"/>
              <w:left w:val="dotted" w:sz="8" w:space="0" w:color="7F7F7F"/>
              <w:bottom w:val="dotted" w:sz="8" w:space="0" w:color="7F7F7F"/>
              <w:right w:val="dotted" w:sz="8" w:space="0" w:color="7F7F7F"/>
            </w:tcBorders>
            <w:shd w:val="clear" w:color="auto" w:fill="auto"/>
            <w:tcMar>
              <w:top w:w="15" w:type="dxa"/>
              <w:left w:w="108" w:type="dxa"/>
              <w:bottom w:w="0" w:type="dxa"/>
              <w:right w:w="108" w:type="dxa"/>
            </w:tcMar>
            <w:vAlign w:val="center"/>
          </w:tcPr>
          <w:p w14:paraId="0BC23280" w14:textId="022D472F" w:rsidR="004C3F02" w:rsidRPr="00006ABF" w:rsidDel="00E35D67" w:rsidRDefault="004C3F02" w:rsidP="00CC4C47">
            <w:pPr>
              <w:spacing w:after="0" w:line="360" w:lineRule="auto"/>
              <w:rPr>
                <w:del w:id="10912" w:author="nadira firinda" w:date="2022-10-29T23:30:00Z"/>
                <w:rFonts w:ascii="Times New Roman" w:hAnsi="Times New Roman" w:cs="Times New Roman"/>
                <w:szCs w:val="20"/>
              </w:rPr>
              <w:pPrChange w:id="10913" w:author="nadira firinda" w:date="2022-10-29T23:37:00Z">
                <w:pPr>
                  <w:spacing w:after="0"/>
                </w:pPr>
              </w:pPrChange>
            </w:pPr>
            <w:del w:id="10914" w:author="nadira firinda" w:date="2022-10-29T23:30:00Z">
              <w:r w:rsidRPr="00006ABF" w:rsidDel="00E35D67">
                <w:rPr>
                  <w:rFonts w:ascii="Times New Roman" w:hAnsi="Times New Roman" w:cs="Times New Roman"/>
                  <w:szCs w:val="20"/>
                </w:rPr>
                <w:delText>Konstanta</w:delText>
              </w:r>
              <w:bookmarkStart w:id="10915" w:name="_Toc117979643"/>
              <w:bookmarkStart w:id="10916" w:name="_Toc117981291"/>
              <w:bookmarkEnd w:id="10915"/>
              <w:bookmarkEnd w:id="10916"/>
            </w:del>
          </w:p>
        </w:tc>
        <w:tc>
          <w:tcPr>
            <w:tcW w:w="1134" w:type="dxa"/>
            <w:tcBorders>
              <w:top w:val="dotted" w:sz="8" w:space="0" w:color="7F7F7F"/>
              <w:left w:val="dotted" w:sz="8" w:space="0" w:color="7F7F7F"/>
              <w:bottom w:val="dotted" w:sz="8" w:space="0" w:color="7F7F7F"/>
              <w:right w:val="dotted" w:sz="8" w:space="0" w:color="7F7F7F"/>
            </w:tcBorders>
            <w:shd w:val="clear" w:color="auto" w:fill="auto"/>
            <w:tcMar>
              <w:top w:w="15" w:type="dxa"/>
              <w:left w:w="108" w:type="dxa"/>
              <w:bottom w:w="0" w:type="dxa"/>
              <w:right w:w="108" w:type="dxa"/>
            </w:tcMar>
          </w:tcPr>
          <w:p w14:paraId="34180023" w14:textId="7D00A64E" w:rsidR="004C3F02" w:rsidRPr="00006ABF" w:rsidDel="00E35D67" w:rsidRDefault="00D25A5C" w:rsidP="00CC4C47">
            <w:pPr>
              <w:spacing w:line="360" w:lineRule="auto"/>
              <w:jc w:val="center"/>
              <w:rPr>
                <w:del w:id="10917" w:author="nadira firinda" w:date="2022-10-29T23:30:00Z"/>
                <w:rFonts w:ascii="Times New Roman" w:hAnsi="Times New Roman" w:cs="Times New Roman"/>
              </w:rPr>
              <w:pPrChange w:id="10918" w:author="nadira firinda" w:date="2022-10-29T23:37:00Z">
                <w:pPr>
                  <w:jc w:val="center"/>
                </w:pPr>
              </w:pPrChange>
            </w:pPr>
            <w:del w:id="10919" w:author="nadira firinda" w:date="2022-10-29T23:30:00Z">
              <w:r w:rsidRPr="00006ABF" w:rsidDel="00E35D67">
                <w:rPr>
                  <w:rFonts w:ascii="Times New Roman" w:hAnsi="Times New Roman" w:cs="Times New Roman"/>
                </w:rPr>
                <w:delText>6.8069</w:delText>
              </w:r>
              <w:bookmarkStart w:id="10920" w:name="_Toc117979644"/>
              <w:bookmarkStart w:id="10921" w:name="_Toc117981292"/>
              <w:bookmarkEnd w:id="10920"/>
              <w:bookmarkEnd w:id="10921"/>
            </w:del>
          </w:p>
        </w:tc>
        <w:tc>
          <w:tcPr>
            <w:tcW w:w="1203" w:type="dxa"/>
            <w:tcBorders>
              <w:top w:val="dotted" w:sz="8" w:space="0" w:color="7F7F7F"/>
              <w:left w:val="dotted" w:sz="8" w:space="0" w:color="7F7F7F"/>
              <w:bottom w:val="dotted" w:sz="8" w:space="0" w:color="7F7F7F"/>
              <w:right w:val="nil"/>
            </w:tcBorders>
            <w:shd w:val="clear" w:color="auto" w:fill="auto"/>
            <w:tcMar>
              <w:top w:w="15" w:type="dxa"/>
              <w:left w:w="108" w:type="dxa"/>
              <w:bottom w:w="0" w:type="dxa"/>
              <w:right w:w="108" w:type="dxa"/>
            </w:tcMar>
            <w:vAlign w:val="center"/>
          </w:tcPr>
          <w:p w14:paraId="17CA1BEE" w14:textId="172A273B" w:rsidR="004C3F02" w:rsidRPr="00006ABF" w:rsidDel="00E35D67" w:rsidRDefault="004C3F02" w:rsidP="00CC4C47">
            <w:pPr>
              <w:spacing w:after="0" w:line="360" w:lineRule="auto"/>
              <w:jc w:val="center"/>
              <w:rPr>
                <w:del w:id="10922" w:author="nadira firinda" w:date="2022-10-29T23:30:00Z"/>
                <w:rFonts w:ascii="Times New Roman" w:hAnsi="Times New Roman" w:cs="Times New Roman"/>
                <w:szCs w:val="20"/>
              </w:rPr>
              <w:pPrChange w:id="10923" w:author="nadira firinda" w:date="2022-10-29T23:37:00Z">
                <w:pPr>
                  <w:spacing w:after="0"/>
                  <w:jc w:val="center"/>
                </w:pPr>
              </w:pPrChange>
            </w:pPr>
            <w:del w:id="10924" w:author="nadira firinda" w:date="2022-10-29T23:30:00Z">
              <w:r w:rsidRPr="00006ABF" w:rsidDel="00E35D67">
                <w:rPr>
                  <w:rFonts w:ascii="Times New Roman" w:hAnsi="Times New Roman" w:cs="Times New Roman"/>
                  <w:szCs w:val="20"/>
                </w:rPr>
                <w:delText>**</w:delText>
              </w:r>
              <w:bookmarkStart w:id="10925" w:name="_Toc117979645"/>
              <w:bookmarkStart w:id="10926" w:name="_Toc117981293"/>
              <w:bookmarkEnd w:id="10925"/>
              <w:bookmarkEnd w:id="10926"/>
            </w:del>
          </w:p>
        </w:tc>
        <w:bookmarkStart w:id="10927" w:name="_Toc117979646"/>
        <w:bookmarkStart w:id="10928" w:name="_Toc117981294"/>
        <w:bookmarkEnd w:id="10927"/>
        <w:bookmarkEnd w:id="10928"/>
      </w:tr>
      <w:tr w:rsidR="0078775D" w:rsidRPr="00006ABF" w:rsidDel="00E35D67" w14:paraId="7F7D1A31" w14:textId="2223AB8C" w:rsidTr="00566B0C">
        <w:trPr>
          <w:trHeight w:val="433"/>
          <w:del w:id="10929" w:author="nadira firinda" w:date="2022-10-29T23:30:00Z"/>
        </w:trPr>
        <w:tc>
          <w:tcPr>
            <w:tcW w:w="3969" w:type="dxa"/>
            <w:tcBorders>
              <w:top w:val="dotted" w:sz="8" w:space="0" w:color="7F7F7F"/>
              <w:left w:val="nil"/>
              <w:bottom w:val="dotted" w:sz="8" w:space="0" w:color="7F7F7F"/>
              <w:right w:val="dotted" w:sz="8" w:space="0" w:color="7F7F7F"/>
            </w:tcBorders>
            <w:shd w:val="clear" w:color="auto" w:fill="auto"/>
            <w:tcMar>
              <w:top w:w="15" w:type="dxa"/>
              <w:left w:w="108" w:type="dxa"/>
              <w:bottom w:w="0" w:type="dxa"/>
              <w:right w:w="108" w:type="dxa"/>
            </w:tcMar>
          </w:tcPr>
          <w:p w14:paraId="2D3CF2B6" w14:textId="335C624E" w:rsidR="0078775D" w:rsidRPr="00006ABF" w:rsidDel="00E35D67" w:rsidRDefault="0078775D" w:rsidP="00CC4C47">
            <w:pPr>
              <w:spacing w:line="360" w:lineRule="auto"/>
              <w:rPr>
                <w:del w:id="10930" w:author="nadira firinda" w:date="2022-10-29T23:30:00Z"/>
                <w:rFonts w:ascii="Times New Roman" w:hAnsi="Times New Roman" w:cs="Times New Roman"/>
                <w:szCs w:val="20"/>
              </w:rPr>
              <w:pPrChange w:id="10931" w:author="nadira firinda" w:date="2022-10-29T23:37:00Z">
                <w:pPr/>
              </w:pPrChange>
            </w:pPr>
            <w:del w:id="10932" w:author="nadira firinda" w:date="2022-10-29T23:30:00Z">
              <w:r w:rsidRPr="00006ABF" w:rsidDel="00E35D67">
                <w:rPr>
                  <w:rFonts w:ascii="Times New Roman" w:hAnsi="Times New Roman" w:cs="Times New Roman"/>
                </w:rPr>
                <w:delText>LOG(TOTALSUBSCR)</w:delText>
              </w:r>
              <w:bookmarkStart w:id="10933" w:name="_Toc117979647"/>
              <w:bookmarkStart w:id="10934" w:name="_Toc117981295"/>
              <w:bookmarkEnd w:id="10933"/>
              <w:bookmarkEnd w:id="10934"/>
            </w:del>
          </w:p>
        </w:tc>
        <w:tc>
          <w:tcPr>
            <w:tcW w:w="2694" w:type="dxa"/>
            <w:gridSpan w:val="2"/>
            <w:tcBorders>
              <w:top w:val="dotted" w:sz="8" w:space="0" w:color="7F7F7F"/>
              <w:left w:val="dotted" w:sz="8" w:space="0" w:color="7F7F7F"/>
              <w:bottom w:val="dotted" w:sz="8" w:space="0" w:color="7F7F7F"/>
              <w:right w:val="dotted" w:sz="8" w:space="0" w:color="7F7F7F"/>
            </w:tcBorders>
            <w:shd w:val="clear" w:color="auto" w:fill="auto"/>
            <w:tcMar>
              <w:top w:w="15" w:type="dxa"/>
              <w:left w:w="108" w:type="dxa"/>
              <w:bottom w:w="0" w:type="dxa"/>
              <w:right w:w="108" w:type="dxa"/>
            </w:tcMar>
            <w:vAlign w:val="center"/>
          </w:tcPr>
          <w:p w14:paraId="1637FA00" w14:textId="3AC1C206" w:rsidR="0078775D" w:rsidRPr="00006ABF" w:rsidDel="00E35D67" w:rsidRDefault="0078775D" w:rsidP="00CC4C47">
            <w:pPr>
              <w:spacing w:after="0" w:line="360" w:lineRule="auto"/>
              <w:rPr>
                <w:del w:id="10935" w:author="nadira firinda" w:date="2022-10-29T23:30:00Z"/>
                <w:rFonts w:ascii="Times New Roman" w:hAnsi="Times New Roman" w:cs="Times New Roman"/>
                <w:szCs w:val="20"/>
              </w:rPr>
              <w:pPrChange w:id="10936" w:author="nadira firinda" w:date="2022-10-29T23:37:00Z">
                <w:pPr>
                  <w:spacing w:after="0"/>
                </w:pPr>
              </w:pPrChange>
            </w:pPr>
            <w:del w:id="10937" w:author="nadira firinda" w:date="2022-10-29T23:30:00Z">
              <w:r w:rsidRPr="00006ABF" w:rsidDel="00E35D67">
                <w:rPr>
                  <w:rFonts w:ascii="Times New Roman" w:hAnsi="Times New Roman" w:cs="Times New Roman"/>
                  <w:szCs w:val="20"/>
                </w:rPr>
                <w:delText>Total Pengguna Telepon Seluler Telkomsel dan Indosat</w:delText>
              </w:r>
              <w:bookmarkStart w:id="10938" w:name="_Toc117979648"/>
              <w:bookmarkStart w:id="10939" w:name="_Toc117981296"/>
              <w:bookmarkEnd w:id="10938"/>
              <w:bookmarkEnd w:id="10939"/>
            </w:del>
          </w:p>
        </w:tc>
        <w:tc>
          <w:tcPr>
            <w:tcW w:w="1134" w:type="dxa"/>
            <w:tcBorders>
              <w:top w:val="dotted" w:sz="8" w:space="0" w:color="7F7F7F"/>
              <w:left w:val="dotted" w:sz="8" w:space="0" w:color="7F7F7F"/>
              <w:bottom w:val="dotted" w:sz="8" w:space="0" w:color="7F7F7F"/>
              <w:right w:val="dotted" w:sz="8" w:space="0" w:color="7F7F7F"/>
            </w:tcBorders>
            <w:shd w:val="clear" w:color="auto" w:fill="auto"/>
            <w:tcMar>
              <w:top w:w="15" w:type="dxa"/>
              <w:left w:w="108" w:type="dxa"/>
              <w:bottom w:w="0" w:type="dxa"/>
              <w:right w:w="108" w:type="dxa"/>
            </w:tcMar>
            <w:hideMark/>
          </w:tcPr>
          <w:p w14:paraId="7C7E8938" w14:textId="6569292D" w:rsidR="0078775D" w:rsidRPr="00006ABF" w:rsidDel="00E35D67" w:rsidRDefault="00D25A5C" w:rsidP="00CC4C47">
            <w:pPr>
              <w:spacing w:line="360" w:lineRule="auto"/>
              <w:jc w:val="center"/>
              <w:rPr>
                <w:del w:id="10940" w:author="nadira firinda" w:date="2022-10-29T23:30:00Z"/>
                <w:rFonts w:ascii="Times New Roman" w:hAnsi="Times New Roman" w:cs="Times New Roman"/>
              </w:rPr>
              <w:pPrChange w:id="10941" w:author="nadira firinda" w:date="2022-10-29T23:37:00Z">
                <w:pPr>
                  <w:jc w:val="center"/>
                </w:pPr>
              </w:pPrChange>
            </w:pPr>
            <w:del w:id="10942" w:author="nadira firinda" w:date="2022-10-29T23:30:00Z">
              <w:r w:rsidRPr="00006ABF" w:rsidDel="00E35D67">
                <w:rPr>
                  <w:rFonts w:ascii="Times New Roman" w:hAnsi="Times New Roman" w:cs="Times New Roman"/>
                </w:rPr>
                <w:delText>0.0841</w:delText>
              </w:r>
              <w:bookmarkStart w:id="10943" w:name="_Toc117979649"/>
              <w:bookmarkStart w:id="10944" w:name="_Toc117981297"/>
              <w:bookmarkEnd w:id="10943"/>
              <w:bookmarkEnd w:id="10944"/>
            </w:del>
          </w:p>
        </w:tc>
        <w:tc>
          <w:tcPr>
            <w:tcW w:w="1203" w:type="dxa"/>
            <w:tcBorders>
              <w:top w:val="dotted" w:sz="8" w:space="0" w:color="7F7F7F"/>
              <w:left w:val="dotted" w:sz="8" w:space="0" w:color="7F7F7F"/>
              <w:bottom w:val="dotted" w:sz="8" w:space="0" w:color="7F7F7F"/>
              <w:right w:val="nil"/>
            </w:tcBorders>
            <w:shd w:val="clear" w:color="auto" w:fill="auto"/>
            <w:tcMar>
              <w:top w:w="15" w:type="dxa"/>
              <w:left w:w="108" w:type="dxa"/>
              <w:bottom w:w="0" w:type="dxa"/>
              <w:right w:w="108" w:type="dxa"/>
            </w:tcMar>
            <w:vAlign w:val="center"/>
            <w:hideMark/>
          </w:tcPr>
          <w:p w14:paraId="1D632487" w14:textId="37B47CC7" w:rsidR="0078775D" w:rsidRPr="00006ABF" w:rsidDel="00E35D67" w:rsidRDefault="0078775D" w:rsidP="00CC4C47">
            <w:pPr>
              <w:spacing w:after="0" w:line="360" w:lineRule="auto"/>
              <w:jc w:val="center"/>
              <w:rPr>
                <w:del w:id="10945" w:author="nadira firinda" w:date="2022-10-29T23:30:00Z"/>
                <w:rFonts w:ascii="Times New Roman" w:hAnsi="Times New Roman" w:cs="Times New Roman"/>
                <w:szCs w:val="20"/>
              </w:rPr>
              <w:pPrChange w:id="10946" w:author="nadira firinda" w:date="2022-10-29T23:37:00Z">
                <w:pPr>
                  <w:spacing w:after="0"/>
                  <w:jc w:val="center"/>
                </w:pPr>
              </w:pPrChange>
            </w:pPr>
            <w:del w:id="10947" w:author="nadira firinda" w:date="2022-10-29T23:30:00Z">
              <w:r w:rsidRPr="00006ABF" w:rsidDel="00E35D67">
                <w:rPr>
                  <w:rFonts w:ascii="Times New Roman" w:hAnsi="Times New Roman" w:cs="Times New Roman"/>
                  <w:szCs w:val="20"/>
                </w:rPr>
                <w:delText>***</w:delText>
              </w:r>
              <w:bookmarkStart w:id="10948" w:name="_Toc117979650"/>
              <w:bookmarkStart w:id="10949" w:name="_Toc117981298"/>
              <w:bookmarkEnd w:id="10948"/>
              <w:bookmarkEnd w:id="10949"/>
            </w:del>
          </w:p>
        </w:tc>
        <w:bookmarkStart w:id="10950" w:name="_Toc117979651"/>
        <w:bookmarkStart w:id="10951" w:name="_Toc117981299"/>
        <w:bookmarkEnd w:id="10950"/>
        <w:bookmarkEnd w:id="10951"/>
      </w:tr>
      <w:tr w:rsidR="0078775D" w:rsidRPr="00006ABF" w:rsidDel="00E35D67" w14:paraId="007096DF" w14:textId="09E1BE61" w:rsidTr="00566B0C">
        <w:trPr>
          <w:trHeight w:val="433"/>
          <w:del w:id="10952" w:author="nadira firinda" w:date="2022-10-29T23:30:00Z"/>
        </w:trPr>
        <w:tc>
          <w:tcPr>
            <w:tcW w:w="3969" w:type="dxa"/>
            <w:tcBorders>
              <w:top w:val="dotted" w:sz="8" w:space="0" w:color="7F7F7F"/>
              <w:left w:val="nil"/>
              <w:bottom w:val="dotted" w:sz="8" w:space="0" w:color="7F7F7F"/>
              <w:right w:val="dotted" w:sz="8" w:space="0" w:color="7F7F7F"/>
            </w:tcBorders>
            <w:shd w:val="clear" w:color="auto" w:fill="auto"/>
            <w:tcMar>
              <w:top w:w="15" w:type="dxa"/>
              <w:left w:w="108" w:type="dxa"/>
              <w:bottom w:w="0" w:type="dxa"/>
              <w:right w:w="108" w:type="dxa"/>
            </w:tcMar>
          </w:tcPr>
          <w:p w14:paraId="7D62D11E" w14:textId="2FF9BBF0" w:rsidR="0078775D" w:rsidRPr="00006ABF" w:rsidDel="00E35D67" w:rsidRDefault="0078775D" w:rsidP="00CC4C47">
            <w:pPr>
              <w:spacing w:line="360" w:lineRule="auto"/>
              <w:rPr>
                <w:del w:id="10953" w:author="nadira firinda" w:date="2022-10-29T23:30:00Z"/>
                <w:rFonts w:ascii="Times New Roman" w:hAnsi="Times New Roman" w:cs="Times New Roman"/>
                <w:szCs w:val="20"/>
              </w:rPr>
              <w:pPrChange w:id="10954" w:author="nadira firinda" w:date="2022-10-29T23:37:00Z">
                <w:pPr/>
              </w:pPrChange>
            </w:pPr>
            <w:del w:id="10955" w:author="nadira firinda" w:date="2022-10-29T23:30:00Z">
              <w:r w:rsidRPr="00006ABF" w:rsidDel="00E35D67">
                <w:rPr>
                  <w:rFonts w:ascii="Times New Roman" w:hAnsi="Times New Roman" w:cs="Times New Roman"/>
                </w:rPr>
                <w:delText>LOG(G15EDURL/G15EDURL_SF)</w:delText>
              </w:r>
              <w:bookmarkStart w:id="10956" w:name="_Toc117979652"/>
              <w:bookmarkStart w:id="10957" w:name="_Toc117981300"/>
              <w:bookmarkEnd w:id="10956"/>
              <w:bookmarkEnd w:id="10957"/>
            </w:del>
          </w:p>
        </w:tc>
        <w:tc>
          <w:tcPr>
            <w:tcW w:w="2694" w:type="dxa"/>
            <w:gridSpan w:val="2"/>
            <w:tcBorders>
              <w:top w:val="dotted" w:sz="8" w:space="0" w:color="7F7F7F"/>
              <w:left w:val="dotted" w:sz="8" w:space="0" w:color="7F7F7F"/>
              <w:bottom w:val="dotted" w:sz="8" w:space="0" w:color="7F7F7F"/>
              <w:right w:val="dotted" w:sz="8" w:space="0" w:color="7F7F7F"/>
            </w:tcBorders>
            <w:shd w:val="clear" w:color="auto" w:fill="auto"/>
            <w:tcMar>
              <w:top w:w="15" w:type="dxa"/>
              <w:left w:w="108" w:type="dxa"/>
              <w:bottom w:w="0" w:type="dxa"/>
              <w:right w:w="108" w:type="dxa"/>
            </w:tcMar>
            <w:vAlign w:val="center"/>
          </w:tcPr>
          <w:p w14:paraId="52FD6DE6" w14:textId="4A45FA77" w:rsidR="0078775D" w:rsidRPr="00006ABF" w:rsidDel="00E35D67" w:rsidRDefault="0078775D" w:rsidP="00CC4C47">
            <w:pPr>
              <w:spacing w:after="0" w:line="360" w:lineRule="auto"/>
              <w:rPr>
                <w:del w:id="10958" w:author="nadira firinda" w:date="2022-10-29T23:30:00Z"/>
                <w:rFonts w:ascii="Times New Roman" w:hAnsi="Times New Roman" w:cs="Times New Roman"/>
                <w:i/>
                <w:szCs w:val="20"/>
              </w:rPr>
              <w:pPrChange w:id="10959" w:author="nadira firinda" w:date="2022-10-29T23:37:00Z">
                <w:pPr>
                  <w:spacing w:after="0"/>
                </w:pPr>
              </w:pPrChange>
            </w:pPr>
            <w:del w:id="10960" w:author="nadira firinda" w:date="2022-10-29T23:30:00Z">
              <w:r w:rsidRPr="00006ABF" w:rsidDel="00E35D67">
                <w:rPr>
                  <w:rFonts w:ascii="Times New Roman" w:hAnsi="Times New Roman" w:cs="Times New Roman"/>
                  <w:szCs w:val="20"/>
                </w:rPr>
                <w:delText>Sektor Jasa Pendidikan</w:delText>
              </w:r>
              <w:bookmarkStart w:id="10961" w:name="_Toc117979653"/>
              <w:bookmarkStart w:id="10962" w:name="_Toc117981301"/>
              <w:bookmarkEnd w:id="10961"/>
              <w:bookmarkEnd w:id="10962"/>
            </w:del>
          </w:p>
        </w:tc>
        <w:tc>
          <w:tcPr>
            <w:tcW w:w="1134" w:type="dxa"/>
            <w:tcBorders>
              <w:top w:val="dotted" w:sz="8" w:space="0" w:color="7F7F7F"/>
              <w:left w:val="dotted" w:sz="8" w:space="0" w:color="7F7F7F"/>
              <w:bottom w:val="dotted" w:sz="8" w:space="0" w:color="7F7F7F"/>
              <w:right w:val="dotted" w:sz="8" w:space="0" w:color="7F7F7F"/>
            </w:tcBorders>
            <w:shd w:val="clear" w:color="auto" w:fill="auto"/>
            <w:tcMar>
              <w:top w:w="15" w:type="dxa"/>
              <w:left w:w="108" w:type="dxa"/>
              <w:bottom w:w="0" w:type="dxa"/>
              <w:right w:w="108" w:type="dxa"/>
            </w:tcMar>
          </w:tcPr>
          <w:p w14:paraId="5F6DF016" w14:textId="02F7899F" w:rsidR="0078775D" w:rsidRPr="00006ABF" w:rsidDel="00E35D67" w:rsidRDefault="00D25A5C" w:rsidP="00CC4C47">
            <w:pPr>
              <w:spacing w:line="360" w:lineRule="auto"/>
              <w:jc w:val="center"/>
              <w:rPr>
                <w:del w:id="10963" w:author="nadira firinda" w:date="2022-10-29T23:30:00Z"/>
                <w:rFonts w:ascii="Times New Roman" w:hAnsi="Times New Roman" w:cs="Times New Roman"/>
              </w:rPr>
              <w:pPrChange w:id="10964" w:author="nadira firinda" w:date="2022-10-29T23:37:00Z">
                <w:pPr>
                  <w:jc w:val="center"/>
                </w:pPr>
              </w:pPrChange>
            </w:pPr>
            <w:del w:id="10965" w:author="nadira firinda" w:date="2022-10-29T23:30:00Z">
              <w:r w:rsidRPr="00006ABF" w:rsidDel="00E35D67">
                <w:rPr>
                  <w:rFonts w:ascii="Times New Roman" w:hAnsi="Times New Roman" w:cs="Times New Roman"/>
                </w:rPr>
                <w:delText>0.3559</w:delText>
              </w:r>
              <w:bookmarkStart w:id="10966" w:name="_Toc117979654"/>
              <w:bookmarkStart w:id="10967" w:name="_Toc117981302"/>
              <w:bookmarkEnd w:id="10966"/>
              <w:bookmarkEnd w:id="10967"/>
            </w:del>
          </w:p>
        </w:tc>
        <w:tc>
          <w:tcPr>
            <w:tcW w:w="1203" w:type="dxa"/>
            <w:tcBorders>
              <w:top w:val="dotted" w:sz="8" w:space="0" w:color="7F7F7F"/>
              <w:left w:val="dotted" w:sz="8" w:space="0" w:color="7F7F7F"/>
              <w:bottom w:val="dotted" w:sz="8" w:space="0" w:color="7F7F7F"/>
              <w:right w:val="nil"/>
            </w:tcBorders>
            <w:shd w:val="clear" w:color="auto" w:fill="auto"/>
            <w:tcMar>
              <w:top w:w="15" w:type="dxa"/>
              <w:left w:w="108" w:type="dxa"/>
              <w:bottom w:w="0" w:type="dxa"/>
              <w:right w:w="108" w:type="dxa"/>
            </w:tcMar>
            <w:vAlign w:val="center"/>
          </w:tcPr>
          <w:p w14:paraId="17A06C8A" w14:textId="2EBC53A5" w:rsidR="0078775D" w:rsidRPr="00006ABF" w:rsidDel="00E35D67" w:rsidRDefault="0078775D" w:rsidP="00CC4C47">
            <w:pPr>
              <w:spacing w:after="0" w:line="360" w:lineRule="auto"/>
              <w:jc w:val="center"/>
              <w:rPr>
                <w:del w:id="10968" w:author="nadira firinda" w:date="2022-10-29T23:30:00Z"/>
                <w:rFonts w:ascii="Times New Roman" w:hAnsi="Times New Roman" w:cs="Times New Roman"/>
                <w:szCs w:val="20"/>
              </w:rPr>
              <w:pPrChange w:id="10969" w:author="nadira firinda" w:date="2022-10-29T23:37:00Z">
                <w:pPr>
                  <w:spacing w:after="0"/>
                  <w:jc w:val="center"/>
                </w:pPr>
              </w:pPrChange>
            </w:pPr>
            <w:del w:id="10970" w:author="nadira firinda" w:date="2022-10-29T23:30:00Z">
              <w:r w:rsidRPr="00006ABF" w:rsidDel="00E35D67">
                <w:rPr>
                  <w:rFonts w:ascii="Times New Roman" w:hAnsi="Times New Roman" w:cs="Times New Roman"/>
                  <w:szCs w:val="20"/>
                </w:rPr>
                <w:delText>***</w:delText>
              </w:r>
              <w:bookmarkStart w:id="10971" w:name="_Toc117979655"/>
              <w:bookmarkStart w:id="10972" w:name="_Toc117981303"/>
              <w:bookmarkEnd w:id="10971"/>
              <w:bookmarkEnd w:id="10972"/>
            </w:del>
          </w:p>
        </w:tc>
        <w:bookmarkStart w:id="10973" w:name="_Toc117979656"/>
        <w:bookmarkStart w:id="10974" w:name="_Toc117981304"/>
        <w:bookmarkEnd w:id="10973"/>
        <w:bookmarkEnd w:id="10974"/>
      </w:tr>
      <w:tr w:rsidR="0078775D" w:rsidRPr="00006ABF" w:rsidDel="00E35D67" w14:paraId="62A978AC" w14:textId="538D1280" w:rsidTr="00566B0C">
        <w:trPr>
          <w:trHeight w:val="433"/>
          <w:del w:id="10975" w:author="nadira firinda" w:date="2022-10-29T23:30:00Z"/>
        </w:trPr>
        <w:tc>
          <w:tcPr>
            <w:tcW w:w="3969" w:type="dxa"/>
            <w:tcBorders>
              <w:top w:val="dotted" w:sz="8" w:space="0" w:color="7F7F7F"/>
              <w:left w:val="nil"/>
              <w:bottom w:val="dotted" w:sz="8" w:space="0" w:color="7F7F7F"/>
              <w:right w:val="dotted" w:sz="8" w:space="0" w:color="7F7F7F"/>
            </w:tcBorders>
            <w:shd w:val="clear" w:color="auto" w:fill="auto"/>
            <w:tcMar>
              <w:top w:w="15" w:type="dxa"/>
              <w:left w:w="108" w:type="dxa"/>
              <w:bottom w:w="0" w:type="dxa"/>
              <w:right w:w="108" w:type="dxa"/>
            </w:tcMar>
          </w:tcPr>
          <w:p w14:paraId="3A507CFE" w14:textId="2F61B6A9" w:rsidR="0078775D" w:rsidRPr="00006ABF" w:rsidDel="00E35D67" w:rsidRDefault="0078775D" w:rsidP="00CC4C47">
            <w:pPr>
              <w:spacing w:line="360" w:lineRule="auto"/>
              <w:rPr>
                <w:del w:id="10976" w:author="nadira firinda" w:date="2022-10-29T23:30:00Z"/>
                <w:rFonts w:ascii="Times New Roman" w:hAnsi="Times New Roman" w:cs="Times New Roman"/>
                <w:szCs w:val="20"/>
              </w:rPr>
              <w:pPrChange w:id="10977" w:author="nadira firinda" w:date="2022-10-29T23:37:00Z">
                <w:pPr/>
              </w:pPrChange>
            </w:pPr>
            <w:del w:id="10978" w:author="nadira firinda" w:date="2022-10-29T23:30:00Z">
              <w:r w:rsidRPr="00006ABF" w:rsidDel="00E35D67">
                <w:rPr>
                  <w:rFonts w:ascii="Times New Roman" w:hAnsi="Times New Roman" w:cs="Times New Roman"/>
                </w:rPr>
                <w:delText>LOG(G08TRSRL/G08TRSRL_SF)</w:delText>
              </w:r>
              <w:bookmarkStart w:id="10979" w:name="_Toc117979657"/>
              <w:bookmarkStart w:id="10980" w:name="_Toc117981305"/>
              <w:bookmarkEnd w:id="10979"/>
              <w:bookmarkEnd w:id="10980"/>
            </w:del>
          </w:p>
        </w:tc>
        <w:tc>
          <w:tcPr>
            <w:tcW w:w="2694" w:type="dxa"/>
            <w:gridSpan w:val="2"/>
            <w:tcBorders>
              <w:top w:val="dotted" w:sz="8" w:space="0" w:color="7F7F7F"/>
              <w:left w:val="dotted" w:sz="8" w:space="0" w:color="7F7F7F"/>
              <w:bottom w:val="dotted" w:sz="8" w:space="0" w:color="7F7F7F"/>
              <w:right w:val="dotted" w:sz="8" w:space="0" w:color="7F7F7F"/>
            </w:tcBorders>
            <w:shd w:val="clear" w:color="auto" w:fill="auto"/>
            <w:tcMar>
              <w:top w:w="15" w:type="dxa"/>
              <w:left w:w="108" w:type="dxa"/>
              <w:bottom w:w="0" w:type="dxa"/>
              <w:right w:w="108" w:type="dxa"/>
            </w:tcMar>
            <w:vAlign w:val="center"/>
          </w:tcPr>
          <w:p w14:paraId="3CD7FE6E" w14:textId="3EECA5B1" w:rsidR="0078775D" w:rsidRPr="00006ABF" w:rsidDel="00E35D67" w:rsidRDefault="0078775D" w:rsidP="00CC4C47">
            <w:pPr>
              <w:spacing w:after="0" w:line="360" w:lineRule="auto"/>
              <w:rPr>
                <w:del w:id="10981" w:author="nadira firinda" w:date="2022-10-29T23:30:00Z"/>
                <w:rFonts w:ascii="Times New Roman" w:hAnsi="Times New Roman" w:cs="Times New Roman"/>
                <w:szCs w:val="20"/>
              </w:rPr>
              <w:pPrChange w:id="10982" w:author="nadira firinda" w:date="2022-10-29T23:37:00Z">
                <w:pPr>
                  <w:spacing w:after="0"/>
                </w:pPr>
              </w:pPrChange>
            </w:pPr>
            <w:del w:id="10983" w:author="nadira firinda" w:date="2022-10-29T23:30:00Z">
              <w:r w:rsidRPr="00006ABF" w:rsidDel="00E35D67">
                <w:rPr>
                  <w:rFonts w:ascii="Times New Roman" w:hAnsi="Times New Roman" w:cs="Times New Roman"/>
                  <w:szCs w:val="20"/>
                </w:rPr>
                <w:delText>Sektor Tranportasi dan Pergudangan</w:delText>
              </w:r>
              <w:bookmarkStart w:id="10984" w:name="_Toc117979658"/>
              <w:bookmarkStart w:id="10985" w:name="_Toc117981306"/>
              <w:bookmarkEnd w:id="10984"/>
              <w:bookmarkEnd w:id="10985"/>
            </w:del>
          </w:p>
        </w:tc>
        <w:tc>
          <w:tcPr>
            <w:tcW w:w="1134" w:type="dxa"/>
            <w:tcBorders>
              <w:top w:val="dotted" w:sz="8" w:space="0" w:color="7F7F7F"/>
              <w:left w:val="dotted" w:sz="8" w:space="0" w:color="7F7F7F"/>
              <w:bottom w:val="dotted" w:sz="8" w:space="0" w:color="7F7F7F"/>
              <w:right w:val="dotted" w:sz="8" w:space="0" w:color="7F7F7F"/>
            </w:tcBorders>
            <w:shd w:val="clear" w:color="auto" w:fill="auto"/>
            <w:tcMar>
              <w:top w:w="15" w:type="dxa"/>
              <w:left w:w="108" w:type="dxa"/>
              <w:bottom w:w="0" w:type="dxa"/>
              <w:right w:w="108" w:type="dxa"/>
            </w:tcMar>
          </w:tcPr>
          <w:p w14:paraId="454899DA" w14:textId="086CCD32" w:rsidR="0078775D" w:rsidRPr="00006ABF" w:rsidDel="00E35D67" w:rsidRDefault="00D25A5C" w:rsidP="00CC4C47">
            <w:pPr>
              <w:spacing w:line="360" w:lineRule="auto"/>
              <w:jc w:val="center"/>
              <w:rPr>
                <w:del w:id="10986" w:author="nadira firinda" w:date="2022-10-29T23:30:00Z"/>
                <w:rFonts w:ascii="Times New Roman" w:hAnsi="Times New Roman" w:cs="Times New Roman"/>
              </w:rPr>
              <w:pPrChange w:id="10987" w:author="nadira firinda" w:date="2022-10-29T23:37:00Z">
                <w:pPr>
                  <w:jc w:val="center"/>
                </w:pPr>
              </w:pPrChange>
            </w:pPr>
            <w:del w:id="10988" w:author="nadira firinda" w:date="2022-10-29T23:30:00Z">
              <w:r w:rsidRPr="00006ABF" w:rsidDel="00E35D67">
                <w:rPr>
                  <w:rFonts w:ascii="Times New Roman" w:hAnsi="Times New Roman" w:cs="Times New Roman"/>
                </w:rPr>
                <w:delText>-0.0666</w:delText>
              </w:r>
              <w:bookmarkStart w:id="10989" w:name="_Toc117979659"/>
              <w:bookmarkStart w:id="10990" w:name="_Toc117981307"/>
              <w:bookmarkEnd w:id="10989"/>
              <w:bookmarkEnd w:id="10990"/>
            </w:del>
          </w:p>
        </w:tc>
        <w:tc>
          <w:tcPr>
            <w:tcW w:w="1203" w:type="dxa"/>
            <w:tcBorders>
              <w:top w:val="dotted" w:sz="8" w:space="0" w:color="7F7F7F"/>
              <w:left w:val="dotted" w:sz="8" w:space="0" w:color="7F7F7F"/>
              <w:bottom w:val="dotted" w:sz="8" w:space="0" w:color="7F7F7F"/>
              <w:right w:val="nil"/>
            </w:tcBorders>
            <w:shd w:val="clear" w:color="auto" w:fill="auto"/>
            <w:tcMar>
              <w:top w:w="15" w:type="dxa"/>
              <w:left w:w="108" w:type="dxa"/>
              <w:bottom w:w="0" w:type="dxa"/>
              <w:right w:w="108" w:type="dxa"/>
            </w:tcMar>
            <w:vAlign w:val="center"/>
          </w:tcPr>
          <w:p w14:paraId="0D431C83" w14:textId="5108A41F" w:rsidR="0078775D" w:rsidRPr="00006ABF" w:rsidDel="00E35D67" w:rsidRDefault="0078775D" w:rsidP="00CC4C47">
            <w:pPr>
              <w:spacing w:after="0" w:line="360" w:lineRule="auto"/>
              <w:jc w:val="center"/>
              <w:rPr>
                <w:del w:id="10991" w:author="nadira firinda" w:date="2022-10-29T23:30:00Z"/>
                <w:rFonts w:ascii="Times New Roman" w:hAnsi="Times New Roman" w:cs="Times New Roman"/>
                <w:szCs w:val="20"/>
              </w:rPr>
              <w:pPrChange w:id="10992" w:author="nadira firinda" w:date="2022-10-29T23:37:00Z">
                <w:pPr>
                  <w:spacing w:after="0"/>
                  <w:jc w:val="center"/>
                </w:pPr>
              </w:pPrChange>
            </w:pPr>
            <w:bookmarkStart w:id="10993" w:name="_Toc117979660"/>
            <w:bookmarkStart w:id="10994" w:name="_Toc117981308"/>
            <w:bookmarkEnd w:id="10993"/>
            <w:bookmarkEnd w:id="10994"/>
          </w:p>
        </w:tc>
        <w:bookmarkStart w:id="10995" w:name="_Toc117979661"/>
        <w:bookmarkStart w:id="10996" w:name="_Toc117981309"/>
        <w:bookmarkEnd w:id="10995"/>
        <w:bookmarkEnd w:id="10996"/>
      </w:tr>
      <w:tr w:rsidR="0078775D" w:rsidRPr="00006ABF" w:rsidDel="00E35D67" w14:paraId="7776D419" w14:textId="0E17B492" w:rsidTr="00566B0C">
        <w:trPr>
          <w:trHeight w:val="433"/>
          <w:del w:id="10997" w:author="nadira firinda" w:date="2022-10-29T23:30:00Z"/>
        </w:trPr>
        <w:tc>
          <w:tcPr>
            <w:tcW w:w="3969" w:type="dxa"/>
            <w:tcBorders>
              <w:top w:val="dotted" w:sz="8" w:space="0" w:color="7F7F7F"/>
              <w:left w:val="nil"/>
              <w:bottom w:val="dotted" w:sz="8" w:space="0" w:color="7F7F7F"/>
              <w:right w:val="dotted" w:sz="8" w:space="0" w:color="7F7F7F"/>
            </w:tcBorders>
            <w:shd w:val="clear" w:color="auto" w:fill="auto"/>
            <w:tcMar>
              <w:top w:w="15" w:type="dxa"/>
              <w:left w:w="108" w:type="dxa"/>
              <w:bottom w:w="0" w:type="dxa"/>
              <w:right w:w="108" w:type="dxa"/>
            </w:tcMar>
          </w:tcPr>
          <w:p w14:paraId="0CE1A84D" w14:textId="66E56F29" w:rsidR="0078775D" w:rsidRPr="00006ABF" w:rsidDel="00E35D67" w:rsidRDefault="0078775D" w:rsidP="00CC4C47">
            <w:pPr>
              <w:spacing w:line="360" w:lineRule="auto"/>
              <w:rPr>
                <w:del w:id="10998" w:author="nadira firinda" w:date="2022-10-29T23:30:00Z"/>
                <w:rFonts w:ascii="Times New Roman" w:hAnsi="Times New Roman" w:cs="Times New Roman"/>
                <w:szCs w:val="20"/>
              </w:rPr>
              <w:pPrChange w:id="10999" w:author="nadira firinda" w:date="2022-10-29T23:37:00Z">
                <w:pPr/>
              </w:pPrChange>
            </w:pPr>
            <w:del w:id="11000" w:author="nadira firinda" w:date="2022-10-29T23:30:00Z">
              <w:r w:rsidRPr="00006ABF" w:rsidDel="00E35D67">
                <w:rPr>
                  <w:rFonts w:ascii="Times New Roman" w:hAnsi="Times New Roman" w:cs="Times New Roman"/>
                </w:rPr>
                <w:delText>@TREND</w:delText>
              </w:r>
              <w:bookmarkStart w:id="11001" w:name="_Toc117979662"/>
              <w:bookmarkStart w:id="11002" w:name="_Toc117981310"/>
              <w:bookmarkEnd w:id="11001"/>
              <w:bookmarkEnd w:id="11002"/>
            </w:del>
          </w:p>
        </w:tc>
        <w:tc>
          <w:tcPr>
            <w:tcW w:w="2694" w:type="dxa"/>
            <w:gridSpan w:val="2"/>
            <w:tcBorders>
              <w:top w:val="dotted" w:sz="8" w:space="0" w:color="7F7F7F"/>
              <w:left w:val="dotted" w:sz="8" w:space="0" w:color="7F7F7F"/>
              <w:bottom w:val="dotted" w:sz="8" w:space="0" w:color="7F7F7F"/>
              <w:right w:val="dotted" w:sz="8" w:space="0" w:color="7F7F7F"/>
            </w:tcBorders>
            <w:shd w:val="clear" w:color="auto" w:fill="auto"/>
            <w:tcMar>
              <w:top w:w="15" w:type="dxa"/>
              <w:left w:w="108" w:type="dxa"/>
              <w:bottom w:w="0" w:type="dxa"/>
              <w:right w:w="108" w:type="dxa"/>
            </w:tcMar>
            <w:vAlign w:val="center"/>
          </w:tcPr>
          <w:p w14:paraId="4802417A" w14:textId="4469A1F9" w:rsidR="0078775D" w:rsidRPr="00006ABF" w:rsidDel="00E35D67" w:rsidRDefault="0078775D" w:rsidP="00CC4C47">
            <w:pPr>
              <w:spacing w:after="0" w:line="360" w:lineRule="auto"/>
              <w:rPr>
                <w:del w:id="11003" w:author="nadira firinda" w:date="2022-10-29T23:30:00Z"/>
                <w:rFonts w:ascii="Times New Roman" w:hAnsi="Times New Roman" w:cs="Times New Roman"/>
                <w:szCs w:val="20"/>
              </w:rPr>
              <w:pPrChange w:id="11004" w:author="nadira firinda" w:date="2022-10-29T23:37:00Z">
                <w:pPr>
                  <w:spacing w:after="0"/>
                </w:pPr>
              </w:pPrChange>
            </w:pPr>
            <w:del w:id="11005" w:author="nadira firinda" w:date="2022-10-29T23:30:00Z">
              <w:r w:rsidRPr="00006ABF" w:rsidDel="00E35D67">
                <w:rPr>
                  <w:rFonts w:ascii="Times New Roman" w:hAnsi="Times New Roman" w:cs="Times New Roman"/>
                  <w:szCs w:val="20"/>
                </w:rPr>
                <w:delText>Trend</w:delText>
              </w:r>
              <w:bookmarkStart w:id="11006" w:name="_Toc117979663"/>
              <w:bookmarkStart w:id="11007" w:name="_Toc117981311"/>
              <w:bookmarkEnd w:id="11006"/>
              <w:bookmarkEnd w:id="11007"/>
            </w:del>
          </w:p>
        </w:tc>
        <w:tc>
          <w:tcPr>
            <w:tcW w:w="1134" w:type="dxa"/>
            <w:tcBorders>
              <w:top w:val="dotted" w:sz="8" w:space="0" w:color="7F7F7F"/>
              <w:left w:val="dotted" w:sz="8" w:space="0" w:color="7F7F7F"/>
              <w:bottom w:val="dotted" w:sz="8" w:space="0" w:color="7F7F7F"/>
              <w:right w:val="dotted" w:sz="8" w:space="0" w:color="7F7F7F"/>
            </w:tcBorders>
            <w:shd w:val="clear" w:color="auto" w:fill="auto"/>
            <w:tcMar>
              <w:top w:w="15" w:type="dxa"/>
              <w:left w:w="108" w:type="dxa"/>
              <w:bottom w:w="0" w:type="dxa"/>
              <w:right w:w="108" w:type="dxa"/>
            </w:tcMar>
          </w:tcPr>
          <w:p w14:paraId="1996C54E" w14:textId="3FFB048D" w:rsidR="0078775D" w:rsidRPr="00006ABF" w:rsidDel="00E35D67" w:rsidRDefault="00D25A5C" w:rsidP="00CC4C47">
            <w:pPr>
              <w:spacing w:line="360" w:lineRule="auto"/>
              <w:jc w:val="center"/>
              <w:rPr>
                <w:del w:id="11008" w:author="nadira firinda" w:date="2022-10-29T23:30:00Z"/>
                <w:rFonts w:ascii="Times New Roman" w:hAnsi="Times New Roman" w:cs="Times New Roman"/>
              </w:rPr>
              <w:pPrChange w:id="11009" w:author="nadira firinda" w:date="2022-10-29T23:37:00Z">
                <w:pPr>
                  <w:jc w:val="center"/>
                </w:pPr>
              </w:pPrChange>
            </w:pPr>
            <w:del w:id="11010" w:author="nadira firinda" w:date="2022-10-29T23:30:00Z">
              <w:r w:rsidRPr="00006ABF" w:rsidDel="00E35D67">
                <w:rPr>
                  <w:rFonts w:ascii="Times New Roman" w:hAnsi="Times New Roman" w:cs="Times New Roman"/>
                </w:rPr>
                <w:delText>0.0176</w:delText>
              </w:r>
              <w:bookmarkStart w:id="11011" w:name="_Toc117979664"/>
              <w:bookmarkStart w:id="11012" w:name="_Toc117981312"/>
              <w:bookmarkEnd w:id="11011"/>
              <w:bookmarkEnd w:id="11012"/>
            </w:del>
          </w:p>
        </w:tc>
        <w:tc>
          <w:tcPr>
            <w:tcW w:w="1203" w:type="dxa"/>
            <w:tcBorders>
              <w:top w:val="dotted" w:sz="8" w:space="0" w:color="7F7F7F"/>
              <w:left w:val="dotted" w:sz="8" w:space="0" w:color="7F7F7F"/>
              <w:bottom w:val="dotted" w:sz="8" w:space="0" w:color="7F7F7F"/>
              <w:right w:val="nil"/>
            </w:tcBorders>
            <w:shd w:val="clear" w:color="auto" w:fill="auto"/>
            <w:tcMar>
              <w:top w:w="15" w:type="dxa"/>
              <w:left w:w="108" w:type="dxa"/>
              <w:bottom w:w="0" w:type="dxa"/>
              <w:right w:w="108" w:type="dxa"/>
            </w:tcMar>
            <w:vAlign w:val="center"/>
          </w:tcPr>
          <w:p w14:paraId="481C0EF6" w14:textId="09048966" w:rsidR="0078775D" w:rsidRPr="00006ABF" w:rsidDel="00E35D67" w:rsidRDefault="0078775D" w:rsidP="00CC4C47">
            <w:pPr>
              <w:spacing w:after="0" w:line="360" w:lineRule="auto"/>
              <w:jc w:val="center"/>
              <w:rPr>
                <w:del w:id="11013" w:author="nadira firinda" w:date="2022-10-29T23:30:00Z"/>
                <w:rFonts w:ascii="Times New Roman" w:hAnsi="Times New Roman" w:cs="Times New Roman"/>
                <w:szCs w:val="20"/>
              </w:rPr>
              <w:pPrChange w:id="11014" w:author="nadira firinda" w:date="2022-10-29T23:37:00Z">
                <w:pPr>
                  <w:spacing w:after="0"/>
                  <w:jc w:val="center"/>
                </w:pPr>
              </w:pPrChange>
            </w:pPr>
            <w:del w:id="11015" w:author="nadira firinda" w:date="2022-10-29T23:30:00Z">
              <w:r w:rsidRPr="00006ABF" w:rsidDel="00E35D67">
                <w:rPr>
                  <w:rFonts w:ascii="Times New Roman" w:hAnsi="Times New Roman" w:cs="Times New Roman"/>
                  <w:szCs w:val="20"/>
                </w:rPr>
                <w:delText>***</w:delText>
              </w:r>
              <w:bookmarkStart w:id="11016" w:name="_Toc117979665"/>
              <w:bookmarkStart w:id="11017" w:name="_Toc117981313"/>
              <w:bookmarkEnd w:id="11016"/>
              <w:bookmarkEnd w:id="11017"/>
            </w:del>
          </w:p>
        </w:tc>
        <w:bookmarkStart w:id="11018" w:name="_Toc117979666"/>
        <w:bookmarkStart w:id="11019" w:name="_Toc117981314"/>
        <w:bookmarkEnd w:id="11018"/>
        <w:bookmarkEnd w:id="11019"/>
      </w:tr>
      <w:tr w:rsidR="00D90278" w:rsidRPr="00006ABF" w:rsidDel="00E35D67" w14:paraId="061305E7" w14:textId="7EA75749" w:rsidTr="00FE59AD">
        <w:trPr>
          <w:trHeight w:val="433"/>
          <w:del w:id="11020" w:author="nadira firinda" w:date="2022-10-29T23:30:00Z"/>
        </w:trPr>
        <w:tc>
          <w:tcPr>
            <w:tcW w:w="3969" w:type="dxa"/>
            <w:tcBorders>
              <w:top w:val="dotted" w:sz="8" w:space="0" w:color="7F7F7F"/>
              <w:left w:val="nil"/>
              <w:bottom w:val="dotted" w:sz="8" w:space="0" w:color="7F7F7F"/>
              <w:right w:val="nil"/>
            </w:tcBorders>
            <w:shd w:val="clear" w:color="auto" w:fill="auto"/>
            <w:tcMar>
              <w:top w:w="15" w:type="dxa"/>
              <w:left w:w="108" w:type="dxa"/>
              <w:bottom w:w="0" w:type="dxa"/>
              <w:right w:w="108" w:type="dxa"/>
            </w:tcMar>
            <w:vAlign w:val="center"/>
          </w:tcPr>
          <w:p w14:paraId="7A5886FB" w14:textId="00D1A8F9" w:rsidR="00D90278" w:rsidRPr="00006ABF" w:rsidDel="00E35D67" w:rsidRDefault="00D90278" w:rsidP="00CC4C47">
            <w:pPr>
              <w:spacing w:after="0" w:line="360" w:lineRule="auto"/>
              <w:rPr>
                <w:del w:id="11021" w:author="nadira firinda" w:date="2022-10-29T23:30:00Z"/>
                <w:rFonts w:ascii="Times New Roman" w:hAnsi="Times New Roman" w:cs="Times New Roman"/>
                <w:szCs w:val="20"/>
              </w:rPr>
              <w:pPrChange w:id="11022" w:author="nadira firinda" w:date="2022-10-29T23:37:00Z">
                <w:pPr>
                  <w:spacing w:after="0"/>
                </w:pPr>
              </w:pPrChange>
            </w:pPr>
            <w:del w:id="11023" w:author="nadira firinda" w:date="2022-10-29T23:30:00Z">
              <w:r w:rsidRPr="00006ABF" w:rsidDel="00E35D67">
                <w:rPr>
                  <w:rFonts w:ascii="Times New Roman" w:hAnsi="Times New Roman" w:cs="Times New Roman"/>
                  <w:szCs w:val="20"/>
                  <w:lang w:val="en-GB"/>
                </w:rPr>
                <w:delText xml:space="preserve">Dummy </w:delText>
              </w:r>
              <w:r w:rsidRPr="00006ABF" w:rsidDel="00E35D67">
                <w:rPr>
                  <w:rFonts w:ascii="Times New Roman" w:hAnsi="Times New Roman" w:cs="Times New Roman"/>
                  <w:szCs w:val="20"/>
                </w:rPr>
                <w:delText>w</w:delText>
              </w:r>
              <w:r w:rsidRPr="00006ABF" w:rsidDel="00E35D67">
                <w:rPr>
                  <w:rFonts w:ascii="Times New Roman" w:hAnsi="Times New Roman" w:cs="Times New Roman"/>
                  <w:noProof/>
                  <w:szCs w:val="20"/>
                  <w:lang w:val="en-GB"/>
                </w:rPr>
                <w:delText>aktu</w:delText>
              </w:r>
              <w:r w:rsidRPr="00006ABF" w:rsidDel="00E35D67">
                <w:rPr>
                  <w:rFonts w:ascii="Times New Roman" w:hAnsi="Times New Roman" w:cs="Times New Roman"/>
                  <w:szCs w:val="20"/>
                  <w:lang w:val="en-GB"/>
                </w:rPr>
                <w:delText>: --</w:delText>
              </w:r>
              <w:bookmarkStart w:id="11024" w:name="_Toc117979667"/>
              <w:bookmarkStart w:id="11025" w:name="_Toc117981315"/>
              <w:bookmarkEnd w:id="11024"/>
              <w:bookmarkEnd w:id="11025"/>
            </w:del>
          </w:p>
        </w:tc>
        <w:tc>
          <w:tcPr>
            <w:tcW w:w="2694" w:type="dxa"/>
            <w:gridSpan w:val="2"/>
            <w:tcMar>
              <w:top w:w="15" w:type="dxa"/>
              <w:left w:w="108" w:type="dxa"/>
              <w:bottom w:w="0" w:type="dxa"/>
              <w:right w:w="108" w:type="dxa"/>
            </w:tcMar>
          </w:tcPr>
          <w:p w14:paraId="313F3E33" w14:textId="064BFDDA" w:rsidR="00D90278" w:rsidRPr="00006ABF" w:rsidDel="00E35D67" w:rsidRDefault="00D90278" w:rsidP="00CC4C47">
            <w:pPr>
              <w:spacing w:after="0" w:line="360" w:lineRule="auto"/>
              <w:rPr>
                <w:del w:id="11026" w:author="nadira firinda" w:date="2022-10-29T23:30:00Z"/>
                <w:rFonts w:ascii="Times New Roman" w:hAnsi="Times New Roman" w:cs="Times New Roman"/>
                <w:szCs w:val="20"/>
              </w:rPr>
              <w:pPrChange w:id="11027" w:author="nadira firinda" w:date="2022-10-29T23:37:00Z">
                <w:pPr>
                  <w:spacing w:after="0"/>
                </w:pPr>
              </w:pPrChange>
            </w:pPr>
            <w:bookmarkStart w:id="11028" w:name="_Toc117979668"/>
            <w:bookmarkStart w:id="11029" w:name="_Toc117981316"/>
            <w:bookmarkEnd w:id="11028"/>
            <w:bookmarkEnd w:id="11029"/>
          </w:p>
        </w:tc>
        <w:tc>
          <w:tcPr>
            <w:tcW w:w="1134" w:type="dxa"/>
            <w:tcBorders>
              <w:top w:val="dotted" w:sz="8" w:space="0" w:color="7F7F7F"/>
              <w:left w:val="dotted" w:sz="8" w:space="0" w:color="7F7F7F"/>
              <w:bottom w:val="dotted" w:sz="8" w:space="0" w:color="7F7F7F"/>
              <w:right w:val="dotted" w:sz="8" w:space="0" w:color="7F7F7F"/>
            </w:tcBorders>
            <w:shd w:val="clear" w:color="auto" w:fill="auto"/>
            <w:tcMar>
              <w:top w:w="15" w:type="dxa"/>
              <w:left w:w="108" w:type="dxa"/>
              <w:bottom w:w="0" w:type="dxa"/>
              <w:right w:w="108" w:type="dxa"/>
            </w:tcMar>
            <w:vAlign w:val="center"/>
          </w:tcPr>
          <w:p w14:paraId="62420903" w14:textId="2C5639D0" w:rsidR="00D90278" w:rsidRPr="00006ABF" w:rsidDel="00E35D67" w:rsidRDefault="00D90278" w:rsidP="00CC4C47">
            <w:pPr>
              <w:spacing w:line="360" w:lineRule="auto"/>
              <w:jc w:val="center"/>
              <w:rPr>
                <w:del w:id="11030" w:author="nadira firinda" w:date="2022-10-29T23:30:00Z"/>
                <w:rFonts w:ascii="Times New Roman" w:hAnsi="Times New Roman" w:cs="Times New Roman"/>
              </w:rPr>
              <w:pPrChange w:id="11031" w:author="nadira firinda" w:date="2022-10-29T23:37:00Z">
                <w:pPr>
                  <w:jc w:val="center"/>
                </w:pPr>
              </w:pPrChange>
            </w:pPr>
            <w:bookmarkStart w:id="11032" w:name="_Toc117979669"/>
            <w:bookmarkStart w:id="11033" w:name="_Toc117981317"/>
            <w:bookmarkEnd w:id="11032"/>
            <w:bookmarkEnd w:id="11033"/>
          </w:p>
        </w:tc>
        <w:tc>
          <w:tcPr>
            <w:tcW w:w="1203" w:type="dxa"/>
            <w:tcBorders>
              <w:top w:val="dotted" w:sz="8" w:space="0" w:color="7F7F7F"/>
              <w:left w:val="dotted" w:sz="8" w:space="0" w:color="7F7F7F"/>
              <w:bottom w:val="dotted" w:sz="8" w:space="0" w:color="7F7F7F"/>
              <w:right w:val="nil"/>
            </w:tcBorders>
            <w:shd w:val="clear" w:color="auto" w:fill="auto"/>
            <w:tcMar>
              <w:top w:w="15" w:type="dxa"/>
              <w:left w:w="108" w:type="dxa"/>
              <w:bottom w:w="0" w:type="dxa"/>
              <w:right w:w="108" w:type="dxa"/>
            </w:tcMar>
            <w:vAlign w:val="center"/>
          </w:tcPr>
          <w:p w14:paraId="1A6093CE" w14:textId="02F4A695" w:rsidR="00D90278" w:rsidRPr="00006ABF" w:rsidDel="00E35D67" w:rsidRDefault="00D90278" w:rsidP="00CC4C47">
            <w:pPr>
              <w:spacing w:after="0" w:line="360" w:lineRule="auto"/>
              <w:jc w:val="center"/>
              <w:rPr>
                <w:del w:id="11034" w:author="nadira firinda" w:date="2022-10-29T23:30:00Z"/>
                <w:rFonts w:ascii="Times New Roman" w:hAnsi="Times New Roman" w:cs="Times New Roman"/>
                <w:szCs w:val="20"/>
                <w:lang w:val="en-GB"/>
              </w:rPr>
              <w:pPrChange w:id="11035" w:author="nadira firinda" w:date="2022-10-29T23:37:00Z">
                <w:pPr>
                  <w:spacing w:after="0"/>
                  <w:jc w:val="center"/>
                </w:pPr>
              </w:pPrChange>
            </w:pPr>
            <w:bookmarkStart w:id="11036" w:name="_Toc117979670"/>
            <w:bookmarkStart w:id="11037" w:name="_Toc117981318"/>
            <w:bookmarkEnd w:id="11036"/>
            <w:bookmarkEnd w:id="11037"/>
          </w:p>
        </w:tc>
        <w:bookmarkStart w:id="11038" w:name="_Toc117979671"/>
        <w:bookmarkStart w:id="11039" w:name="_Toc117981319"/>
        <w:bookmarkEnd w:id="11038"/>
        <w:bookmarkEnd w:id="11039"/>
      </w:tr>
      <w:tr w:rsidR="00D90278" w:rsidRPr="00006ABF" w:rsidDel="00E35D67" w14:paraId="0DAFDA52" w14:textId="6ABCF47F" w:rsidTr="00FE59AD">
        <w:trPr>
          <w:trHeight w:val="363"/>
          <w:del w:id="11040" w:author="nadira firinda" w:date="2022-10-29T23:30:00Z"/>
        </w:trPr>
        <w:tc>
          <w:tcPr>
            <w:tcW w:w="9000" w:type="dxa"/>
            <w:gridSpan w:val="5"/>
            <w:tcBorders>
              <w:top w:val="dotted" w:sz="8" w:space="0" w:color="7F7F7F"/>
              <w:left w:val="nil"/>
              <w:bottom w:val="dotted" w:sz="8" w:space="0" w:color="7F7F7F"/>
              <w:right w:val="nil"/>
            </w:tcBorders>
            <w:shd w:val="clear" w:color="auto" w:fill="92D050"/>
            <w:tcMar>
              <w:top w:w="15" w:type="dxa"/>
              <w:left w:w="108" w:type="dxa"/>
              <w:bottom w:w="0" w:type="dxa"/>
              <w:right w:w="108" w:type="dxa"/>
            </w:tcMar>
            <w:vAlign w:val="center"/>
            <w:hideMark/>
          </w:tcPr>
          <w:p w14:paraId="22D62E02" w14:textId="683F9827" w:rsidR="00D90278" w:rsidRPr="00006ABF" w:rsidDel="00E35D67" w:rsidRDefault="00D90278" w:rsidP="00CC4C47">
            <w:pPr>
              <w:spacing w:after="0" w:line="360" w:lineRule="auto"/>
              <w:rPr>
                <w:del w:id="11041" w:author="nadira firinda" w:date="2022-10-29T23:30:00Z"/>
                <w:rFonts w:ascii="Times New Roman" w:hAnsi="Times New Roman" w:cs="Times New Roman"/>
                <w:szCs w:val="20"/>
              </w:rPr>
              <w:pPrChange w:id="11042" w:author="nadira firinda" w:date="2022-10-29T23:37:00Z">
                <w:pPr>
                  <w:spacing w:after="0"/>
                </w:pPr>
              </w:pPrChange>
            </w:pPr>
            <w:del w:id="11043" w:author="nadira firinda" w:date="2022-10-29T23:30:00Z">
              <w:r w:rsidRPr="00006ABF" w:rsidDel="00E35D67">
                <w:rPr>
                  <w:rFonts w:ascii="Times New Roman" w:hAnsi="Times New Roman" w:cs="Times New Roman"/>
                  <w:b/>
                  <w:bCs/>
                  <w:szCs w:val="20"/>
                </w:rPr>
                <w:delText>Diagnostic Test</w:delText>
              </w:r>
              <w:bookmarkStart w:id="11044" w:name="_Toc117979672"/>
              <w:bookmarkStart w:id="11045" w:name="_Toc117981320"/>
              <w:bookmarkEnd w:id="11044"/>
              <w:bookmarkEnd w:id="11045"/>
            </w:del>
          </w:p>
        </w:tc>
        <w:bookmarkStart w:id="11046" w:name="_Toc117979673"/>
        <w:bookmarkStart w:id="11047" w:name="_Toc117981321"/>
        <w:bookmarkEnd w:id="11046"/>
        <w:bookmarkEnd w:id="11047"/>
      </w:tr>
      <w:tr w:rsidR="00D90278" w:rsidRPr="00006ABF" w:rsidDel="00E35D67" w14:paraId="6EB7CC0C" w14:textId="4DD96653" w:rsidTr="00FE59AD">
        <w:trPr>
          <w:trHeight w:val="433"/>
          <w:del w:id="11048" w:author="nadira firinda" w:date="2022-10-29T23:30:00Z"/>
        </w:trPr>
        <w:tc>
          <w:tcPr>
            <w:tcW w:w="3969" w:type="dxa"/>
            <w:tcBorders>
              <w:top w:val="dotted" w:sz="8" w:space="0" w:color="7F7F7F"/>
              <w:left w:val="nil"/>
              <w:bottom w:val="dotted" w:sz="8" w:space="0" w:color="7F7F7F"/>
              <w:right w:val="nil"/>
            </w:tcBorders>
            <w:shd w:val="clear" w:color="auto" w:fill="auto"/>
            <w:tcMar>
              <w:top w:w="15" w:type="dxa"/>
              <w:left w:w="108" w:type="dxa"/>
              <w:bottom w:w="0" w:type="dxa"/>
              <w:right w:w="108" w:type="dxa"/>
            </w:tcMar>
            <w:vAlign w:val="center"/>
          </w:tcPr>
          <w:p w14:paraId="2E573C3B" w14:textId="0CEBAB24" w:rsidR="00D90278" w:rsidRPr="00006ABF" w:rsidDel="00E35D67" w:rsidRDefault="00D90278" w:rsidP="00CC4C47">
            <w:pPr>
              <w:spacing w:after="0" w:line="360" w:lineRule="auto"/>
              <w:rPr>
                <w:del w:id="11049" w:author="nadira firinda" w:date="2022-10-29T23:30:00Z"/>
                <w:rFonts w:ascii="Times New Roman" w:hAnsi="Times New Roman" w:cs="Times New Roman"/>
                <w:szCs w:val="20"/>
              </w:rPr>
              <w:pPrChange w:id="11050" w:author="nadira firinda" w:date="2022-10-29T23:37:00Z">
                <w:pPr>
                  <w:spacing w:after="0"/>
                </w:pPr>
              </w:pPrChange>
            </w:pPr>
            <w:del w:id="11051" w:author="nadira firinda" w:date="2022-10-29T23:30:00Z">
              <w:r w:rsidRPr="00006ABF" w:rsidDel="00E35D67">
                <w:rPr>
                  <w:rFonts w:ascii="Times New Roman" w:hAnsi="Times New Roman" w:cs="Times New Roman"/>
                  <w:szCs w:val="20"/>
                  <w:lang w:val="en-GB"/>
                </w:rPr>
                <w:delText>Adjusted R-Squared</w:delText>
              </w:r>
              <w:bookmarkStart w:id="11052" w:name="_Toc117979674"/>
              <w:bookmarkStart w:id="11053" w:name="_Toc117981322"/>
              <w:bookmarkEnd w:id="11052"/>
              <w:bookmarkEnd w:id="11053"/>
            </w:del>
          </w:p>
        </w:tc>
        <w:tc>
          <w:tcPr>
            <w:tcW w:w="236" w:type="dxa"/>
            <w:tcBorders>
              <w:top w:val="dotted" w:sz="8" w:space="0" w:color="7F7F7F"/>
              <w:left w:val="nil"/>
              <w:bottom w:val="dotted" w:sz="8" w:space="0" w:color="7F7F7F"/>
              <w:right w:val="nil"/>
            </w:tcBorders>
            <w:shd w:val="clear" w:color="auto" w:fill="auto"/>
            <w:tcMar>
              <w:top w:w="15" w:type="dxa"/>
              <w:left w:w="108" w:type="dxa"/>
              <w:bottom w:w="0" w:type="dxa"/>
              <w:right w:w="108" w:type="dxa"/>
            </w:tcMar>
            <w:vAlign w:val="center"/>
          </w:tcPr>
          <w:p w14:paraId="63AE5F00" w14:textId="48113A1A" w:rsidR="00D90278" w:rsidRPr="00006ABF" w:rsidDel="00E35D67" w:rsidRDefault="00D90278" w:rsidP="00CC4C47">
            <w:pPr>
              <w:spacing w:after="0" w:line="360" w:lineRule="auto"/>
              <w:rPr>
                <w:del w:id="11054" w:author="nadira firinda" w:date="2022-10-29T23:30:00Z"/>
                <w:rFonts w:ascii="Times New Roman" w:hAnsi="Times New Roman" w:cs="Times New Roman"/>
                <w:szCs w:val="20"/>
              </w:rPr>
              <w:pPrChange w:id="11055" w:author="nadira firinda" w:date="2022-10-29T23:37:00Z">
                <w:pPr>
                  <w:spacing w:after="0"/>
                </w:pPr>
              </w:pPrChange>
            </w:pPr>
            <w:bookmarkStart w:id="11056" w:name="_Toc117979675"/>
            <w:bookmarkStart w:id="11057" w:name="_Toc117981323"/>
            <w:bookmarkEnd w:id="11056"/>
            <w:bookmarkEnd w:id="11057"/>
          </w:p>
        </w:tc>
        <w:tc>
          <w:tcPr>
            <w:tcW w:w="2458" w:type="dxa"/>
            <w:tcBorders>
              <w:top w:val="dotted" w:sz="8" w:space="0" w:color="7F7F7F"/>
              <w:left w:val="nil"/>
              <w:bottom w:val="dotted" w:sz="8" w:space="0" w:color="7F7F7F"/>
              <w:right w:val="dotted" w:sz="8" w:space="0" w:color="7F7F7F"/>
            </w:tcBorders>
            <w:shd w:val="clear" w:color="auto" w:fill="auto"/>
            <w:tcMar>
              <w:top w:w="15" w:type="dxa"/>
              <w:left w:w="108" w:type="dxa"/>
              <w:bottom w:w="0" w:type="dxa"/>
              <w:right w:w="108" w:type="dxa"/>
            </w:tcMar>
            <w:vAlign w:val="center"/>
          </w:tcPr>
          <w:p w14:paraId="337F6C5A" w14:textId="57EECFDC" w:rsidR="00D90278" w:rsidRPr="00006ABF" w:rsidDel="00E35D67" w:rsidRDefault="00D90278" w:rsidP="00CC4C47">
            <w:pPr>
              <w:spacing w:after="0" w:line="360" w:lineRule="auto"/>
              <w:rPr>
                <w:del w:id="11058" w:author="nadira firinda" w:date="2022-10-29T23:30:00Z"/>
                <w:rFonts w:ascii="Times New Roman" w:hAnsi="Times New Roman" w:cs="Times New Roman"/>
                <w:szCs w:val="20"/>
              </w:rPr>
              <w:pPrChange w:id="11059" w:author="nadira firinda" w:date="2022-10-29T23:37:00Z">
                <w:pPr>
                  <w:spacing w:after="0"/>
                </w:pPr>
              </w:pPrChange>
            </w:pPr>
            <w:bookmarkStart w:id="11060" w:name="_Toc117979676"/>
            <w:bookmarkStart w:id="11061" w:name="_Toc117981324"/>
            <w:bookmarkEnd w:id="11060"/>
            <w:bookmarkEnd w:id="11061"/>
          </w:p>
        </w:tc>
        <w:tc>
          <w:tcPr>
            <w:tcW w:w="2337" w:type="dxa"/>
            <w:gridSpan w:val="2"/>
            <w:tcBorders>
              <w:top w:val="dotted" w:sz="8" w:space="0" w:color="7F7F7F"/>
              <w:left w:val="dotted" w:sz="8" w:space="0" w:color="7F7F7F"/>
              <w:bottom w:val="dotted" w:sz="8" w:space="0" w:color="7F7F7F"/>
              <w:right w:val="nil"/>
            </w:tcBorders>
            <w:shd w:val="clear" w:color="auto" w:fill="auto"/>
            <w:tcMar>
              <w:top w:w="15" w:type="dxa"/>
              <w:left w:w="108" w:type="dxa"/>
              <w:bottom w:w="0" w:type="dxa"/>
              <w:right w:w="108" w:type="dxa"/>
            </w:tcMar>
            <w:vAlign w:val="center"/>
          </w:tcPr>
          <w:p w14:paraId="3A6C7B02" w14:textId="1416E845" w:rsidR="00D90278" w:rsidRPr="00006ABF" w:rsidDel="00E35D67" w:rsidRDefault="00D25A5C" w:rsidP="00CC4C47">
            <w:pPr>
              <w:spacing w:after="0" w:line="360" w:lineRule="auto"/>
              <w:jc w:val="center"/>
              <w:rPr>
                <w:del w:id="11062" w:author="nadira firinda" w:date="2022-10-29T23:30:00Z"/>
                <w:rFonts w:ascii="Times New Roman" w:hAnsi="Times New Roman" w:cs="Times New Roman"/>
                <w:szCs w:val="20"/>
              </w:rPr>
              <w:pPrChange w:id="11063" w:author="nadira firinda" w:date="2022-10-29T23:37:00Z">
                <w:pPr>
                  <w:spacing w:after="0"/>
                  <w:jc w:val="center"/>
                </w:pPr>
              </w:pPrChange>
            </w:pPr>
            <w:del w:id="11064" w:author="nadira firinda" w:date="2022-10-29T23:30:00Z">
              <w:r w:rsidRPr="00006ABF" w:rsidDel="00E35D67">
                <w:rPr>
                  <w:rFonts w:ascii="Times New Roman" w:hAnsi="Times New Roman" w:cs="Times New Roman"/>
                  <w:szCs w:val="20"/>
                </w:rPr>
                <w:delText>0.9983</w:delText>
              </w:r>
              <w:bookmarkStart w:id="11065" w:name="_Toc117979677"/>
              <w:bookmarkStart w:id="11066" w:name="_Toc117981325"/>
              <w:bookmarkEnd w:id="11065"/>
              <w:bookmarkEnd w:id="11066"/>
            </w:del>
          </w:p>
        </w:tc>
        <w:bookmarkStart w:id="11067" w:name="_Toc117979678"/>
        <w:bookmarkStart w:id="11068" w:name="_Toc117981326"/>
        <w:bookmarkEnd w:id="11067"/>
        <w:bookmarkEnd w:id="11068"/>
      </w:tr>
      <w:tr w:rsidR="00D90278" w:rsidRPr="00006ABF" w:rsidDel="00E35D67" w14:paraId="7417C0AE" w14:textId="172C25D9" w:rsidTr="00FE59AD">
        <w:trPr>
          <w:trHeight w:val="433"/>
          <w:del w:id="11069" w:author="nadira firinda" w:date="2022-10-29T23:30:00Z"/>
        </w:trPr>
        <w:tc>
          <w:tcPr>
            <w:tcW w:w="9000" w:type="dxa"/>
            <w:gridSpan w:val="5"/>
            <w:tcBorders>
              <w:top w:val="nil"/>
              <w:left w:val="nil"/>
              <w:bottom w:val="nil"/>
              <w:right w:val="nil"/>
            </w:tcBorders>
            <w:shd w:val="clear" w:color="auto" w:fill="44546A"/>
            <w:tcMar>
              <w:top w:w="15" w:type="dxa"/>
              <w:left w:w="108" w:type="dxa"/>
              <w:bottom w:w="0" w:type="dxa"/>
              <w:right w:w="108" w:type="dxa"/>
            </w:tcMar>
            <w:vAlign w:val="center"/>
            <w:hideMark/>
          </w:tcPr>
          <w:p w14:paraId="1C1BDDC6" w14:textId="6CB92E25" w:rsidR="00D90278" w:rsidRPr="00006ABF" w:rsidDel="00E35D67" w:rsidRDefault="00D90278" w:rsidP="00CC4C47">
            <w:pPr>
              <w:spacing w:after="0" w:line="360" w:lineRule="auto"/>
              <w:jc w:val="center"/>
              <w:rPr>
                <w:del w:id="11070" w:author="nadira firinda" w:date="2022-10-29T23:30:00Z"/>
                <w:rFonts w:ascii="Times New Roman" w:hAnsi="Times New Roman" w:cs="Times New Roman"/>
                <w:szCs w:val="20"/>
              </w:rPr>
              <w:pPrChange w:id="11071" w:author="nadira firinda" w:date="2022-10-29T23:37:00Z">
                <w:pPr>
                  <w:spacing w:after="0"/>
                  <w:jc w:val="center"/>
                </w:pPr>
              </w:pPrChange>
            </w:pPr>
            <w:del w:id="11072" w:author="nadira firinda" w:date="2022-10-29T23:30:00Z">
              <w:r w:rsidRPr="00006ABF" w:rsidDel="00E35D67">
                <w:rPr>
                  <w:rFonts w:ascii="Times New Roman" w:hAnsi="Times New Roman" w:cs="Times New Roman"/>
                  <w:b/>
                  <w:bCs/>
                  <w:color w:val="FFFFFF" w:themeColor="background1"/>
                  <w:szCs w:val="20"/>
                </w:rPr>
                <w:delText>Persamaan Jangka Pendek</w:delText>
              </w:r>
              <w:bookmarkStart w:id="11073" w:name="_Toc117979679"/>
              <w:bookmarkStart w:id="11074" w:name="_Toc117981327"/>
              <w:bookmarkEnd w:id="11073"/>
              <w:bookmarkEnd w:id="11074"/>
            </w:del>
          </w:p>
        </w:tc>
        <w:bookmarkStart w:id="11075" w:name="_Toc117979680"/>
        <w:bookmarkStart w:id="11076" w:name="_Toc117981328"/>
        <w:bookmarkEnd w:id="11075"/>
        <w:bookmarkEnd w:id="11076"/>
      </w:tr>
      <w:tr w:rsidR="00D90278" w:rsidRPr="00006ABF" w:rsidDel="00E35D67" w14:paraId="70880711" w14:textId="687CF078" w:rsidTr="00FE59AD">
        <w:trPr>
          <w:trHeight w:val="433"/>
          <w:del w:id="11077" w:author="nadira firinda" w:date="2022-10-29T23:30:00Z"/>
        </w:trPr>
        <w:tc>
          <w:tcPr>
            <w:tcW w:w="9000" w:type="dxa"/>
            <w:gridSpan w:val="5"/>
            <w:tcBorders>
              <w:top w:val="nil"/>
              <w:left w:val="nil"/>
              <w:bottom w:val="nil"/>
              <w:right w:val="nil"/>
            </w:tcBorders>
            <w:shd w:val="clear" w:color="auto" w:fill="4472C4"/>
            <w:tcMar>
              <w:top w:w="15" w:type="dxa"/>
              <w:left w:w="108" w:type="dxa"/>
              <w:bottom w:w="0" w:type="dxa"/>
              <w:right w:w="108" w:type="dxa"/>
            </w:tcMar>
            <w:vAlign w:val="center"/>
            <w:hideMark/>
          </w:tcPr>
          <w:p w14:paraId="3D1D9091" w14:textId="171A72FE" w:rsidR="001E17BE" w:rsidRPr="00006ABF" w:rsidDel="00E35D67" w:rsidRDefault="001E17BE" w:rsidP="00CC4C47">
            <w:pPr>
              <w:spacing w:after="0" w:line="360" w:lineRule="auto"/>
              <w:rPr>
                <w:del w:id="11078" w:author="nadira firinda" w:date="2022-10-29T23:30:00Z"/>
                <w:rFonts w:ascii="Times New Roman" w:hAnsi="Times New Roman" w:cs="Times New Roman"/>
                <w:b/>
                <w:bCs/>
                <w:color w:val="FFFFFF" w:themeColor="background1"/>
                <w:szCs w:val="20"/>
              </w:rPr>
              <w:pPrChange w:id="11079" w:author="nadira firinda" w:date="2022-10-29T23:37:00Z">
                <w:pPr>
                  <w:spacing w:after="0"/>
                </w:pPr>
              </w:pPrChange>
            </w:pPr>
            <w:del w:id="11080" w:author="nadira firinda" w:date="2022-10-29T23:30:00Z">
              <w:r w:rsidRPr="00006ABF" w:rsidDel="00E35D67">
                <w:rPr>
                  <w:rFonts w:ascii="Times New Roman" w:hAnsi="Times New Roman" w:cs="Times New Roman"/>
                  <w:b/>
                  <w:bCs/>
                  <w:color w:val="FFFFFF" w:themeColor="background1"/>
                  <w:szCs w:val="20"/>
                </w:rPr>
                <w:delText>Dependent variable: Informasi dan Komunikasi</w:delText>
              </w:r>
              <w:bookmarkStart w:id="11081" w:name="_Toc117979681"/>
              <w:bookmarkStart w:id="11082" w:name="_Toc117981329"/>
              <w:bookmarkEnd w:id="11081"/>
              <w:bookmarkEnd w:id="11082"/>
            </w:del>
          </w:p>
          <w:p w14:paraId="32729342" w14:textId="3DE72B82" w:rsidR="00D90278" w:rsidRPr="00006ABF" w:rsidDel="00E35D67" w:rsidRDefault="001E17BE" w:rsidP="00CC4C47">
            <w:pPr>
              <w:spacing w:after="0" w:line="360" w:lineRule="auto"/>
              <w:rPr>
                <w:del w:id="11083" w:author="nadira firinda" w:date="2022-10-29T23:30:00Z"/>
                <w:rFonts w:ascii="Times New Roman" w:hAnsi="Times New Roman" w:cs="Times New Roman"/>
                <w:szCs w:val="20"/>
              </w:rPr>
              <w:pPrChange w:id="11084" w:author="nadira firinda" w:date="2022-10-29T23:37:00Z">
                <w:pPr>
                  <w:spacing w:after="0"/>
                </w:pPr>
              </w:pPrChange>
            </w:pPr>
            <w:del w:id="11085" w:author="nadira firinda" w:date="2022-10-29T23:30:00Z">
              <w:r w:rsidRPr="00006ABF" w:rsidDel="00E35D67">
                <w:rPr>
                  <w:rFonts w:ascii="Times New Roman" w:hAnsi="Times New Roman" w:cs="Times New Roman"/>
                  <w:b/>
                  <w:bCs/>
                  <w:color w:val="FFFFFF" w:themeColor="background1"/>
                  <w:szCs w:val="20"/>
                </w:rPr>
                <w:delText>LOG(G10ICTRL / G10ICTRL_SF)</w:delText>
              </w:r>
              <w:bookmarkStart w:id="11086" w:name="_Toc117979682"/>
              <w:bookmarkStart w:id="11087" w:name="_Toc117981330"/>
              <w:bookmarkEnd w:id="11086"/>
              <w:bookmarkEnd w:id="11087"/>
            </w:del>
          </w:p>
        </w:tc>
        <w:bookmarkStart w:id="11088" w:name="_Toc117979683"/>
        <w:bookmarkStart w:id="11089" w:name="_Toc117981331"/>
        <w:bookmarkEnd w:id="11088"/>
        <w:bookmarkEnd w:id="11089"/>
      </w:tr>
      <w:tr w:rsidR="00D90278" w:rsidRPr="00006ABF" w:rsidDel="00E35D67" w14:paraId="5A3414EA" w14:textId="2A110591" w:rsidTr="00FE59AD">
        <w:trPr>
          <w:trHeight w:val="433"/>
          <w:del w:id="11090" w:author="nadira firinda" w:date="2022-10-29T23:30:00Z"/>
        </w:trPr>
        <w:tc>
          <w:tcPr>
            <w:tcW w:w="3969" w:type="dxa"/>
            <w:tcBorders>
              <w:top w:val="nil"/>
              <w:left w:val="nil"/>
              <w:bottom w:val="nil"/>
              <w:right w:val="nil"/>
            </w:tcBorders>
            <w:shd w:val="clear" w:color="auto" w:fill="FFC000"/>
            <w:tcMar>
              <w:top w:w="15" w:type="dxa"/>
              <w:left w:w="108" w:type="dxa"/>
              <w:bottom w:w="0" w:type="dxa"/>
              <w:right w:w="108" w:type="dxa"/>
            </w:tcMar>
            <w:vAlign w:val="center"/>
            <w:hideMark/>
          </w:tcPr>
          <w:p w14:paraId="2D840AF1" w14:textId="609BE078" w:rsidR="00D90278" w:rsidRPr="00006ABF" w:rsidDel="00E35D67" w:rsidRDefault="00D90278" w:rsidP="00CC4C47">
            <w:pPr>
              <w:spacing w:after="0" w:line="360" w:lineRule="auto"/>
              <w:rPr>
                <w:del w:id="11091" w:author="nadira firinda" w:date="2022-10-29T23:30:00Z"/>
                <w:rFonts w:ascii="Times New Roman" w:hAnsi="Times New Roman" w:cs="Times New Roman"/>
                <w:szCs w:val="20"/>
              </w:rPr>
              <w:pPrChange w:id="11092" w:author="nadira firinda" w:date="2022-10-29T23:37:00Z">
                <w:pPr>
                  <w:spacing w:after="0"/>
                </w:pPr>
              </w:pPrChange>
            </w:pPr>
            <w:del w:id="11093" w:author="nadira firinda" w:date="2022-10-29T23:30:00Z">
              <w:r w:rsidRPr="00006ABF" w:rsidDel="00E35D67">
                <w:rPr>
                  <w:rFonts w:ascii="Times New Roman" w:hAnsi="Times New Roman" w:cs="Times New Roman"/>
                  <w:b/>
                  <w:bCs/>
                  <w:szCs w:val="20"/>
                </w:rPr>
                <w:delText>Explanatory Variables</w:delText>
              </w:r>
              <w:bookmarkStart w:id="11094" w:name="_Toc117979684"/>
              <w:bookmarkStart w:id="11095" w:name="_Toc117981332"/>
              <w:bookmarkEnd w:id="11094"/>
              <w:bookmarkEnd w:id="11095"/>
            </w:del>
          </w:p>
        </w:tc>
        <w:tc>
          <w:tcPr>
            <w:tcW w:w="2694" w:type="dxa"/>
            <w:gridSpan w:val="2"/>
            <w:tcBorders>
              <w:top w:val="nil"/>
              <w:left w:val="nil"/>
              <w:bottom w:val="nil"/>
              <w:right w:val="nil"/>
            </w:tcBorders>
            <w:shd w:val="clear" w:color="auto" w:fill="FFC000"/>
            <w:vAlign w:val="center"/>
          </w:tcPr>
          <w:p w14:paraId="3DA48B74" w14:textId="56FF3E33" w:rsidR="00D90278" w:rsidRPr="00006ABF" w:rsidDel="00E35D67" w:rsidRDefault="00D90278" w:rsidP="00CC4C47">
            <w:pPr>
              <w:spacing w:after="0" w:line="360" w:lineRule="auto"/>
              <w:rPr>
                <w:del w:id="11096" w:author="nadira firinda" w:date="2022-10-29T23:30:00Z"/>
                <w:rFonts w:ascii="Times New Roman" w:hAnsi="Times New Roman" w:cs="Times New Roman"/>
                <w:szCs w:val="20"/>
              </w:rPr>
              <w:pPrChange w:id="11097" w:author="nadira firinda" w:date="2022-10-29T23:37:00Z">
                <w:pPr>
                  <w:spacing w:after="0"/>
                </w:pPr>
              </w:pPrChange>
            </w:pPr>
            <w:bookmarkStart w:id="11098" w:name="_Toc117979685"/>
            <w:bookmarkStart w:id="11099" w:name="_Toc117981333"/>
            <w:bookmarkEnd w:id="11098"/>
            <w:bookmarkEnd w:id="11099"/>
          </w:p>
        </w:tc>
        <w:tc>
          <w:tcPr>
            <w:tcW w:w="1134" w:type="dxa"/>
            <w:tcBorders>
              <w:top w:val="nil"/>
              <w:left w:val="nil"/>
              <w:bottom w:val="nil"/>
              <w:right w:val="nil"/>
            </w:tcBorders>
            <w:shd w:val="clear" w:color="auto" w:fill="FFC000"/>
            <w:tcMar>
              <w:top w:w="15" w:type="dxa"/>
              <w:left w:w="108" w:type="dxa"/>
              <w:bottom w:w="0" w:type="dxa"/>
              <w:right w:w="108" w:type="dxa"/>
            </w:tcMar>
            <w:vAlign w:val="center"/>
            <w:hideMark/>
          </w:tcPr>
          <w:p w14:paraId="6C86BB0D" w14:textId="7DA7D93B" w:rsidR="00D90278" w:rsidRPr="00006ABF" w:rsidDel="00E35D67" w:rsidRDefault="00D90278" w:rsidP="00CC4C47">
            <w:pPr>
              <w:spacing w:after="0" w:line="360" w:lineRule="auto"/>
              <w:rPr>
                <w:del w:id="11100" w:author="nadira firinda" w:date="2022-10-29T23:30:00Z"/>
                <w:rFonts w:ascii="Times New Roman" w:hAnsi="Times New Roman" w:cs="Times New Roman"/>
                <w:noProof/>
                <w:szCs w:val="20"/>
              </w:rPr>
              <w:pPrChange w:id="11101" w:author="nadira firinda" w:date="2022-10-29T23:37:00Z">
                <w:pPr>
                  <w:spacing w:after="0"/>
                </w:pPr>
              </w:pPrChange>
            </w:pPr>
            <w:del w:id="11102" w:author="nadira firinda" w:date="2022-10-29T23:30:00Z">
              <w:r w:rsidRPr="00006ABF" w:rsidDel="00E35D67">
                <w:rPr>
                  <w:rFonts w:ascii="Times New Roman" w:hAnsi="Times New Roman" w:cs="Times New Roman"/>
                  <w:b/>
                  <w:bCs/>
                  <w:noProof/>
                  <w:szCs w:val="20"/>
                  <w:lang w:val="en-GB"/>
                </w:rPr>
                <w:delText>Koefisien</w:delText>
              </w:r>
              <w:bookmarkStart w:id="11103" w:name="_Toc117979686"/>
              <w:bookmarkStart w:id="11104" w:name="_Toc117981334"/>
              <w:bookmarkEnd w:id="11103"/>
              <w:bookmarkEnd w:id="11104"/>
            </w:del>
          </w:p>
        </w:tc>
        <w:tc>
          <w:tcPr>
            <w:tcW w:w="1203" w:type="dxa"/>
            <w:tcBorders>
              <w:top w:val="nil"/>
              <w:left w:val="nil"/>
              <w:bottom w:val="nil"/>
              <w:right w:val="nil"/>
            </w:tcBorders>
            <w:shd w:val="clear" w:color="auto" w:fill="FFC000"/>
            <w:vAlign w:val="center"/>
          </w:tcPr>
          <w:p w14:paraId="07C2E0BB" w14:textId="2B45A67E" w:rsidR="00D90278" w:rsidRPr="00006ABF" w:rsidDel="00E35D67" w:rsidRDefault="00D90278" w:rsidP="00CC4C47">
            <w:pPr>
              <w:spacing w:after="0" w:line="360" w:lineRule="auto"/>
              <w:rPr>
                <w:del w:id="11105" w:author="nadira firinda" w:date="2022-10-29T23:30:00Z"/>
                <w:rFonts w:ascii="Times New Roman" w:hAnsi="Times New Roman" w:cs="Times New Roman"/>
                <w:szCs w:val="20"/>
              </w:rPr>
              <w:pPrChange w:id="11106" w:author="nadira firinda" w:date="2022-10-29T23:37:00Z">
                <w:pPr>
                  <w:spacing w:after="0"/>
                </w:pPr>
              </w:pPrChange>
            </w:pPr>
            <w:bookmarkStart w:id="11107" w:name="_Toc117979687"/>
            <w:bookmarkStart w:id="11108" w:name="_Toc117981335"/>
            <w:bookmarkEnd w:id="11107"/>
            <w:bookmarkEnd w:id="11108"/>
          </w:p>
        </w:tc>
        <w:bookmarkStart w:id="11109" w:name="_Toc117979688"/>
        <w:bookmarkStart w:id="11110" w:name="_Toc117981336"/>
        <w:bookmarkEnd w:id="11109"/>
        <w:bookmarkEnd w:id="11110"/>
      </w:tr>
      <w:tr w:rsidR="004C3F02" w:rsidRPr="00006ABF" w:rsidDel="00E35D67" w14:paraId="158FBFB5" w14:textId="6E994D69" w:rsidTr="008C78A5">
        <w:trPr>
          <w:trHeight w:val="433"/>
          <w:del w:id="11111" w:author="nadira firinda" w:date="2022-10-29T23:30:00Z"/>
        </w:trPr>
        <w:tc>
          <w:tcPr>
            <w:tcW w:w="3969" w:type="dxa"/>
            <w:tcBorders>
              <w:top w:val="dotted" w:sz="8" w:space="0" w:color="7F7F7F"/>
              <w:left w:val="nil"/>
              <w:bottom w:val="dotted" w:sz="8" w:space="0" w:color="7F7F7F"/>
              <w:right w:val="dotted" w:sz="8" w:space="0" w:color="7F7F7F"/>
            </w:tcBorders>
            <w:shd w:val="clear" w:color="auto" w:fill="auto"/>
            <w:tcMar>
              <w:top w:w="15" w:type="dxa"/>
              <w:left w:w="108" w:type="dxa"/>
              <w:bottom w:w="0" w:type="dxa"/>
              <w:right w:w="108" w:type="dxa"/>
            </w:tcMar>
          </w:tcPr>
          <w:p w14:paraId="4924DCD6" w14:textId="6B96AC0C" w:rsidR="004C3F02" w:rsidRPr="00006ABF" w:rsidDel="00E35D67" w:rsidRDefault="004C3F02" w:rsidP="00CC4C47">
            <w:pPr>
              <w:spacing w:line="360" w:lineRule="auto"/>
              <w:rPr>
                <w:del w:id="11112" w:author="nadira firinda" w:date="2022-10-29T23:30:00Z"/>
                <w:rFonts w:ascii="Times New Roman" w:hAnsi="Times New Roman" w:cs="Times New Roman"/>
              </w:rPr>
              <w:pPrChange w:id="11113" w:author="nadira firinda" w:date="2022-10-29T23:37:00Z">
                <w:pPr/>
              </w:pPrChange>
            </w:pPr>
            <w:del w:id="11114" w:author="nadira firinda" w:date="2022-10-29T23:30:00Z">
              <w:r w:rsidRPr="00006ABF" w:rsidDel="00E35D67">
                <w:rPr>
                  <w:rFonts w:ascii="Times New Roman" w:hAnsi="Times New Roman" w:cs="Times New Roman"/>
                </w:rPr>
                <w:delText>C</w:delText>
              </w:r>
              <w:bookmarkStart w:id="11115" w:name="_Toc117979689"/>
              <w:bookmarkStart w:id="11116" w:name="_Toc117981337"/>
              <w:bookmarkEnd w:id="11115"/>
              <w:bookmarkEnd w:id="11116"/>
            </w:del>
          </w:p>
        </w:tc>
        <w:tc>
          <w:tcPr>
            <w:tcW w:w="2694" w:type="dxa"/>
            <w:gridSpan w:val="2"/>
            <w:tcBorders>
              <w:top w:val="dotted" w:sz="8" w:space="0" w:color="7F7F7F"/>
              <w:left w:val="dotted" w:sz="8" w:space="0" w:color="7F7F7F"/>
              <w:bottom w:val="dotted" w:sz="8" w:space="0" w:color="7F7F7F"/>
              <w:right w:val="dotted" w:sz="8" w:space="0" w:color="7F7F7F"/>
            </w:tcBorders>
            <w:shd w:val="clear" w:color="auto" w:fill="auto"/>
            <w:tcMar>
              <w:top w:w="15" w:type="dxa"/>
              <w:left w:w="108" w:type="dxa"/>
              <w:bottom w:w="0" w:type="dxa"/>
              <w:right w:w="108" w:type="dxa"/>
            </w:tcMar>
            <w:vAlign w:val="center"/>
          </w:tcPr>
          <w:p w14:paraId="2638E5AB" w14:textId="274DE519" w:rsidR="004C3F02" w:rsidRPr="00006ABF" w:rsidDel="00E35D67" w:rsidRDefault="004C3F02" w:rsidP="00CC4C47">
            <w:pPr>
              <w:spacing w:after="0" w:line="360" w:lineRule="auto"/>
              <w:rPr>
                <w:del w:id="11117" w:author="nadira firinda" w:date="2022-10-29T23:30:00Z"/>
                <w:rFonts w:ascii="Times New Roman" w:hAnsi="Times New Roman" w:cs="Times New Roman"/>
                <w:szCs w:val="20"/>
              </w:rPr>
              <w:pPrChange w:id="11118" w:author="nadira firinda" w:date="2022-10-29T23:37:00Z">
                <w:pPr>
                  <w:spacing w:after="0"/>
                </w:pPr>
              </w:pPrChange>
            </w:pPr>
            <w:del w:id="11119" w:author="nadira firinda" w:date="2022-10-29T23:30:00Z">
              <w:r w:rsidRPr="00006ABF" w:rsidDel="00E35D67">
                <w:rPr>
                  <w:rFonts w:ascii="Times New Roman" w:hAnsi="Times New Roman" w:cs="Times New Roman"/>
                  <w:szCs w:val="20"/>
                </w:rPr>
                <w:delText>Konstanta</w:delText>
              </w:r>
              <w:bookmarkStart w:id="11120" w:name="_Toc117979690"/>
              <w:bookmarkStart w:id="11121" w:name="_Toc117981338"/>
              <w:bookmarkEnd w:id="11120"/>
              <w:bookmarkEnd w:id="11121"/>
            </w:del>
          </w:p>
        </w:tc>
        <w:tc>
          <w:tcPr>
            <w:tcW w:w="1134" w:type="dxa"/>
            <w:tcBorders>
              <w:top w:val="dotted" w:sz="8" w:space="0" w:color="7F7F7F"/>
              <w:left w:val="dotted" w:sz="8" w:space="0" w:color="7F7F7F"/>
              <w:bottom w:val="dotted" w:sz="8" w:space="0" w:color="7F7F7F"/>
              <w:right w:val="dotted" w:sz="8" w:space="0" w:color="7F7F7F"/>
            </w:tcBorders>
            <w:shd w:val="clear" w:color="auto" w:fill="auto"/>
            <w:tcMar>
              <w:top w:w="15" w:type="dxa"/>
              <w:left w:w="108" w:type="dxa"/>
              <w:bottom w:w="0" w:type="dxa"/>
              <w:right w:w="108" w:type="dxa"/>
            </w:tcMar>
          </w:tcPr>
          <w:p w14:paraId="6FCFA87C" w14:textId="341790EB" w:rsidR="004C3F02" w:rsidRPr="00006ABF" w:rsidDel="00E35D67" w:rsidRDefault="00613524" w:rsidP="00CC4C47">
            <w:pPr>
              <w:spacing w:line="360" w:lineRule="auto"/>
              <w:jc w:val="center"/>
              <w:rPr>
                <w:del w:id="11122" w:author="nadira firinda" w:date="2022-10-29T23:30:00Z"/>
                <w:rFonts w:ascii="Times New Roman" w:hAnsi="Times New Roman" w:cs="Times New Roman"/>
              </w:rPr>
              <w:pPrChange w:id="11123" w:author="nadira firinda" w:date="2022-10-29T23:37:00Z">
                <w:pPr>
                  <w:jc w:val="center"/>
                </w:pPr>
              </w:pPrChange>
            </w:pPr>
            <w:del w:id="11124" w:author="nadira firinda" w:date="2022-10-29T23:30:00Z">
              <w:r w:rsidRPr="00006ABF" w:rsidDel="00E35D67">
                <w:rPr>
                  <w:rFonts w:ascii="Times New Roman" w:hAnsi="Times New Roman" w:cs="Times New Roman"/>
                </w:rPr>
                <w:delText>0.018</w:delText>
              </w:r>
              <w:r w:rsidR="006112B2" w:rsidRPr="00006ABF" w:rsidDel="00E35D67">
                <w:rPr>
                  <w:rFonts w:ascii="Times New Roman" w:hAnsi="Times New Roman" w:cs="Times New Roman"/>
                </w:rPr>
                <w:delText>8</w:delText>
              </w:r>
              <w:bookmarkStart w:id="11125" w:name="_Toc117979691"/>
              <w:bookmarkStart w:id="11126" w:name="_Toc117981339"/>
              <w:bookmarkEnd w:id="11125"/>
              <w:bookmarkEnd w:id="11126"/>
            </w:del>
          </w:p>
        </w:tc>
        <w:tc>
          <w:tcPr>
            <w:tcW w:w="1203" w:type="dxa"/>
            <w:tcBorders>
              <w:top w:val="dotted" w:sz="8" w:space="0" w:color="7F7F7F"/>
              <w:left w:val="dotted" w:sz="8" w:space="0" w:color="7F7F7F"/>
              <w:bottom w:val="dotted" w:sz="8" w:space="0" w:color="7F7F7F"/>
              <w:right w:val="nil"/>
            </w:tcBorders>
            <w:shd w:val="clear" w:color="auto" w:fill="auto"/>
            <w:tcMar>
              <w:top w:w="15" w:type="dxa"/>
              <w:left w:w="108" w:type="dxa"/>
              <w:bottom w:w="0" w:type="dxa"/>
              <w:right w:w="108" w:type="dxa"/>
            </w:tcMar>
            <w:vAlign w:val="center"/>
          </w:tcPr>
          <w:p w14:paraId="0C7F954F" w14:textId="595A0C5E" w:rsidR="004C3F02" w:rsidRPr="00006ABF" w:rsidDel="00E35D67" w:rsidRDefault="004C3F02" w:rsidP="00CC4C47">
            <w:pPr>
              <w:spacing w:after="0" w:line="360" w:lineRule="auto"/>
              <w:jc w:val="center"/>
              <w:rPr>
                <w:del w:id="11127" w:author="nadira firinda" w:date="2022-10-29T23:30:00Z"/>
                <w:rFonts w:ascii="Times New Roman" w:hAnsi="Times New Roman" w:cs="Times New Roman"/>
                <w:szCs w:val="20"/>
              </w:rPr>
              <w:pPrChange w:id="11128" w:author="nadira firinda" w:date="2022-10-29T23:37:00Z">
                <w:pPr>
                  <w:spacing w:after="0"/>
                  <w:jc w:val="center"/>
                </w:pPr>
              </w:pPrChange>
            </w:pPr>
            <w:del w:id="11129" w:author="nadira firinda" w:date="2022-10-29T23:30:00Z">
              <w:r w:rsidRPr="00006ABF" w:rsidDel="00E35D67">
                <w:rPr>
                  <w:rFonts w:ascii="Times New Roman" w:hAnsi="Times New Roman" w:cs="Times New Roman"/>
                  <w:szCs w:val="20"/>
                </w:rPr>
                <w:delText>***</w:delText>
              </w:r>
              <w:bookmarkStart w:id="11130" w:name="_Toc117979692"/>
              <w:bookmarkStart w:id="11131" w:name="_Toc117981340"/>
              <w:bookmarkEnd w:id="11130"/>
              <w:bookmarkEnd w:id="11131"/>
            </w:del>
          </w:p>
        </w:tc>
        <w:bookmarkStart w:id="11132" w:name="_Toc117979693"/>
        <w:bookmarkStart w:id="11133" w:name="_Toc117981341"/>
        <w:bookmarkEnd w:id="11132"/>
        <w:bookmarkEnd w:id="11133"/>
      </w:tr>
      <w:tr w:rsidR="0078775D" w:rsidRPr="00006ABF" w:rsidDel="00E35D67" w14:paraId="18A6E8D4" w14:textId="45B65889" w:rsidTr="008C78A5">
        <w:trPr>
          <w:trHeight w:val="433"/>
          <w:del w:id="11134" w:author="nadira firinda" w:date="2022-10-29T23:30:00Z"/>
        </w:trPr>
        <w:tc>
          <w:tcPr>
            <w:tcW w:w="3969" w:type="dxa"/>
            <w:tcBorders>
              <w:top w:val="dotted" w:sz="8" w:space="0" w:color="7F7F7F"/>
              <w:left w:val="nil"/>
              <w:bottom w:val="dotted" w:sz="8" w:space="0" w:color="7F7F7F"/>
              <w:right w:val="dotted" w:sz="8" w:space="0" w:color="7F7F7F"/>
            </w:tcBorders>
            <w:shd w:val="clear" w:color="auto" w:fill="auto"/>
            <w:tcMar>
              <w:top w:w="15" w:type="dxa"/>
              <w:left w:w="108" w:type="dxa"/>
              <w:bottom w:w="0" w:type="dxa"/>
              <w:right w:w="108" w:type="dxa"/>
            </w:tcMar>
          </w:tcPr>
          <w:p w14:paraId="1B132A94" w14:textId="2B47DB84" w:rsidR="0078775D" w:rsidRPr="00006ABF" w:rsidDel="00E35D67" w:rsidRDefault="0078775D" w:rsidP="00CC4C47">
            <w:pPr>
              <w:spacing w:line="360" w:lineRule="auto"/>
              <w:rPr>
                <w:del w:id="11135" w:author="nadira firinda" w:date="2022-10-29T23:30:00Z"/>
                <w:rFonts w:ascii="Times New Roman" w:hAnsi="Times New Roman" w:cs="Times New Roman"/>
              </w:rPr>
              <w:pPrChange w:id="11136" w:author="nadira firinda" w:date="2022-10-29T23:37:00Z">
                <w:pPr/>
              </w:pPrChange>
            </w:pPr>
            <w:del w:id="11137" w:author="nadira firinda" w:date="2022-10-29T23:30:00Z">
              <w:r w:rsidRPr="00006ABF" w:rsidDel="00E35D67">
                <w:rPr>
                  <w:rFonts w:ascii="Times New Roman" w:hAnsi="Times New Roman" w:cs="Times New Roman"/>
                </w:rPr>
                <w:delText>DLOG(TOTALSUBSCR)</w:delText>
              </w:r>
              <w:bookmarkStart w:id="11138" w:name="_Toc117979694"/>
              <w:bookmarkStart w:id="11139" w:name="_Toc117981342"/>
              <w:bookmarkEnd w:id="11138"/>
              <w:bookmarkEnd w:id="11139"/>
            </w:del>
          </w:p>
        </w:tc>
        <w:tc>
          <w:tcPr>
            <w:tcW w:w="2694" w:type="dxa"/>
            <w:gridSpan w:val="2"/>
            <w:tcBorders>
              <w:top w:val="dotted" w:sz="8" w:space="0" w:color="7F7F7F"/>
              <w:left w:val="dotted" w:sz="8" w:space="0" w:color="7F7F7F"/>
              <w:bottom w:val="dotted" w:sz="8" w:space="0" w:color="7F7F7F"/>
              <w:right w:val="dotted" w:sz="8" w:space="0" w:color="7F7F7F"/>
            </w:tcBorders>
            <w:shd w:val="clear" w:color="auto" w:fill="auto"/>
            <w:tcMar>
              <w:top w:w="15" w:type="dxa"/>
              <w:left w:w="108" w:type="dxa"/>
              <w:bottom w:w="0" w:type="dxa"/>
              <w:right w:w="108" w:type="dxa"/>
            </w:tcMar>
            <w:vAlign w:val="center"/>
          </w:tcPr>
          <w:p w14:paraId="495533E0" w14:textId="3B648927" w:rsidR="0078775D" w:rsidRPr="00006ABF" w:rsidDel="00E35D67" w:rsidRDefault="0078775D" w:rsidP="00CC4C47">
            <w:pPr>
              <w:spacing w:after="0" w:line="360" w:lineRule="auto"/>
              <w:rPr>
                <w:del w:id="11140" w:author="nadira firinda" w:date="2022-10-29T23:30:00Z"/>
                <w:rFonts w:ascii="Times New Roman" w:hAnsi="Times New Roman" w:cs="Times New Roman"/>
                <w:szCs w:val="20"/>
              </w:rPr>
              <w:pPrChange w:id="11141" w:author="nadira firinda" w:date="2022-10-29T23:37:00Z">
                <w:pPr>
                  <w:spacing w:after="0"/>
                </w:pPr>
              </w:pPrChange>
            </w:pPr>
            <w:del w:id="11142" w:author="nadira firinda" w:date="2022-10-29T23:30:00Z">
              <w:r w:rsidRPr="00006ABF" w:rsidDel="00E35D67">
                <w:rPr>
                  <w:rFonts w:ascii="Times New Roman" w:hAnsi="Times New Roman" w:cs="Times New Roman"/>
                  <w:szCs w:val="20"/>
                </w:rPr>
                <w:delText>Total Pengguna Telepon Seluler Telkomsel dan Indosat</w:delText>
              </w:r>
              <w:bookmarkStart w:id="11143" w:name="_Toc117979695"/>
              <w:bookmarkStart w:id="11144" w:name="_Toc117981343"/>
              <w:bookmarkEnd w:id="11143"/>
              <w:bookmarkEnd w:id="11144"/>
            </w:del>
          </w:p>
        </w:tc>
        <w:tc>
          <w:tcPr>
            <w:tcW w:w="1134" w:type="dxa"/>
            <w:tcBorders>
              <w:top w:val="dotted" w:sz="8" w:space="0" w:color="7F7F7F"/>
              <w:left w:val="dotted" w:sz="8" w:space="0" w:color="7F7F7F"/>
              <w:bottom w:val="dotted" w:sz="8" w:space="0" w:color="7F7F7F"/>
              <w:right w:val="dotted" w:sz="8" w:space="0" w:color="7F7F7F"/>
            </w:tcBorders>
            <w:shd w:val="clear" w:color="auto" w:fill="auto"/>
            <w:tcMar>
              <w:top w:w="15" w:type="dxa"/>
              <w:left w:w="108" w:type="dxa"/>
              <w:bottom w:w="0" w:type="dxa"/>
              <w:right w:w="108" w:type="dxa"/>
            </w:tcMar>
          </w:tcPr>
          <w:p w14:paraId="64B3F67C" w14:textId="4627FE20" w:rsidR="0078775D" w:rsidRPr="00006ABF" w:rsidDel="00E35D67" w:rsidRDefault="006112B2" w:rsidP="00CC4C47">
            <w:pPr>
              <w:spacing w:line="360" w:lineRule="auto"/>
              <w:jc w:val="center"/>
              <w:rPr>
                <w:del w:id="11145" w:author="nadira firinda" w:date="2022-10-29T23:30:00Z"/>
                <w:rFonts w:ascii="Times New Roman" w:hAnsi="Times New Roman" w:cs="Times New Roman"/>
              </w:rPr>
              <w:pPrChange w:id="11146" w:author="nadira firinda" w:date="2022-10-29T23:37:00Z">
                <w:pPr>
                  <w:jc w:val="center"/>
                </w:pPr>
              </w:pPrChange>
            </w:pPr>
            <w:del w:id="11147" w:author="nadira firinda" w:date="2022-10-29T23:30:00Z">
              <w:r w:rsidRPr="00006ABF" w:rsidDel="00E35D67">
                <w:rPr>
                  <w:rFonts w:ascii="Times New Roman" w:hAnsi="Times New Roman" w:cs="Times New Roman"/>
                </w:rPr>
                <w:delText>0.0827</w:delText>
              </w:r>
              <w:bookmarkStart w:id="11148" w:name="_Toc117979696"/>
              <w:bookmarkStart w:id="11149" w:name="_Toc117981344"/>
              <w:bookmarkEnd w:id="11148"/>
              <w:bookmarkEnd w:id="11149"/>
            </w:del>
          </w:p>
        </w:tc>
        <w:tc>
          <w:tcPr>
            <w:tcW w:w="1203" w:type="dxa"/>
            <w:tcBorders>
              <w:top w:val="dotted" w:sz="8" w:space="0" w:color="7F7F7F"/>
              <w:left w:val="dotted" w:sz="8" w:space="0" w:color="7F7F7F"/>
              <w:bottom w:val="dotted" w:sz="8" w:space="0" w:color="7F7F7F"/>
              <w:right w:val="nil"/>
            </w:tcBorders>
            <w:shd w:val="clear" w:color="auto" w:fill="auto"/>
            <w:tcMar>
              <w:top w:w="15" w:type="dxa"/>
              <w:left w:w="108" w:type="dxa"/>
              <w:bottom w:w="0" w:type="dxa"/>
              <w:right w:w="108" w:type="dxa"/>
            </w:tcMar>
            <w:vAlign w:val="center"/>
          </w:tcPr>
          <w:p w14:paraId="6703D247" w14:textId="2FCC250E" w:rsidR="0078775D" w:rsidRPr="00006ABF" w:rsidDel="00E35D67" w:rsidRDefault="00613524" w:rsidP="00CC4C47">
            <w:pPr>
              <w:spacing w:after="0" w:line="360" w:lineRule="auto"/>
              <w:jc w:val="center"/>
              <w:rPr>
                <w:del w:id="11150" w:author="nadira firinda" w:date="2022-10-29T23:30:00Z"/>
                <w:rFonts w:ascii="Times New Roman" w:hAnsi="Times New Roman" w:cs="Times New Roman"/>
                <w:szCs w:val="20"/>
              </w:rPr>
              <w:pPrChange w:id="11151" w:author="nadira firinda" w:date="2022-10-29T23:37:00Z">
                <w:pPr>
                  <w:spacing w:after="0"/>
                  <w:jc w:val="center"/>
                </w:pPr>
              </w:pPrChange>
            </w:pPr>
            <w:del w:id="11152" w:author="nadira firinda" w:date="2022-10-29T23:30:00Z">
              <w:r w:rsidRPr="00006ABF" w:rsidDel="00E35D67">
                <w:rPr>
                  <w:rFonts w:ascii="Times New Roman" w:hAnsi="Times New Roman" w:cs="Times New Roman"/>
                  <w:szCs w:val="20"/>
                </w:rPr>
                <w:delText>***</w:delText>
              </w:r>
              <w:bookmarkStart w:id="11153" w:name="_Toc117979697"/>
              <w:bookmarkStart w:id="11154" w:name="_Toc117981345"/>
              <w:bookmarkEnd w:id="11153"/>
              <w:bookmarkEnd w:id="11154"/>
            </w:del>
          </w:p>
        </w:tc>
        <w:bookmarkStart w:id="11155" w:name="_Toc117979698"/>
        <w:bookmarkStart w:id="11156" w:name="_Toc117981346"/>
        <w:bookmarkEnd w:id="11155"/>
        <w:bookmarkEnd w:id="11156"/>
      </w:tr>
      <w:tr w:rsidR="0078775D" w:rsidRPr="00006ABF" w:rsidDel="00E35D67" w14:paraId="456F85AF" w14:textId="7E6A7232" w:rsidTr="008C78A5">
        <w:trPr>
          <w:trHeight w:val="433"/>
          <w:del w:id="11157" w:author="nadira firinda" w:date="2022-10-29T23:30:00Z"/>
        </w:trPr>
        <w:tc>
          <w:tcPr>
            <w:tcW w:w="3969" w:type="dxa"/>
            <w:tcBorders>
              <w:top w:val="dotted" w:sz="8" w:space="0" w:color="7F7F7F"/>
              <w:left w:val="nil"/>
              <w:bottom w:val="dotted" w:sz="8" w:space="0" w:color="7F7F7F"/>
              <w:right w:val="dotted" w:sz="8" w:space="0" w:color="7F7F7F"/>
            </w:tcBorders>
            <w:shd w:val="clear" w:color="auto" w:fill="auto"/>
            <w:tcMar>
              <w:top w:w="15" w:type="dxa"/>
              <w:left w:w="108" w:type="dxa"/>
              <w:bottom w:w="0" w:type="dxa"/>
              <w:right w:w="108" w:type="dxa"/>
            </w:tcMar>
          </w:tcPr>
          <w:p w14:paraId="563ECA3B" w14:textId="6ED31B93" w:rsidR="0078775D" w:rsidRPr="00006ABF" w:rsidDel="00E35D67" w:rsidRDefault="0078775D" w:rsidP="00CC4C47">
            <w:pPr>
              <w:spacing w:line="360" w:lineRule="auto"/>
              <w:rPr>
                <w:del w:id="11158" w:author="nadira firinda" w:date="2022-10-29T23:30:00Z"/>
                <w:rFonts w:ascii="Times New Roman" w:hAnsi="Times New Roman" w:cs="Times New Roman"/>
              </w:rPr>
              <w:pPrChange w:id="11159" w:author="nadira firinda" w:date="2022-10-29T23:37:00Z">
                <w:pPr/>
              </w:pPrChange>
            </w:pPr>
            <w:del w:id="11160" w:author="nadira firinda" w:date="2022-10-29T23:30:00Z">
              <w:r w:rsidRPr="00006ABF" w:rsidDel="00E35D67">
                <w:rPr>
                  <w:rFonts w:ascii="Times New Roman" w:hAnsi="Times New Roman" w:cs="Times New Roman"/>
                </w:rPr>
                <w:delText>DLOG(G15EDURL/G15EDURL_SF)</w:delText>
              </w:r>
              <w:bookmarkStart w:id="11161" w:name="_Toc117979699"/>
              <w:bookmarkStart w:id="11162" w:name="_Toc117981347"/>
              <w:bookmarkEnd w:id="11161"/>
              <w:bookmarkEnd w:id="11162"/>
            </w:del>
          </w:p>
        </w:tc>
        <w:tc>
          <w:tcPr>
            <w:tcW w:w="2694" w:type="dxa"/>
            <w:gridSpan w:val="2"/>
            <w:tcBorders>
              <w:top w:val="dotted" w:sz="8" w:space="0" w:color="7F7F7F"/>
              <w:left w:val="dotted" w:sz="8" w:space="0" w:color="7F7F7F"/>
              <w:bottom w:val="dotted" w:sz="8" w:space="0" w:color="7F7F7F"/>
              <w:right w:val="dotted" w:sz="8" w:space="0" w:color="7F7F7F"/>
            </w:tcBorders>
            <w:shd w:val="clear" w:color="auto" w:fill="auto"/>
            <w:tcMar>
              <w:top w:w="15" w:type="dxa"/>
              <w:left w:w="108" w:type="dxa"/>
              <w:bottom w:w="0" w:type="dxa"/>
              <w:right w:w="108" w:type="dxa"/>
            </w:tcMar>
            <w:vAlign w:val="center"/>
          </w:tcPr>
          <w:p w14:paraId="41E122A2" w14:textId="29133E0C" w:rsidR="0078775D" w:rsidRPr="00006ABF" w:rsidDel="00E35D67" w:rsidRDefault="0078775D" w:rsidP="00CC4C47">
            <w:pPr>
              <w:spacing w:after="0" w:line="360" w:lineRule="auto"/>
              <w:rPr>
                <w:del w:id="11163" w:author="nadira firinda" w:date="2022-10-29T23:30:00Z"/>
                <w:rFonts w:ascii="Times New Roman" w:hAnsi="Times New Roman" w:cs="Times New Roman"/>
                <w:szCs w:val="20"/>
              </w:rPr>
              <w:pPrChange w:id="11164" w:author="nadira firinda" w:date="2022-10-29T23:37:00Z">
                <w:pPr>
                  <w:spacing w:after="0"/>
                </w:pPr>
              </w:pPrChange>
            </w:pPr>
            <w:del w:id="11165" w:author="nadira firinda" w:date="2022-10-29T23:30:00Z">
              <w:r w:rsidRPr="00006ABF" w:rsidDel="00E35D67">
                <w:rPr>
                  <w:rFonts w:ascii="Times New Roman" w:hAnsi="Times New Roman" w:cs="Times New Roman"/>
                  <w:szCs w:val="20"/>
                </w:rPr>
                <w:delText>Sektor Jasa Pendidikan</w:delText>
              </w:r>
              <w:bookmarkStart w:id="11166" w:name="_Toc117979700"/>
              <w:bookmarkStart w:id="11167" w:name="_Toc117981348"/>
              <w:bookmarkEnd w:id="11166"/>
              <w:bookmarkEnd w:id="11167"/>
            </w:del>
          </w:p>
        </w:tc>
        <w:tc>
          <w:tcPr>
            <w:tcW w:w="1134" w:type="dxa"/>
            <w:tcBorders>
              <w:top w:val="dotted" w:sz="8" w:space="0" w:color="7F7F7F"/>
              <w:left w:val="dotted" w:sz="8" w:space="0" w:color="7F7F7F"/>
              <w:bottom w:val="dotted" w:sz="8" w:space="0" w:color="7F7F7F"/>
              <w:right w:val="dotted" w:sz="8" w:space="0" w:color="7F7F7F"/>
            </w:tcBorders>
            <w:shd w:val="clear" w:color="auto" w:fill="auto"/>
            <w:tcMar>
              <w:top w:w="15" w:type="dxa"/>
              <w:left w:w="108" w:type="dxa"/>
              <w:bottom w:w="0" w:type="dxa"/>
              <w:right w:w="108" w:type="dxa"/>
            </w:tcMar>
          </w:tcPr>
          <w:p w14:paraId="74FA7B96" w14:textId="4F34FD01" w:rsidR="0078775D" w:rsidRPr="00006ABF" w:rsidDel="00E35D67" w:rsidRDefault="006112B2" w:rsidP="00CC4C47">
            <w:pPr>
              <w:spacing w:line="360" w:lineRule="auto"/>
              <w:jc w:val="center"/>
              <w:rPr>
                <w:del w:id="11168" w:author="nadira firinda" w:date="2022-10-29T23:30:00Z"/>
                <w:rFonts w:ascii="Times New Roman" w:hAnsi="Times New Roman" w:cs="Times New Roman"/>
              </w:rPr>
              <w:pPrChange w:id="11169" w:author="nadira firinda" w:date="2022-10-29T23:37:00Z">
                <w:pPr>
                  <w:jc w:val="center"/>
                </w:pPr>
              </w:pPrChange>
            </w:pPr>
            <w:del w:id="11170" w:author="nadira firinda" w:date="2022-10-29T23:30:00Z">
              <w:r w:rsidRPr="00006ABF" w:rsidDel="00E35D67">
                <w:rPr>
                  <w:rFonts w:ascii="Times New Roman" w:hAnsi="Times New Roman" w:cs="Times New Roman"/>
                </w:rPr>
                <w:delText>0.1858</w:delText>
              </w:r>
              <w:bookmarkStart w:id="11171" w:name="_Toc117979701"/>
              <w:bookmarkStart w:id="11172" w:name="_Toc117981349"/>
              <w:bookmarkEnd w:id="11171"/>
              <w:bookmarkEnd w:id="11172"/>
            </w:del>
          </w:p>
        </w:tc>
        <w:tc>
          <w:tcPr>
            <w:tcW w:w="1203" w:type="dxa"/>
            <w:tcBorders>
              <w:top w:val="dotted" w:sz="8" w:space="0" w:color="7F7F7F"/>
              <w:left w:val="dotted" w:sz="8" w:space="0" w:color="7F7F7F"/>
              <w:bottom w:val="dotted" w:sz="8" w:space="0" w:color="7F7F7F"/>
              <w:right w:val="nil"/>
            </w:tcBorders>
            <w:shd w:val="clear" w:color="auto" w:fill="auto"/>
            <w:tcMar>
              <w:top w:w="15" w:type="dxa"/>
              <w:left w:w="108" w:type="dxa"/>
              <w:bottom w:w="0" w:type="dxa"/>
              <w:right w:w="108" w:type="dxa"/>
            </w:tcMar>
            <w:vAlign w:val="center"/>
          </w:tcPr>
          <w:p w14:paraId="4864286C" w14:textId="72533D7A" w:rsidR="0078775D" w:rsidRPr="00006ABF" w:rsidDel="00E35D67" w:rsidRDefault="00654885" w:rsidP="00CC4C47">
            <w:pPr>
              <w:spacing w:after="0" w:line="360" w:lineRule="auto"/>
              <w:jc w:val="center"/>
              <w:rPr>
                <w:del w:id="11173" w:author="nadira firinda" w:date="2022-10-29T23:30:00Z"/>
                <w:rFonts w:ascii="Times New Roman" w:hAnsi="Times New Roman" w:cs="Times New Roman"/>
                <w:szCs w:val="20"/>
              </w:rPr>
              <w:pPrChange w:id="11174" w:author="nadira firinda" w:date="2022-10-29T23:37:00Z">
                <w:pPr>
                  <w:spacing w:after="0"/>
                  <w:jc w:val="center"/>
                </w:pPr>
              </w:pPrChange>
            </w:pPr>
            <w:del w:id="11175" w:author="nadira firinda" w:date="2022-10-29T23:30:00Z">
              <w:r w:rsidRPr="00006ABF" w:rsidDel="00E35D67">
                <w:rPr>
                  <w:rFonts w:ascii="Times New Roman" w:hAnsi="Times New Roman" w:cs="Times New Roman"/>
                  <w:szCs w:val="20"/>
                </w:rPr>
                <w:delText>***</w:delText>
              </w:r>
              <w:bookmarkStart w:id="11176" w:name="_Toc117979702"/>
              <w:bookmarkStart w:id="11177" w:name="_Toc117981350"/>
              <w:bookmarkEnd w:id="11176"/>
              <w:bookmarkEnd w:id="11177"/>
            </w:del>
          </w:p>
        </w:tc>
        <w:bookmarkStart w:id="11178" w:name="_Toc117979703"/>
        <w:bookmarkStart w:id="11179" w:name="_Toc117981351"/>
        <w:bookmarkEnd w:id="11178"/>
        <w:bookmarkEnd w:id="11179"/>
      </w:tr>
      <w:tr w:rsidR="0078775D" w:rsidRPr="00006ABF" w:rsidDel="00E35D67" w14:paraId="23A27A9B" w14:textId="0B2C07AE" w:rsidTr="008C78A5">
        <w:trPr>
          <w:trHeight w:val="433"/>
          <w:del w:id="11180" w:author="nadira firinda" w:date="2022-10-29T23:30:00Z"/>
        </w:trPr>
        <w:tc>
          <w:tcPr>
            <w:tcW w:w="3969" w:type="dxa"/>
            <w:tcBorders>
              <w:top w:val="dotted" w:sz="8" w:space="0" w:color="7F7F7F"/>
              <w:left w:val="nil"/>
              <w:bottom w:val="dotted" w:sz="8" w:space="0" w:color="7F7F7F"/>
              <w:right w:val="dotted" w:sz="8" w:space="0" w:color="7F7F7F"/>
            </w:tcBorders>
            <w:shd w:val="clear" w:color="auto" w:fill="auto"/>
            <w:tcMar>
              <w:top w:w="15" w:type="dxa"/>
              <w:left w:w="108" w:type="dxa"/>
              <w:bottom w:w="0" w:type="dxa"/>
              <w:right w:w="108" w:type="dxa"/>
            </w:tcMar>
          </w:tcPr>
          <w:p w14:paraId="7C605B00" w14:textId="5EAB562D" w:rsidR="0078775D" w:rsidRPr="00006ABF" w:rsidDel="00E35D67" w:rsidRDefault="0078775D" w:rsidP="00CC4C47">
            <w:pPr>
              <w:spacing w:line="360" w:lineRule="auto"/>
              <w:rPr>
                <w:del w:id="11181" w:author="nadira firinda" w:date="2022-10-29T23:30:00Z"/>
                <w:rFonts w:ascii="Times New Roman" w:hAnsi="Times New Roman" w:cs="Times New Roman"/>
              </w:rPr>
              <w:pPrChange w:id="11182" w:author="nadira firinda" w:date="2022-10-29T23:37:00Z">
                <w:pPr/>
              </w:pPrChange>
            </w:pPr>
            <w:del w:id="11183" w:author="nadira firinda" w:date="2022-10-29T23:30:00Z">
              <w:r w:rsidRPr="00006ABF" w:rsidDel="00E35D67">
                <w:rPr>
                  <w:rFonts w:ascii="Times New Roman" w:hAnsi="Times New Roman" w:cs="Times New Roman"/>
                </w:rPr>
                <w:delText>ECM_G10ICTRL(-1)</w:delText>
              </w:r>
              <w:bookmarkStart w:id="11184" w:name="_Toc117979704"/>
              <w:bookmarkStart w:id="11185" w:name="_Toc117981352"/>
              <w:bookmarkEnd w:id="11184"/>
              <w:bookmarkEnd w:id="11185"/>
            </w:del>
          </w:p>
        </w:tc>
        <w:tc>
          <w:tcPr>
            <w:tcW w:w="2694" w:type="dxa"/>
            <w:gridSpan w:val="2"/>
            <w:tcBorders>
              <w:top w:val="dotted" w:sz="8" w:space="0" w:color="7F7F7F"/>
              <w:left w:val="dotted" w:sz="8" w:space="0" w:color="7F7F7F"/>
              <w:bottom w:val="dotted" w:sz="8" w:space="0" w:color="7F7F7F"/>
              <w:right w:val="dotted" w:sz="8" w:space="0" w:color="7F7F7F"/>
            </w:tcBorders>
            <w:shd w:val="clear" w:color="auto" w:fill="auto"/>
            <w:tcMar>
              <w:top w:w="15" w:type="dxa"/>
              <w:left w:w="108" w:type="dxa"/>
              <w:bottom w:w="0" w:type="dxa"/>
              <w:right w:w="108" w:type="dxa"/>
            </w:tcMar>
            <w:vAlign w:val="center"/>
          </w:tcPr>
          <w:p w14:paraId="179014D3" w14:textId="5695E34F" w:rsidR="0078775D" w:rsidRPr="00006ABF" w:rsidDel="00E35D67" w:rsidRDefault="0078775D" w:rsidP="00CC4C47">
            <w:pPr>
              <w:spacing w:after="0" w:line="360" w:lineRule="auto"/>
              <w:rPr>
                <w:del w:id="11186" w:author="nadira firinda" w:date="2022-10-29T23:30:00Z"/>
                <w:rFonts w:ascii="Times New Roman" w:hAnsi="Times New Roman" w:cs="Times New Roman"/>
                <w:szCs w:val="20"/>
              </w:rPr>
              <w:pPrChange w:id="11187" w:author="nadira firinda" w:date="2022-10-29T23:37:00Z">
                <w:pPr>
                  <w:spacing w:after="0"/>
                </w:pPr>
              </w:pPrChange>
            </w:pPr>
            <w:del w:id="11188" w:author="nadira firinda" w:date="2022-10-29T23:30:00Z">
              <w:r w:rsidRPr="00006ABF" w:rsidDel="00E35D67">
                <w:rPr>
                  <w:rFonts w:ascii="Times New Roman" w:hAnsi="Times New Roman" w:cs="Times New Roman"/>
                  <w:szCs w:val="20"/>
                </w:rPr>
                <w:delText>ECM Sektor Informasi dan Komunikasi</w:delText>
              </w:r>
              <w:bookmarkStart w:id="11189" w:name="_Toc117979705"/>
              <w:bookmarkStart w:id="11190" w:name="_Toc117981353"/>
              <w:bookmarkEnd w:id="11189"/>
              <w:bookmarkEnd w:id="11190"/>
            </w:del>
          </w:p>
        </w:tc>
        <w:tc>
          <w:tcPr>
            <w:tcW w:w="1134" w:type="dxa"/>
            <w:tcBorders>
              <w:top w:val="dotted" w:sz="8" w:space="0" w:color="7F7F7F"/>
              <w:left w:val="dotted" w:sz="8" w:space="0" w:color="7F7F7F"/>
              <w:bottom w:val="dotted" w:sz="8" w:space="0" w:color="7F7F7F"/>
              <w:right w:val="dotted" w:sz="8" w:space="0" w:color="7F7F7F"/>
            </w:tcBorders>
            <w:shd w:val="clear" w:color="auto" w:fill="auto"/>
            <w:tcMar>
              <w:top w:w="15" w:type="dxa"/>
              <w:left w:w="108" w:type="dxa"/>
              <w:bottom w:w="0" w:type="dxa"/>
              <w:right w:w="108" w:type="dxa"/>
            </w:tcMar>
          </w:tcPr>
          <w:p w14:paraId="0D7BA604" w14:textId="1D7176F7" w:rsidR="0078775D" w:rsidRPr="00006ABF" w:rsidDel="00E35D67" w:rsidRDefault="006112B2" w:rsidP="00CC4C47">
            <w:pPr>
              <w:spacing w:line="360" w:lineRule="auto"/>
              <w:jc w:val="center"/>
              <w:rPr>
                <w:del w:id="11191" w:author="nadira firinda" w:date="2022-10-29T23:30:00Z"/>
                <w:rFonts w:ascii="Times New Roman" w:hAnsi="Times New Roman" w:cs="Times New Roman"/>
              </w:rPr>
              <w:pPrChange w:id="11192" w:author="nadira firinda" w:date="2022-10-29T23:37:00Z">
                <w:pPr>
                  <w:jc w:val="center"/>
                </w:pPr>
              </w:pPrChange>
            </w:pPr>
            <w:del w:id="11193" w:author="nadira firinda" w:date="2022-10-29T23:30:00Z">
              <w:r w:rsidRPr="00006ABF" w:rsidDel="00E35D67">
                <w:rPr>
                  <w:rFonts w:ascii="Times New Roman" w:hAnsi="Times New Roman" w:cs="Times New Roman"/>
                </w:rPr>
                <w:delText>-0.6437</w:delText>
              </w:r>
              <w:bookmarkStart w:id="11194" w:name="_Toc117979706"/>
              <w:bookmarkStart w:id="11195" w:name="_Toc117981354"/>
              <w:bookmarkEnd w:id="11194"/>
              <w:bookmarkEnd w:id="11195"/>
            </w:del>
          </w:p>
        </w:tc>
        <w:tc>
          <w:tcPr>
            <w:tcW w:w="1203" w:type="dxa"/>
            <w:tcBorders>
              <w:top w:val="dotted" w:sz="8" w:space="0" w:color="7F7F7F"/>
              <w:left w:val="dotted" w:sz="8" w:space="0" w:color="7F7F7F"/>
              <w:bottom w:val="dotted" w:sz="8" w:space="0" w:color="7F7F7F"/>
              <w:right w:val="nil"/>
            </w:tcBorders>
            <w:shd w:val="clear" w:color="auto" w:fill="auto"/>
            <w:tcMar>
              <w:top w:w="15" w:type="dxa"/>
              <w:left w:w="108" w:type="dxa"/>
              <w:bottom w:w="0" w:type="dxa"/>
              <w:right w:w="108" w:type="dxa"/>
            </w:tcMar>
            <w:vAlign w:val="center"/>
          </w:tcPr>
          <w:p w14:paraId="5B9CA63E" w14:textId="4A005E3C" w:rsidR="0078775D" w:rsidRPr="00006ABF" w:rsidDel="00E35D67" w:rsidRDefault="0078775D" w:rsidP="00CC4C47">
            <w:pPr>
              <w:spacing w:after="0" w:line="360" w:lineRule="auto"/>
              <w:jc w:val="center"/>
              <w:rPr>
                <w:del w:id="11196" w:author="nadira firinda" w:date="2022-10-29T23:30:00Z"/>
                <w:rFonts w:ascii="Times New Roman" w:hAnsi="Times New Roman" w:cs="Times New Roman"/>
                <w:szCs w:val="20"/>
              </w:rPr>
              <w:pPrChange w:id="11197" w:author="nadira firinda" w:date="2022-10-29T23:37:00Z">
                <w:pPr>
                  <w:spacing w:after="0"/>
                  <w:jc w:val="center"/>
                </w:pPr>
              </w:pPrChange>
            </w:pPr>
            <w:del w:id="11198" w:author="nadira firinda" w:date="2022-10-29T23:30:00Z">
              <w:r w:rsidRPr="00006ABF" w:rsidDel="00E35D67">
                <w:rPr>
                  <w:rFonts w:ascii="Times New Roman" w:hAnsi="Times New Roman" w:cs="Times New Roman"/>
                  <w:szCs w:val="20"/>
                </w:rPr>
                <w:delText>***</w:delText>
              </w:r>
              <w:bookmarkStart w:id="11199" w:name="_Toc117979707"/>
              <w:bookmarkStart w:id="11200" w:name="_Toc117981355"/>
              <w:bookmarkEnd w:id="11199"/>
              <w:bookmarkEnd w:id="11200"/>
            </w:del>
          </w:p>
        </w:tc>
        <w:bookmarkStart w:id="11201" w:name="_Toc117979708"/>
        <w:bookmarkStart w:id="11202" w:name="_Toc117981356"/>
        <w:bookmarkEnd w:id="11201"/>
        <w:bookmarkEnd w:id="11202"/>
      </w:tr>
      <w:tr w:rsidR="00D90278" w:rsidRPr="00006ABF" w:rsidDel="00E35D67" w14:paraId="7D0D44A6" w14:textId="717FFCF8" w:rsidTr="00FE59AD">
        <w:trPr>
          <w:trHeight w:val="363"/>
          <w:del w:id="11203" w:author="nadira firinda" w:date="2022-10-29T23:30:00Z"/>
        </w:trPr>
        <w:tc>
          <w:tcPr>
            <w:tcW w:w="9000" w:type="dxa"/>
            <w:gridSpan w:val="5"/>
            <w:tcBorders>
              <w:top w:val="dotted" w:sz="8" w:space="0" w:color="7F7F7F"/>
              <w:left w:val="nil"/>
              <w:bottom w:val="dotted" w:sz="8" w:space="0" w:color="7F7F7F"/>
              <w:right w:val="nil"/>
            </w:tcBorders>
            <w:shd w:val="clear" w:color="auto" w:fill="auto"/>
            <w:tcMar>
              <w:top w:w="15" w:type="dxa"/>
              <w:left w:w="108" w:type="dxa"/>
              <w:bottom w:w="0" w:type="dxa"/>
              <w:right w:w="108" w:type="dxa"/>
            </w:tcMar>
            <w:vAlign w:val="center"/>
            <w:hideMark/>
          </w:tcPr>
          <w:p w14:paraId="08248BA1" w14:textId="3E0218D8" w:rsidR="00D90278" w:rsidRPr="00006ABF" w:rsidDel="00E35D67" w:rsidRDefault="00D90278" w:rsidP="00CC4C47">
            <w:pPr>
              <w:spacing w:after="0" w:line="360" w:lineRule="auto"/>
              <w:rPr>
                <w:del w:id="11204" w:author="nadira firinda" w:date="2022-10-29T23:30:00Z"/>
                <w:rFonts w:ascii="Times New Roman" w:hAnsi="Times New Roman" w:cs="Times New Roman"/>
                <w:szCs w:val="20"/>
              </w:rPr>
              <w:pPrChange w:id="11205" w:author="nadira firinda" w:date="2022-10-29T23:37:00Z">
                <w:pPr>
                  <w:spacing w:after="0"/>
                </w:pPr>
              </w:pPrChange>
            </w:pPr>
            <w:del w:id="11206" w:author="nadira firinda" w:date="2022-10-29T23:30:00Z">
              <w:r w:rsidRPr="00006ABF" w:rsidDel="00E35D67">
                <w:rPr>
                  <w:rFonts w:ascii="Times New Roman" w:hAnsi="Times New Roman" w:cs="Times New Roman"/>
                  <w:szCs w:val="20"/>
                  <w:lang w:val="en-GB"/>
                </w:rPr>
                <w:delText xml:space="preserve">Dummy </w:delText>
              </w:r>
              <w:r w:rsidRPr="00006ABF" w:rsidDel="00E35D67">
                <w:rPr>
                  <w:rFonts w:ascii="Times New Roman" w:hAnsi="Times New Roman" w:cs="Times New Roman"/>
                  <w:szCs w:val="20"/>
                </w:rPr>
                <w:delText>w</w:delText>
              </w:r>
              <w:r w:rsidRPr="00006ABF" w:rsidDel="00E35D67">
                <w:rPr>
                  <w:rFonts w:ascii="Times New Roman" w:hAnsi="Times New Roman" w:cs="Times New Roman"/>
                  <w:noProof/>
                  <w:szCs w:val="20"/>
                  <w:lang w:val="en-GB"/>
                </w:rPr>
                <w:delText>aktu</w:delText>
              </w:r>
              <w:r w:rsidRPr="00006ABF" w:rsidDel="00E35D67">
                <w:rPr>
                  <w:rFonts w:ascii="Times New Roman" w:hAnsi="Times New Roman" w:cs="Times New Roman"/>
                  <w:szCs w:val="20"/>
                  <w:lang w:val="en-GB"/>
                </w:rPr>
                <w:delText xml:space="preserve">: </w:delText>
              </w:r>
              <w:r w:rsidR="0050329B" w:rsidRPr="00006ABF" w:rsidDel="00E35D67">
                <w:rPr>
                  <w:rFonts w:ascii="Times New Roman" w:hAnsi="Times New Roman" w:cs="Times New Roman"/>
                  <w:szCs w:val="20"/>
                </w:rPr>
                <w:delText>T=201</w:delText>
              </w:r>
              <w:r w:rsidR="006112B2" w:rsidRPr="00006ABF" w:rsidDel="00E35D67">
                <w:rPr>
                  <w:rFonts w:ascii="Times New Roman" w:hAnsi="Times New Roman" w:cs="Times New Roman"/>
                  <w:szCs w:val="20"/>
                </w:rPr>
                <w:delText>1.25</w:delText>
              </w:r>
              <w:r w:rsidR="0050329B" w:rsidRPr="00006ABF" w:rsidDel="00E35D67">
                <w:rPr>
                  <w:rFonts w:ascii="Times New Roman" w:hAnsi="Times New Roman" w:cs="Times New Roman"/>
                  <w:szCs w:val="20"/>
                </w:rPr>
                <w:delText>, T=2014.25, T=2017.25</w:delText>
              </w:r>
              <w:bookmarkStart w:id="11207" w:name="_Toc117979709"/>
              <w:bookmarkStart w:id="11208" w:name="_Toc117981357"/>
              <w:bookmarkEnd w:id="11207"/>
              <w:bookmarkEnd w:id="11208"/>
            </w:del>
          </w:p>
        </w:tc>
        <w:bookmarkStart w:id="11209" w:name="_Toc117979710"/>
        <w:bookmarkStart w:id="11210" w:name="_Toc117981358"/>
        <w:bookmarkEnd w:id="11209"/>
        <w:bookmarkEnd w:id="11210"/>
      </w:tr>
      <w:tr w:rsidR="00D90278" w:rsidRPr="00006ABF" w:rsidDel="00E35D67" w14:paraId="4E4B0AC4" w14:textId="73EB7747" w:rsidTr="00FE59AD">
        <w:trPr>
          <w:trHeight w:val="433"/>
          <w:del w:id="11211" w:author="nadira firinda" w:date="2022-10-29T23:30:00Z"/>
        </w:trPr>
        <w:tc>
          <w:tcPr>
            <w:tcW w:w="9000" w:type="dxa"/>
            <w:gridSpan w:val="5"/>
            <w:tcBorders>
              <w:top w:val="dotted" w:sz="8" w:space="0" w:color="7F7F7F"/>
              <w:left w:val="nil"/>
              <w:bottom w:val="dotted" w:sz="8" w:space="0" w:color="7F7F7F"/>
              <w:right w:val="nil"/>
            </w:tcBorders>
            <w:shd w:val="clear" w:color="auto" w:fill="92D050"/>
            <w:tcMar>
              <w:top w:w="15" w:type="dxa"/>
              <w:left w:w="108" w:type="dxa"/>
              <w:bottom w:w="0" w:type="dxa"/>
              <w:right w:w="108" w:type="dxa"/>
            </w:tcMar>
            <w:vAlign w:val="center"/>
            <w:hideMark/>
          </w:tcPr>
          <w:p w14:paraId="010F981C" w14:textId="0A1F7580" w:rsidR="00D90278" w:rsidRPr="00006ABF" w:rsidDel="00E35D67" w:rsidRDefault="00D90278" w:rsidP="00CC4C47">
            <w:pPr>
              <w:spacing w:after="0" w:line="360" w:lineRule="auto"/>
              <w:rPr>
                <w:del w:id="11212" w:author="nadira firinda" w:date="2022-10-29T23:30:00Z"/>
                <w:rFonts w:ascii="Times New Roman" w:hAnsi="Times New Roman" w:cs="Times New Roman"/>
                <w:szCs w:val="20"/>
              </w:rPr>
              <w:pPrChange w:id="11213" w:author="nadira firinda" w:date="2022-10-29T23:37:00Z">
                <w:pPr>
                  <w:spacing w:after="0"/>
                </w:pPr>
              </w:pPrChange>
            </w:pPr>
            <w:del w:id="11214" w:author="nadira firinda" w:date="2022-10-29T23:30:00Z">
              <w:r w:rsidRPr="00006ABF" w:rsidDel="00E35D67">
                <w:rPr>
                  <w:rFonts w:ascii="Times New Roman" w:hAnsi="Times New Roman" w:cs="Times New Roman"/>
                  <w:b/>
                  <w:bCs/>
                  <w:szCs w:val="20"/>
                </w:rPr>
                <w:delText>Diagnostic Test</w:delText>
              </w:r>
              <w:bookmarkStart w:id="11215" w:name="_Toc117979711"/>
              <w:bookmarkStart w:id="11216" w:name="_Toc117981359"/>
              <w:bookmarkEnd w:id="11215"/>
              <w:bookmarkEnd w:id="11216"/>
            </w:del>
          </w:p>
        </w:tc>
        <w:bookmarkStart w:id="11217" w:name="_Toc117979712"/>
        <w:bookmarkStart w:id="11218" w:name="_Toc117981360"/>
        <w:bookmarkEnd w:id="11217"/>
        <w:bookmarkEnd w:id="11218"/>
      </w:tr>
      <w:tr w:rsidR="00D90278" w:rsidRPr="00006ABF" w:rsidDel="00E35D67" w14:paraId="0372624A" w14:textId="44C8C30E" w:rsidTr="00FE59AD">
        <w:trPr>
          <w:trHeight w:val="433"/>
          <w:del w:id="11219" w:author="nadira firinda" w:date="2022-10-29T23:30:00Z"/>
        </w:trPr>
        <w:tc>
          <w:tcPr>
            <w:tcW w:w="3969" w:type="dxa"/>
            <w:tcBorders>
              <w:top w:val="dotted" w:sz="8" w:space="0" w:color="7F7F7F"/>
              <w:left w:val="nil"/>
              <w:bottom w:val="dotted" w:sz="8" w:space="0" w:color="7F7F7F"/>
              <w:right w:val="nil"/>
            </w:tcBorders>
            <w:shd w:val="clear" w:color="auto" w:fill="auto"/>
            <w:tcMar>
              <w:top w:w="15" w:type="dxa"/>
              <w:left w:w="108" w:type="dxa"/>
              <w:bottom w:w="0" w:type="dxa"/>
              <w:right w:w="108" w:type="dxa"/>
            </w:tcMar>
            <w:vAlign w:val="center"/>
            <w:hideMark/>
          </w:tcPr>
          <w:p w14:paraId="2FE8DB92" w14:textId="18C7ED9C" w:rsidR="00D90278" w:rsidRPr="00006ABF" w:rsidDel="00E35D67" w:rsidRDefault="00D90278" w:rsidP="00CC4C47">
            <w:pPr>
              <w:spacing w:after="0" w:line="360" w:lineRule="auto"/>
              <w:rPr>
                <w:del w:id="11220" w:author="nadira firinda" w:date="2022-10-29T23:30:00Z"/>
                <w:rFonts w:ascii="Times New Roman" w:hAnsi="Times New Roman" w:cs="Times New Roman"/>
                <w:szCs w:val="20"/>
              </w:rPr>
              <w:pPrChange w:id="11221" w:author="nadira firinda" w:date="2022-10-29T23:37:00Z">
                <w:pPr>
                  <w:spacing w:after="0"/>
                </w:pPr>
              </w:pPrChange>
            </w:pPr>
            <w:del w:id="11222" w:author="nadira firinda" w:date="2022-10-29T23:30:00Z">
              <w:r w:rsidRPr="00006ABF" w:rsidDel="00E35D67">
                <w:rPr>
                  <w:rFonts w:ascii="Times New Roman" w:hAnsi="Times New Roman" w:cs="Times New Roman"/>
                  <w:szCs w:val="20"/>
                  <w:lang w:val="en-GB"/>
                </w:rPr>
                <w:delText>Adjusted R-Squared</w:delText>
              </w:r>
              <w:bookmarkStart w:id="11223" w:name="_Toc117979713"/>
              <w:bookmarkStart w:id="11224" w:name="_Toc117981361"/>
              <w:bookmarkEnd w:id="11223"/>
              <w:bookmarkEnd w:id="11224"/>
            </w:del>
          </w:p>
        </w:tc>
        <w:tc>
          <w:tcPr>
            <w:tcW w:w="236" w:type="dxa"/>
            <w:tcBorders>
              <w:top w:val="dotted" w:sz="8" w:space="0" w:color="7F7F7F"/>
              <w:left w:val="nil"/>
              <w:bottom w:val="dotted" w:sz="8" w:space="0" w:color="7F7F7F"/>
              <w:right w:val="nil"/>
            </w:tcBorders>
            <w:shd w:val="clear" w:color="auto" w:fill="auto"/>
            <w:tcMar>
              <w:top w:w="15" w:type="dxa"/>
              <w:left w:w="108" w:type="dxa"/>
              <w:bottom w:w="0" w:type="dxa"/>
              <w:right w:w="108" w:type="dxa"/>
            </w:tcMar>
            <w:vAlign w:val="center"/>
            <w:hideMark/>
          </w:tcPr>
          <w:p w14:paraId="133C313B" w14:textId="48F3414E" w:rsidR="00D90278" w:rsidRPr="00006ABF" w:rsidDel="00E35D67" w:rsidRDefault="00D90278" w:rsidP="00CC4C47">
            <w:pPr>
              <w:spacing w:after="0" w:line="360" w:lineRule="auto"/>
              <w:rPr>
                <w:del w:id="11225" w:author="nadira firinda" w:date="2022-10-29T23:30:00Z"/>
                <w:rFonts w:ascii="Times New Roman" w:hAnsi="Times New Roman" w:cs="Times New Roman"/>
                <w:szCs w:val="20"/>
              </w:rPr>
              <w:pPrChange w:id="11226" w:author="nadira firinda" w:date="2022-10-29T23:37:00Z">
                <w:pPr>
                  <w:spacing w:after="0"/>
                </w:pPr>
              </w:pPrChange>
            </w:pPr>
            <w:bookmarkStart w:id="11227" w:name="_Toc117979714"/>
            <w:bookmarkStart w:id="11228" w:name="_Toc117981362"/>
            <w:bookmarkEnd w:id="11227"/>
            <w:bookmarkEnd w:id="11228"/>
          </w:p>
        </w:tc>
        <w:tc>
          <w:tcPr>
            <w:tcW w:w="2458" w:type="dxa"/>
            <w:tcBorders>
              <w:top w:val="dotted" w:sz="8" w:space="0" w:color="7F7F7F"/>
              <w:left w:val="nil"/>
              <w:bottom w:val="dotted" w:sz="8" w:space="0" w:color="7F7F7F"/>
              <w:right w:val="dotted" w:sz="8" w:space="0" w:color="7F7F7F"/>
            </w:tcBorders>
            <w:shd w:val="clear" w:color="auto" w:fill="auto"/>
            <w:tcMar>
              <w:top w:w="15" w:type="dxa"/>
              <w:left w:w="108" w:type="dxa"/>
              <w:bottom w:w="0" w:type="dxa"/>
              <w:right w:w="108" w:type="dxa"/>
            </w:tcMar>
            <w:vAlign w:val="center"/>
            <w:hideMark/>
          </w:tcPr>
          <w:p w14:paraId="073958F6" w14:textId="371D19B0" w:rsidR="00D90278" w:rsidRPr="00006ABF" w:rsidDel="00E35D67" w:rsidRDefault="00D90278" w:rsidP="00CC4C47">
            <w:pPr>
              <w:spacing w:after="0" w:line="360" w:lineRule="auto"/>
              <w:rPr>
                <w:del w:id="11229" w:author="nadira firinda" w:date="2022-10-29T23:30:00Z"/>
                <w:rFonts w:ascii="Times New Roman" w:hAnsi="Times New Roman" w:cs="Times New Roman"/>
                <w:szCs w:val="20"/>
              </w:rPr>
              <w:pPrChange w:id="11230" w:author="nadira firinda" w:date="2022-10-29T23:37:00Z">
                <w:pPr>
                  <w:spacing w:after="0"/>
                </w:pPr>
              </w:pPrChange>
            </w:pPr>
            <w:bookmarkStart w:id="11231" w:name="_Toc117979715"/>
            <w:bookmarkStart w:id="11232" w:name="_Toc117981363"/>
            <w:bookmarkEnd w:id="11231"/>
            <w:bookmarkEnd w:id="11232"/>
          </w:p>
        </w:tc>
        <w:tc>
          <w:tcPr>
            <w:tcW w:w="2337" w:type="dxa"/>
            <w:gridSpan w:val="2"/>
            <w:tcBorders>
              <w:top w:val="dotted" w:sz="8" w:space="0" w:color="7F7F7F"/>
              <w:left w:val="dotted" w:sz="8" w:space="0" w:color="7F7F7F"/>
              <w:bottom w:val="dotted" w:sz="8" w:space="0" w:color="7F7F7F"/>
              <w:right w:val="nil"/>
            </w:tcBorders>
            <w:shd w:val="clear" w:color="auto" w:fill="auto"/>
            <w:tcMar>
              <w:top w:w="15" w:type="dxa"/>
              <w:left w:w="108" w:type="dxa"/>
              <w:bottom w:w="0" w:type="dxa"/>
              <w:right w:w="108" w:type="dxa"/>
            </w:tcMar>
            <w:vAlign w:val="center"/>
            <w:hideMark/>
          </w:tcPr>
          <w:p w14:paraId="3E169582" w14:textId="33B513E3" w:rsidR="00D90278" w:rsidRPr="00006ABF" w:rsidDel="00E35D67" w:rsidRDefault="006112B2" w:rsidP="00CC4C47">
            <w:pPr>
              <w:spacing w:after="0" w:line="360" w:lineRule="auto"/>
              <w:jc w:val="center"/>
              <w:rPr>
                <w:del w:id="11233" w:author="nadira firinda" w:date="2022-10-29T23:30:00Z"/>
                <w:rFonts w:ascii="Times New Roman" w:hAnsi="Times New Roman" w:cs="Times New Roman"/>
                <w:szCs w:val="20"/>
              </w:rPr>
              <w:pPrChange w:id="11234" w:author="nadira firinda" w:date="2022-10-29T23:37:00Z">
                <w:pPr>
                  <w:spacing w:after="0"/>
                  <w:jc w:val="center"/>
                </w:pPr>
              </w:pPrChange>
            </w:pPr>
            <w:del w:id="11235" w:author="nadira firinda" w:date="2022-10-29T23:30:00Z">
              <w:r w:rsidRPr="00006ABF" w:rsidDel="00E35D67">
                <w:rPr>
                  <w:rFonts w:ascii="Times New Roman" w:hAnsi="Times New Roman" w:cs="Times New Roman"/>
                  <w:szCs w:val="20"/>
                </w:rPr>
                <w:delText>0.5055</w:delText>
              </w:r>
              <w:bookmarkStart w:id="11236" w:name="_Toc117979716"/>
              <w:bookmarkStart w:id="11237" w:name="_Toc117981364"/>
              <w:bookmarkEnd w:id="11236"/>
              <w:bookmarkEnd w:id="11237"/>
            </w:del>
          </w:p>
        </w:tc>
        <w:bookmarkStart w:id="11238" w:name="_Toc117979717"/>
        <w:bookmarkStart w:id="11239" w:name="_Toc117981365"/>
        <w:bookmarkEnd w:id="11238"/>
        <w:bookmarkEnd w:id="11239"/>
      </w:tr>
      <w:tr w:rsidR="00D90278" w:rsidRPr="00006ABF" w:rsidDel="00E35D67" w14:paraId="0420BF72" w14:textId="3ABB9501" w:rsidTr="00FE59AD">
        <w:trPr>
          <w:trHeight w:val="433"/>
          <w:del w:id="11240" w:author="nadira firinda" w:date="2022-10-29T23:30:00Z"/>
        </w:trPr>
        <w:tc>
          <w:tcPr>
            <w:tcW w:w="3969" w:type="dxa"/>
            <w:tcBorders>
              <w:top w:val="dotted" w:sz="8" w:space="0" w:color="7F7F7F"/>
              <w:left w:val="nil"/>
              <w:bottom w:val="dotted" w:sz="8" w:space="0" w:color="7F7F7F"/>
              <w:right w:val="nil"/>
            </w:tcBorders>
            <w:shd w:val="clear" w:color="auto" w:fill="auto"/>
            <w:tcMar>
              <w:top w:w="15" w:type="dxa"/>
              <w:left w:w="108" w:type="dxa"/>
              <w:bottom w:w="0" w:type="dxa"/>
              <w:right w:w="108" w:type="dxa"/>
            </w:tcMar>
            <w:vAlign w:val="center"/>
          </w:tcPr>
          <w:p w14:paraId="56315DFD" w14:textId="6013A465" w:rsidR="00D90278" w:rsidRPr="00006ABF" w:rsidDel="00E35D67" w:rsidRDefault="00D90278" w:rsidP="00CC4C47">
            <w:pPr>
              <w:spacing w:after="0" w:line="360" w:lineRule="auto"/>
              <w:rPr>
                <w:del w:id="11241" w:author="nadira firinda" w:date="2022-10-29T23:30:00Z"/>
                <w:rFonts w:ascii="Times New Roman" w:hAnsi="Times New Roman" w:cs="Times New Roman"/>
                <w:szCs w:val="20"/>
                <w:lang w:val="en-GB"/>
              </w:rPr>
              <w:pPrChange w:id="11242" w:author="nadira firinda" w:date="2022-10-29T23:37:00Z">
                <w:pPr>
                  <w:spacing w:after="0"/>
                </w:pPr>
              </w:pPrChange>
            </w:pPr>
            <w:del w:id="11243" w:author="nadira firinda" w:date="2022-10-29T23:30:00Z">
              <w:r w:rsidRPr="00006ABF" w:rsidDel="00E35D67">
                <w:rPr>
                  <w:rFonts w:ascii="Times New Roman" w:hAnsi="Times New Roman" w:cs="Times New Roman"/>
                  <w:szCs w:val="20"/>
                  <w:lang w:val="en-GB"/>
                </w:rPr>
                <w:delText>LM Test Stat</w:delText>
              </w:r>
              <w:bookmarkStart w:id="11244" w:name="_Toc117979718"/>
              <w:bookmarkStart w:id="11245" w:name="_Toc117981366"/>
              <w:bookmarkEnd w:id="11244"/>
              <w:bookmarkEnd w:id="11245"/>
            </w:del>
          </w:p>
        </w:tc>
        <w:tc>
          <w:tcPr>
            <w:tcW w:w="236" w:type="dxa"/>
            <w:tcBorders>
              <w:top w:val="dotted" w:sz="8" w:space="0" w:color="7F7F7F"/>
              <w:left w:val="nil"/>
              <w:bottom w:val="dotted" w:sz="8" w:space="0" w:color="7F7F7F"/>
              <w:right w:val="nil"/>
            </w:tcBorders>
            <w:shd w:val="clear" w:color="auto" w:fill="auto"/>
            <w:tcMar>
              <w:top w:w="15" w:type="dxa"/>
              <w:left w:w="108" w:type="dxa"/>
              <w:bottom w:w="0" w:type="dxa"/>
              <w:right w:w="108" w:type="dxa"/>
            </w:tcMar>
            <w:vAlign w:val="center"/>
          </w:tcPr>
          <w:p w14:paraId="3EEF9A16" w14:textId="6C96A00A" w:rsidR="00D90278" w:rsidRPr="00006ABF" w:rsidDel="00E35D67" w:rsidRDefault="00D90278" w:rsidP="00CC4C47">
            <w:pPr>
              <w:spacing w:after="0" w:line="360" w:lineRule="auto"/>
              <w:rPr>
                <w:del w:id="11246" w:author="nadira firinda" w:date="2022-10-29T23:30:00Z"/>
                <w:rFonts w:ascii="Times New Roman" w:hAnsi="Times New Roman" w:cs="Times New Roman"/>
                <w:szCs w:val="20"/>
              </w:rPr>
              <w:pPrChange w:id="11247" w:author="nadira firinda" w:date="2022-10-29T23:37:00Z">
                <w:pPr>
                  <w:spacing w:after="0"/>
                </w:pPr>
              </w:pPrChange>
            </w:pPr>
            <w:bookmarkStart w:id="11248" w:name="_Toc117979719"/>
            <w:bookmarkStart w:id="11249" w:name="_Toc117981367"/>
            <w:bookmarkEnd w:id="11248"/>
            <w:bookmarkEnd w:id="11249"/>
          </w:p>
        </w:tc>
        <w:tc>
          <w:tcPr>
            <w:tcW w:w="2458" w:type="dxa"/>
            <w:tcBorders>
              <w:top w:val="dotted" w:sz="8" w:space="0" w:color="7F7F7F"/>
              <w:left w:val="nil"/>
              <w:bottom w:val="dotted" w:sz="8" w:space="0" w:color="7F7F7F"/>
              <w:right w:val="dotted" w:sz="8" w:space="0" w:color="7F7F7F"/>
            </w:tcBorders>
            <w:shd w:val="clear" w:color="auto" w:fill="auto"/>
            <w:tcMar>
              <w:top w:w="15" w:type="dxa"/>
              <w:left w:w="108" w:type="dxa"/>
              <w:bottom w:w="0" w:type="dxa"/>
              <w:right w:w="108" w:type="dxa"/>
            </w:tcMar>
            <w:vAlign w:val="center"/>
          </w:tcPr>
          <w:p w14:paraId="08F71C68" w14:textId="6986884E" w:rsidR="00D90278" w:rsidRPr="00006ABF" w:rsidDel="00E35D67" w:rsidRDefault="00D90278" w:rsidP="00CC4C47">
            <w:pPr>
              <w:spacing w:after="0" w:line="360" w:lineRule="auto"/>
              <w:rPr>
                <w:del w:id="11250" w:author="nadira firinda" w:date="2022-10-29T23:30:00Z"/>
                <w:rFonts w:ascii="Times New Roman" w:hAnsi="Times New Roman" w:cs="Times New Roman"/>
                <w:szCs w:val="20"/>
              </w:rPr>
              <w:pPrChange w:id="11251" w:author="nadira firinda" w:date="2022-10-29T23:37:00Z">
                <w:pPr>
                  <w:spacing w:after="0"/>
                </w:pPr>
              </w:pPrChange>
            </w:pPr>
            <w:bookmarkStart w:id="11252" w:name="_Toc117979720"/>
            <w:bookmarkStart w:id="11253" w:name="_Toc117981368"/>
            <w:bookmarkEnd w:id="11252"/>
            <w:bookmarkEnd w:id="11253"/>
          </w:p>
        </w:tc>
        <w:tc>
          <w:tcPr>
            <w:tcW w:w="2337" w:type="dxa"/>
            <w:gridSpan w:val="2"/>
            <w:tcBorders>
              <w:top w:val="dotted" w:sz="8" w:space="0" w:color="7F7F7F"/>
              <w:left w:val="dotted" w:sz="8" w:space="0" w:color="7F7F7F"/>
              <w:bottom w:val="dotted" w:sz="8" w:space="0" w:color="7F7F7F"/>
              <w:right w:val="nil"/>
            </w:tcBorders>
            <w:shd w:val="clear" w:color="auto" w:fill="auto"/>
            <w:tcMar>
              <w:top w:w="15" w:type="dxa"/>
              <w:left w:w="108" w:type="dxa"/>
              <w:bottom w:w="0" w:type="dxa"/>
              <w:right w:w="108" w:type="dxa"/>
            </w:tcMar>
            <w:vAlign w:val="center"/>
          </w:tcPr>
          <w:p w14:paraId="0B09702A" w14:textId="40D8081A" w:rsidR="00D90278" w:rsidRPr="00006ABF" w:rsidDel="00E35D67" w:rsidRDefault="006112B2" w:rsidP="00CC4C47">
            <w:pPr>
              <w:spacing w:after="0" w:line="360" w:lineRule="auto"/>
              <w:jc w:val="center"/>
              <w:rPr>
                <w:del w:id="11254" w:author="nadira firinda" w:date="2022-10-29T23:30:00Z"/>
                <w:rFonts w:ascii="Times New Roman" w:hAnsi="Times New Roman" w:cs="Times New Roman"/>
                <w:szCs w:val="20"/>
              </w:rPr>
              <w:pPrChange w:id="11255" w:author="nadira firinda" w:date="2022-10-29T23:37:00Z">
                <w:pPr>
                  <w:spacing w:after="0"/>
                  <w:jc w:val="center"/>
                </w:pPr>
              </w:pPrChange>
            </w:pPr>
            <w:del w:id="11256" w:author="nadira firinda" w:date="2022-10-29T23:30:00Z">
              <w:r w:rsidRPr="00006ABF" w:rsidDel="00E35D67">
                <w:rPr>
                  <w:rFonts w:ascii="Times New Roman" w:hAnsi="Times New Roman" w:cs="Times New Roman"/>
                  <w:szCs w:val="20"/>
                </w:rPr>
                <w:delText>0.2866</w:delText>
              </w:r>
              <w:bookmarkStart w:id="11257" w:name="_Toc117979721"/>
              <w:bookmarkStart w:id="11258" w:name="_Toc117981369"/>
              <w:bookmarkEnd w:id="11257"/>
              <w:bookmarkEnd w:id="11258"/>
            </w:del>
          </w:p>
        </w:tc>
        <w:bookmarkStart w:id="11259" w:name="_Toc117979722"/>
        <w:bookmarkStart w:id="11260" w:name="_Toc117981370"/>
        <w:bookmarkEnd w:id="11259"/>
        <w:bookmarkEnd w:id="11260"/>
      </w:tr>
      <w:tr w:rsidR="00D90278" w:rsidRPr="00006ABF" w:rsidDel="00E35D67" w14:paraId="40CC1130" w14:textId="7A0A8AA9" w:rsidTr="00FE59AD">
        <w:trPr>
          <w:trHeight w:val="433"/>
          <w:del w:id="11261" w:author="nadira firinda" w:date="2022-10-29T23:30:00Z"/>
        </w:trPr>
        <w:tc>
          <w:tcPr>
            <w:tcW w:w="3969" w:type="dxa"/>
            <w:tcBorders>
              <w:top w:val="dotted" w:sz="8" w:space="0" w:color="7F7F7F"/>
              <w:left w:val="nil"/>
              <w:bottom w:val="dotted" w:sz="8" w:space="0" w:color="7F7F7F"/>
              <w:right w:val="nil"/>
            </w:tcBorders>
            <w:shd w:val="clear" w:color="auto" w:fill="auto"/>
            <w:tcMar>
              <w:top w:w="15" w:type="dxa"/>
              <w:left w:w="108" w:type="dxa"/>
              <w:bottom w:w="0" w:type="dxa"/>
              <w:right w:w="108" w:type="dxa"/>
            </w:tcMar>
            <w:vAlign w:val="center"/>
          </w:tcPr>
          <w:p w14:paraId="775D3720" w14:textId="3EF7168D" w:rsidR="00D90278" w:rsidRPr="00006ABF" w:rsidDel="00E35D67" w:rsidRDefault="00D90278" w:rsidP="00CC4C47">
            <w:pPr>
              <w:spacing w:after="0" w:line="360" w:lineRule="auto"/>
              <w:rPr>
                <w:del w:id="11262" w:author="nadira firinda" w:date="2022-10-29T23:30:00Z"/>
                <w:rFonts w:ascii="Times New Roman" w:hAnsi="Times New Roman" w:cs="Times New Roman"/>
                <w:szCs w:val="20"/>
                <w:lang w:val="en-GB"/>
              </w:rPr>
              <w:pPrChange w:id="11263" w:author="nadira firinda" w:date="2022-10-29T23:37:00Z">
                <w:pPr>
                  <w:spacing w:after="0"/>
                </w:pPr>
              </w:pPrChange>
            </w:pPr>
            <w:del w:id="11264" w:author="nadira firinda" w:date="2022-10-29T23:30:00Z">
              <w:r w:rsidRPr="00006ABF" w:rsidDel="00E35D67">
                <w:rPr>
                  <w:rFonts w:ascii="Times New Roman" w:hAnsi="Times New Roman" w:cs="Times New Roman"/>
                  <w:noProof/>
                  <w:szCs w:val="20"/>
                  <w:lang w:val="en-GB"/>
                </w:rPr>
                <w:delText>Heteroskedasticity</w:delText>
              </w:r>
              <w:r w:rsidRPr="00006ABF" w:rsidDel="00E35D67">
                <w:rPr>
                  <w:rFonts w:ascii="Times New Roman" w:hAnsi="Times New Roman" w:cs="Times New Roman"/>
                  <w:szCs w:val="20"/>
                  <w:lang w:val="en-GB"/>
                </w:rPr>
                <w:delText xml:space="preserve"> Test Stat</w:delText>
              </w:r>
              <w:bookmarkStart w:id="11265" w:name="_Toc117979723"/>
              <w:bookmarkStart w:id="11266" w:name="_Toc117981371"/>
              <w:bookmarkEnd w:id="11265"/>
              <w:bookmarkEnd w:id="11266"/>
            </w:del>
          </w:p>
        </w:tc>
        <w:tc>
          <w:tcPr>
            <w:tcW w:w="236" w:type="dxa"/>
            <w:tcBorders>
              <w:top w:val="dotted" w:sz="8" w:space="0" w:color="7F7F7F"/>
              <w:left w:val="nil"/>
              <w:bottom w:val="dotted" w:sz="8" w:space="0" w:color="7F7F7F"/>
              <w:right w:val="nil"/>
            </w:tcBorders>
            <w:shd w:val="clear" w:color="auto" w:fill="auto"/>
            <w:tcMar>
              <w:top w:w="15" w:type="dxa"/>
              <w:left w:w="108" w:type="dxa"/>
              <w:bottom w:w="0" w:type="dxa"/>
              <w:right w:w="108" w:type="dxa"/>
            </w:tcMar>
            <w:vAlign w:val="center"/>
          </w:tcPr>
          <w:p w14:paraId="4E18C81A" w14:textId="2828FA43" w:rsidR="00D90278" w:rsidRPr="00006ABF" w:rsidDel="00E35D67" w:rsidRDefault="00D90278" w:rsidP="00CC4C47">
            <w:pPr>
              <w:spacing w:after="0" w:line="360" w:lineRule="auto"/>
              <w:rPr>
                <w:del w:id="11267" w:author="nadira firinda" w:date="2022-10-29T23:30:00Z"/>
                <w:rFonts w:ascii="Times New Roman" w:hAnsi="Times New Roman" w:cs="Times New Roman"/>
                <w:szCs w:val="20"/>
              </w:rPr>
              <w:pPrChange w:id="11268" w:author="nadira firinda" w:date="2022-10-29T23:37:00Z">
                <w:pPr>
                  <w:spacing w:after="0"/>
                </w:pPr>
              </w:pPrChange>
            </w:pPr>
            <w:bookmarkStart w:id="11269" w:name="_Toc117979724"/>
            <w:bookmarkStart w:id="11270" w:name="_Toc117981372"/>
            <w:bookmarkEnd w:id="11269"/>
            <w:bookmarkEnd w:id="11270"/>
          </w:p>
        </w:tc>
        <w:tc>
          <w:tcPr>
            <w:tcW w:w="2458" w:type="dxa"/>
            <w:tcBorders>
              <w:top w:val="dotted" w:sz="8" w:space="0" w:color="7F7F7F"/>
              <w:left w:val="nil"/>
              <w:bottom w:val="dotted" w:sz="8" w:space="0" w:color="7F7F7F"/>
              <w:right w:val="dotted" w:sz="8" w:space="0" w:color="7F7F7F"/>
            </w:tcBorders>
            <w:shd w:val="clear" w:color="auto" w:fill="auto"/>
            <w:tcMar>
              <w:top w:w="15" w:type="dxa"/>
              <w:left w:w="108" w:type="dxa"/>
              <w:bottom w:w="0" w:type="dxa"/>
              <w:right w:w="108" w:type="dxa"/>
            </w:tcMar>
            <w:vAlign w:val="center"/>
          </w:tcPr>
          <w:p w14:paraId="27C1627E" w14:textId="4715AA6A" w:rsidR="00D90278" w:rsidRPr="00006ABF" w:rsidDel="00E35D67" w:rsidRDefault="00D90278" w:rsidP="00CC4C47">
            <w:pPr>
              <w:spacing w:after="0" w:line="360" w:lineRule="auto"/>
              <w:rPr>
                <w:del w:id="11271" w:author="nadira firinda" w:date="2022-10-29T23:30:00Z"/>
                <w:rFonts w:ascii="Times New Roman" w:hAnsi="Times New Roman" w:cs="Times New Roman"/>
                <w:szCs w:val="20"/>
              </w:rPr>
              <w:pPrChange w:id="11272" w:author="nadira firinda" w:date="2022-10-29T23:37:00Z">
                <w:pPr>
                  <w:spacing w:after="0"/>
                </w:pPr>
              </w:pPrChange>
            </w:pPr>
            <w:bookmarkStart w:id="11273" w:name="_Toc117979725"/>
            <w:bookmarkStart w:id="11274" w:name="_Toc117981373"/>
            <w:bookmarkEnd w:id="11273"/>
            <w:bookmarkEnd w:id="11274"/>
          </w:p>
        </w:tc>
        <w:tc>
          <w:tcPr>
            <w:tcW w:w="2337" w:type="dxa"/>
            <w:gridSpan w:val="2"/>
            <w:tcBorders>
              <w:top w:val="dotted" w:sz="8" w:space="0" w:color="7F7F7F"/>
              <w:left w:val="dotted" w:sz="8" w:space="0" w:color="7F7F7F"/>
              <w:bottom w:val="dotted" w:sz="8" w:space="0" w:color="7F7F7F"/>
              <w:right w:val="nil"/>
            </w:tcBorders>
            <w:shd w:val="clear" w:color="auto" w:fill="auto"/>
            <w:tcMar>
              <w:top w:w="15" w:type="dxa"/>
              <w:left w:w="108" w:type="dxa"/>
              <w:bottom w:w="0" w:type="dxa"/>
              <w:right w:w="108" w:type="dxa"/>
            </w:tcMar>
            <w:vAlign w:val="center"/>
          </w:tcPr>
          <w:p w14:paraId="40EC3578" w14:textId="5E839C28" w:rsidR="00D90278" w:rsidRPr="00006ABF" w:rsidDel="00E35D67" w:rsidRDefault="006112B2" w:rsidP="00CC4C47">
            <w:pPr>
              <w:spacing w:after="0" w:line="360" w:lineRule="auto"/>
              <w:jc w:val="center"/>
              <w:rPr>
                <w:del w:id="11275" w:author="nadira firinda" w:date="2022-10-29T23:30:00Z"/>
                <w:rFonts w:ascii="Times New Roman" w:hAnsi="Times New Roman" w:cs="Times New Roman"/>
                <w:szCs w:val="20"/>
              </w:rPr>
              <w:pPrChange w:id="11276" w:author="nadira firinda" w:date="2022-10-29T23:37:00Z">
                <w:pPr>
                  <w:spacing w:after="0"/>
                  <w:jc w:val="center"/>
                </w:pPr>
              </w:pPrChange>
            </w:pPr>
            <w:del w:id="11277" w:author="nadira firinda" w:date="2022-10-29T23:30:00Z">
              <w:r w:rsidRPr="00006ABF" w:rsidDel="00E35D67">
                <w:rPr>
                  <w:rFonts w:ascii="Times New Roman" w:hAnsi="Times New Roman" w:cs="Times New Roman"/>
                  <w:szCs w:val="20"/>
                </w:rPr>
                <w:delText>0.8082</w:delText>
              </w:r>
              <w:bookmarkStart w:id="11278" w:name="_Toc117979726"/>
              <w:bookmarkStart w:id="11279" w:name="_Toc117981374"/>
              <w:bookmarkEnd w:id="11278"/>
              <w:bookmarkEnd w:id="11279"/>
            </w:del>
          </w:p>
        </w:tc>
        <w:bookmarkStart w:id="11280" w:name="_Toc117979727"/>
        <w:bookmarkStart w:id="11281" w:name="_Toc117981375"/>
        <w:bookmarkEnd w:id="11280"/>
        <w:bookmarkEnd w:id="11281"/>
      </w:tr>
    </w:tbl>
    <w:p w14:paraId="00AD4239" w14:textId="01767753" w:rsidR="00D90278" w:rsidRPr="00E35D67" w:rsidDel="00E35D67" w:rsidRDefault="00D90278" w:rsidP="00CC4C47">
      <w:pPr>
        <w:spacing w:line="360" w:lineRule="auto"/>
        <w:rPr>
          <w:del w:id="11282" w:author="nadira firinda" w:date="2022-10-29T23:30:00Z"/>
          <w:rFonts w:ascii="Times New Roman" w:hAnsi="Times New Roman" w:cs="Times New Roman"/>
        </w:rPr>
        <w:pPrChange w:id="11283" w:author="nadira firinda" w:date="2022-10-29T23:37:00Z">
          <w:pPr/>
        </w:pPrChange>
      </w:pPr>
      <w:bookmarkStart w:id="11284" w:name="_Toc117979728"/>
      <w:bookmarkStart w:id="11285" w:name="_Toc117981376"/>
      <w:bookmarkEnd w:id="11284"/>
      <w:bookmarkEnd w:id="11285"/>
    </w:p>
    <w:p w14:paraId="7EA6C1C1" w14:textId="418DAD66" w:rsidR="001F28D9" w:rsidRPr="00E35D67" w:rsidDel="00E35D67" w:rsidRDefault="008F5167" w:rsidP="00CC4C47">
      <w:pPr>
        <w:keepNext/>
        <w:spacing w:line="360" w:lineRule="auto"/>
        <w:rPr>
          <w:del w:id="11286" w:author="nadira firinda" w:date="2022-10-29T23:30:00Z"/>
          <w:rFonts w:ascii="Times New Roman" w:hAnsi="Times New Roman" w:cs="Times New Roman"/>
        </w:rPr>
        <w:pPrChange w:id="11287" w:author="nadira firinda" w:date="2022-10-29T23:37:00Z">
          <w:pPr>
            <w:keepNext/>
          </w:pPr>
        </w:pPrChange>
      </w:pPr>
      <w:del w:id="11288" w:author="nadira firinda" w:date="2022-10-29T23:30:00Z">
        <w:r w:rsidRPr="008B62E9" w:rsidDel="00E35D67">
          <w:rPr>
            <w:rFonts w:ascii="Times New Roman" w:hAnsi="Times New Roman" w:cs="Times New Roman"/>
          </w:rPr>
          <w:object w:dxaOrig="10045" w:dyaOrig="3336" w14:anchorId="309C925F">
            <v:shape id="_x0000_i1034" type="#_x0000_t75" style="width:450.75pt;height:150.65pt" o:ole="">
              <v:imagedata r:id="rId102" o:title=""/>
            </v:shape>
            <o:OLEObject Type="Embed" ProgID="EViews.Workfile.2" ShapeID="_x0000_i1034" DrawAspect="Content" ObjectID="_1728592420" r:id="rId103"/>
          </w:object>
        </w:r>
        <w:bookmarkStart w:id="11289" w:name="_Toc117979729"/>
        <w:bookmarkStart w:id="11290" w:name="_Toc117981377"/>
        <w:bookmarkEnd w:id="11289"/>
        <w:bookmarkEnd w:id="11290"/>
      </w:del>
    </w:p>
    <w:p w14:paraId="10A117E4" w14:textId="396EDBF3" w:rsidR="008F5167" w:rsidRPr="00006ABF" w:rsidDel="00E35D67" w:rsidRDefault="001F28D9" w:rsidP="00CC4C47">
      <w:pPr>
        <w:pStyle w:val="Caption"/>
        <w:spacing w:line="360" w:lineRule="auto"/>
        <w:rPr>
          <w:del w:id="11291" w:author="nadira firinda" w:date="2022-10-29T23:30:00Z"/>
        </w:rPr>
        <w:pPrChange w:id="11292" w:author="nadira firinda" w:date="2022-10-29T23:37:00Z">
          <w:pPr>
            <w:pStyle w:val="Caption"/>
          </w:pPr>
        </w:pPrChange>
      </w:pPr>
      <w:bookmarkStart w:id="11293" w:name="_Ref84942844"/>
      <w:bookmarkStart w:id="11294" w:name="_Toc84944788"/>
      <w:bookmarkStart w:id="11295" w:name="_Toc84944875"/>
      <w:del w:id="11296" w:author="nadira firinda" w:date="2022-10-29T23:30:00Z">
        <w:r w:rsidRPr="00006ABF" w:rsidDel="00E35D67">
          <w:delText xml:space="preserve">Gambar </w:delText>
        </w:r>
      </w:del>
      <w:ins w:id="11297" w:author="Prasasti Karunia Farista Ananto" w:date="2021-10-12T14:34:00Z">
        <w:del w:id="11298" w:author="nadira firinda" w:date="2022-10-29T23:30:00Z">
          <w:r w:rsidR="00046663" w:rsidRPr="00D206AB" w:rsidDel="00E35D67">
            <w:fldChar w:fldCharType="begin"/>
          </w:r>
          <w:r w:rsidR="00046663" w:rsidRPr="00006ABF" w:rsidDel="00E35D67">
            <w:delInstrText xml:space="preserve"> STYLEREF 1 \s </w:delInstrText>
          </w:r>
        </w:del>
      </w:ins>
      <w:del w:id="11299" w:author="nadira firinda" w:date="2022-10-29T23:30:00Z">
        <w:r w:rsidR="00046663" w:rsidRPr="008B62E9" w:rsidDel="00E35D67">
          <w:fldChar w:fldCharType="separate"/>
        </w:r>
        <w:r w:rsidR="00015ADF" w:rsidRPr="00006ABF" w:rsidDel="00E35D67">
          <w:rPr>
            <w:noProof/>
          </w:rPr>
          <w:delText>IV</w:delText>
        </w:r>
      </w:del>
      <w:ins w:id="11300" w:author="Prasasti Karunia Farista Ananto" w:date="2021-10-12T14:34:00Z">
        <w:del w:id="11301" w:author="nadira firinda" w:date="2022-10-29T23:30:00Z">
          <w:r w:rsidR="00046663" w:rsidRPr="00D206AB" w:rsidDel="00E35D67">
            <w:fldChar w:fldCharType="end"/>
          </w:r>
          <w:r w:rsidR="00046663" w:rsidRPr="00006ABF" w:rsidDel="00E35D67">
            <w:noBreakHyphen/>
          </w:r>
          <w:r w:rsidR="00046663" w:rsidRPr="00D206AB" w:rsidDel="00E35D67">
            <w:fldChar w:fldCharType="begin"/>
          </w:r>
          <w:r w:rsidR="00046663" w:rsidRPr="00006ABF" w:rsidDel="00E35D67">
            <w:delInstrText xml:space="preserve"> SEQ Gambar \* ARABIC \s 1 </w:delInstrText>
          </w:r>
        </w:del>
      </w:ins>
      <w:del w:id="11302" w:author="nadira firinda" w:date="2022-10-29T23:30:00Z">
        <w:r w:rsidR="00046663" w:rsidRPr="008B62E9" w:rsidDel="00E35D67">
          <w:fldChar w:fldCharType="separate"/>
        </w:r>
      </w:del>
      <w:ins w:id="11303" w:author="Prasasti Karunia Farista Ananto" w:date="2021-10-12T15:25:00Z">
        <w:del w:id="11304" w:author="nadira firinda" w:date="2022-10-29T23:30:00Z">
          <w:r w:rsidR="00015ADF" w:rsidRPr="00006ABF" w:rsidDel="00E35D67">
            <w:rPr>
              <w:noProof/>
            </w:rPr>
            <w:delText>10</w:delText>
          </w:r>
        </w:del>
      </w:ins>
      <w:ins w:id="11305" w:author="Prasasti Karunia Farista Ananto" w:date="2021-10-12T14:34:00Z">
        <w:del w:id="11306" w:author="nadira firinda" w:date="2022-10-29T23:30:00Z">
          <w:r w:rsidR="00046663" w:rsidRPr="00D206AB" w:rsidDel="00E35D67">
            <w:fldChar w:fldCharType="end"/>
          </w:r>
        </w:del>
      </w:ins>
      <w:bookmarkEnd w:id="11293"/>
      <w:del w:id="11307" w:author="nadira firinda" w:date="2022-10-29T23:30:00Z">
        <w:r w:rsidR="00FB741C" w:rsidRPr="008B62E9" w:rsidDel="00E35D67">
          <w:fldChar w:fldCharType="begin"/>
        </w:r>
        <w:r w:rsidR="00FB741C" w:rsidRPr="00006ABF" w:rsidDel="00E35D67">
          <w:delInstrText xml:space="preserve"> STYLEREF 1 \s </w:delInstrText>
        </w:r>
        <w:r w:rsidR="00FB741C" w:rsidRPr="008B62E9" w:rsidDel="00E35D67">
          <w:fldChar w:fldCharType="separate"/>
        </w:r>
        <w:r w:rsidR="00FB741C" w:rsidRPr="00006ABF" w:rsidDel="00E35D67">
          <w:rPr>
            <w:noProof/>
          </w:rPr>
          <w:delText>IV</w:delText>
        </w:r>
        <w:r w:rsidR="00FB741C" w:rsidRPr="008B62E9" w:rsidDel="00E35D67">
          <w:fldChar w:fldCharType="end"/>
        </w:r>
        <w:r w:rsidR="00FB741C" w:rsidRPr="00006ABF" w:rsidDel="00E35D67">
          <w:noBreakHyphen/>
        </w:r>
        <w:r w:rsidR="00FB741C" w:rsidRPr="008B62E9" w:rsidDel="00E35D67">
          <w:fldChar w:fldCharType="begin"/>
        </w:r>
        <w:r w:rsidR="00FB741C" w:rsidRPr="00006ABF" w:rsidDel="00E35D67">
          <w:delInstrText xml:space="preserve"> SEQ Gambar \* ARABIC \s 1 </w:delInstrText>
        </w:r>
        <w:r w:rsidR="00FB741C" w:rsidRPr="008B62E9" w:rsidDel="00E35D67">
          <w:fldChar w:fldCharType="separate"/>
        </w:r>
        <w:r w:rsidR="00FB741C" w:rsidRPr="00006ABF" w:rsidDel="00E35D67">
          <w:rPr>
            <w:noProof/>
          </w:rPr>
          <w:delText>10</w:delText>
        </w:r>
        <w:r w:rsidR="00FB741C" w:rsidRPr="008B62E9" w:rsidDel="00E35D67">
          <w:fldChar w:fldCharType="end"/>
        </w:r>
        <w:r w:rsidRPr="00006ABF" w:rsidDel="00E35D67">
          <w:rPr>
            <w:noProof/>
          </w:rPr>
          <w:delText>. Hasil Proyeksi Sektor Informasi dan Komunikasi</w:delText>
        </w:r>
        <w:bookmarkStart w:id="11308" w:name="_Toc117979730"/>
        <w:bookmarkStart w:id="11309" w:name="_Toc117981378"/>
        <w:bookmarkEnd w:id="11294"/>
        <w:bookmarkEnd w:id="11295"/>
        <w:bookmarkEnd w:id="11308"/>
        <w:bookmarkEnd w:id="11309"/>
      </w:del>
    </w:p>
    <w:p w14:paraId="0F8061A6" w14:textId="02F94958" w:rsidR="00521DD2" w:rsidRPr="00006ABF" w:rsidDel="00E35D67" w:rsidRDefault="00521DD2" w:rsidP="00CC4C47">
      <w:pPr>
        <w:pStyle w:val="Heading2"/>
        <w:rPr>
          <w:del w:id="11310" w:author="nadira firinda" w:date="2022-10-29T23:30:00Z"/>
        </w:rPr>
        <w:pPrChange w:id="11311" w:author="nadira firinda" w:date="2022-10-29T23:37:00Z">
          <w:pPr>
            <w:pStyle w:val="Heading2"/>
          </w:pPr>
        </w:pPrChange>
      </w:pPr>
      <w:del w:id="11312" w:author="nadira firinda" w:date="2022-10-29T23:30:00Z">
        <w:r w:rsidRPr="00006ABF" w:rsidDel="00E35D67">
          <w:delText>Jasa Keuangan dan Asuransi</w:delText>
        </w:r>
        <w:bookmarkStart w:id="11313" w:name="_Toc117979731"/>
        <w:bookmarkStart w:id="11314" w:name="_Toc117981379"/>
        <w:bookmarkEnd w:id="11313"/>
        <w:bookmarkEnd w:id="11314"/>
      </w:del>
    </w:p>
    <w:p w14:paraId="2B7DD2A6" w14:textId="2DF8F077" w:rsidR="00F36759" w:rsidRPr="00006ABF" w:rsidDel="00E35D67" w:rsidRDefault="00F36759" w:rsidP="00CC4C47">
      <w:pPr>
        <w:pStyle w:val="BodyTulisan"/>
        <w:ind w:firstLine="709"/>
        <w:rPr>
          <w:del w:id="11315" w:author="nadira firinda" w:date="2022-10-29T23:30:00Z"/>
          <w:rFonts w:cs="Times New Roman"/>
          <w:lang w:val="en-US"/>
        </w:rPr>
        <w:pPrChange w:id="11316" w:author="nadira firinda" w:date="2022-10-29T23:37:00Z">
          <w:pPr>
            <w:pStyle w:val="BodyTulisan"/>
            <w:ind w:firstLine="360"/>
          </w:pPr>
        </w:pPrChange>
      </w:pPr>
      <w:del w:id="11317" w:author="nadira firinda" w:date="2022-10-29T23:30:00Z">
        <w:r w:rsidRPr="00006ABF" w:rsidDel="00E35D67">
          <w:rPr>
            <w:rFonts w:cs="Times New Roman"/>
            <w:lang w:val="en-US"/>
          </w:rPr>
          <w:delText xml:space="preserve">Hasil estimasi persamaan sektor </w:delText>
        </w:r>
        <w:bookmarkStart w:id="11318" w:name="_Hlk79139642"/>
        <w:r w:rsidR="00B27E49" w:rsidRPr="00006ABF" w:rsidDel="00E35D67">
          <w:rPr>
            <w:rFonts w:cs="Times New Roman"/>
            <w:lang w:val="en-US"/>
          </w:rPr>
          <w:delText>Jasa Keuangan dan Asuransi</w:delText>
        </w:r>
        <w:bookmarkEnd w:id="11318"/>
        <w:r w:rsidRPr="00006ABF" w:rsidDel="00E35D67">
          <w:rPr>
            <w:rFonts w:cs="Times New Roman"/>
            <w:lang w:val="en-US"/>
          </w:rPr>
          <w:delText xml:space="preserve"> jangka panjang menunjukkan bahwa arah koefisien hasil regresi pada variabel penjelas sejalan dengan teori dan secara statistik signifikan (</w:delText>
        </w:r>
      </w:del>
      <w:ins w:id="11319" w:author="Prasasti Karunia Farista Ananto" w:date="2021-10-12T14:41:00Z">
        <w:del w:id="11320" w:author="nadira firinda" w:date="2022-10-29T23:30:00Z">
          <w:r w:rsidR="00622509" w:rsidRPr="00E35D67" w:rsidDel="00E35D67">
            <w:rPr>
              <w:rFonts w:cs="Times New Roman"/>
              <w:b/>
              <w:bCs/>
              <w:lang w:val="en-US"/>
            </w:rPr>
            <w:fldChar w:fldCharType="begin"/>
          </w:r>
          <w:r w:rsidR="00622509" w:rsidRPr="00E35D67" w:rsidDel="00E35D67">
            <w:rPr>
              <w:rFonts w:cs="Times New Roman"/>
              <w:b/>
              <w:bCs/>
              <w:lang w:val="en-US"/>
            </w:rPr>
            <w:delInstrText xml:space="preserve"> REF _Ref84942081 \h </w:delInstrText>
          </w:r>
        </w:del>
      </w:ins>
      <w:del w:id="11321" w:author="nadira firinda" w:date="2022-10-29T23:30:00Z">
        <w:r w:rsidR="00AF50B5" w:rsidRPr="00006ABF" w:rsidDel="00E35D67">
          <w:rPr>
            <w:rFonts w:cs="Times New Roman"/>
            <w:b/>
            <w:bCs/>
            <w:lang w:val="en-US"/>
          </w:rPr>
          <w:delInstrText xml:space="preserve"> \* MERGEFORMAT </w:delInstrText>
        </w:r>
        <w:r w:rsidR="00622509" w:rsidRPr="008B62E9" w:rsidDel="00E35D67">
          <w:rPr>
            <w:rFonts w:cs="Times New Roman"/>
            <w:b/>
            <w:bCs/>
            <w:lang w:val="en-US"/>
          </w:rPr>
        </w:r>
        <w:r w:rsidR="00622509" w:rsidRPr="00E35D67" w:rsidDel="00E35D67">
          <w:rPr>
            <w:rFonts w:cs="Times New Roman"/>
            <w:b/>
            <w:bCs/>
            <w:lang w:val="en-US"/>
          </w:rPr>
          <w:fldChar w:fldCharType="separate"/>
        </w:r>
      </w:del>
      <w:ins w:id="11322" w:author="Prasasti Karunia Farista Ananto" w:date="2021-10-12T15:25:00Z">
        <w:del w:id="11323" w:author="nadira firinda" w:date="2022-10-29T23:30:00Z">
          <w:r w:rsidR="00015ADF" w:rsidRPr="00E35D67" w:rsidDel="00E35D67">
            <w:rPr>
              <w:rFonts w:cs="Times New Roman"/>
              <w:b/>
              <w:bCs/>
            </w:rPr>
            <w:delText xml:space="preserve">Tabel </w:delText>
          </w:r>
          <w:r w:rsidR="00015ADF" w:rsidRPr="00E35D67" w:rsidDel="00E35D67">
            <w:rPr>
              <w:rFonts w:cs="Times New Roman"/>
              <w:b/>
              <w:bCs/>
              <w:noProof/>
            </w:rPr>
            <w:delText>IV</w:delText>
          </w:r>
          <w:r w:rsidR="00015ADF" w:rsidRPr="00006ABF" w:rsidDel="00E35D67">
            <w:rPr>
              <w:rFonts w:cs="Times New Roman"/>
              <w:b/>
              <w:bCs/>
              <w:noProof/>
              <w:rPrChange w:id="11324" w:author="Prasasti Karunia Farista Ananto" w:date="2021-10-14T16:56:00Z">
                <w:rPr/>
              </w:rPrChange>
            </w:rPr>
            <w:noBreakHyphen/>
          </w:r>
          <w:r w:rsidR="00015ADF" w:rsidRPr="00E35D67" w:rsidDel="00E35D67">
            <w:rPr>
              <w:rFonts w:cs="Times New Roman"/>
              <w:b/>
              <w:bCs/>
              <w:noProof/>
            </w:rPr>
            <w:delText>11</w:delText>
          </w:r>
        </w:del>
      </w:ins>
      <w:ins w:id="11325" w:author="Prasasti Karunia Farista Ananto" w:date="2021-10-12T14:41:00Z">
        <w:del w:id="11326" w:author="nadira firinda" w:date="2022-10-29T23:30:00Z">
          <w:r w:rsidR="00622509" w:rsidRPr="00E35D67" w:rsidDel="00E35D67">
            <w:rPr>
              <w:rFonts w:cs="Times New Roman"/>
              <w:b/>
              <w:bCs/>
              <w:lang w:val="en-US"/>
            </w:rPr>
            <w:fldChar w:fldCharType="end"/>
          </w:r>
        </w:del>
      </w:ins>
      <w:del w:id="11327" w:author="nadira firinda" w:date="2022-10-29T23:30:00Z">
        <w:r w:rsidRPr="008B62E9" w:rsidDel="00E35D67">
          <w:rPr>
            <w:rFonts w:cs="Times New Roman"/>
            <w:b/>
            <w:lang w:val="en-US"/>
          </w:rPr>
          <w:fldChar w:fldCharType="begin"/>
        </w:r>
        <w:r w:rsidRPr="00006ABF" w:rsidDel="00E35D67">
          <w:rPr>
            <w:rFonts w:cs="Times New Roman"/>
            <w:b/>
            <w:lang w:val="en-US"/>
          </w:rPr>
          <w:delInstrText xml:space="preserve"> REF _Ref58003010 \h  \* MERGEFORMAT </w:delInstrText>
        </w:r>
        <w:r w:rsidRPr="008B62E9" w:rsidDel="00E35D67">
          <w:rPr>
            <w:rFonts w:cs="Times New Roman"/>
            <w:b/>
            <w:lang w:val="en-US"/>
          </w:rPr>
        </w:r>
        <w:r w:rsidRPr="008B62E9" w:rsidDel="00E35D67">
          <w:rPr>
            <w:rFonts w:cs="Times New Roman"/>
            <w:b/>
            <w:lang w:val="en-US"/>
          </w:rPr>
          <w:fldChar w:fldCharType="separate"/>
        </w:r>
        <w:r w:rsidRPr="00006ABF" w:rsidDel="00E35D67">
          <w:rPr>
            <w:rFonts w:cs="Times New Roman"/>
            <w:b/>
          </w:rPr>
          <w:delText xml:space="preserve">Tabel </w:delText>
        </w:r>
        <w:r w:rsidRPr="00006ABF" w:rsidDel="00E35D67">
          <w:rPr>
            <w:rFonts w:cs="Times New Roman"/>
            <w:b/>
            <w:lang w:val="en-US"/>
          </w:rPr>
          <w:delText>x</w:delText>
        </w:r>
        <w:r w:rsidRPr="008B62E9" w:rsidDel="00E35D67">
          <w:rPr>
            <w:rFonts w:cs="Times New Roman"/>
            <w:b/>
            <w:lang w:val="en-US"/>
          </w:rPr>
          <w:fldChar w:fldCharType="end"/>
        </w:r>
        <w:r w:rsidRPr="00006ABF" w:rsidDel="00E35D67">
          <w:rPr>
            <w:rFonts w:cs="Times New Roman"/>
            <w:lang w:val="en-US"/>
          </w:rPr>
          <w:delText xml:space="preserve">). </w:delText>
        </w:r>
        <w:r w:rsidR="00B27E49" w:rsidRPr="00006ABF" w:rsidDel="00E35D67">
          <w:rPr>
            <w:rFonts w:cs="Times New Roman"/>
            <w:lang w:val="en-US"/>
          </w:rPr>
          <w:delText xml:space="preserve">Spread Suku Bunga, Sektor Jasa Perusahaan dan Sektor </w:delText>
        </w:r>
        <w:r w:rsidR="00FC46B9" w:rsidRPr="00006ABF" w:rsidDel="00E35D67">
          <w:rPr>
            <w:rFonts w:cs="Times New Roman"/>
            <w:lang w:val="en-US"/>
          </w:rPr>
          <w:delText>Indutsri Pengolahan</w:delText>
        </w:r>
        <w:r w:rsidR="00B27E49" w:rsidRPr="00006ABF" w:rsidDel="00E35D67">
          <w:rPr>
            <w:rFonts w:cs="Times New Roman"/>
            <w:lang w:val="en-US"/>
          </w:rPr>
          <w:delText xml:space="preserve"> berpengaruh</w:delText>
        </w:r>
        <w:r w:rsidRPr="00006ABF" w:rsidDel="00E35D67">
          <w:rPr>
            <w:rFonts w:cs="Times New Roman"/>
            <w:lang w:val="en-US"/>
          </w:rPr>
          <w:delText xml:space="preserve"> positif terhadap sektor ini secara jangka panjang dengan tingkat signifikansi </w:delText>
        </w:r>
        <w:r w:rsidR="00B27E49" w:rsidRPr="00006ABF" w:rsidDel="00E35D67">
          <w:rPr>
            <w:rFonts w:cs="Times New Roman"/>
            <w:lang w:val="en-US"/>
          </w:rPr>
          <w:delText xml:space="preserve">untuk </w:delText>
        </w:r>
        <w:r w:rsidR="0044451D" w:rsidRPr="00006ABF" w:rsidDel="00E35D67">
          <w:rPr>
            <w:rFonts w:cs="Times New Roman"/>
            <w:lang w:val="en-US"/>
          </w:rPr>
          <w:delText>Jasa Perusahaan</w:delText>
        </w:r>
        <w:r w:rsidRPr="00006ABF" w:rsidDel="00E35D67">
          <w:rPr>
            <w:rFonts w:cs="Times New Roman"/>
            <w:lang w:val="en-US"/>
          </w:rPr>
          <w:delText xml:space="preserve"> sebesar 1%</w:delText>
        </w:r>
        <w:r w:rsidRPr="00006ABF" w:rsidDel="00E35D67">
          <w:rPr>
            <w:rFonts w:cs="Times New Roman"/>
            <w:szCs w:val="20"/>
            <w:lang w:val="en-US"/>
          </w:rPr>
          <w:delText>.</w:delText>
        </w:r>
        <w:bookmarkStart w:id="11328" w:name="_Toc117979732"/>
        <w:bookmarkStart w:id="11329" w:name="_Toc117981380"/>
        <w:bookmarkEnd w:id="11328"/>
        <w:bookmarkEnd w:id="11329"/>
      </w:del>
    </w:p>
    <w:p w14:paraId="1506E427" w14:textId="44E9C40C" w:rsidR="00F36759" w:rsidRPr="00006ABF" w:rsidDel="00E35D67" w:rsidRDefault="00F36759" w:rsidP="00CC4C47">
      <w:pPr>
        <w:pStyle w:val="BodyTulisan"/>
        <w:ind w:firstLine="709"/>
        <w:rPr>
          <w:del w:id="11330" w:author="nadira firinda" w:date="2022-10-29T23:30:00Z"/>
          <w:rFonts w:cs="Times New Roman"/>
          <w:lang w:val="en-US"/>
        </w:rPr>
        <w:pPrChange w:id="11331" w:author="nadira firinda" w:date="2022-10-29T23:37:00Z">
          <w:pPr>
            <w:pStyle w:val="BodyTulisan"/>
            <w:ind w:firstLine="360"/>
          </w:pPr>
        </w:pPrChange>
      </w:pPr>
      <w:del w:id="11332" w:author="nadira firinda" w:date="2022-10-29T23:30:00Z">
        <w:r w:rsidRPr="00006ABF" w:rsidDel="00E35D67">
          <w:rPr>
            <w:rFonts w:cs="Times New Roman"/>
          </w:rPr>
          <w:delText>Hasil estimasi persamaan jangka pendek menunjukkan bahwa arah koefisien hasil regresi sesuai dengan yang diharapkan</w:delText>
        </w:r>
        <w:r w:rsidRPr="00006ABF" w:rsidDel="00E35D67">
          <w:rPr>
            <w:rFonts w:cs="Times New Roman"/>
            <w:lang w:val="en-US"/>
          </w:rPr>
          <w:delText xml:space="preserve">. </w:delText>
        </w:r>
        <w:r w:rsidR="00B27E49" w:rsidRPr="00006ABF" w:rsidDel="00E35D67">
          <w:rPr>
            <w:rFonts w:cs="Times New Roman"/>
            <w:lang w:val="en-US"/>
          </w:rPr>
          <w:delText>Spread Suku Bunga, Sektor Jasa Perusahaan dan Sektor Perdagangan Besar dan Eceran</w:delText>
        </w:r>
        <w:r w:rsidRPr="00006ABF" w:rsidDel="00E35D67">
          <w:rPr>
            <w:rFonts w:cs="Times New Roman"/>
          </w:rPr>
          <w:delText xml:space="preserve"> terhadap </w:delText>
        </w:r>
        <w:r w:rsidR="00B27E49" w:rsidRPr="00006ABF" w:rsidDel="00E35D67">
          <w:rPr>
            <w:rFonts w:cs="Times New Roman"/>
            <w:lang w:val="en-US"/>
          </w:rPr>
          <w:delText>Jasa Keuangan dan Asuransi</w:delText>
        </w:r>
        <w:r w:rsidRPr="00006ABF" w:rsidDel="00E35D67">
          <w:rPr>
            <w:rFonts w:cs="Times New Roman"/>
          </w:rPr>
          <w:delText xml:space="preserve"> dengan arah yang positif</w:delText>
        </w:r>
        <w:r w:rsidR="001A2AE6" w:rsidRPr="00006ABF" w:rsidDel="00E35D67">
          <w:rPr>
            <w:rFonts w:cs="Times New Roman"/>
            <w:lang w:val="en-US"/>
          </w:rPr>
          <w:delText xml:space="preserve">, selain itu terdapat pula </w:delText>
        </w:r>
        <w:r w:rsidR="001A2AE6" w:rsidRPr="00006ABF" w:rsidDel="00E35D67">
          <w:rPr>
            <w:rFonts w:cs="Times New Roman"/>
            <w:i/>
            <w:iCs/>
            <w:lang w:val="en-US"/>
          </w:rPr>
          <w:delText>dummy variable</w:delText>
        </w:r>
        <w:r w:rsidR="001A2AE6" w:rsidRPr="00006ABF" w:rsidDel="00E35D67">
          <w:rPr>
            <w:rFonts w:cs="Times New Roman"/>
            <w:lang w:val="en-US"/>
          </w:rPr>
          <w:delText xml:space="preserve"> pada </w:delText>
        </w:r>
        <w:r w:rsidR="0099339A" w:rsidRPr="00006ABF" w:rsidDel="00E35D67">
          <w:rPr>
            <w:rFonts w:cs="Times New Roman"/>
            <w:lang w:val="en-US"/>
          </w:rPr>
          <w:delText>2011 Q4, 2013 Q3, 2015 Q2, serta 2015 Q4</w:delText>
        </w:r>
        <w:r w:rsidRPr="00006ABF" w:rsidDel="00E35D67">
          <w:rPr>
            <w:rFonts w:cs="Times New Roman"/>
          </w:rPr>
          <w:delText>.</w:delText>
        </w:r>
        <w:r w:rsidRPr="00006ABF" w:rsidDel="00E35D67">
          <w:rPr>
            <w:rFonts w:cs="Times New Roman"/>
            <w:lang w:val="en-US"/>
          </w:rPr>
          <w:delText xml:space="preserve"> </w:delText>
        </w:r>
        <w:r w:rsidRPr="00006ABF" w:rsidDel="00E35D67">
          <w:rPr>
            <w:rFonts w:cs="Times New Roman"/>
          </w:rPr>
          <w:delText xml:space="preserve">Variabel koreksi kesalahan ECM mempunyai nilai koefisien negatif kurang dari 1. Persamaan tersebut cukup baik dalam menjelaskan perilaku </w:delText>
        </w:r>
        <w:r w:rsidRPr="00006ABF" w:rsidDel="00E35D67">
          <w:rPr>
            <w:rFonts w:cs="Times New Roman"/>
            <w:lang w:val="en-US"/>
          </w:rPr>
          <w:delText xml:space="preserve">sektor </w:delText>
        </w:r>
        <w:r w:rsidR="00B27E49" w:rsidRPr="00006ABF" w:rsidDel="00E35D67">
          <w:rPr>
            <w:rFonts w:cs="Times New Roman"/>
            <w:lang w:val="en-US"/>
          </w:rPr>
          <w:delText>Jasa Keuangan dan Asuransi</w:delText>
        </w:r>
        <w:r w:rsidRPr="00006ABF" w:rsidDel="00E35D67">
          <w:rPr>
            <w:rFonts w:cs="Times New Roman"/>
            <w:lang w:val="en-US"/>
          </w:rPr>
          <w:delText xml:space="preserve"> </w:delText>
        </w:r>
        <w:r w:rsidRPr="00006ABF" w:rsidDel="00E35D67">
          <w:rPr>
            <w:rFonts w:cs="Times New Roman"/>
          </w:rPr>
          <w:delText xml:space="preserve">yang diindikasikan dengan nilai adjusted </w:delText>
        </w:r>
        <w:r w:rsidRPr="00006ABF" w:rsidDel="00E35D67">
          <w:rPr>
            <w:rFonts w:cs="Times New Roman"/>
            <w:i/>
          </w:rPr>
          <w:delText>R-squared</w:delText>
        </w:r>
        <w:r w:rsidRPr="00006ABF" w:rsidDel="00E35D67">
          <w:rPr>
            <w:rFonts w:cs="Times New Roman"/>
          </w:rPr>
          <w:delText xml:space="preserve"> yang mencapai 0,</w:delText>
        </w:r>
        <w:r w:rsidR="00235452" w:rsidRPr="00006ABF" w:rsidDel="00E35D67">
          <w:rPr>
            <w:rFonts w:cs="Times New Roman"/>
            <w:lang w:val="en-US"/>
          </w:rPr>
          <w:delText>54</w:delText>
        </w:r>
        <w:r w:rsidRPr="00006ABF" w:rsidDel="00E35D67">
          <w:rPr>
            <w:rFonts w:cs="Times New Roman"/>
          </w:rPr>
          <w:delText xml:space="preserve">. Selain itu, nilai </w:delText>
        </w:r>
        <w:r w:rsidRPr="00006ABF" w:rsidDel="00E35D67">
          <w:rPr>
            <w:rFonts w:cs="Times New Roman"/>
            <w:i/>
          </w:rPr>
          <w:delText>probability LM test</w:delText>
        </w:r>
        <w:r w:rsidRPr="00006ABF" w:rsidDel="00E35D67">
          <w:rPr>
            <w:rFonts w:cs="Times New Roman"/>
          </w:rPr>
          <w:delText xml:space="preserve"> sebesar 0,</w:delText>
        </w:r>
        <w:r w:rsidR="00235452" w:rsidRPr="00006ABF" w:rsidDel="00E35D67">
          <w:rPr>
            <w:rFonts w:cs="Times New Roman"/>
            <w:lang w:val="en-US"/>
          </w:rPr>
          <w:delText>26</w:delText>
        </w:r>
        <w:r w:rsidRPr="00006ABF" w:rsidDel="00E35D67">
          <w:rPr>
            <w:rFonts w:cs="Times New Roman"/>
          </w:rPr>
          <w:delText xml:space="preserve"> menunjukkan tidak terjadi autokorelasi dalam persamaan. Nilai </w:delText>
        </w:r>
        <w:r w:rsidRPr="00006ABF" w:rsidDel="00E35D67">
          <w:rPr>
            <w:rFonts w:cs="Times New Roman"/>
            <w:i/>
          </w:rPr>
          <w:delText>probability heteroskedastisitas test</w:delText>
        </w:r>
        <w:r w:rsidRPr="00006ABF" w:rsidDel="00E35D67">
          <w:rPr>
            <w:rFonts w:cs="Times New Roman"/>
          </w:rPr>
          <w:delText xml:space="preserve"> sebesar 0,</w:delText>
        </w:r>
        <w:r w:rsidR="00B27E49" w:rsidRPr="00006ABF" w:rsidDel="00E35D67">
          <w:rPr>
            <w:rFonts w:cs="Times New Roman"/>
            <w:lang w:val="en-US"/>
          </w:rPr>
          <w:delText>9</w:delText>
        </w:r>
        <w:r w:rsidR="00235452" w:rsidRPr="00006ABF" w:rsidDel="00E35D67">
          <w:rPr>
            <w:rFonts w:cs="Times New Roman"/>
            <w:lang w:val="en-US"/>
          </w:rPr>
          <w:delText>8</w:delText>
        </w:r>
        <w:r w:rsidRPr="00006ABF" w:rsidDel="00E35D67">
          <w:rPr>
            <w:rFonts w:cs="Times New Roman"/>
          </w:rPr>
          <w:delText xml:space="preserve"> menunjukkan bahwa persamaan tidak melanggar asumsi homoskedastisitas.</w:delText>
        </w:r>
        <w:bookmarkStart w:id="11333" w:name="_Toc117979733"/>
        <w:bookmarkStart w:id="11334" w:name="_Toc117981381"/>
        <w:bookmarkEnd w:id="11333"/>
        <w:bookmarkEnd w:id="11334"/>
      </w:del>
    </w:p>
    <w:p w14:paraId="0FB5D2EC" w14:textId="46B13BEC" w:rsidR="00F36759" w:rsidRPr="00006ABF" w:rsidDel="00E35D67" w:rsidRDefault="00F36759" w:rsidP="00CC4C47">
      <w:pPr>
        <w:spacing w:line="360" w:lineRule="auto"/>
        <w:ind w:firstLine="709"/>
        <w:jc w:val="both"/>
        <w:rPr>
          <w:del w:id="11335" w:author="nadira firinda" w:date="2022-10-29T23:30:00Z"/>
          <w:rFonts w:ascii="Times New Roman" w:hAnsi="Times New Roman" w:cs="Times New Roman"/>
        </w:rPr>
        <w:pPrChange w:id="11336" w:author="nadira firinda" w:date="2022-10-29T23:37:00Z">
          <w:pPr>
            <w:spacing w:line="360" w:lineRule="auto"/>
            <w:ind w:firstLine="360"/>
            <w:jc w:val="both"/>
          </w:pPr>
        </w:pPrChange>
      </w:pPr>
      <w:del w:id="11337" w:author="nadira firinda" w:date="2022-10-29T23:30:00Z">
        <w:r w:rsidRPr="00006ABF" w:rsidDel="00E35D67">
          <w:rPr>
            <w:rFonts w:ascii="Times New Roman" w:hAnsi="Times New Roman" w:cs="Times New Roman"/>
            <w:lang w:val="en-US"/>
          </w:rPr>
          <w:delText xml:space="preserve">Perilaku sektor juga dapat digambarkan dari gambar </w:delText>
        </w:r>
        <w:r w:rsidRPr="00006ABF" w:rsidDel="00E35D67">
          <w:rPr>
            <w:rFonts w:ascii="Times New Roman" w:hAnsi="Times New Roman" w:cs="Times New Roman"/>
            <w:i/>
            <w:iCs/>
            <w:lang w:val="en-US"/>
          </w:rPr>
          <w:delText>in-sample</w:delText>
        </w:r>
        <w:r w:rsidRPr="00006ABF" w:rsidDel="00E35D67">
          <w:rPr>
            <w:rFonts w:ascii="Times New Roman" w:hAnsi="Times New Roman" w:cs="Times New Roman"/>
            <w:lang w:val="en-US"/>
          </w:rPr>
          <w:delText xml:space="preserve"> dan </w:delText>
        </w:r>
        <w:r w:rsidRPr="00006ABF" w:rsidDel="00E35D67">
          <w:rPr>
            <w:rFonts w:ascii="Times New Roman" w:hAnsi="Times New Roman" w:cs="Times New Roman"/>
            <w:i/>
            <w:iCs/>
            <w:lang w:val="en-US"/>
          </w:rPr>
          <w:delText>out-sample</w:delText>
        </w:r>
        <w:r w:rsidRPr="00006ABF" w:rsidDel="00E35D67">
          <w:rPr>
            <w:rFonts w:ascii="Times New Roman" w:hAnsi="Times New Roman" w:cs="Times New Roman"/>
            <w:lang w:val="en-US"/>
          </w:rPr>
          <w:delText xml:space="preserve"> baik secara level maupun perubahan tahunan antara sektor dengan variabel – variabel yang mempengaruhinya (</w:delText>
        </w:r>
      </w:del>
      <w:ins w:id="11338" w:author="Prasasti Karunia Farista Ananto" w:date="2021-10-12T15:04:00Z">
        <w:del w:id="11339" w:author="nadira firinda" w:date="2022-10-29T23:30:00Z">
          <w:r w:rsidR="00AF50B5" w:rsidRPr="00E35D67" w:rsidDel="00E35D67">
            <w:rPr>
              <w:rFonts w:ascii="Times New Roman" w:hAnsi="Times New Roman" w:cs="Times New Roman"/>
              <w:b/>
              <w:bCs/>
              <w:lang w:val="en-US"/>
            </w:rPr>
            <w:fldChar w:fldCharType="begin"/>
          </w:r>
          <w:r w:rsidR="00AF50B5" w:rsidRPr="00E35D67" w:rsidDel="00E35D67">
            <w:rPr>
              <w:rFonts w:ascii="Times New Roman" w:hAnsi="Times New Roman" w:cs="Times New Roman"/>
              <w:b/>
              <w:bCs/>
              <w:lang w:val="en-US"/>
            </w:rPr>
            <w:delInstrText xml:space="preserve"> REF _Ref84943483 \h </w:delInstrText>
          </w:r>
        </w:del>
      </w:ins>
      <w:del w:id="11340" w:author="nadira firinda" w:date="2022-10-29T23:30:00Z">
        <w:r w:rsidR="00AF50B5" w:rsidRPr="00E35D67" w:rsidDel="00E35D67">
          <w:rPr>
            <w:rFonts w:ascii="Times New Roman" w:hAnsi="Times New Roman" w:cs="Times New Roman"/>
            <w:b/>
            <w:bCs/>
            <w:lang w:val="en-US"/>
          </w:rPr>
          <w:delInstrText xml:space="preserve"> \* MERGEFORMAT </w:delInstrText>
        </w:r>
        <w:r w:rsidR="00AF50B5" w:rsidRPr="008B62E9" w:rsidDel="00E35D67">
          <w:rPr>
            <w:rFonts w:ascii="Times New Roman" w:hAnsi="Times New Roman" w:cs="Times New Roman"/>
            <w:b/>
            <w:bCs/>
            <w:lang w:val="en-US"/>
          </w:rPr>
        </w:r>
        <w:r w:rsidR="00AF50B5" w:rsidRPr="00E35D67" w:rsidDel="00E35D67">
          <w:rPr>
            <w:rFonts w:ascii="Times New Roman" w:hAnsi="Times New Roman" w:cs="Times New Roman"/>
            <w:b/>
            <w:bCs/>
            <w:lang w:val="en-US"/>
          </w:rPr>
          <w:fldChar w:fldCharType="separate"/>
        </w:r>
      </w:del>
      <w:ins w:id="11341" w:author="Prasasti Karunia Farista Ananto" w:date="2021-10-12T15:25:00Z">
        <w:del w:id="11342" w:author="nadira firinda" w:date="2022-10-29T23:30:00Z">
          <w:r w:rsidR="00015ADF" w:rsidRPr="00E35D67" w:rsidDel="00E35D67">
            <w:rPr>
              <w:rFonts w:ascii="Times New Roman" w:hAnsi="Times New Roman" w:cs="Times New Roman"/>
              <w:b/>
              <w:bCs/>
            </w:rPr>
            <w:delText xml:space="preserve">Gambar </w:delText>
          </w:r>
          <w:r w:rsidR="00015ADF" w:rsidRPr="00E35D67" w:rsidDel="00E35D67">
            <w:rPr>
              <w:rFonts w:ascii="Times New Roman" w:hAnsi="Times New Roman" w:cs="Times New Roman"/>
              <w:b/>
              <w:bCs/>
              <w:noProof/>
            </w:rPr>
            <w:delText>IV</w:delText>
          </w:r>
          <w:r w:rsidR="00015ADF" w:rsidRPr="00006ABF" w:rsidDel="00E35D67">
            <w:rPr>
              <w:rFonts w:ascii="Times New Roman" w:hAnsi="Times New Roman" w:cs="Times New Roman"/>
              <w:b/>
              <w:bCs/>
              <w:noProof/>
              <w:rPrChange w:id="11343" w:author="Prasasti Karunia Farista Ananto" w:date="2021-10-14T16:56:00Z">
                <w:rPr/>
              </w:rPrChange>
            </w:rPr>
            <w:noBreakHyphen/>
          </w:r>
          <w:r w:rsidR="00015ADF" w:rsidRPr="00E35D67" w:rsidDel="00E35D67">
            <w:rPr>
              <w:rFonts w:ascii="Times New Roman" w:hAnsi="Times New Roman" w:cs="Times New Roman"/>
              <w:b/>
              <w:bCs/>
              <w:noProof/>
            </w:rPr>
            <w:delText>11</w:delText>
          </w:r>
        </w:del>
      </w:ins>
      <w:ins w:id="11344" w:author="Prasasti Karunia Farista Ananto" w:date="2021-10-12T15:04:00Z">
        <w:del w:id="11345" w:author="nadira firinda" w:date="2022-10-29T23:30:00Z">
          <w:r w:rsidR="00AF50B5" w:rsidRPr="00E35D67" w:rsidDel="00E35D67">
            <w:rPr>
              <w:rFonts w:ascii="Times New Roman" w:hAnsi="Times New Roman" w:cs="Times New Roman"/>
              <w:b/>
              <w:bCs/>
              <w:lang w:val="en-US"/>
            </w:rPr>
            <w:fldChar w:fldCharType="end"/>
          </w:r>
        </w:del>
      </w:ins>
      <w:del w:id="11346" w:author="nadira firinda" w:date="2022-10-29T23:30:00Z">
        <w:r w:rsidRPr="00006ABF" w:rsidDel="00E35D67">
          <w:rPr>
            <w:rFonts w:ascii="Times New Roman" w:hAnsi="Times New Roman" w:cs="Times New Roman"/>
            <w:b/>
            <w:bCs/>
            <w:lang w:val="en-US"/>
          </w:rPr>
          <w:delText>gambar x</w:delText>
        </w:r>
        <w:r w:rsidRPr="00006ABF" w:rsidDel="00E35D67">
          <w:rPr>
            <w:rFonts w:ascii="Times New Roman" w:hAnsi="Times New Roman" w:cs="Times New Roman"/>
            <w:lang w:val="en-US"/>
          </w:rPr>
          <w:delText xml:space="preserve">). Berdasarkan gambar, terlihat garis </w:delText>
        </w:r>
        <w:r w:rsidRPr="00006ABF" w:rsidDel="00E35D67">
          <w:rPr>
            <w:rFonts w:ascii="Times New Roman" w:hAnsi="Times New Roman" w:cs="Times New Roman"/>
            <w:i/>
            <w:iCs/>
            <w:lang w:val="en-US"/>
          </w:rPr>
          <w:delText>actual</w:delText>
        </w:r>
        <w:r w:rsidRPr="00006ABF" w:rsidDel="00E35D67">
          <w:rPr>
            <w:rFonts w:ascii="Times New Roman" w:hAnsi="Times New Roman" w:cs="Times New Roman"/>
            <w:lang w:val="en-US"/>
          </w:rPr>
          <w:delText xml:space="preserve"> yang merupakan data sesungguhnya dari pertumbuhan PDB sektor dengan garis </w:delText>
        </w:r>
        <w:r w:rsidRPr="00006ABF" w:rsidDel="00E35D67">
          <w:rPr>
            <w:rFonts w:ascii="Times New Roman" w:hAnsi="Times New Roman" w:cs="Times New Roman"/>
            <w:i/>
            <w:iCs/>
            <w:lang w:val="en-US"/>
          </w:rPr>
          <w:delText>baseline</w:delText>
        </w:r>
        <w:r w:rsidRPr="00006ABF" w:rsidDel="00E35D67">
          <w:rPr>
            <w:rFonts w:ascii="Times New Roman" w:hAnsi="Times New Roman" w:cs="Times New Roman"/>
            <w:lang w:val="en-US"/>
          </w:rPr>
          <w:delText xml:space="preserve"> yang adalah hasil proyeksi oleh model berjalan dengan arah yang sama dan sesuai, menunjukkan jika perilaku sektor </w:delText>
        </w:r>
        <w:r w:rsidR="00B27E49" w:rsidRPr="00006ABF" w:rsidDel="00E35D67">
          <w:rPr>
            <w:rFonts w:ascii="Times New Roman" w:hAnsi="Times New Roman" w:cs="Times New Roman"/>
            <w:lang w:val="en-US"/>
          </w:rPr>
          <w:delText>Jasa Keuangan dan Asuransi</w:delText>
        </w:r>
        <w:r w:rsidRPr="00006ABF" w:rsidDel="00E35D67">
          <w:rPr>
            <w:rFonts w:ascii="Times New Roman" w:hAnsi="Times New Roman" w:cs="Times New Roman"/>
            <w:lang w:val="en-US"/>
          </w:rPr>
          <w:delText xml:space="preserve"> dapat dideskripsikan melalui variabel – variabel yang ada.</w:delText>
        </w:r>
        <w:bookmarkStart w:id="11347" w:name="_Toc117979734"/>
        <w:bookmarkStart w:id="11348" w:name="_Toc117981382"/>
        <w:bookmarkEnd w:id="11347"/>
        <w:bookmarkEnd w:id="11348"/>
      </w:del>
    </w:p>
    <w:p w14:paraId="319B2888" w14:textId="551C22EE" w:rsidR="001F28D9" w:rsidRPr="00006ABF" w:rsidDel="00E35D67" w:rsidRDefault="001F28D9" w:rsidP="00CC4C47">
      <w:pPr>
        <w:pStyle w:val="Caption"/>
        <w:keepNext/>
        <w:spacing w:line="360" w:lineRule="auto"/>
        <w:rPr>
          <w:del w:id="11349" w:author="nadira firinda" w:date="2022-10-29T23:30:00Z"/>
        </w:rPr>
        <w:pPrChange w:id="11350" w:author="nadira firinda" w:date="2022-10-29T23:37:00Z">
          <w:pPr>
            <w:pStyle w:val="Caption"/>
            <w:keepNext/>
          </w:pPr>
        </w:pPrChange>
      </w:pPr>
      <w:bookmarkStart w:id="11351" w:name="_Ref84942081"/>
      <w:bookmarkStart w:id="11352" w:name="_Toc84944903"/>
      <w:del w:id="11353" w:author="nadira firinda" w:date="2022-10-29T23:30:00Z">
        <w:r w:rsidRPr="00006ABF" w:rsidDel="00E35D67">
          <w:delText xml:space="preserve">Tabel </w:delText>
        </w:r>
      </w:del>
      <w:ins w:id="11354" w:author="Prasasti Karunia Farista Ananto" w:date="2021-10-18T13:53:00Z">
        <w:del w:id="11355" w:author="nadira firinda" w:date="2022-10-29T23:30:00Z">
          <w:r w:rsidR="00895415" w:rsidDel="00E35D67">
            <w:fldChar w:fldCharType="begin"/>
          </w:r>
          <w:r w:rsidR="00895415" w:rsidDel="00E35D67">
            <w:delInstrText xml:space="preserve"> STYLEREF 1 \s </w:delInstrText>
          </w:r>
        </w:del>
      </w:ins>
      <w:del w:id="11356" w:author="nadira firinda" w:date="2022-10-29T23:30:00Z">
        <w:r w:rsidR="00895415" w:rsidDel="00E35D67">
          <w:fldChar w:fldCharType="separate"/>
        </w:r>
        <w:r w:rsidR="00895415" w:rsidDel="00E35D67">
          <w:rPr>
            <w:noProof/>
          </w:rPr>
          <w:delText>IV</w:delText>
        </w:r>
      </w:del>
      <w:ins w:id="11357" w:author="Prasasti Karunia Farista Ananto" w:date="2021-10-18T13:53:00Z">
        <w:del w:id="11358" w:author="nadira firinda" w:date="2022-10-29T23:30:00Z">
          <w:r w:rsidR="00895415" w:rsidDel="00E35D67">
            <w:fldChar w:fldCharType="end"/>
          </w:r>
          <w:r w:rsidR="00895415" w:rsidDel="00E35D67">
            <w:noBreakHyphen/>
          </w:r>
          <w:r w:rsidR="00895415" w:rsidDel="00E35D67">
            <w:fldChar w:fldCharType="begin"/>
          </w:r>
          <w:r w:rsidR="00895415" w:rsidDel="00E35D67">
            <w:delInstrText xml:space="preserve"> SEQ Tabel \* ARABIC \s 1 </w:delInstrText>
          </w:r>
        </w:del>
      </w:ins>
      <w:del w:id="11359" w:author="nadira firinda" w:date="2022-10-29T23:30:00Z">
        <w:r w:rsidR="00895415" w:rsidDel="00E35D67">
          <w:fldChar w:fldCharType="separate"/>
        </w:r>
      </w:del>
      <w:ins w:id="11360" w:author="Prasasti Karunia Farista Ananto" w:date="2021-10-18T13:53:00Z">
        <w:del w:id="11361" w:author="nadira firinda" w:date="2022-10-29T23:30:00Z">
          <w:r w:rsidR="00895415" w:rsidDel="00E35D67">
            <w:rPr>
              <w:noProof/>
            </w:rPr>
            <w:delText>11</w:delText>
          </w:r>
          <w:r w:rsidR="00895415" w:rsidDel="00E35D67">
            <w:fldChar w:fldCharType="end"/>
          </w:r>
        </w:del>
      </w:ins>
      <w:del w:id="11362" w:author="nadira firinda" w:date="2022-10-29T23:30:00Z">
        <w:r w:rsidR="00410221" w:rsidDel="00E35D67">
          <w:fldChar w:fldCharType="begin"/>
        </w:r>
        <w:r w:rsidR="00410221" w:rsidDel="00E35D67">
          <w:delInstrText xml:space="preserve"> STYLEREF 1 \s </w:delInstrText>
        </w:r>
        <w:r w:rsidR="00410221" w:rsidDel="00E35D67">
          <w:fldChar w:fldCharType="separate"/>
        </w:r>
        <w:r w:rsidR="00015ADF" w:rsidRPr="00006ABF" w:rsidDel="00E35D67">
          <w:rPr>
            <w:noProof/>
          </w:rPr>
          <w:delText>IV</w:delText>
        </w:r>
        <w:r w:rsidR="00410221" w:rsidDel="00E35D67">
          <w:rPr>
            <w:noProof/>
          </w:rPr>
          <w:fldChar w:fldCharType="end"/>
        </w:r>
        <w:r w:rsidR="00FB741C" w:rsidRPr="00006ABF" w:rsidDel="00E35D67">
          <w:noBreakHyphen/>
        </w:r>
        <w:r w:rsidR="00410221" w:rsidDel="00E35D67">
          <w:fldChar w:fldCharType="begin"/>
        </w:r>
        <w:r w:rsidR="00410221" w:rsidDel="00E35D67">
          <w:delInstrText xml:space="preserve"> SEQ Tabel \* ARABIC \s 1 </w:delInstrText>
        </w:r>
        <w:r w:rsidR="00410221" w:rsidDel="00E35D67">
          <w:fldChar w:fldCharType="separate"/>
        </w:r>
        <w:r w:rsidR="00015ADF" w:rsidRPr="00006ABF" w:rsidDel="00E35D67">
          <w:rPr>
            <w:noProof/>
          </w:rPr>
          <w:delText>11</w:delText>
        </w:r>
        <w:r w:rsidR="00410221" w:rsidDel="00E35D67">
          <w:rPr>
            <w:noProof/>
          </w:rPr>
          <w:fldChar w:fldCharType="end"/>
        </w:r>
        <w:bookmarkEnd w:id="11351"/>
        <w:r w:rsidRPr="00006ABF" w:rsidDel="00E35D67">
          <w:rPr>
            <w:noProof/>
          </w:rPr>
          <w:delText>. Persamaan Sektor Jasa Keuangan dan Asuransi</w:delText>
        </w:r>
        <w:bookmarkStart w:id="11363" w:name="_Toc117979735"/>
        <w:bookmarkStart w:id="11364" w:name="_Toc117981383"/>
        <w:bookmarkEnd w:id="11352"/>
        <w:bookmarkEnd w:id="11363"/>
        <w:bookmarkEnd w:id="11364"/>
      </w:del>
    </w:p>
    <w:tbl>
      <w:tblPr>
        <w:tblW w:w="9000" w:type="dxa"/>
        <w:tblLayout w:type="fixed"/>
        <w:tblCellMar>
          <w:left w:w="0" w:type="dxa"/>
          <w:right w:w="0" w:type="dxa"/>
        </w:tblCellMar>
        <w:tblLook w:val="0600" w:firstRow="0" w:lastRow="0" w:firstColumn="0" w:lastColumn="0" w:noHBand="1" w:noVBand="1"/>
      </w:tblPr>
      <w:tblGrid>
        <w:gridCol w:w="3969"/>
        <w:gridCol w:w="236"/>
        <w:gridCol w:w="2458"/>
        <w:gridCol w:w="1134"/>
        <w:gridCol w:w="1203"/>
      </w:tblGrid>
      <w:tr w:rsidR="00D90278" w:rsidRPr="00006ABF" w:rsidDel="00E35D67" w14:paraId="4161445C" w14:textId="4B06008F" w:rsidTr="00FE59AD">
        <w:trPr>
          <w:trHeight w:val="433"/>
          <w:del w:id="11365" w:author="nadira firinda" w:date="2022-10-29T23:30:00Z"/>
        </w:trPr>
        <w:tc>
          <w:tcPr>
            <w:tcW w:w="9000" w:type="dxa"/>
            <w:gridSpan w:val="5"/>
            <w:tcBorders>
              <w:top w:val="nil"/>
              <w:left w:val="nil"/>
              <w:bottom w:val="nil"/>
              <w:right w:val="nil"/>
            </w:tcBorders>
            <w:shd w:val="clear" w:color="auto" w:fill="44546A"/>
            <w:tcMar>
              <w:top w:w="15" w:type="dxa"/>
              <w:left w:w="108" w:type="dxa"/>
              <w:bottom w:w="0" w:type="dxa"/>
              <w:right w:w="108" w:type="dxa"/>
            </w:tcMar>
            <w:vAlign w:val="center"/>
            <w:hideMark/>
          </w:tcPr>
          <w:p w14:paraId="564F75A6" w14:textId="285B20CC" w:rsidR="00D90278" w:rsidRPr="00006ABF" w:rsidDel="00E35D67" w:rsidRDefault="00D90278" w:rsidP="00CC4C47">
            <w:pPr>
              <w:spacing w:after="0" w:line="360" w:lineRule="auto"/>
              <w:jc w:val="center"/>
              <w:rPr>
                <w:del w:id="11366" w:author="nadira firinda" w:date="2022-10-29T23:30:00Z"/>
                <w:rFonts w:ascii="Times New Roman" w:hAnsi="Times New Roman" w:cs="Times New Roman"/>
                <w:szCs w:val="20"/>
              </w:rPr>
              <w:pPrChange w:id="11367" w:author="nadira firinda" w:date="2022-10-29T23:37:00Z">
                <w:pPr>
                  <w:spacing w:after="0"/>
                  <w:jc w:val="center"/>
                </w:pPr>
              </w:pPrChange>
            </w:pPr>
            <w:del w:id="11368" w:author="nadira firinda" w:date="2022-10-29T23:30:00Z">
              <w:r w:rsidRPr="00006ABF" w:rsidDel="00E35D67">
                <w:rPr>
                  <w:rFonts w:ascii="Times New Roman" w:hAnsi="Times New Roman" w:cs="Times New Roman"/>
                  <w:b/>
                  <w:bCs/>
                  <w:color w:val="FFFFFF" w:themeColor="background1"/>
                  <w:szCs w:val="20"/>
                </w:rPr>
                <w:delText>Persamaan Jangka Panjang</w:delText>
              </w:r>
              <w:bookmarkStart w:id="11369" w:name="_Toc117979736"/>
              <w:bookmarkStart w:id="11370" w:name="_Toc117981384"/>
              <w:bookmarkEnd w:id="11369"/>
              <w:bookmarkEnd w:id="11370"/>
            </w:del>
          </w:p>
        </w:tc>
        <w:bookmarkStart w:id="11371" w:name="_Toc117979737"/>
        <w:bookmarkStart w:id="11372" w:name="_Toc117981385"/>
        <w:bookmarkEnd w:id="11371"/>
        <w:bookmarkEnd w:id="11372"/>
      </w:tr>
      <w:tr w:rsidR="00D90278" w:rsidRPr="00006ABF" w:rsidDel="00E35D67" w14:paraId="2471D444" w14:textId="66410192" w:rsidTr="00FE59AD">
        <w:trPr>
          <w:trHeight w:val="433"/>
          <w:del w:id="11373" w:author="nadira firinda" w:date="2022-10-29T23:30:00Z"/>
        </w:trPr>
        <w:tc>
          <w:tcPr>
            <w:tcW w:w="9000" w:type="dxa"/>
            <w:gridSpan w:val="5"/>
            <w:tcBorders>
              <w:top w:val="nil"/>
              <w:left w:val="nil"/>
              <w:bottom w:val="nil"/>
              <w:right w:val="nil"/>
            </w:tcBorders>
            <w:shd w:val="clear" w:color="auto" w:fill="4472C4"/>
            <w:tcMar>
              <w:top w:w="15" w:type="dxa"/>
              <w:left w:w="108" w:type="dxa"/>
              <w:bottom w:w="0" w:type="dxa"/>
              <w:right w:w="108" w:type="dxa"/>
            </w:tcMar>
            <w:vAlign w:val="center"/>
            <w:hideMark/>
          </w:tcPr>
          <w:p w14:paraId="4B885C35" w14:textId="4E9AB086" w:rsidR="00D90278" w:rsidRPr="00006ABF" w:rsidDel="00E35D67" w:rsidRDefault="00D90278" w:rsidP="00CC4C47">
            <w:pPr>
              <w:spacing w:after="0" w:line="360" w:lineRule="auto"/>
              <w:rPr>
                <w:del w:id="11374" w:author="nadira firinda" w:date="2022-10-29T23:30:00Z"/>
                <w:rFonts w:ascii="Times New Roman" w:hAnsi="Times New Roman" w:cs="Times New Roman"/>
                <w:b/>
                <w:bCs/>
                <w:color w:val="FFFFFF" w:themeColor="background1"/>
                <w:szCs w:val="20"/>
              </w:rPr>
              <w:pPrChange w:id="11375" w:author="nadira firinda" w:date="2022-10-29T23:37:00Z">
                <w:pPr>
                  <w:spacing w:after="0"/>
                </w:pPr>
              </w:pPrChange>
            </w:pPr>
            <w:del w:id="11376" w:author="nadira firinda" w:date="2022-10-29T23:30:00Z">
              <w:r w:rsidRPr="00006ABF" w:rsidDel="00E35D67">
                <w:rPr>
                  <w:rFonts w:ascii="Times New Roman" w:hAnsi="Times New Roman" w:cs="Times New Roman"/>
                  <w:b/>
                  <w:bCs/>
                  <w:color w:val="FFFFFF" w:themeColor="background1"/>
                  <w:szCs w:val="20"/>
                </w:rPr>
                <w:delText xml:space="preserve">Dependent variable: </w:delText>
              </w:r>
              <w:r w:rsidR="00D50AFD" w:rsidRPr="00006ABF" w:rsidDel="00E35D67">
                <w:rPr>
                  <w:rFonts w:ascii="Times New Roman" w:hAnsi="Times New Roman" w:cs="Times New Roman"/>
                  <w:b/>
                  <w:bCs/>
                  <w:color w:val="FFFFFF" w:themeColor="background1"/>
                  <w:szCs w:val="20"/>
                </w:rPr>
                <w:delText>Jasa Keuangan dan Asuransi</w:delText>
              </w:r>
              <w:bookmarkStart w:id="11377" w:name="_Toc117979738"/>
              <w:bookmarkStart w:id="11378" w:name="_Toc117981386"/>
              <w:bookmarkEnd w:id="11377"/>
              <w:bookmarkEnd w:id="11378"/>
            </w:del>
          </w:p>
          <w:p w14:paraId="49462E7A" w14:textId="315A0A11" w:rsidR="00D90278" w:rsidRPr="00006ABF" w:rsidDel="00E35D67" w:rsidRDefault="00D90278" w:rsidP="00CC4C47">
            <w:pPr>
              <w:spacing w:after="0" w:line="360" w:lineRule="auto"/>
              <w:rPr>
                <w:del w:id="11379" w:author="nadira firinda" w:date="2022-10-29T23:30:00Z"/>
                <w:rFonts w:ascii="Times New Roman" w:hAnsi="Times New Roman" w:cs="Times New Roman"/>
                <w:szCs w:val="20"/>
              </w:rPr>
              <w:pPrChange w:id="11380" w:author="nadira firinda" w:date="2022-10-29T23:37:00Z">
                <w:pPr>
                  <w:spacing w:after="0"/>
                </w:pPr>
              </w:pPrChange>
            </w:pPr>
            <w:del w:id="11381" w:author="nadira firinda" w:date="2022-10-29T23:30:00Z">
              <w:r w:rsidRPr="00006ABF" w:rsidDel="00E35D67">
                <w:rPr>
                  <w:rFonts w:ascii="Times New Roman" w:hAnsi="Times New Roman" w:cs="Times New Roman"/>
                  <w:b/>
                  <w:bCs/>
                  <w:color w:val="FFFFFF" w:themeColor="background1"/>
                  <w:szCs w:val="20"/>
                </w:rPr>
                <w:delText>LOG(</w:delText>
              </w:r>
              <w:r w:rsidR="00D50AFD" w:rsidRPr="00006ABF" w:rsidDel="00E35D67">
                <w:rPr>
                  <w:rFonts w:ascii="Times New Roman" w:hAnsi="Times New Roman" w:cs="Times New Roman"/>
                  <w:b/>
                  <w:bCs/>
                  <w:color w:val="FFFFFF" w:themeColor="background1"/>
                  <w:szCs w:val="20"/>
                </w:rPr>
                <w:delText xml:space="preserve">G11FIARL </w:delText>
              </w:r>
              <w:r w:rsidRPr="00006ABF" w:rsidDel="00E35D67">
                <w:rPr>
                  <w:rFonts w:ascii="Times New Roman" w:hAnsi="Times New Roman" w:cs="Times New Roman"/>
                  <w:b/>
                  <w:bCs/>
                  <w:color w:val="FFFFFF" w:themeColor="background1"/>
                  <w:szCs w:val="20"/>
                </w:rPr>
                <w:delText xml:space="preserve">/ </w:delText>
              </w:r>
              <w:r w:rsidR="00D50AFD" w:rsidRPr="00006ABF" w:rsidDel="00E35D67">
                <w:rPr>
                  <w:rFonts w:ascii="Times New Roman" w:hAnsi="Times New Roman" w:cs="Times New Roman"/>
                  <w:b/>
                  <w:bCs/>
                  <w:color w:val="FFFFFF" w:themeColor="background1"/>
                  <w:szCs w:val="20"/>
                </w:rPr>
                <w:delText>G11FIARL</w:delText>
              </w:r>
              <w:r w:rsidRPr="00006ABF" w:rsidDel="00E35D67">
                <w:rPr>
                  <w:rFonts w:ascii="Times New Roman" w:hAnsi="Times New Roman" w:cs="Times New Roman"/>
                  <w:b/>
                  <w:bCs/>
                  <w:color w:val="FFFFFF" w:themeColor="background1"/>
                  <w:szCs w:val="20"/>
                </w:rPr>
                <w:delText>_SF)</w:delText>
              </w:r>
              <w:bookmarkStart w:id="11382" w:name="_Toc117979739"/>
              <w:bookmarkStart w:id="11383" w:name="_Toc117981387"/>
              <w:bookmarkEnd w:id="11382"/>
              <w:bookmarkEnd w:id="11383"/>
            </w:del>
          </w:p>
        </w:tc>
        <w:bookmarkStart w:id="11384" w:name="_Toc117979740"/>
        <w:bookmarkStart w:id="11385" w:name="_Toc117981388"/>
        <w:bookmarkEnd w:id="11384"/>
        <w:bookmarkEnd w:id="11385"/>
      </w:tr>
      <w:tr w:rsidR="00D90278" w:rsidRPr="00006ABF" w:rsidDel="00E35D67" w14:paraId="559797D3" w14:textId="3D7AFA6C" w:rsidTr="00FE59AD">
        <w:trPr>
          <w:trHeight w:val="433"/>
          <w:del w:id="11386" w:author="nadira firinda" w:date="2022-10-29T23:30:00Z"/>
        </w:trPr>
        <w:tc>
          <w:tcPr>
            <w:tcW w:w="3969" w:type="dxa"/>
            <w:tcBorders>
              <w:top w:val="nil"/>
              <w:left w:val="nil"/>
              <w:bottom w:val="nil"/>
              <w:right w:val="nil"/>
            </w:tcBorders>
            <w:shd w:val="clear" w:color="auto" w:fill="FFC000"/>
            <w:tcMar>
              <w:top w:w="15" w:type="dxa"/>
              <w:left w:w="108" w:type="dxa"/>
              <w:bottom w:w="0" w:type="dxa"/>
              <w:right w:w="108" w:type="dxa"/>
            </w:tcMar>
            <w:vAlign w:val="center"/>
            <w:hideMark/>
          </w:tcPr>
          <w:p w14:paraId="3DE8F54B" w14:textId="2523396B" w:rsidR="00D90278" w:rsidRPr="00006ABF" w:rsidDel="00E35D67" w:rsidRDefault="00D90278" w:rsidP="00CC4C47">
            <w:pPr>
              <w:spacing w:after="0" w:line="360" w:lineRule="auto"/>
              <w:rPr>
                <w:del w:id="11387" w:author="nadira firinda" w:date="2022-10-29T23:30:00Z"/>
                <w:rFonts w:ascii="Times New Roman" w:hAnsi="Times New Roman" w:cs="Times New Roman"/>
                <w:szCs w:val="20"/>
              </w:rPr>
              <w:pPrChange w:id="11388" w:author="nadira firinda" w:date="2022-10-29T23:37:00Z">
                <w:pPr>
                  <w:spacing w:after="0"/>
                </w:pPr>
              </w:pPrChange>
            </w:pPr>
            <w:del w:id="11389" w:author="nadira firinda" w:date="2022-10-29T23:30:00Z">
              <w:r w:rsidRPr="00006ABF" w:rsidDel="00E35D67">
                <w:rPr>
                  <w:rFonts w:ascii="Times New Roman" w:hAnsi="Times New Roman" w:cs="Times New Roman"/>
                  <w:b/>
                  <w:bCs/>
                  <w:szCs w:val="20"/>
                </w:rPr>
                <w:delText>Explanatory Variables</w:delText>
              </w:r>
              <w:bookmarkStart w:id="11390" w:name="_Toc117979741"/>
              <w:bookmarkStart w:id="11391" w:name="_Toc117981389"/>
              <w:bookmarkEnd w:id="11390"/>
              <w:bookmarkEnd w:id="11391"/>
            </w:del>
          </w:p>
        </w:tc>
        <w:tc>
          <w:tcPr>
            <w:tcW w:w="2694" w:type="dxa"/>
            <w:gridSpan w:val="2"/>
            <w:tcBorders>
              <w:top w:val="nil"/>
              <w:left w:val="nil"/>
              <w:bottom w:val="nil"/>
              <w:right w:val="nil"/>
            </w:tcBorders>
            <w:shd w:val="clear" w:color="auto" w:fill="FFC000"/>
            <w:vAlign w:val="center"/>
          </w:tcPr>
          <w:p w14:paraId="2D1707C1" w14:textId="535E923D" w:rsidR="00D90278" w:rsidRPr="00006ABF" w:rsidDel="00E35D67" w:rsidRDefault="00D90278" w:rsidP="00CC4C47">
            <w:pPr>
              <w:spacing w:after="0" w:line="360" w:lineRule="auto"/>
              <w:rPr>
                <w:del w:id="11392" w:author="nadira firinda" w:date="2022-10-29T23:30:00Z"/>
                <w:rFonts w:ascii="Times New Roman" w:hAnsi="Times New Roman" w:cs="Times New Roman"/>
                <w:szCs w:val="20"/>
              </w:rPr>
              <w:pPrChange w:id="11393" w:author="nadira firinda" w:date="2022-10-29T23:37:00Z">
                <w:pPr>
                  <w:spacing w:after="0"/>
                </w:pPr>
              </w:pPrChange>
            </w:pPr>
            <w:bookmarkStart w:id="11394" w:name="_Toc117979742"/>
            <w:bookmarkStart w:id="11395" w:name="_Toc117981390"/>
            <w:bookmarkEnd w:id="11394"/>
            <w:bookmarkEnd w:id="11395"/>
          </w:p>
        </w:tc>
        <w:tc>
          <w:tcPr>
            <w:tcW w:w="1134" w:type="dxa"/>
            <w:tcBorders>
              <w:top w:val="nil"/>
              <w:left w:val="nil"/>
              <w:bottom w:val="nil"/>
              <w:right w:val="nil"/>
            </w:tcBorders>
            <w:shd w:val="clear" w:color="auto" w:fill="FFC000"/>
            <w:tcMar>
              <w:top w:w="15" w:type="dxa"/>
              <w:left w:w="108" w:type="dxa"/>
              <w:bottom w:w="0" w:type="dxa"/>
              <w:right w:w="108" w:type="dxa"/>
            </w:tcMar>
            <w:vAlign w:val="center"/>
            <w:hideMark/>
          </w:tcPr>
          <w:p w14:paraId="679131DB" w14:textId="6DD0D6C0" w:rsidR="00D90278" w:rsidRPr="00006ABF" w:rsidDel="00E35D67" w:rsidRDefault="00D90278" w:rsidP="00CC4C47">
            <w:pPr>
              <w:spacing w:after="0" w:line="360" w:lineRule="auto"/>
              <w:rPr>
                <w:del w:id="11396" w:author="nadira firinda" w:date="2022-10-29T23:30:00Z"/>
                <w:rFonts w:ascii="Times New Roman" w:hAnsi="Times New Roman" w:cs="Times New Roman"/>
                <w:noProof/>
                <w:szCs w:val="20"/>
              </w:rPr>
              <w:pPrChange w:id="11397" w:author="nadira firinda" w:date="2022-10-29T23:37:00Z">
                <w:pPr>
                  <w:spacing w:after="0"/>
                </w:pPr>
              </w:pPrChange>
            </w:pPr>
            <w:del w:id="11398" w:author="nadira firinda" w:date="2022-10-29T23:30:00Z">
              <w:r w:rsidRPr="00006ABF" w:rsidDel="00E35D67">
                <w:rPr>
                  <w:rFonts w:ascii="Times New Roman" w:hAnsi="Times New Roman" w:cs="Times New Roman"/>
                  <w:b/>
                  <w:bCs/>
                  <w:noProof/>
                  <w:szCs w:val="20"/>
                  <w:lang w:val="en-GB"/>
                </w:rPr>
                <w:delText>Koefisien</w:delText>
              </w:r>
              <w:bookmarkStart w:id="11399" w:name="_Toc117979743"/>
              <w:bookmarkStart w:id="11400" w:name="_Toc117981391"/>
              <w:bookmarkEnd w:id="11399"/>
              <w:bookmarkEnd w:id="11400"/>
            </w:del>
          </w:p>
        </w:tc>
        <w:tc>
          <w:tcPr>
            <w:tcW w:w="1203" w:type="dxa"/>
            <w:tcBorders>
              <w:top w:val="nil"/>
              <w:left w:val="nil"/>
              <w:bottom w:val="nil"/>
              <w:right w:val="nil"/>
            </w:tcBorders>
            <w:shd w:val="clear" w:color="auto" w:fill="FFC000"/>
            <w:vAlign w:val="center"/>
          </w:tcPr>
          <w:p w14:paraId="483287FC" w14:textId="7FCB8359" w:rsidR="00D90278" w:rsidRPr="00006ABF" w:rsidDel="00E35D67" w:rsidRDefault="00D90278" w:rsidP="00CC4C47">
            <w:pPr>
              <w:spacing w:after="0" w:line="360" w:lineRule="auto"/>
              <w:rPr>
                <w:del w:id="11401" w:author="nadira firinda" w:date="2022-10-29T23:30:00Z"/>
                <w:rFonts w:ascii="Times New Roman" w:hAnsi="Times New Roman" w:cs="Times New Roman"/>
                <w:szCs w:val="20"/>
              </w:rPr>
              <w:pPrChange w:id="11402" w:author="nadira firinda" w:date="2022-10-29T23:37:00Z">
                <w:pPr>
                  <w:spacing w:after="0"/>
                </w:pPr>
              </w:pPrChange>
            </w:pPr>
            <w:bookmarkStart w:id="11403" w:name="_Toc117979744"/>
            <w:bookmarkStart w:id="11404" w:name="_Toc117981392"/>
            <w:bookmarkEnd w:id="11403"/>
            <w:bookmarkEnd w:id="11404"/>
          </w:p>
        </w:tc>
        <w:bookmarkStart w:id="11405" w:name="_Toc117979745"/>
        <w:bookmarkStart w:id="11406" w:name="_Toc117981393"/>
        <w:bookmarkEnd w:id="11405"/>
        <w:bookmarkEnd w:id="11406"/>
      </w:tr>
      <w:tr w:rsidR="00D04CEB" w:rsidRPr="00006ABF" w:rsidDel="00E35D67" w14:paraId="106DCA56" w14:textId="25E6917A" w:rsidTr="00D84F64">
        <w:trPr>
          <w:trHeight w:val="433"/>
          <w:del w:id="11407" w:author="nadira firinda" w:date="2022-10-29T23:30:00Z"/>
        </w:trPr>
        <w:tc>
          <w:tcPr>
            <w:tcW w:w="3969" w:type="dxa"/>
            <w:tcBorders>
              <w:top w:val="dotted" w:sz="8" w:space="0" w:color="7F7F7F"/>
              <w:left w:val="nil"/>
              <w:bottom w:val="dotted" w:sz="8" w:space="0" w:color="7F7F7F"/>
              <w:right w:val="dotted" w:sz="8" w:space="0" w:color="7F7F7F"/>
            </w:tcBorders>
            <w:shd w:val="clear" w:color="auto" w:fill="auto"/>
            <w:tcMar>
              <w:top w:w="15" w:type="dxa"/>
              <w:left w:w="108" w:type="dxa"/>
              <w:bottom w:w="0" w:type="dxa"/>
              <w:right w:w="108" w:type="dxa"/>
            </w:tcMar>
          </w:tcPr>
          <w:p w14:paraId="33A86C38" w14:textId="5A403781" w:rsidR="00D04CEB" w:rsidRPr="00006ABF" w:rsidDel="00E35D67" w:rsidRDefault="00D04CEB" w:rsidP="00CC4C47">
            <w:pPr>
              <w:spacing w:line="360" w:lineRule="auto"/>
              <w:rPr>
                <w:del w:id="11408" w:author="nadira firinda" w:date="2022-10-29T23:30:00Z"/>
                <w:rFonts w:ascii="Times New Roman" w:hAnsi="Times New Roman" w:cs="Times New Roman"/>
                <w:szCs w:val="20"/>
              </w:rPr>
              <w:pPrChange w:id="11409" w:author="nadira firinda" w:date="2022-10-29T23:37:00Z">
                <w:pPr/>
              </w:pPrChange>
            </w:pPr>
            <w:del w:id="11410" w:author="nadira firinda" w:date="2022-10-29T23:30:00Z">
              <w:r w:rsidRPr="00006ABF" w:rsidDel="00E35D67">
                <w:rPr>
                  <w:rFonts w:ascii="Times New Roman" w:hAnsi="Times New Roman" w:cs="Times New Roman"/>
                </w:rPr>
                <w:delText>SPREAD</w:delText>
              </w:r>
              <w:bookmarkStart w:id="11411" w:name="_Toc117979746"/>
              <w:bookmarkStart w:id="11412" w:name="_Toc117981394"/>
              <w:bookmarkEnd w:id="11411"/>
              <w:bookmarkEnd w:id="11412"/>
            </w:del>
          </w:p>
        </w:tc>
        <w:tc>
          <w:tcPr>
            <w:tcW w:w="2694" w:type="dxa"/>
            <w:gridSpan w:val="2"/>
            <w:tcBorders>
              <w:top w:val="dotted" w:sz="8" w:space="0" w:color="7F7F7F"/>
              <w:left w:val="dotted" w:sz="8" w:space="0" w:color="7F7F7F"/>
              <w:bottom w:val="dotted" w:sz="8" w:space="0" w:color="7F7F7F"/>
              <w:right w:val="dotted" w:sz="8" w:space="0" w:color="7F7F7F"/>
            </w:tcBorders>
            <w:shd w:val="clear" w:color="auto" w:fill="auto"/>
            <w:tcMar>
              <w:top w:w="15" w:type="dxa"/>
              <w:left w:w="108" w:type="dxa"/>
              <w:bottom w:w="0" w:type="dxa"/>
              <w:right w:w="108" w:type="dxa"/>
            </w:tcMar>
            <w:vAlign w:val="center"/>
          </w:tcPr>
          <w:p w14:paraId="5F4C6FC4" w14:textId="0C3F5E38" w:rsidR="00D04CEB" w:rsidRPr="00006ABF" w:rsidDel="00E35D67" w:rsidRDefault="00D04CEB" w:rsidP="00CC4C47">
            <w:pPr>
              <w:spacing w:after="0" w:line="360" w:lineRule="auto"/>
              <w:rPr>
                <w:del w:id="11413" w:author="nadira firinda" w:date="2022-10-29T23:30:00Z"/>
                <w:rFonts w:ascii="Times New Roman" w:hAnsi="Times New Roman" w:cs="Times New Roman"/>
                <w:szCs w:val="20"/>
              </w:rPr>
              <w:pPrChange w:id="11414" w:author="nadira firinda" w:date="2022-10-29T23:37:00Z">
                <w:pPr>
                  <w:spacing w:after="0"/>
                </w:pPr>
              </w:pPrChange>
            </w:pPr>
            <w:del w:id="11415" w:author="nadira firinda" w:date="2022-10-29T23:30:00Z">
              <w:r w:rsidRPr="00006ABF" w:rsidDel="00E35D67">
                <w:rPr>
                  <w:rFonts w:ascii="Times New Roman" w:hAnsi="Times New Roman" w:cs="Times New Roman"/>
                  <w:szCs w:val="20"/>
                </w:rPr>
                <w:delText>Spread Suku Bunga</w:delText>
              </w:r>
              <w:bookmarkStart w:id="11416" w:name="_Toc117979747"/>
              <w:bookmarkStart w:id="11417" w:name="_Toc117981395"/>
              <w:bookmarkEnd w:id="11416"/>
              <w:bookmarkEnd w:id="11417"/>
            </w:del>
          </w:p>
        </w:tc>
        <w:tc>
          <w:tcPr>
            <w:tcW w:w="1134" w:type="dxa"/>
            <w:tcBorders>
              <w:top w:val="dotted" w:sz="8" w:space="0" w:color="7F7F7F"/>
              <w:left w:val="dotted" w:sz="8" w:space="0" w:color="7F7F7F"/>
              <w:bottom w:val="dotted" w:sz="8" w:space="0" w:color="7F7F7F"/>
              <w:right w:val="dotted" w:sz="8" w:space="0" w:color="7F7F7F"/>
            </w:tcBorders>
            <w:shd w:val="clear" w:color="auto" w:fill="auto"/>
            <w:tcMar>
              <w:top w:w="15" w:type="dxa"/>
              <w:left w:w="108" w:type="dxa"/>
              <w:bottom w:w="0" w:type="dxa"/>
              <w:right w:w="108" w:type="dxa"/>
            </w:tcMar>
            <w:hideMark/>
          </w:tcPr>
          <w:p w14:paraId="1268A0BA" w14:textId="1C57E81A" w:rsidR="00D04CEB" w:rsidRPr="00006ABF" w:rsidDel="00E35D67" w:rsidRDefault="00A87375" w:rsidP="00CC4C47">
            <w:pPr>
              <w:spacing w:line="360" w:lineRule="auto"/>
              <w:jc w:val="center"/>
              <w:rPr>
                <w:del w:id="11418" w:author="nadira firinda" w:date="2022-10-29T23:30:00Z"/>
                <w:rFonts w:ascii="Times New Roman" w:hAnsi="Times New Roman" w:cs="Times New Roman"/>
              </w:rPr>
              <w:pPrChange w:id="11419" w:author="nadira firinda" w:date="2022-10-29T23:37:00Z">
                <w:pPr>
                  <w:jc w:val="center"/>
                </w:pPr>
              </w:pPrChange>
            </w:pPr>
            <w:del w:id="11420" w:author="nadira firinda" w:date="2022-10-29T23:30:00Z">
              <w:r w:rsidRPr="00006ABF" w:rsidDel="00E35D67">
                <w:rPr>
                  <w:rFonts w:ascii="Times New Roman" w:hAnsi="Times New Roman" w:cs="Times New Roman"/>
                </w:rPr>
                <w:delText>0.0108</w:delText>
              </w:r>
              <w:bookmarkStart w:id="11421" w:name="_Toc117979748"/>
              <w:bookmarkStart w:id="11422" w:name="_Toc117981396"/>
              <w:bookmarkEnd w:id="11421"/>
              <w:bookmarkEnd w:id="11422"/>
            </w:del>
          </w:p>
        </w:tc>
        <w:tc>
          <w:tcPr>
            <w:tcW w:w="1203" w:type="dxa"/>
            <w:tcBorders>
              <w:top w:val="dotted" w:sz="8" w:space="0" w:color="7F7F7F"/>
              <w:left w:val="dotted" w:sz="8" w:space="0" w:color="7F7F7F"/>
              <w:bottom w:val="dotted" w:sz="8" w:space="0" w:color="7F7F7F"/>
              <w:right w:val="nil"/>
            </w:tcBorders>
            <w:shd w:val="clear" w:color="auto" w:fill="auto"/>
            <w:tcMar>
              <w:top w:w="15" w:type="dxa"/>
              <w:left w:w="108" w:type="dxa"/>
              <w:bottom w:w="0" w:type="dxa"/>
              <w:right w:w="108" w:type="dxa"/>
            </w:tcMar>
            <w:vAlign w:val="center"/>
            <w:hideMark/>
          </w:tcPr>
          <w:p w14:paraId="52EAAFF9" w14:textId="736FDFB8" w:rsidR="00D04CEB" w:rsidRPr="00006ABF" w:rsidDel="00E35D67" w:rsidRDefault="00D04CEB" w:rsidP="00CC4C47">
            <w:pPr>
              <w:spacing w:after="0" w:line="360" w:lineRule="auto"/>
              <w:jc w:val="center"/>
              <w:rPr>
                <w:del w:id="11423" w:author="nadira firinda" w:date="2022-10-29T23:30:00Z"/>
                <w:rFonts w:ascii="Times New Roman" w:hAnsi="Times New Roman" w:cs="Times New Roman"/>
                <w:szCs w:val="20"/>
              </w:rPr>
              <w:pPrChange w:id="11424" w:author="nadira firinda" w:date="2022-10-29T23:37:00Z">
                <w:pPr>
                  <w:spacing w:after="0"/>
                  <w:jc w:val="center"/>
                </w:pPr>
              </w:pPrChange>
            </w:pPr>
            <w:bookmarkStart w:id="11425" w:name="_Toc117979749"/>
            <w:bookmarkStart w:id="11426" w:name="_Toc117981397"/>
            <w:bookmarkEnd w:id="11425"/>
            <w:bookmarkEnd w:id="11426"/>
          </w:p>
        </w:tc>
        <w:bookmarkStart w:id="11427" w:name="_Toc117979750"/>
        <w:bookmarkStart w:id="11428" w:name="_Toc117981398"/>
        <w:bookmarkEnd w:id="11427"/>
        <w:bookmarkEnd w:id="11428"/>
      </w:tr>
      <w:tr w:rsidR="00D04CEB" w:rsidRPr="00006ABF" w:rsidDel="00E35D67" w14:paraId="55273DD3" w14:textId="65ADAB00" w:rsidTr="00D84F64">
        <w:trPr>
          <w:trHeight w:val="433"/>
          <w:del w:id="11429" w:author="nadira firinda" w:date="2022-10-29T23:30:00Z"/>
        </w:trPr>
        <w:tc>
          <w:tcPr>
            <w:tcW w:w="3969" w:type="dxa"/>
            <w:tcBorders>
              <w:top w:val="dotted" w:sz="8" w:space="0" w:color="7F7F7F"/>
              <w:left w:val="nil"/>
              <w:bottom w:val="dotted" w:sz="8" w:space="0" w:color="7F7F7F"/>
              <w:right w:val="dotted" w:sz="8" w:space="0" w:color="7F7F7F"/>
            </w:tcBorders>
            <w:shd w:val="clear" w:color="auto" w:fill="auto"/>
            <w:tcMar>
              <w:top w:w="15" w:type="dxa"/>
              <w:left w:w="108" w:type="dxa"/>
              <w:bottom w:w="0" w:type="dxa"/>
              <w:right w:w="108" w:type="dxa"/>
            </w:tcMar>
          </w:tcPr>
          <w:p w14:paraId="5EF807C7" w14:textId="3CD9BCB5" w:rsidR="00D04CEB" w:rsidRPr="00006ABF" w:rsidDel="00E35D67" w:rsidRDefault="00A87375" w:rsidP="00CC4C47">
            <w:pPr>
              <w:spacing w:line="360" w:lineRule="auto"/>
              <w:rPr>
                <w:del w:id="11430" w:author="nadira firinda" w:date="2022-10-29T23:30:00Z"/>
                <w:rFonts w:ascii="Times New Roman" w:hAnsi="Times New Roman" w:cs="Times New Roman"/>
              </w:rPr>
              <w:pPrChange w:id="11431" w:author="nadira firinda" w:date="2022-10-29T23:37:00Z">
                <w:pPr/>
              </w:pPrChange>
            </w:pPr>
            <w:del w:id="11432" w:author="nadira firinda" w:date="2022-10-29T23:30:00Z">
              <w:r w:rsidRPr="00006ABF" w:rsidDel="00E35D67">
                <w:rPr>
                  <w:rFonts w:ascii="Times New Roman" w:hAnsi="Times New Roman" w:cs="Times New Roman"/>
                </w:rPr>
                <w:delText>LOG(G03MNFRL/G03MNFRL_SF)</w:delText>
              </w:r>
              <w:bookmarkStart w:id="11433" w:name="_Toc117979751"/>
              <w:bookmarkStart w:id="11434" w:name="_Toc117981399"/>
              <w:bookmarkEnd w:id="11433"/>
              <w:bookmarkEnd w:id="11434"/>
            </w:del>
          </w:p>
        </w:tc>
        <w:tc>
          <w:tcPr>
            <w:tcW w:w="2694" w:type="dxa"/>
            <w:gridSpan w:val="2"/>
            <w:tcBorders>
              <w:top w:val="dotted" w:sz="8" w:space="0" w:color="7F7F7F"/>
              <w:left w:val="dotted" w:sz="8" w:space="0" w:color="7F7F7F"/>
              <w:bottom w:val="dotted" w:sz="8" w:space="0" w:color="7F7F7F"/>
              <w:right w:val="dotted" w:sz="8" w:space="0" w:color="7F7F7F"/>
            </w:tcBorders>
            <w:shd w:val="clear" w:color="auto" w:fill="auto"/>
            <w:tcMar>
              <w:top w:w="15" w:type="dxa"/>
              <w:left w:w="108" w:type="dxa"/>
              <w:bottom w:w="0" w:type="dxa"/>
              <w:right w:w="108" w:type="dxa"/>
            </w:tcMar>
            <w:vAlign w:val="center"/>
          </w:tcPr>
          <w:p w14:paraId="6C4F4285" w14:textId="31B8F165" w:rsidR="00D04CEB" w:rsidRPr="00006ABF" w:rsidDel="00E35D67" w:rsidRDefault="00A87375" w:rsidP="00CC4C47">
            <w:pPr>
              <w:spacing w:after="0" w:line="360" w:lineRule="auto"/>
              <w:rPr>
                <w:del w:id="11435" w:author="nadira firinda" w:date="2022-10-29T23:30:00Z"/>
                <w:rFonts w:ascii="Times New Roman" w:hAnsi="Times New Roman" w:cs="Times New Roman"/>
                <w:iCs/>
                <w:szCs w:val="20"/>
              </w:rPr>
              <w:pPrChange w:id="11436" w:author="nadira firinda" w:date="2022-10-29T23:37:00Z">
                <w:pPr>
                  <w:spacing w:after="0"/>
                </w:pPr>
              </w:pPrChange>
            </w:pPr>
            <w:del w:id="11437" w:author="nadira firinda" w:date="2022-10-29T23:30:00Z">
              <w:r w:rsidRPr="00006ABF" w:rsidDel="00E35D67">
                <w:rPr>
                  <w:rFonts w:ascii="Times New Roman" w:hAnsi="Times New Roman" w:cs="Times New Roman"/>
                  <w:iCs/>
                  <w:szCs w:val="20"/>
                </w:rPr>
                <w:delText>Sektor Industri Pengolahan</w:delText>
              </w:r>
              <w:bookmarkStart w:id="11438" w:name="_Toc117979752"/>
              <w:bookmarkStart w:id="11439" w:name="_Toc117981400"/>
              <w:bookmarkEnd w:id="11438"/>
              <w:bookmarkEnd w:id="11439"/>
            </w:del>
          </w:p>
        </w:tc>
        <w:tc>
          <w:tcPr>
            <w:tcW w:w="1134" w:type="dxa"/>
            <w:tcBorders>
              <w:top w:val="dotted" w:sz="8" w:space="0" w:color="7F7F7F"/>
              <w:left w:val="dotted" w:sz="8" w:space="0" w:color="7F7F7F"/>
              <w:bottom w:val="dotted" w:sz="8" w:space="0" w:color="7F7F7F"/>
              <w:right w:val="dotted" w:sz="8" w:space="0" w:color="7F7F7F"/>
            </w:tcBorders>
            <w:shd w:val="clear" w:color="auto" w:fill="auto"/>
            <w:tcMar>
              <w:top w:w="15" w:type="dxa"/>
              <w:left w:w="108" w:type="dxa"/>
              <w:bottom w:w="0" w:type="dxa"/>
              <w:right w:w="108" w:type="dxa"/>
            </w:tcMar>
          </w:tcPr>
          <w:p w14:paraId="37B7D15E" w14:textId="7A582BCE" w:rsidR="00D04CEB" w:rsidRPr="00006ABF" w:rsidDel="00E35D67" w:rsidRDefault="00A87375" w:rsidP="00CC4C47">
            <w:pPr>
              <w:spacing w:line="360" w:lineRule="auto"/>
              <w:jc w:val="center"/>
              <w:rPr>
                <w:del w:id="11440" w:author="nadira firinda" w:date="2022-10-29T23:30:00Z"/>
                <w:rFonts w:ascii="Times New Roman" w:hAnsi="Times New Roman" w:cs="Times New Roman"/>
              </w:rPr>
              <w:pPrChange w:id="11441" w:author="nadira firinda" w:date="2022-10-29T23:37:00Z">
                <w:pPr>
                  <w:jc w:val="center"/>
                </w:pPr>
              </w:pPrChange>
            </w:pPr>
            <w:del w:id="11442" w:author="nadira firinda" w:date="2022-10-29T23:30:00Z">
              <w:r w:rsidRPr="00006ABF" w:rsidDel="00E35D67">
                <w:rPr>
                  <w:rFonts w:ascii="Times New Roman" w:hAnsi="Times New Roman" w:cs="Times New Roman"/>
                </w:rPr>
                <w:delText>0.2370</w:delText>
              </w:r>
              <w:bookmarkStart w:id="11443" w:name="_Toc117979753"/>
              <w:bookmarkStart w:id="11444" w:name="_Toc117981401"/>
              <w:bookmarkEnd w:id="11443"/>
              <w:bookmarkEnd w:id="11444"/>
            </w:del>
          </w:p>
        </w:tc>
        <w:tc>
          <w:tcPr>
            <w:tcW w:w="1203" w:type="dxa"/>
            <w:tcBorders>
              <w:top w:val="dotted" w:sz="8" w:space="0" w:color="7F7F7F"/>
              <w:left w:val="dotted" w:sz="8" w:space="0" w:color="7F7F7F"/>
              <w:bottom w:val="dotted" w:sz="8" w:space="0" w:color="7F7F7F"/>
              <w:right w:val="nil"/>
            </w:tcBorders>
            <w:shd w:val="clear" w:color="auto" w:fill="auto"/>
            <w:tcMar>
              <w:top w:w="15" w:type="dxa"/>
              <w:left w:w="108" w:type="dxa"/>
              <w:bottom w:w="0" w:type="dxa"/>
              <w:right w:w="108" w:type="dxa"/>
            </w:tcMar>
            <w:vAlign w:val="center"/>
          </w:tcPr>
          <w:p w14:paraId="21E7D01A" w14:textId="38D1DA3A" w:rsidR="00D04CEB" w:rsidRPr="00006ABF" w:rsidDel="00E35D67" w:rsidRDefault="00D04CEB" w:rsidP="00CC4C47">
            <w:pPr>
              <w:spacing w:after="0" w:line="360" w:lineRule="auto"/>
              <w:jc w:val="center"/>
              <w:rPr>
                <w:del w:id="11445" w:author="nadira firinda" w:date="2022-10-29T23:30:00Z"/>
                <w:rFonts w:ascii="Times New Roman" w:hAnsi="Times New Roman" w:cs="Times New Roman"/>
                <w:szCs w:val="20"/>
              </w:rPr>
              <w:pPrChange w:id="11446" w:author="nadira firinda" w:date="2022-10-29T23:37:00Z">
                <w:pPr>
                  <w:spacing w:after="0"/>
                  <w:jc w:val="center"/>
                </w:pPr>
              </w:pPrChange>
            </w:pPr>
            <w:del w:id="11447" w:author="nadira firinda" w:date="2022-10-29T23:30:00Z">
              <w:r w:rsidRPr="00006ABF" w:rsidDel="00E35D67">
                <w:rPr>
                  <w:rFonts w:ascii="Times New Roman" w:hAnsi="Times New Roman" w:cs="Times New Roman"/>
                  <w:szCs w:val="20"/>
                </w:rPr>
                <w:delText>***</w:delText>
              </w:r>
              <w:bookmarkStart w:id="11448" w:name="_Toc117979754"/>
              <w:bookmarkStart w:id="11449" w:name="_Toc117981402"/>
              <w:bookmarkEnd w:id="11448"/>
              <w:bookmarkEnd w:id="11449"/>
            </w:del>
          </w:p>
        </w:tc>
        <w:bookmarkStart w:id="11450" w:name="_Toc117979755"/>
        <w:bookmarkStart w:id="11451" w:name="_Toc117981403"/>
        <w:bookmarkEnd w:id="11450"/>
        <w:bookmarkEnd w:id="11451"/>
      </w:tr>
      <w:tr w:rsidR="00D04CEB" w:rsidRPr="00006ABF" w:rsidDel="00E35D67" w14:paraId="78CC287D" w14:textId="781347BA" w:rsidTr="00D84F64">
        <w:trPr>
          <w:trHeight w:val="433"/>
          <w:del w:id="11452" w:author="nadira firinda" w:date="2022-10-29T23:30:00Z"/>
        </w:trPr>
        <w:tc>
          <w:tcPr>
            <w:tcW w:w="3969" w:type="dxa"/>
            <w:tcBorders>
              <w:top w:val="dotted" w:sz="8" w:space="0" w:color="7F7F7F"/>
              <w:left w:val="nil"/>
              <w:bottom w:val="dotted" w:sz="8" w:space="0" w:color="7F7F7F"/>
              <w:right w:val="dotted" w:sz="8" w:space="0" w:color="7F7F7F"/>
            </w:tcBorders>
            <w:shd w:val="clear" w:color="auto" w:fill="auto"/>
            <w:tcMar>
              <w:top w:w="15" w:type="dxa"/>
              <w:left w:w="108" w:type="dxa"/>
              <w:bottom w:w="0" w:type="dxa"/>
              <w:right w:w="108" w:type="dxa"/>
            </w:tcMar>
          </w:tcPr>
          <w:p w14:paraId="14ADF903" w14:textId="7AD008F2" w:rsidR="00D04CEB" w:rsidRPr="00006ABF" w:rsidDel="00E35D67" w:rsidRDefault="00A87375" w:rsidP="00CC4C47">
            <w:pPr>
              <w:spacing w:line="360" w:lineRule="auto"/>
              <w:rPr>
                <w:del w:id="11453" w:author="nadira firinda" w:date="2022-10-29T23:30:00Z"/>
                <w:rFonts w:ascii="Times New Roman" w:hAnsi="Times New Roman" w:cs="Times New Roman"/>
                <w:szCs w:val="20"/>
              </w:rPr>
              <w:pPrChange w:id="11454" w:author="nadira firinda" w:date="2022-10-29T23:37:00Z">
                <w:pPr/>
              </w:pPrChange>
            </w:pPr>
            <w:del w:id="11455" w:author="nadira firinda" w:date="2022-10-29T23:30:00Z">
              <w:r w:rsidRPr="00006ABF" w:rsidDel="00E35D67">
                <w:rPr>
                  <w:rFonts w:ascii="Times New Roman" w:hAnsi="Times New Roman" w:cs="Times New Roman"/>
                </w:rPr>
                <w:delText>LOG(G13BUSRL/G13BUSRL_SF)</w:delText>
              </w:r>
              <w:bookmarkStart w:id="11456" w:name="_Toc117979756"/>
              <w:bookmarkStart w:id="11457" w:name="_Toc117981404"/>
              <w:bookmarkEnd w:id="11456"/>
              <w:bookmarkEnd w:id="11457"/>
            </w:del>
          </w:p>
        </w:tc>
        <w:tc>
          <w:tcPr>
            <w:tcW w:w="2694" w:type="dxa"/>
            <w:gridSpan w:val="2"/>
            <w:tcBorders>
              <w:top w:val="dotted" w:sz="8" w:space="0" w:color="7F7F7F"/>
              <w:left w:val="dotted" w:sz="8" w:space="0" w:color="7F7F7F"/>
              <w:bottom w:val="dotted" w:sz="8" w:space="0" w:color="7F7F7F"/>
              <w:right w:val="dotted" w:sz="8" w:space="0" w:color="7F7F7F"/>
            </w:tcBorders>
            <w:shd w:val="clear" w:color="auto" w:fill="auto"/>
            <w:tcMar>
              <w:top w:w="15" w:type="dxa"/>
              <w:left w:w="108" w:type="dxa"/>
              <w:bottom w:w="0" w:type="dxa"/>
              <w:right w:w="108" w:type="dxa"/>
            </w:tcMar>
            <w:vAlign w:val="center"/>
          </w:tcPr>
          <w:p w14:paraId="7136AB86" w14:textId="43A436CE" w:rsidR="00D04CEB" w:rsidRPr="00006ABF" w:rsidDel="00E35D67" w:rsidRDefault="00A87375" w:rsidP="00CC4C47">
            <w:pPr>
              <w:spacing w:after="0" w:line="360" w:lineRule="auto"/>
              <w:rPr>
                <w:del w:id="11458" w:author="nadira firinda" w:date="2022-10-29T23:30:00Z"/>
                <w:rFonts w:ascii="Times New Roman" w:hAnsi="Times New Roman" w:cs="Times New Roman"/>
                <w:szCs w:val="20"/>
              </w:rPr>
              <w:pPrChange w:id="11459" w:author="nadira firinda" w:date="2022-10-29T23:37:00Z">
                <w:pPr>
                  <w:spacing w:after="0"/>
                </w:pPr>
              </w:pPrChange>
            </w:pPr>
            <w:del w:id="11460" w:author="nadira firinda" w:date="2022-10-29T23:30:00Z">
              <w:r w:rsidRPr="00006ABF" w:rsidDel="00E35D67">
                <w:rPr>
                  <w:rFonts w:ascii="Times New Roman" w:hAnsi="Times New Roman" w:cs="Times New Roman"/>
                  <w:szCs w:val="20"/>
                </w:rPr>
                <w:delText>Sektor Jasa Perusahaan</w:delText>
              </w:r>
              <w:bookmarkStart w:id="11461" w:name="_Toc117979757"/>
              <w:bookmarkStart w:id="11462" w:name="_Toc117981405"/>
              <w:bookmarkEnd w:id="11461"/>
              <w:bookmarkEnd w:id="11462"/>
            </w:del>
          </w:p>
        </w:tc>
        <w:tc>
          <w:tcPr>
            <w:tcW w:w="1134" w:type="dxa"/>
            <w:tcBorders>
              <w:top w:val="dotted" w:sz="8" w:space="0" w:color="7F7F7F"/>
              <w:left w:val="dotted" w:sz="8" w:space="0" w:color="7F7F7F"/>
              <w:bottom w:val="dotted" w:sz="8" w:space="0" w:color="7F7F7F"/>
              <w:right w:val="dotted" w:sz="8" w:space="0" w:color="7F7F7F"/>
            </w:tcBorders>
            <w:shd w:val="clear" w:color="auto" w:fill="auto"/>
            <w:tcMar>
              <w:top w:w="15" w:type="dxa"/>
              <w:left w:w="108" w:type="dxa"/>
              <w:bottom w:w="0" w:type="dxa"/>
              <w:right w:w="108" w:type="dxa"/>
            </w:tcMar>
          </w:tcPr>
          <w:p w14:paraId="595F1FCD" w14:textId="1A3BCFFA" w:rsidR="00D04CEB" w:rsidRPr="00006ABF" w:rsidDel="00E35D67" w:rsidRDefault="00A87375" w:rsidP="00CC4C47">
            <w:pPr>
              <w:spacing w:line="360" w:lineRule="auto"/>
              <w:jc w:val="center"/>
              <w:rPr>
                <w:del w:id="11463" w:author="nadira firinda" w:date="2022-10-29T23:30:00Z"/>
                <w:rFonts w:ascii="Times New Roman" w:hAnsi="Times New Roman" w:cs="Times New Roman"/>
              </w:rPr>
              <w:pPrChange w:id="11464" w:author="nadira firinda" w:date="2022-10-29T23:37:00Z">
                <w:pPr>
                  <w:jc w:val="center"/>
                </w:pPr>
              </w:pPrChange>
            </w:pPr>
            <w:del w:id="11465" w:author="nadira firinda" w:date="2022-10-29T23:30:00Z">
              <w:r w:rsidRPr="00006ABF" w:rsidDel="00E35D67">
                <w:rPr>
                  <w:rFonts w:ascii="Times New Roman" w:hAnsi="Times New Roman" w:cs="Times New Roman"/>
                </w:rPr>
                <w:delText>0.7811</w:delText>
              </w:r>
              <w:bookmarkStart w:id="11466" w:name="_Toc117979758"/>
              <w:bookmarkStart w:id="11467" w:name="_Toc117981406"/>
              <w:bookmarkEnd w:id="11466"/>
              <w:bookmarkEnd w:id="11467"/>
            </w:del>
          </w:p>
        </w:tc>
        <w:tc>
          <w:tcPr>
            <w:tcW w:w="1203" w:type="dxa"/>
            <w:tcBorders>
              <w:top w:val="dotted" w:sz="8" w:space="0" w:color="7F7F7F"/>
              <w:left w:val="dotted" w:sz="8" w:space="0" w:color="7F7F7F"/>
              <w:bottom w:val="dotted" w:sz="8" w:space="0" w:color="7F7F7F"/>
              <w:right w:val="nil"/>
            </w:tcBorders>
            <w:shd w:val="clear" w:color="auto" w:fill="auto"/>
            <w:tcMar>
              <w:top w:w="15" w:type="dxa"/>
              <w:left w:w="108" w:type="dxa"/>
              <w:bottom w:w="0" w:type="dxa"/>
              <w:right w:w="108" w:type="dxa"/>
            </w:tcMar>
            <w:vAlign w:val="center"/>
          </w:tcPr>
          <w:p w14:paraId="3153D982" w14:textId="239A78A6" w:rsidR="00D04CEB" w:rsidRPr="00006ABF" w:rsidDel="00E35D67" w:rsidRDefault="00A87375" w:rsidP="00CC4C47">
            <w:pPr>
              <w:spacing w:after="0" w:line="360" w:lineRule="auto"/>
              <w:jc w:val="center"/>
              <w:rPr>
                <w:del w:id="11468" w:author="nadira firinda" w:date="2022-10-29T23:30:00Z"/>
                <w:rFonts w:ascii="Times New Roman" w:hAnsi="Times New Roman" w:cs="Times New Roman"/>
                <w:szCs w:val="20"/>
              </w:rPr>
              <w:pPrChange w:id="11469" w:author="nadira firinda" w:date="2022-10-29T23:37:00Z">
                <w:pPr>
                  <w:spacing w:after="0"/>
                  <w:jc w:val="center"/>
                </w:pPr>
              </w:pPrChange>
            </w:pPr>
            <w:del w:id="11470" w:author="nadira firinda" w:date="2022-10-29T23:30:00Z">
              <w:r w:rsidRPr="00006ABF" w:rsidDel="00E35D67">
                <w:rPr>
                  <w:rFonts w:ascii="Times New Roman" w:hAnsi="Times New Roman" w:cs="Times New Roman"/>
                  <w:szCs w:val="20"/>
                </w:rPr>
                <w:delText>***</w:delText>
              </w:r>
              <w:bookmarkStart w:id="11471" w:name="_Toc117979759"/>
              <w:bookmarkStart w:id="11472" w:name="_Toc117981407"/>
              <w:bookmarkEnd w:id="11471"/>
              <w:bookmarkEnd w:id="11472"/>
            </w:del>
          </w:p>
        </w:tc>
        <w:bookmarkStart w:id="11473" w:name="_Toc117979760"/>
        <w:bookmarkStart w:id="11474" w:name="_Toc117981408"/>
        <w:bookmarkEnd w:id="11473"/>
        <w:bookmarkEnd w:id="11474"/>
      </w:tr>
      <w:tr w:rsidR="00D90278" w:rsidRPr="00006ABF" w:rsidDel="00E35D67" w14:paraId="1887F256" w14:textId="6E4735CF" w:rsidTr="00FE59AD">
        <w:trPr>
          <w:trHeight w:val="433"/>
          <w:del w:id="11475" w:author="nadira firinda" w:date="2022-10-29T23:30:00Z"/>
        </w:trPr>
        <w:tc>
          <w:tcPr>
            <w:tcW w:w="3969" w:type="dxa"/>
            <w:tcBorders>
              <w:top w:val="dotted" w:sz="8" w:space="0" w:color="7F7F7F"/>
              <w:left w:val="nil"/>
              <w:bottom w:val="dotted" w:sz="8" w:space="0" w:color="7F7F7F"/>
              <w:right w:val="nil"/>
            </w:tcBorders>
            <w:shd w:val="clear" w:color="auto" w:fill="auto"/>
            <w:tcMar>
              <w:top w:w="15" w:type="dxa"/>
              <w:left w:w="108" w:type="dxa"/>
              <w:bottom w:w="0" w:type="dxa"/>
              <w:right w:w="108" w:type="dxa"/>
            </w:tcMar>
            <w:vAlign w:val="center"/>
          </w:tcPr>
          <w:p w14:paraId="5D7BB353" w14:textId="257E4079" w:rsidR="00D90278" w:rsidRPr="00006ABF" w:rsidDel="00E35D67" w:rsidRDefault="00D90278" w:rsidP="00CC4C47">
            <w:pPr>
              <w:spacing w:after="0" w:line="360" w:lineRule="auto"/>
              <w:rPr>
                <w:del w:id="11476" w:author="nadira firinda" w:date="2022-10-29T23:30:00Z"/>
                <w:rFonts w:ascii="Times New Roman" w:hAnsi="Times New Roman" w:cs="Times New Roman"/>
                <w:szCs w:val="20"/>
              </w:rPr>
              <w:pPrChange w:id="11477" w:author="nadira firinda" w:date="2022-10-29T23:37:00Z">
                <w:pPr>
                  <w:spacing w:after="0"/>
                </w:pPr>
              </w:pPrChange>
            </w:pPr>
            <w:del w:id="11478" w:author="nadira firinda" w:date="2022-10-29T23:30:00Z">
              <w:r w:rsidRPr="00006ABF" w:rsidDel="00E35D67">
                <w:rPr>
                  <w:rFonts w:ascii="Times New Roman" w:hAnsi="Times New Roman" w:cs="Times New Roman"/>
                  <w:szCs w:val="20"/>
                  <w:lang w:val="en-GB"/>
                </w:rPr>
                <w:delText xml:space="preserve">Dummy </w:delText>
              </w:r>
              <w:r w:rsidRPr="00006ABF" w:rsidDel="00E35D67">
                <w:rPr>
                  <w:rFonts w:ascii="Times New Roman" w:hAnsi="Times New Roman" w:cs="Times New Roman"/>
                  <w:szCs w:val="20"/>
                </w:rPr>
                <w:delText>w</w:delText>
              </w:r>
              <w:r w:rsidRPr="00006ABF" w:rsidDel="00E35D67">
                <w:rPr>
                  <w:rFonts w:ascii="Times New Roman" w:hAnsi="Times New Roman" w:cs="Times New Roman"/>
                  <w:noProof/>
                  <w:szCs w:val="20"/>
                  <w:lang w:val="en-GB"/>
                </w:rPr>
                <w:delText>aktu</w:delText>
              </w:r>
              <w:r w:rsidRPr="00006ABF" w:rsidDel="00E35D67">
                <w:rPr>
                  <w:rFonts w:ascii="Times New Roman" w:hAnsi="Times New Roman" w:cs="Times New Roman"/>
                  <w:szCs w:val="20"/>
                  <w:lang w:val="en-GB"/>
                </w:rPr>
                <w:delText>: --</w:delText>
              </w:r>
              <w:bookmarkStart w:id="11479" w:name="_Toc117979761"/>
              <w:bookmarkStart w:id="11480" w:name="_Toc117981409"/>
              <w:bookmarkEnd w:id="11479"/>
              <w:bookmarkEnd w:id="11480"/>
            </w:del>
          </w:p>
        </w:tc>
        <w:tc>
          <w:tcPr>
            <w:tcW w:w="2694" w:type="dxa"/>
            <w:gridSpan w:val="2"/>
            <w:tcMar>
              <w:top w:w="15" w:type="dxa"/>
              <w:left w:w="108" w:type="dxa"/>
              <w:bottom w:w="0" w:type="dxa"/>
              <w:right w:w="108" w:type="dxa"/>
            </w:tcMar>
          </w:tcPr>
          <w:p w14:paraId="6D9B51AA" w14:textId="777C180D" w:rsidR="00D90278" w:rsidRPr="00006ABF" w:rsidDel="00E35D67" w:rsidRDefault="00D90278" w:rsidP="00CC4C47">
            <w:pPr>
              <w:spacing w:after="0" w:line="360" w:lineRule="auto"/>
              <w:rPr>
                <w:del w:id="11481" w:author="nadira firinda" w:date="2022-10-29T23:30:00Z"/>
                <w:rFonts w:ascii="Times New Roman" w:hAnsi="Times New Roman" w:cs="Times New Roman"/>
                <w:szCs w:val="20"/>
              </w:rPr>
              <w:pPrChange w:id="11482" w:author="nadira firinda" w:date="2022-10-29T23:37:00Z">
                <w:pPr>
                  <w:spacing w:after="0"/>
                </w:pPr>
              </w:pPrChange>
            </w:pPr>
            <w:bookmarkStart w:id="11483" w:name="_Toc117979762"/>
            <w:bookmarkStart w:id="11484" w:name="_Toc117981410"/>
            <w:bookmarkEnd w:id="11483"/>
            <w:bookmarkEnd w:id="11484"/>
          </w:p>
        </w:tc>
        <w:tc>
          <w:tcPr>
            <w:tcW w:w="1134" w:type="dxa"/>
            <w:tcBorders>
              <w:top w:val="dotted" w:sz="8" w:space="0" w:color="7F7F7F"/>
              <w:left w:val="dotted" w:sz="8" w:space="0" w:color="7F7F7F"/>
              <w:bottom w:val="dotted" w:sz="8" w:space="0" w:color="7F7F7F"/>
              <w:right w:val="dotted" w:sz="8" w:space="0" w:color="7F7F7F"/>
            </w:tcBorders>
            <w:shd w:val="clear" w:color="auto" w:fill="auto"/>
            <w:tcMar>
              <w:top w:w="15" w:type="dxa"/>
              <w:left w:w="108" w:type="dxa"/>
              <w:bottom w:w="0" w:type="dxa"/>
              <w:right w:w="108" w:type="dxa"/>
            </w:tcMar>
            <w:vAlign w:val="center"/>
          </w:tcPr>
          <w:p w14:paraId="7A98D0C7" w14:textId="6EB3B078" w:rsidR="00D90278" w:rsidRPr="00006ABF" w:rsidDel="00E35D67" w:rsidRDefault="00D90278" w:rsidP="00CC4C47">
            <w:pPr>
              <w:spacing w:line="360" w:lineRule="auto"/>
              <w:jc w:val="center"/>
              <w:rPr>
                <w:del w:id="11485" w:author="nadira firinda" w:date="2022-10-29T23:30:00Z"/>
                <w:rFonts w:ascii="Times New Roman" w:hAnsi="Times New Roman" w:cs="Times New Roman"/>
              </w:rPr>
              <w:pPrChange w:id="11486" w:author="nadira firinda" w:date="2022-10-29T23:37:00Z">
                <w:pPr>
                  <w:jc w:val="center"/>
                </w:pPr>
              </w:pPrChange>
            </w:pPr>
            <w:bookmarkStart w:id="11487" w:name="_Toc117979763"/>
            <w:bookmarkStart w:id="11488" w:name="_Toc117981411"/>
            <w:bookmarkEnd w:id="11487"/>
            <w:bookmarkEnd w:id="11488"/>
          </w:p>
        </w:tc>
        <w:tc>
          <w:tcPr>
            <w:tcW w:w="1203" w:type="dxa"/>
            <w:tcBorders>
              <w:top w:val="dotted" w:sz="8" w:space="0" w:color="7F7F7F"/>
              <w:left w:val="dotted" w:sz="8" w:space="0" w:color="7F7F7F"/>
              <w:bottom w:val="dotted" w:sz="8" w:space="0" w:color="7F7F7F"/>
              <w:right w:val="nil"/>
            </w:tcBorders>
            <w:shd w:val="clear" w:color="auto" w:fill="auto"/>
            <w:tcMar>
              <w:top w:w="15" w:type="dxa"/>
              <w:left w:w="108" w:type="dxa"/>
              <w:bottom w:w="0" w:type="dxa"/>
              <w:right w:w="108" w:type="dxa"/>
            </w:tcMar>
            <w:vAlign w:val="center"/>
          </w:tcPr>
          <w:p w14:paraId="538E6365" w14:textId="7E85CE45" w:rsidR="00D90278" w:rsidRPr="00006ABF" w:rsidDel="00E35D67" w:rsidRDefault="00D90278" w:rsidP="00CC4C47">
            <w:pPr>
              <w:spacing w:after="0" w:line="360" w:lineRule="auto"/>
              <w:jc w:val="center"/>
              <w:rPr>
                <w:del w:id="11489" w:author="nadira firinda" w:date="2022-10-29T23:30:00Z"/>
                <w:rFonts w:ascii="Times New Roman" w:hAnsi="Times New Roman" w:cs="Times New Roman"/>
                <w:szCs w:val="20"/>
                <w:lang w:val="en-GB"/>
              </w:rPr>
              <w:pPrChange w:id="11490" w:author="nadira firinda" w:date="2022-10-29T23:37:00Z">
                <w:pPr>
                  <w:spacing w:after="0"/>
                  <w:jc w:val="center"/>
                </w:pPr>
              </w:pPrChange>
            </w:pPr>
            <w:bookmarkStart w:id="11491" w:name="_Toc117979764"/>
            <w:bookmarkStart w:id="11492" w:name="_Toc117981412"/>
            <w:bookmarkEnd w:id="11491"/>
            <w:bookmarkEnd w:id="11492"/>
          </w:p>
        </w:tc>
        <w:bookmarkStart w:id="11493" w:name="_Toc117979765"/>
        <w:bookmarkStart w:id="11494" w:name="_Toc117981413"/>
        <w:bookmarkEnd w:id="11493"/>
        <w:bookmarkEnd w:id="11494"/>
      </w:tr>
      <w:tr w:rsidR="00D90278" w:rsidRPr="00006ABF" w:rsidDel="00E35D67" w14:paraId="6D6F8C67" w14:textId="0B1306D4" w:rsidTr="00FE59AD">
        <w:trPr>
          <w:trHeight w:val="363"/>
          <w:del w:id="11495" w:author="nadira firinda" w:date="2022-10-29T23:30:00Z"/>
        </w:trPr>
        <w:tc>
          <w:tcPr>
            <w:tcW w:w="9000" w:type="dxa"/>
            <w:gridSpan w:val="5"/>
            <w:tcBorders>
              <w:top w:val="dotted" w:sz="8" w:space="0" w:color="7F7F7F"/>
              <w:left w:val="nil"/>
              <w:bottom w:val="dotted" w:sz="8" w:space="0" w:color="7F7F7F"/>
              <w:right w:val="nil"/>
            </w:tcBorders>
            <w:shd w:val="clear" w:color="auto" w:fill="92D050"/>
            <w:tcMar>
              <w:top w:w="15" w:type="dxa"/>
              <w:left w:w="108" w:type="dxa"/>
              <w:bottom w:w="0" w:type="dxa"/>
              <w:right w:w="108" w:type="dxa"/>
            </w:tcMar>
            <w:vAlign w:val="center"/>
            <w:hideMark/>
          </w:tcPr>
          <w:p w14:paraId="32687C26" w14:textId="32FC1088" w:rsidR="00D90278" w:rsidRPr="00006ABF" w:rsidDel="00E35D67" w:rsidRDefault="00D90278" w:rsidP="00CC4C47">
            <w:pPr>
              <w:spacing w:after="0" w:line="360" w:lineRule="auto"/>
              <w:rPr>
                <w:del w:id="11496" w:author="nadira firinda" w:date="2022-10-29T23:30:00Z"/>
                <w:rFonts w:ascii="Times New Roman" w:hAnsi="Times New Roman" w:cs="Times New Roman"/>
                <w:szCs w:val="20"/>
              </w:rPr>
              <w:pPrChange w:id="11497" w:author="nadira firinda" w:date="2022-10-29T23:37:00Z">
                <w:pPr>
                  <w:spacing w:after="0"/>
                </w:pPr>
              </w:pPrChange>
            </w:pPr>
            <w:del w:id="11498" w:author="nadira firinda" w:date="2022-10-29T23:30:00Z">
              <w:r w:rsidRPr="00006ABF" w:rsidDel="00E35D67">
                <w:rPr>
                  <w:rFonts w:ascii="Times New Roman" w:hAnsi="Times New Roman" w:cs="Times New Roman"/>
                  <w:b/>
                  <w:bCs/>
                  <w:szCs w:val="20"/>
                </w:rPr>
                <w:delText>Diagnostic Test</w:delText>
              </w:r>
              <w:bookmarkStart w:id="11499" w:name="_Toc117979766"/>
              <w:bookmarkStart w:id="11500" w:name="_Toc117981414"/>
              <w:bookmarkEnd w:id="11499"/>
              <w:bookmarkEnd w:id="11500"/>
            </w:del>
          </w:p>
        </w:tc>
        <w:bookmarkStart w:id="11501" w:name="_Toc117979767"/>
        <w:bookmarkStart w:id="11502" w:name="_Toc117981415"/>
        <w:bookmarkEnd w:id="11501"/>
        <w:bookmarkEnd w:id="11502"/>
      </w:tr>
      <w:tr w:rsidR="00D90278" w:rsidRPr="00006ABF" w:rsidDel="00E35D67" w14:paraId="1A89BAD6" w14:textId="1A1D5EDA" w:rsidTr="00FE59AD">
        <w:trPr>
          <w:trHeight w:val="433"/>
          <w:del w:id="11503" w:author="nadira firinda" w:date="2022-10-29T23:30:00Z"/>
        </w:trPr>
        <w:tc>
          <w:tcPr>
            <w:tcW w:w="3969" w:type="dxa"/>
            <w:tcBorders>
              <w:top w:val="dotted" w:sz="8" w:space="0" w:color="7F7F7F"/>
              <w:left w:val="nil"/>
              <w:bottom w:val="dotted" w:sz="8" w:space="0" w:color="7F7F7F"/>
              <w:right w:val="nil"/>
            </w:tcBorders>
            <w:shd w:val="clear" w:color="auto" w:fill="auto"/>
            <w:tcMar>
              <w:top w:w="15" w:type="dxa"/>
              <w:left w:w="108" w:type="dxa"/>
              <w:bottom w:w="0" w:type="dxa"/>
              <w:right w:w="108" w:type="dxa"/>
            </w:tcMar>
            <w:vAlign w:val="center"/>
          </w:tcPr>
          <w:p w14:paraId="6B6A3A03" w14:textId="4BDC7CCA" w:rsidR="00D90278" w:rsidRPr="00006ABF" w:rsidDel="00E35D67" w:rsidRDefault="00D90278" w:rsidP="00CC4C47">
            <w:pPr>
              <w:spacing w:after="0" w:line="360" w:lineRule="auto"/>
              <w:rPr>
                <w:del w:id="11504" w:author="nadira firinda" w:date="2022-10-29T23:30:00Z"/>
                <w:rFonts w:ascii="Times New Roman" w:hAnsi="Times New Roman" w:cs="Times New Roman"/>
                <w:szCs w:val="20"/>
              </w:rPr>
              <w:pPrChange w:id="11505" w:author="nadira firinda" w:date="2022-10-29T23:37:00Z">
                <w:pPr>
                  <w:spacing w:after="0"/>
                </w:pPr>
              </w:pPrChange>
            </w:pPr>
            <w:del w:id="11506" w:author="nadira firinda" w:date="2022-10-29T23:30:00Z">
              <w:r w:rsidRPr="00006ABF" w:rsidDel="00E35D67">
                <w:rPr>
                  <w:rFonts w:ascii="Times New Roman" w:hAnsi="Times New Roman" w:cs="Times New Roman"/>
                  <w:szCs w:val="20"/>
                  <w:lang w:val="en-GB"/>
                </w:rPr>
                <w:delText>Adjusted R-Squared</w:delText>
              </w:r>
              <w:bookmarkStart w:id="11507" w:name="_Toc117979768"/>
              <w:bookmarkStart w:id="11508" w:name="_Toc117981416"/>
              <w:bookmarkEnd w:id="11507"/>
              <w:bookmarkEnd w:id="11508"/>
            </w:del>
          </w:p>
        </w:tc>
        <w:tc>
          <w:tcPr>
            <w:tcW w:w="236" w:type="dxa"/>
            <w:tcBorders>
              <w:top w:val="dotted" w:sz="8" w:space="0" w:color="7F7F7F"/>
              <w:left w:val="nil"/>
              <w:bottom w:val="dotted" w:sz="8" w:space="0" w:color="7F7F7F"/>
              <w:right w:val="nil"/>
            </w:tcBorders>
            <w:shd w:val="clear" w:color="auto" w:fill="auto"/>
            <w:tcMar>
              <w:top w:w="15" w:type="dxa"/>
              <w:left w:w="108" w:type="dxa"/>
              <w:bottom w:w="0" w:type="dxa"/>
              <w:right w:w="108" w:type="dxa"/>
            </w:tcMar>
            <w:vAlign w:val="center"/>
          </w:tcPr>
          <w:p w14:paraId="654062D3" w14:textId="64AC3004" w:rsidR="00D90278" w:rsidRPr="00006ABF" w:rsidDel="00E35D67" w:rsidRDefault="00D90278" w:rsidP="00CC4C47">
            <w:pPr>
              <w:spacing w:after="0" w:line="360" w:lineRule="auto"/>
              <w:rPr>
                <w:del w:id="11509" w:author="nadira firinda" w:date="2022-10-29T23:30:00Z"/>
                <w:rFonts w:ascii="Times New Roman" w:hAnsi="Times New Roman" w:cs="Times New Roman"/>
                <w:szCs w:val="20"/>
              </w:rPr>
              <w:pPrChange w:id="11510" w:author="nadira firinda" w:date="2022-10-29T23:37:00Z">
                <w:pPr>
                  <w:spacing w:after="0"/>
                </w:pPr>
              </w:pPrChange>
            </w:pPr>
            <w:bookmarkStart w:id="11511" w:name="_Toc117979769"/>
            <w:bookmarkStart w:id="11512" w:name="_Toc117981417"/>
            <w:bookmarkEnd w:id="11511"/>
            <w:bookmarkEnd w:id="11512"/>
          </w:p>
        </w:tc>
        <w:tc>
          <w:tcPr>
            <w:tcW w:w="2458" w:type="dxa"/>
            <w:tcBorders>
              <w:top w:val="dotted" w:sz="8" w:space="0" w:color="7F7F7F"/>
              <w:left w:val="nil"/>
              <w:bottom w:val="dotted" w:sz="8" w:space="0" w:color="7F7F7F"/>
              <w:right w:val="dotted" w:sz="8" w:space="0" w:color="7F7F7F"/>
            </w:tcBorders>
            <w:shd w:val="clear" w:color="auto" w:fill="auto"/>
            <w:tcMar>
              <w:top w:w="15" w:type="dxa"/>
              <w:left w:w="108" w:type="dxa"/>
              <w:bottom w:w="0" w:type="dxa"/>
              <w:right w:w="108" w:type="dxa"/>
            </w:tcMar>
            <w:vAlign w:val="center"/>
          </w:tcPr>
          <w:p w14:paraId="721C1B7B" w14:textId="3CBAF31A" w:rsidR="00D90278" w:rsidRPr="00006ABF" w:rsidDel="00E35D67" w:rsidRDefault="00D90278" w:rsidP="00CC4C47">
            <w:pPr>
              <w:spacing w:after="0" w:line="360" w:lineRule="auto"/>
              <w:rPr>
                <w:del w:id="11513" w:author="nadira firinda" w:date="2022-10-29T23:30:00Z"/>
                <w:rFonts w:ascii="Times New Roman" w:hAnsi="Times New Roman" w:cs="Times New Roman"/>
                <w:szCs w:val="20"/>
              </w:rPr>
              <w:pPrChange w:id="11514" w:author="nadira firinda" w:date="2022-10-29T23:37:00Z">
                <w:pPr>
                  <w:spacing w:after="0"/>
                </w:pPr>
              </w:pPrChange>
            </w:pPr>
            <w:bookmarkStart w:id="11515" w:name="_Toc117979770"/>
            <w:bookmarkStart w:id="11516" w:name="_Toc117981418"/>
            <w:bookmarkEnd w:id="11515"/>
            <w:bookmarkEnd w:id="11516"/>
          </w:p>
        </w:tc>
        <w:tc>
          <w:tcPr>
            <w:tcW w:w="2337" w:type="dxa"/>
            <w:gridSpan w:val="2"/>
            <w:tcBorders>
              <w:top w:val="dotted" w:sz="8" w:space="0" w:color="7F7F7F"/>
              <w:left w:val="dotted" w:sz="8" w:space="0" w:color="7F7F7F"/>
              <w:bottom w:val="dotted" w:sz="8" w:space="0" w:color="7F7F7F"/>
              <w:right w:val="nil"/>
            </w:tcBorders>
            <w:shd w:val="clear" w:color="auto" w:fill="auto"/>
            <w:tcMar>
              <w:top w:w="15" w:type="dxa"/>
              <w:left w:w="108" w:type="dxa"/>
              <w:bottom w:w="0" w:type="dxa"/>
              <w:right w:w="108" w:type="dxa"/>
            </w:tcMar>
            <w:vAlign w:val="center"/>
          </w:tcPr>
          <w:p w14:paraId="3B572DED" w14:textId="6E5DA8B0" w:rsidR="00D90278" w:rsidRPr="00006ABF" w:rsidDel="00E35D67" w:rsidRDefault="000F2287" w:rsidP="00CC4C47">
            <w:pPr>
              <w:spacing w:after="0" w:line="360" w:lineRule="auto"/>
              <w:jc w:val="center"/>
              <w:rPr>
                <w:del w:id="11517" w:author="nadira firinda" w:date="2022-10-29T23:30:00Z"/>
                <w:rFonts w:ascii="Times New Roman" w:hAnsi="Times New Roman" w:cs="Times New Roman"/>
                <w:szCs w:val="20"/>
              </w:rPr>
              <w:pPrChange w:id="11518" w:author="nadira firinda" w:date="2022-10-29T23:37:00Z">
                <w:pPr>
                  <w:spacing w:after="0"/>
                  <w:jc w:val="center"/>
                </w:pPr>
              </w:pPrChange>
            </w:pPr>
            <w:del w:id="11519" w:author="nadira firinda" w:date="2022-10-29T23:30:00Z">
              <w:r w:rsidRPr="00006ABF" w:rsidDel="00E35D67">
                <w:rPr>
                  <w:rFonts w:ascii="Times New Roman" w:hAnsi="Times New Roman" w:cs="Times New Roman"/>
                  <w:szCs w:val="20"/>
                </w:rPr>
                <w:delText>0.9845</w:delText>
              </w:r>
              <w:bookmarkStart w:id="11520" w:name="_Toc117979771"/>
              <w:bookmarkStart w:id="11521" w:name="_Toc117981419"/>
              <w:bookmarkEnd w:id="11520"/>
              <w:bookmarkEnd w:id="11521"/>
            </w:del>
          </w:p>
        </w:tc>
        <w:bookmarkStart w:id="11522" w:name="_Toc117979772"/>
        <w:bookmarkStart w:id="11523" w:name="_Toc117981420"/>
        <w:bookmarkEnd w:id="11522"/>
        <w:bookmarkEnd w:id="11523"/>
      </w:tr>
      <w:tr w:rsidR="00D90278" w:rsidRPr="00006ABF" w:rsidDel="00E35D67" w14:paraId="6B61E1A0" w14:textId="2D17F534" w:rsidTr="00FE59AD">
        <w:trPr>
          <w:trHeight w:val="433"/>
          <w:del w:id="11524" w:author="nadira firinda" w:date="2022-10-29T23:30:00Z"/>
        </w:trPr>
        <w:tc>
          <w:tcPr>
            <w:tcW w:w="9000" w:type="dxa"/>
            <w:gridSpan w:val="5"/>
            <w:tcBorders>
              <w:top w:val="nil"/>
              <w:left w:val="nil"/>
              <w:bottom w:val="nil"/>
              <w:right w:val="nil"/>
            </w:tcBorders>
            <w:shd w:val="clear" w:color="auto" w:fill="44546A"/>
            <w:tcMar>
              <w:top w:w="15" w:type="dxa"/>
              <w:left w:w="108" w:type="dxa"/>
              <w:bottom w:w="0" w:type="dxa"/>
              <w:right w:w="108" w:type="dxa"/>
            </w:tcMar>
            <w:vAlign w:val="center"/>
            <w:hideMark/>
          </w:tcPr>
          <w:p w14:paraId="30D16023" w14:textId="09917A92" w:rsidR="00D90278" w:rsidRPr="00006ABF" w:rsidDel="00E35D67" w:rsidRDefault="00D90278" w:rsidP="00CC4C47">
            <w:pPr>
              <w:spacing w:after="0" w:line="360" w:lineRule="auto"/>
              <w:jc w:val="center"/>
              <w:rPr>
                <w:del w:id="11525" w:author="nadira firinda" w:date="2022-10-29T23:30:00Z"/>
                <w:rFonts w:ascii="Times New Roman" w:hAnsi="Times New Roman" w:cs="Times New Roman"/>
                <w:szCs w:val="20"/>
              </w:rPr>
              <w:pPrChange w:id="11526" w:author="nadira firinda" w:date="2022-10-29T23:37:00Z">
                <w:pPr>
                  <w:spacing w:after="0"/>
                  <w:jc w:val="center"/>
                </w:pPr>
              </w:pPrChange>
            </w:pPr>
            <w:del w:id="11527" w:author="nadira firinda" w:date="2022-10-29T23:30:00Z">
              <w:r w:rsidRPr="00006ABF" w:rsidDel="00E35D67">
                <w:rPr>
                  <w:rFonts w:ascii="Times New Roman" w:hAnsi="Times New Roman" w:cs="Times New Roman"/>
                  <w:b/>
                  <w:bCs/>
                  <w:color w:val="FFFFFF" w:themeColor="background1"/>
                  <w:szCs w:val="20"/>
                </w:rPr>
                <w:delText>Persamaan Jangka Pendek</w:delText>
              </w:r>
              <w:bookmarkStart w:id="11528" w:name="_Toc117979773"/>
              <w:bookmarkStart w:id="11529" w:name="_Toc117981421"/>
              <w:bookmarkEnd w:id="11528"/>
              <w:bookmarkEnd w:id="11529"/>
            </w:del>
          </w:p>
        </w:tc>
        <w:bookmarkStart w:id="11530" w:name="_Toc117979774"/>
        <w:bookmarkStart w:id="11531" w:name="_Toc117981422"/>
        <w:bookmarkEnd w:id="11530"/>
        <w:bookmarkEnd w:id="11531"/>
      </w:tr>
      <w:tr w:rsidR="00D90278" w:rsidRPr="00006ABF" w:rsidDel="00E35D67" w14:paraId="0D182855" w14:textId="49C886DF" w:rsidTr="00FE59AD">
        <w:trPr>
          <w:trHeight w:val="433"/>
          <w:del w:id="11532" w:author="nadira firinda" w:date="2022-10-29T23:30:00Z"/>
        </w:trPr>
        <w:tc>
          <w:tcPr>
            <w:tcW w:w="9000" w:type="dxa"/>
            <w:gridSpan w:val="5"/>
            <w:tcBorders>
              <w:top w:val="nil"/>
              <w:left w:val="nil"/>
              <w:bottom w:val="nil"/>
              <w:right w:val="nil"/>
            </w:tcBorders>
            <w:shd w:val="clear" w:color="auto" w:fill="4472C4"/>
            <w:tcMar>
              <w:top w:w="15" w:type="dxa"/>
              <w:left w:w="108" w:type="dxa"/>
              <w:bottom w:w="0" w:type="dxa"/>
              <w:right w:w="108" w:type="dxa"/>
            </w:tcMar>
            <w:vAlign w:val="center"/>
            <w:hideMark/>
          </w:tcPr>
          <w:p w14:paraId="049C7D3F" w14:textId="612D1115" w:rsidR="00D50AFD" w:rsidRPr="00006ABF" w:rsidDel="00E35D67" w:rsidRDefault="00D50AFD" w:rsidP="00CC4C47">
            <w:pPr>
              <w:spacing w:after="0" w:line="360" w:lineRule="auto"/>
              <w:rPr>
                <w:del w:id="11533" w:author="nadira firinda" w:date="2022-10-29T23:30:00Z"/>
                <w:rFonts w:ascii="Times New Roman" w:hAnsi="Times New Roman" w:cs="Times New Roman"/>
                <w:b/>
                <w:bCs/>
                <w:color w:val="FFFFFF" w:themeColor="background1"/>
                <w:szCs w:val="20"/>
              </w:rPr>
              <w:pPrChange w:id="11534" w:author="nadira firinda" w:date="2022-10-29T23:37:00Z">
                <w:pPr>
                  <w:spacing w:after="0"/>
                </w:pPr>
              </w:pPrChange>
            </w:pPr>
            <w:del w:id="11535" w:author="nadira firinda" w:date="2022-10-29T23:30:00Z">
              <w:r w:rsidRPr="00006ABF" w:rsidDel="00E35D67">
                <w:rPr>
                  <w:rFonts w:ascii="Times New Roman" w:hAnsi="Times New Roman" w:cs="Times New Roman"/>
                  <w:b/>
                  <w:bCs/>
                  <w:color w:val="FFFFFF" w:themeColor="background1"/>
                  <w:szCs w:val="20"/>
                </w:rPr>
                <w:delText>Dependent variable: Jasa Keuangan dan Asuransi</w:delText>
              </w:r>
              <w:bookmarkStart w:id="11536" w:name="_Toc117979775"/>
              <w:bookmarkStart w:id="11537" w:name="_Toc117981423"/>
              <w:bookmarkEnd w:id="11536"/>
              <w:bookmarkEnd w:id="11537"/>
            </w:del>
          </w:p>
          <w:p w14:paraId="6208F7D2" w14:textId="143B80CA" w:rsidR="00D90278" w:rsidRPr="00006ABF" w:rsidDel="00E35D67" w:rsidRDefault="00D50AFD" w:rsidP="00CC4C47">
            <w:pPr>
              <w:spacing w:after="0" w:line="360" w:lineRule="auto"/>
              <w:rPr>
                <w:del w:id="11538" w:author="nadira firinda" w:date="2022-10-29T23:30:00Z"/>
                <w:rFonts w:ascii="Times New Roman" w:hAnsi="Times New Roman" w:cs="Times New Roman"/>
                <w:szCs w:val="20"/>
              </w:rPr>
              <w:pPrChange w:id="11539" w:author="nadira firinda" w:date="2022-10-29T23:37:00Z">
                <w:pPr>
                  <w:spacing w:after="0"/>
                </w:pPr>
              </w:pPrChange>
            </w:pPr>
            <w:del w:id="11540" w:author="nadira firinda" w:date="2022-10-29T23:30:00Z">
              <w:r w:rsidRPr="00006ABF" w:rsidDel="00E35D67">
                <w:rPr>
                  <w:rFonts w:ascii="Times New Roman" w:hAnsi="Times New Roman" w:cs="Times New Roman"/>
                  <w:b/>
                  <w:bCs/>
                  <w:color w:val="FFFFFF" w:themeColor="background1"/>
                  <w:szCs w:val="20"/>
                </w:rPr>
                <w:delText>LOG(G11FIARL / G11FIARL_SF)</w:delText>
              </w:r>
              <w:bookmarkStart w:id="11541" w:name="_Toc117979776"/>
              <w:bookmarkStart w:id="11542" w:name="_Toc117981424"/>
              <w:bookmarkEnd w:id="11541"/>
              <w:bookmarkEnd w:id="11542"/>
            </w:del>
          </w:p>
        </w:tc>
        <w:bookmarkStart w:id="11543" w:name="_Toc117979777"/>
        <w:bookmarkStart w:id="11544" w:name="_Toc117981425"/>
        <w:bookmarkEnd w:id="11543"/>
        <w:bookmarkEnd w:id="11544"/>
      </w:tr>
      <w:tr w:rsidR="00D90278" w:rsidRPr="00006ABF" w:rsidDel="00E35D67" w14:paraId="1CB337BF" w14:textId="6F7042FA" w:rsidTr="00FE59AD">
        <w:trPr>
          <w:trHeight w:val="433"/>
          <w:del w:id="11545" w:author="nadira firinda" w:date="2022-10-29T23:30:00Z"/>
        </w:trPr>
        <w:tc>
          <w:tcPr>
            <w:tcW w:w="3969" w:type="dxa"/>
            <w:tcBorders>
              <w:top w:val="nil"/>
              <w:left w:val="nil"/>
              <w:bottom w:val="nil"/>
              <w:right w:val="nil"/>
            </w:tcBorders>
            <w:shd w:val="clear" w:color="auto" w:fill="FFC000"/>
            <w:tcMar>
              <w:top w:w="15" w:type="dxa"/>
              <w:left w:w="108" w:type="dxa"/>
              <w:bottom w:w="0" w:type="dxa"/>
              <w:right w:w="108" w:type="dxa"/>
            </w:tcMar>
            <w:vAlign w:val="center"/>
            <w:hideMark/>
          </w:tcPr>
          <w:p w14:paraId="72CFEDB6" w14:textId="3B960DD1" w:rsidR="00D90278" w:rsidRPr="00006ABF" w:rsidDel="00E35D67" w:rsidRDefault="00D90278" w:rsidP="00CC4C47">
            <w:pPr>
              <w:spacing w:after="0" w:line="360" w:lineRule="auto"/>
              <w:rPr>
                <w:del w:id="11546" w:author="nadira firinda" w:date="2022-10-29T23:30:00Z"/>
                <w:rFonts w:ascii="Times New Roman" w:hAnsi="Times New Roman" w:cs="Times New Roman"/>
                <w:szCs w:val="20"/>
              </w:rPr>
              <w:pPrChange w:id="11547" w:author="nadira firinda" w:date="2022-10-29T23:37:00Z">
                <w:pPr>
                  <w:spacing w:after="0"/>
                </w:pPr>
              </w:pPrChange>
            </w:pPr>
            <w:del w:id="11548" w:author="nadira firinda" w:date="2022-10-29T23:30:00Z">
              <w:r w:rsidRPr="00006ABF" w:rsidDel="00E35D67">
                <w:rPr>
                  <w:rFonts w:ascii="Times New Roman" w:hAnsi="Times New Roman" w:cs="Times New Roman"/>
                  <w:b/>
                  <w:bCs/>
                  <w:szCs w:val="20"/>
                </w:rPr>
                <w:delText>Explanatory Variables</w:delText>
              </w:r>
              <w:bookmarkStart w:id="11549" w:name="_Toc117979778"/>
              <w:bookmarkStart w:id="11550" w:name="_Toc117981426"/>
              <w:bookmarkEnd w:id="11549"/>
              <w:bookmarkEnd w:id="11550"/>
            </w:del>
          </w:p>
        </w:tc>
        <w:tc>
          <w:tcPr>
            <w:tcW w:w="2694" w:type="dxa"/>
            <w:gridSpan w:val="2"/>
            <w:tcBorders>
              <w:top w:val="nil"/>
              <w:left w:val="nil"/>
              <w:bottom w:val="nil"/>
              <w:right w:val="nil"/>
            </w:tcBorders>
            <w:shd w:val="clear" w:color="auto" w:fill="FFC000"/>
            <w:vAlign w:val="center"/>
          </w:tcPr>
          <w:p w14:paraId="2DDF5F19" w14:textId="069CD050" w:rsidR="00D90278" w:rsidRPr="00006ABF" w:rsidDel="00E35D67" w:rsidRDefault="00D90278" w:rsidP="00CC4C47">
            <w:pPr>
              <w:spacing w:after="0" w:line="360" w:lineRule="auto"/>
              <w:rPr>
                <w:del w:id="11551" w:author="nadira firinda" w:date="2022-10-29T23:30:00Z"/>
                <w:rFonts w:ascii="Times New Roman" w:hAnsi="Times New Roman" w:cs="Times New Roman"/>
                <w:szCs w:val="20"/>
              </w:rPr>
              <w:pPrChange w:id="11552" w:author="nadira firinda" w:date="2022-10-29T23:37:00Z">
                <w:pPr>
                  <w:spacing w:after="0"/>
                </w:pPr>
              </w:pPrChange>
            </w:pPr>
            <w:bookmarkStart w:id="11553" w:name="_Toc117979779"/>
            <w:bookmarkStart w:id="11554" w:name="_Toc117981427"/>
            <w:bookmarkEnd w:id="11553"/>
            <w:bookmarkEnd w:id="11554"/>
          </w:p>
        </w:tc>
        <w:tc>
          <w:tcPr>
            <w:tcW w:w="1134" w:type="dxa"/>
            <w:tcBorders>
              <w:top w:val="nil"/>
              <w:left w:val="nil"/>
              <w:bottom w:val="nil"/>
              <w:right w:val="nil"/>
            </w:tcBorders>
            <w:shd w:val="clear" w:color="auto" w:fill="FFC000"/>
            <w:tcMar>
              <w:top w:w="15" w:type="dxa"/>
              <w:left w:w="108" w:type="dxa"/>
              <w:bottom w:w="0" w:type="dxa"/>
              <w:right w:w="108" w:type="dxa"/>
            </w:tcMar>
            <w:vAlign w:val="center"/>
            <w:hideMark/>
          </w:tcPr>
          <w:p w14:paraId="6D4FFED9" w14:textId="450DF29D" w:rsidR="00D90278" w:rsidRPr="00006ABF" w:rsidDel="00E35D67" w:rsidRDefault="00D90278" w:rsidP="00CC4C47">
            <w:pPr>
              <w:spacing w:after="0" w:line="360" w:lineRule="auto"/>
              <w:rPr>
                <w:del w:id="11555" w:author="nadira firinda" w:date="2022-10-29T23:30:00Z"/>
                <w:rFonts w:ascii="Times New Roman" w:hAnsi="Times New Roman" w:cs="Times New Roman"/>
                <w:noProof/>
                <w:szCs w:val="20"/>
              </w:rPr>
              <w:pPrChange w:id="11556" w:author="nadira firinda" w:date="2022-10-29T23:37:00Z">
                <w:pPr>
                  <w:spacing w:after="0"/>
                </w:pPr>
              </w:pPrChange>
            </w:pPr>
            <w:del w:id="11557" w:author="nadira firinda" w:date="2022-10-29T23:30:00Z">
              <w:r w:rsidRPr="00006ABF" w:rsidDel="00E35D67">
                <w:rPr>
                  <w:rFonts w:ascii="Times New Roman" w:hAnsi="Times New Roman" w:cs="Times New Roman"/>
                  <w:b/>
                  <w:bCs/>
                  <w:noProof/>
                  <w:szCs w:val="20"/>
                  <w:lang w:val="en-GB"/>
                </w:rPr>
                <w:delText>Koefisien</w:delText>
              </w:r>
              <w:bookmarkStart w:id="11558" w:name="_Toc117979780"/>
              <w:bookmarkStart w:id="11559" w:name="_Toc117981428"/>
              <w:bookmarkEnd w:id="11558"/>
              <w:bookmarkEnd w:id="11559"/>
            </w:del>
          </w:p>
        </w:tc>
        <w:tc>
          <w:tcPr>
            <w:tcW w:w="1203" w:type="dxa"/>
            <w:tcBorders>
              <w:top w:val="nil"/>
              <w:left w:val="nil"/>
              <w:bottom w:val="nil"/>
              <w:right w:val="nil"/>
            </w:tcBorders>
            <w:shd w:val="clear" w:color="auto" w:fill="FFC000"/>
            <w:vAlign w:val="center"/>
          </w:tcPr>
          <w:p w14:paraId="30F0B096" w14:textId="43214C13" w:rsidR="00D90278" w:rsidRPr="00006ABF" w:rsidDel="00E35D67" w:rsidRDefault="00D90278" w:rsidP="00CC4C47">
            <w:pPr>
              <w:spacing w:after="0" w:line="360" w:lineRule="auto"/>
              <w:rPr>
                <w:del w:id="11560" w:author="nadira firinda" w:date="2022-10-29T23:30:00Z"/>
                <w:rFonts w:ascii="Times New Roman" w:hAnsi="Times New Roman" w:cs="Times New Roman"/>
                <w:szCs w:val="20"/>
              </w:rPr>
              <w:pPrChange w:id="11561" w:author="nadira firinda" w:date="2022-10-29T23:37:00Z">
                <w:pPr>
                  <w:spacing w:after="0"/>
                </w:pPr>
              </w:pPrChange>
            </w:pPr>
            <w:bookmarkStart w:id="11562" w:name="_Toc117979781"/>
            <w:bookmarkStart w:id="11563" w:name="_Toc117981429"/>
            <w:bookmarkEnd w:id="11562"/>
            <w:bookmarkEnd w:id="11563"/>
          </w:p>
        </w:tc>
        <w:bookmarkStart w:id="11564" w:name="_Toc117979782"/>
        <w:bookmarkStart w:id="11565" w:name="_Toc117981430"/>
        <w:bookmarkEnd w:id="11564"/>
        <w:bookmarkEnd w:id="11565"/>
      </w:tr>
      <w:tr w:rsidR="003E47AE" w:rsidRPr="00006ABF" w:rsidDel="00E35D67" w14:paraId="69E951E6" w14:textId="32466BD0" w:rsidTr="00807B94">
        <w:trPr>
          <w:trHeight w:val="433"/>
          <w:del w:id="11566" w:author="nadira firinda" w:date="2022-10-29T23:30:00Z"/>
        </w:trPr>
        <w:tc>
          <w:tcPr>
            <w:tcW w:w="3969" w:type="dxa"/>
            <w:tcBorders>
              <w:top w:val="dotted" w:sz="8" w:space="0" w:color="7F7F7F"/>
              <w:left w:val="nil"/>
              <w:bottom w:val="dotted" w:sz="8" w:space="0" w:color="7F7F7F"/>
              <w:right w:val="dotted" w:sz="8" w:space="0" w:color="7F7F7F"/>
            </w:tcBorders>
            <w:shd w:val="clear" w:color="auto" w:fill="auto"/>
            <w:tcMar>
              <w:top w:w="15" w:type="dxa"/>
              <w:left w:w="108" w:type="dxa"/>
              <w:bottom w:w="0" w:type="dxa"/>
              <w:right w:w="108" w:type="dxa"/>
            </w:tcMar>
          </w:tcPr>
          <w:p w14:paraId="1B4A6812" w14:textId="13B7B54C" w:rsidR="003E47AE" w:rsidRPr="00006ABF" w:rsidDel="00E35D67" w:rsidRDefault="003E47AE" w:rsidP="00CC4C47">
            <w:pPr>
              <w:spacing w:line="360" w:lineRule="auto"/>
              <w:rPr>
                <w:del w:id="11567" w:author="nadira firinda" w:date="2022-10-29T23:30:00Z"/>
                <w:rFonts w:ascii="Times New Roman" w:hAnsi="Times New Roman" w:cs="Times New Roman"/>
              </w:rPr>
              <w:pPrChange w:id="11568" w:author="nadira firinda" w:date="2022-10-29T23:37:00Z">
                <w:pPr/>
              </w:pPrChange>
            </w:pPr>
            <w:del w:id="11569" w:author="nadira firinda" w:date="2022-10-29T23:30:00Z">
              <w:r w:rsidRPr="00006ABF" w:rsidDel="00E35D67">
                <w:rPr>
                  <w:rFonts w:ascii="Times New Roman" w:hAnsi="Times New Roman" w:cs="Times New Roman"/>
                </w:rPr>
                <w:delText>C</w:delText>
              </w:r>
              <w:bookmarkStart w:id="11570" w:name="_Toc117979783"/>
              <w:bookmarkStart w:id="11571" w:name="_Toc117981431"/>
              <w:bookmarkEnd w:id="11570"/>
              <w:bookmarkEnd w:id="11571"/>
            </w:del>
          </w:p>
        </w:tc>
        <w:tc>
          <w:tcPr>
            <w:tcW w:w="2694" w:type="dxa"/>
            <w:gridSpan w:val="2"/>
            <w:tcBorders>
              <w:top w:val="dotted" w:sz="8" w:space="0" w:color="7F7F7F"/>
              <w:left w:val="dotted" w:sz="8" w:space="0" w:color="7F7F7F"/>
              <w:bottom w:val="dotted" w:sz="8" w:space="0" w:color="7F7F7F"/>
              <w:right w:val="dotted" w:sz="8" w:space="0" w:color="7F7F7F"/>
            </w:tcBorders>
            <w:shd w:val="clear" w:color="auto" w:fill="auto"/>
            <w:tcMar>
              <w:top w:w="15" w:type="dxa"/>
              <w:left w:w="108" w:type="dxa"/>
              <w:bottom w:w="0" w:type="dxa"/>
              <w:right w:w="108" w:type="dxa"/>
            </w:tcMar>
            <w:vAlign w:val="center"/>
          </w:tcPr>
          <w:p w14:paraId="10873403" w14:textId="2F155EC6" w:rsidR="003E47AE" w:rsidRPr="00006ABF" w:rsidDel="00E35D67" w:rsidRDefault="003E47AE" w:rsidP="00CC4C47">
            <w:pPr>
              <w:spacing w:after="0" w:line="360" w:lineRule="auto"/>
              <w:rPr>
                <w:del w:id="11572" w:author="nadira firinda" w:date="2022-10-29T23:30:00Z"/>
                <w:rFonts w:ascii="Times New Roman" w:hAnsi="Times New Roman" w:cs="Times New Roman"/>
                <w:szCs w:val="20"/>
              </w:rPr>
              <w:pPrChange w:id="11573" w:author="nadira firinda" w:date="2022-10-29T23:37:00Z">
                <w:pPr>
                  <w:spacing w:after="0"/>
                </w:pPr>
              </w:pPrChange>
            </w:pPr>
            <w:del w:id="11574" w:author="nadira firinda" w:date="2022-10-29T23:30:00Z">
              <w:r w:rsidRPr="00006ABF" w:rsidDel="00E35D67">
                <w:rPr>
                  <w:rFonts w:ascii="Times New Roman" w:hAnsi="Times New Roman" w:cs="Times New Roman"/>
                  <w:szCs w:val="20"/>
                </w:rPr>
                <w:delText>Konstanta</w:delText>
              </w:r>
              <w:bookmarkStart w:id="11575" w:name="_Toc117979784"/>
              <w:bookmarkStart w:id="11576" w:name="_Toc117981432"/>
              <w:bookmarkEnd w:id="11575"/>
              <w:bookmarkEnd w:id="11576"/>
            </w:del>
          </w:p>
        </w:tc>
        <w:tc>
          <w:tcPr>
            <w:tcW w:w="1134" w:type="dxa"/>
            <w:tcBorders>
              <w:top w:val="dotted" w:sz="8" w:space="0" w:color="7F7F7F"/>
              <w:left w:val="dotted" w:sz="8" w:space="0" w:color="7F7F7F"/>
              <w:bottom w:val="dotted" w:sz="8" w:space="0" w:color="7F7F7F"/>
              <w:right w:val="dotted" w:sz="8" w:space="0" w:color="7F7F7F"/>
            </w:tcBorders>
            <w:shd w:val="clear" w:color="auto" w:fill="auto"/>
            <w:tcMar>
              <w:top w:w="15" w:type="dxa"/>
              <w:left w:w="108" w:type="dxa"/>
              <w:bottom w:w="0" w:type="dxa"/>
              <w:right w:w="108" w:type="dxa"/>
            </w:tcMar>
          </w:tcPr>
          <w:p w14:paraId="2DE316C8" w14:textId="296217EC" w:rsidR="003E47AE" w:rsidRPr="00006ABF" w:rsidDel="00E35D67" w:rsidRDefault="000F2287" w:rsidP="00CC4C47">
            <w:pPr>
              <w:spacing w:line="360" w:lineRule="auto"/>
              <w:jc w:val="center"/>
              <w:rPr>
                <w:del w:id="11577" w:author="nadira firinda" w:date="2022-10-29T23:30:00Z"/>
                <w:rFonts w:ascii="Times New Roman" w:hAnsi="Times New Roman" w:cs="Times New Roman"/>
              </w:rPr>
              <w:pPrChange w:id="11578" w:author="nadira firinda" w:date="2022-10-29T23:37:00Z">
                <w:pPr>
                  <w:jc w:val="center"/>
                </w:pPr>
              </w:pPrChange>
            </w:pPr>
            <w:del w:id="11579" w:author="nadira firinda" w:date="2022-10-29T23:30:00Z">
              <w:r w:rsidRPr="00006ABF" w:rsidDel="00E35D67">
                <w:rPr>
                  <w:rFonts w:ascii="Times New Roman" w:hAnsi="Times New Roman" w:cs="Times New Roman"/>
                </w:rPr>
                <w:delText>0.0082</w:delText>
              </w:r>
              <w:bookmarkStart w:id="11580" w:name="_Toc117979785"/>
              <w:bookmarkStart w:id="11581" w:name="_Toc117981433"/>
              <w:bookmarkEnd w:id="11580"/>
              <w:bookmarkEnd w:id="11581"/>
            </w:del>
          </w:p>
        </w:tc>
        <w:tc>
          <w:tcPr>
            <w:tcW w:w="1203" w:type="dxa"/>
            <w:tcBorders>
              <w:top w:val="dotted" w:sz="8" w:space="0" w:color="7F7F7F"/>
              <w:left w:val="dotted" w:sz="8" w:space="0" w:color="7F7F7F"/>
              <w:bottom w:val="dotted" w:sz="8" w:space="0" w:color="7F7F7F"/>
              <w:right w:val="nil"/>
            </w:tcBorders>
            <w:shd w:val="clear" w:color="auto" w:fill="auto"/>
            <w:tcMar>
              <w:top w:w="15" w:type="dxa"/>
              <w:left w:w="108" w:type="dxa"/>
              <w:bottom w:w="0" w:type="dxa"/>
              <w:right w:w="108" w:type="dxa"/>
            </w:tcMar>
            <w:vAlign w:val="center"/>
          </w:tcPr>
          <w:p w14:paraId="7BEDB944" w14:textId="333C7AF9" w:rsidR="003E47AE" w:rsidRPr="00006ABF" w:rsidDel="00E35D67" w:rsidRDefault="003E47AE" w:rsidP="00CC4C47">
            <w:pPr>
              <w:spacing w:after="0" w:line="360" w:lineRule="auto"/>
              <w:jc w:val="center"/>
              <w:rPr>
                <w:del w:id="11582" w:author="nadira firinda" w:date="2022-10-29T23:30:00Z"/>
                <w:rFonts w:ascii="Times New Roman" w:hAnsi="Times New Roman" w:cs="Times New Roman"/>
                <w:szCs w:val="20"/>
              </w:rPr>
              <w:pPrChange w:id="11583" w:author="nadira firinda" w:date="2022-10-29T23:37:00Z">
                <w:pPr>
                  <w:spacing w:after="0"/>
                  <w:jc w:val="center"/>
                </w:pPr>
              </w:pPrChange>
            </w:pPr>
            <w:bookmarkStart w:id="11584" w:name="_Toc117979786"/>
            <w:bookmarkStart w:id="11585" w:name="_Toc117981434"/>
            <w:bookmarkEnd w:id="11584"/>
            <w:bookmarkEnd w:id="11585"/>
          </w:p>
        </w:tc>
        <w:bookmarkStart w:id="11586" w:name="_Toc117979787"/>
        <w:bookmarkStart w:id="11587" w:name="_Toc117981435"/>
        <w:bookmarkEnd w:id="11586"/>
        <w:bookmarkEnd w:id="11587"/>
      </w:tr>
      <w:tr w:rsidR="00D04CEB" w:rsidRPr="00006ABF" w:rsidDel="00E35D67" w14:paraId="192ABB6B" w14:textId="3FB66D32" w:rsidTr="00807B94">
        <w:trPr>
          <w:trHeight w:val="433"/>
          <w:del w:id="11588" w:author="nadira firinda" w:date="2022-10-29T23:30:00Z"/>
        </w:trPr>
        <w:tc>
          <w:tcPr>
            <w:tcW w:w="3969" w:type="dxa"/>
            <w:tcBorders>
              <w:top w:val="dotted" w:sz="8" w:space="0" w:color="7F7F7F"/>
              <w:left w:val="nil"/>
              <w:bottom w:val="dotted" w:sz="8" w:space="0" w:color="7F7F7F"/>
              <w:right w:val="dotted" w:sz="8" w:space="0" w:color="7F7F7F"/>
            </w:tcBorders>
            <w:shd w:val="clear" w:color="auto" w:fill="auto"/>
            <w:tcMar>
              <w:top w:w="15" w:type="dxa"/>
              <w:left w:w="108" w:type="dxa"/>
              <w:bottom w:w="0" w:type="dxa"/>
              <w:right w:w="108" w:type="dxa"/>
            </w:tcMar>
          </w:tcPr>
          <w:p w14:paraId="226E5848" w14:textId="4D214099" w:rsidR="00D04CEB" w:rsidRPr="00006ABF" w:rsidDel="00E35D67" w:rsidRDefault="00D04CEB" w:rsidP="00CC4C47">
            <w:pPr>
              <w:spacing w:line="360" w:lineRule="auto"/>
              <w:rPr>
                <w:del w:id="11589" w:author="nadira firinda" w:date="2022-10-29T23:30:00Z"/>
                <w:rFonts w:ascii="Times New Roman" w:hAnsi="Times New Roman" w:cs="Times New Roman"/>
              </w:rPr>
              <w:pPrChange w:id="11590" w:author="nadira firinda" w:date="2022-10-29T23:37:00Z">
                <w:pPr/>
              </w:pPrChange>
            </w:pPr>
            <w:del w:id="11591" w:author="nadira firinda" w:date="2022-10-29T23:30:00Z">
              <w:r w:rsidRPr="00006ABF" w:rsidDel="00E35D67">
                <w:rPr>
                  <w:rFonts w:ascii="Times New Roman" w:hAnsi="Times New Roman" w:cs="Times New Roman"/>
                </w:rPr>
                <w:delText>D(SPREAD)</w:delText>
              </w:r>
              <w:bookmarkStart w:id="11592" w:name="_Toc117979788"/>
              <w:bookmarkStart w:id="11593" w:name="_Toc117981436"/>
              <w:bookmarkEnd w:id="11592"/>
              <w:bookmarkEnd w:id="11593"/>
            </w:del>
          </w:p>
        </w:tc>
        <w:tc>
          <w:tcPr>
            <w:tcW w:w="2694" w:type="dxa"/>
            <w:gridSpan w:val="2"/>
            <w:tcBorders>
              <w:top w:val="dotted" w:sz="8" w:space="0" w:color="7F7F7F"/>
              <w:left w:val="dotted" w:sz="8" w:space="0" w:color="7F7F7F"/>
              <w:bottom w:val="dotted" w:sz="8" w:space="0" w:color="7F7F7F"/>
              <w:right w:val="dotted" w:sz="8" w:space="0" w:color="7F7F7F"/>
            </w:tcBorders>
            <w:shd w:val="clear" w:color="auto" w:fill="auto"/>
            <w:tcMar>
              <w:top w:w="15" w:type="dxa"/>
              <w:left w:w="108" w:type="dxa"/>
              <w:bottom w:w="0" w:type="dxa"/>
              <w:right w:w="108" w:type="dxa"/>
            </w:tcMar>
            <w:vAlign w:val="center"/>
          </w:tcPr>
          <w:p w14:paraId="7E3D76FA" w14:textId="25294791" w:rsidR="00D04CEB" w:rsidRPr="00006ABF" w:rsidDel="00E35D67" w:rsidRDefault="00D04CEB" w:rsidP="00CC4C47">
            <w:pPr>
              <w:spacing w:after="0" w:line="360" w:lineRule="auto"/>
              <w:rPr>
                <w:del w:id="11594" w:author="nadira firinda" w:date="2022-10-29T23:30:00Z"/>
                <w:rFonts w:ascii="Times New Roman" w:hAnsi="Times New Roman" w:cs="Times New Roman"/>
                <w:szCs w:val="20"/>
              </w:rPr>
              <w:pPrChange w:id="11595" w:author="nadira firinda" w:date="2022-10-29T23:37:00Z">
                <w:pPr>
                  <w:spacing w:after="0"/>
                </w:pPr>
              </w:pPrChange>
            </w:pPr>
            <w:del w:id="11596" w:author="nadira firinda" w:date="2022-10-29T23:30:00Z">
              <w:r w:rsidRPr="00006ABF" w:rsidDel="00E35D67">
                <w:rPr>
                  <w:rFonts w:ascii="Times New Roman" w:hAnsi="Times New Roman" w:cs="Times New Roman"/>
                  <w:szCs w:val="20"/>
                </w:rPr>
                <w:delText>Spread Suku Bunga</w:delText>
              </w:r>
              <w:bookmarkStart w:id="11597" w:name="_Toc117979789"/>
              <w:bookmarkStart w:id="11598" w:name="_Toc117981437"/>
              <w:bookmarkEnd w:id="11597"/>
              <w:bookmarkEnd w:id="11598"/>
            </w:del>
          </w:p>
        </w:tc>
        <w:tc>
          <w:tcPr>
            <w:tcW w:w="1134" w:type="dxa"/>
            <w:tcBorders>
              <w:top w:val="dotted" w:sz="8" w:space="0" w:color="7F7F7F"/>
              <w:left w:val="dotted" w:sz="8" w:space="0" w:color="7F7F7F"/>
              <w:bottom w:val="dotted" w:sz="8" w:space="0" w:color="7F7F7F"/>
              <w:right w:val="dotted" w:sz="8" w:space="0" w:color="7F7F7F"/>
            </w:tcBorders>
            <w:shd w:val="clear" w:color="auto" w:fill="auto"/>
            <w:tcMar>
              <w:top w:w="15" w:type="dxa"/>
              <w:left w:w="108" w:type="dxa"/>
              <w:bottom w:w="0" w:type="dxa"/>
              <w:right w:w="108" w:type="dxa"/>
            </w:tcMar>
          </w:tcPr>
          <w:p w14:paraId="170A5733" w14:textId="3759C9B0" w:rsidR="00D04CEB" w:rsidRPr="00006ABF" w:rsidDel="00E35D67" w:rsidRDefault="000F2287" w:rsidP="00CC4C47">
            <w:pPr>
              <w:spacing w:line="360" w:lineRule="auto"/>
              <w:jc w:val="center"/>
              <w:rPr>
                <w:del w:id="11599" w:author="nadira firinda" w:date="2022-10-29T23:30:00Z"/>
                <w:rFonts w:ascii="Times New Roman" w:hAnsi="Times New Roman" w:cs="Times New Roman"/>
              </w:rPr>
              <w:pPrChange w:id="11600" w:author="nadira firinda" w:date="2022-10-29T23:37:00Z">
                <w:pPr>
                  <w:jc w:val="center"/>
                </w:pPr>
              </w:pPrChange>
            </w:pPr>
            <w:del w:id="11601" w:author="nadira firinda" w:date="2022-10-29T23:30:00Z">
              <w:r w:rsidRPr="00006ABF" w:rsidDel="00E35D67">
                <w:rPr>
                  <w:rFonts w:ascii="Times New Roman" w:hAnsi="Times New Roman" w:cs="Times New Roman"/>
                </w:rPr>
                <w:delText>0.0276</w:delText>
              </w:r>
              <w:bookmarkStart w:id="11602" w:name="_Toc117979790"/>
              <w:bookmarkStart w:id="11603" w:name="_Toc117981438"/>
              <w:bookmarkEnd w:id="11602"/>
              <w:bookmarkEnd w:id="11603"/>
            </w:del>
          </w:p>
        </w:tc>
        <w:tc>
          <w:tcPr>
            <w:tcW w:w="1203" w:type="dxa"/>
            <w:tcBorders>
              <w:top w:val="dotted" w:sz="8" w:space="0" w:color="7F7F7F"/>
              <w:left w:val="dotted" w:sz="8" w:space="0" w:color="7F7F7F"/>
              <w:bottom w:val="dotted" w:sz="8" w:space="0" w:color="7F7F7F"/>
              <w:right w:val="nil"/>
            </w:tcBorders>
            <w:shd w:val="clear" w:color="auto" w:fill="auto"/>
            <w:tcMar>
              <w:top w:w="15" w:type="dxa"/>
              <w:left w:w="108" w:type="dxa"/>
              <w:bottom w:w="0" w:type="dxa"/>
              <w:right w:w="108" w:type="dxa"/>
            </w:tcMar>
            <w:vAlign w:val="center"/>
          </w:tcPr>
          <w:p w14:paraId="02BFF51B" w14:textId="7FD594B2" w:rsidR="00D04CEB" w:rsidRPr="00006ABF" w:rsidDel="00E35D67" w:rsidRDefault="000F2287" w:rsidP="00CC4C47">
            <w:pPr>
              <w:spacing w:after="0" w:line="360" w:lineRule="auto"/>
              <w:jc w:val="center"/>
              <w:rPr>
                <w:del w:id="11604" w:author="nadira firinda" w:date="2022-10-29T23:30:00Z"/>
                <w:rFonts w:ascii="Times New Roman" w:hAnsi="Times New Roman" w:cs="Times New Roman"/>
                <w:szCs w:val="20"/>
              </w:rPr>
              <w:pPrChange w:id="11605" w:author="nadira firinda" w:date="2022-10-29T23:37:00Z">
                <w:pPr>
                  <w:spacing w:after="0"/>
                  <w:jc w:val="center"/>
                </w:pPr>
              </w:pPrChange>
            </w:pPr>
            <w:del w:id="11606" w:author="nadira firinda" w:date="2022-10-29T23:30:00Z">
              <w:r w:rsidRPr="00006ABF" w:rsidDel="00E35D67">
                <w:rPr>
                  <w:rFonts w:ascii="Times New Roman" w:hAnsi="Times New Roman" w:cs="Times New Roman"/>
                  <w:szCs w:val="20"/>
                </w:rPr>
                <w:delText>***</w:delText>
              </w:r>
              <w:bookmarkStart w:id="11607" w:name="_Toc117979791"/>
              <w:bookmarkStart w:id="11608" w:name="_Toc117981439"/>
              <w:bookmarkEnd w:id="11607"/>
              <w:bookmarkEnd w:id="11608"/>
            </w:del>
          </w:p>
        </w:tc>
        <w:bookmarkStart w:id="11609" w:name="_Toc117979792"/>
        <w:bookmarkStart w:id="11610" w:name="_Toc117981440"/>
        <w:bookmarkEnd w:id="11609"/>
        <w:bookmarkEnd w:id="11610"/>
      </w:tr>
      <w:tr w:rsidR="00D04CEB" w:rsidRPr="00006ABF" w:rsidDel="00E35D67" w14:paraId="5C50C5EA" w14:textId="0129452B" w:rsidTr="00807B94">
        <w:trPr>
          <w:trHeight w:val="433"/>
          <w:del w:id="11611" w:author="nadira firinda" w:date="2022-10-29T23:30:00Z"/>
        </w:trPr>
        <w:tc>
          <w:tcPr>
            <w:tcW w:w="3969" w:type="dxa"/>
            <w:tcBorders>
              <w:top w:val="dotted" w:sz="8" w:space="0" w:color="7F7F7F"/>
              <w:left w:val="nil"/>
              <w:bottom w:val="dotted" w:sz="8" w:space="0" w:color="7F7F7F"/>
              <w:right w:val="dotted" w:sz="8" w:space="0" w:color="7F7F7F"/>
            </w:tcBorders>
            <w:shd w:val="clear" w:color="auto" w:fill="auto"/>
            <w:tcMar>
              <w:top w:w="15" w:type="dxa"/>
              <w:left w:w="108" w:type="dxa"/>
              <w:bottom w:w="0" w:type="dxa"/>
              <w:right w:w="108" w:type="dxa"/>
            </w:tcMar>
          </w:tcPr>
          <w:p w14:paraId="1764AA9A" w14:textId="7D948C46" w:rsidR="00D04CEB" w:rsidRPr="00006ABF" w:rsidDel="00E35D67" w:rsidRDefault="00D04CEB" w:rsidP="00CC4C47">
            <w:pPr>
              <w:spacing w:line="360" w:lineRule="auto"/>
              <w:rPr>
                <w:del w:id="11612" w:author="nadira firinda" w:date="2022-10-29T23:30:00Z"/>
                <w:rFonts w:ascii="Times New Roman" w:hAnsi="Times New Roman" w:cs="Times New Roman"/>
              </w:rPr>
              <w:pPrChange w:id="11613" w:author="nadira firinda" w:date="2022-10-29T23:37:00Z">
                <w:pPr/>
              </w:pPrChange>
            </w:pPr>
            <w:del w:id="11614" w:author="nadira firinda" w:date="2022-10-29T23:30:00Z">
              <w:r w:rsidRPr="00006ABF" w:rsidDel="00E35D67">
                <w:rPr>
                  <w:rFonts w:ascii="Times New Roman" w:hAnsi="Times New Roman" w:cs="Times New Roman"/>
                </w:rPr>
                <w:delText>DLOG(G13BUSRL/G13BUSRL_SF)</w:delText>
              </w:r>
              <w:bookmarkStart w:id="11615" w:name="_Toc117979793"/>
              <w:bookmarkStart w:id="11616" w:name="_Toc117981441"/>
              <w:bookmarkEnd w:id="11615"/>
              <w:bookmarkEnd w:id="11616"/>
            </w:del>
          </w:p>
        </w:tc>
        <w:tc>
          <w:tcPr>
            <w:tcW w:w="2694" w:type="dxa"/>
            <w:gridSpan w:val="2"/>
            <w:tcBorders>
              <w:top w:val="dotted" w:sz="8" w:space="0" w:color="7F7F7F"/>
              <w:left w:val="dotted" w:sz="8" w:space="0" w:color="7F7F7F"/>
              <w:bottom w:val="dotted" w:sz="8" w:space="0" w:color="7F7F7F"/>
              <w:right w:val="dotted" w:sz="8" w:space="0" w:color="7F7F7F"/>
            </w:tcBorders>
            <w:shd w:val="clear" w:color="auto" w:fill="auto"/>
            <w:tcMar>
              <w:top w:w="15" w:type="dxa"/>
              <w:left w:w="108" w:type="dxa"/>
              <w:bottom w:w="0" w:type="dxa"/>
              <w:right w:w="108" w:type="dxa"/>
            </w:tcMar>
            <w:vAlign w:val="center"/>
          </w:tcPr>
          <w:p w14:paraId="0BF19F4E" w14:textId="283F2D57" w:rsidR="00D04CEB" w:rsidRPr="00006ABF" w:rsidDel="00E35D67" w:rsidRDefault="00D04CEB" w:rsidP="00CC4C47">
            <w:pPr>
              <w:spacing w:after="0" w:line="360" w:lineRule="auto"/>
              <w:rPr>
                <w:del w:id="11617" w:author="nadira firinda" w:date="2022-10-29T23:30:00Z"/>
                <w:rFonts w:ascii="Times New Roman" w:hAnsi="Times New Roman" w:cs="Times New Roman"/>
                <w:szCs w:val="20"/>
              </w:rPr>
              <w:pPrChange w:id="11618" w:author="nadira firinda" w:date="2022-10-29T23:37:00Z">
                <w:pPr>
                  <w:spacing w:after="0"/>
                </w:pPr>
              </w:pPrChange>
            </w:pPr>
            <w:del w:id="11619" w:author="nadira firinda" w:date="2022-10-29T23:30:00Z">
              <w:r w:rsidRPr="00006ABF" w:rsidDel="00E35D67">
                <w:rPr>
                  <w:rFonts w:ascii="Times New Roman" w:hAnsi="Times New Roman" w:cs="Times New Roman"/>
                  <w:szCs w:val="20"/>
                </w:rPr>
                <w:delText>Sektor Jasa Perusahaan</w:delText>
              </w:r>
              <w:bookmarkStart w:id="11620" w:name="_Toc117979794"/>
              <w:bookmarkStart w:id="11621" w:name="_Toc117981442"/>
              <w:bookmarkEnd w:id="11620"/>
              <w:bookmarkEnd w:id="11621"/>
            </w:del>
          </w:p>
        </w:tc>
        <w:tc>
          <w:tcPr>
            <w:tcW w:w="1134" w:type="dxa"/>
            <w:tcBorders>
              <w:top w:val="dotted" w:sz="8" w:space="0" w:color="7F7F7F"/>
              <w:left w:val="dotted" w:sz="8" w:space="0" w:color="7F7F7F"/>
              <w:bottom w:val="dotted" w:sz="8" w:space="0" w:color="7F7F7F"/>
              <w:right w:val="dotted" w:sz="8" w:space="0" w:color="7F7F7F"/>
            </w:tcBorders>
            <w:shd w:val="clear" w:color="auto" w:fill="auto"/>
            <w:tcMar>
              <w:top w:w="15" w:type="dxa"/>
              <w:left w:w="108" w:type="dxa"/>
              <w:bottom w:w="0" w:type="dxa"/>
              <w:right w:w="108" w:type="dxa"/>
            </w:tcMar>
          </w:tcPr>
          <w:p w14:paraId="4F792024" w14:textId="1BC89610" w:rsidR="00D04CEB" w:rsidRPr="00006ABF" w:rsidDel="00E35D67" w:rsidRDefault="000F2287" w:rsidP="00CC4C47">
            <w:pPr>
              <w:spacing w:line="360" w:lineRule="auto"/>
              <w:jc w:val="center"/>
              <w:rPr>
                <w:del w:id="11622" w:author="nadira firinda" w:date="2022-10-29T23:30:00Z"/>
                <w:rFonts w:ascii="Times New Roman" w:hAnsi="Times New Roman" w:cs="Times New Roman"/>
              </w:rPr>
              <w:pPrChange w:id="11623" w:author="nadira firinda" w:date="2022-10-29T23:37:00Z">
                <w:pPr>
                  <w:jc w:val="center"/>
                </w:pPr>
              </w:pPrChange>
            </w:pPr>
            <w:del w:id="11624" w:author="nadira firinda" w:date="2022-10-29T23:30:00Z">
              <w:r w:rsidRPr="00006ABF" w:rsidDel="00E35D67">
                <w:rPr>
                  <w:rFonts w:ascii="Times New Roman" w:hAnsi="Times New Roman" w:cs="Times New Roman"/>
                </w:rPr>
                <w:delText>0.2196</w:delText>
              </w:r>
              <w:bookmarkStart w:id="11625" w:name="_Toc117979795"/>
              <w:bookmarkStart w:id="11626" w:name="_Toc117981443"/>
              <w:bookmarkEnd w:id="11625"/>
              <w:bookmarkEnd w:id="11626"/>
            </w:del>
          </w:p>
        </w:tc>
        <w:tc>
          <w:tcPr>
            <w:tcW w:w="1203" w:type="dxa"/>
            <w:tcBorders>
              <w:top w:val="dotted" w:sz="8" w:space="0" w:color="7F7F7F"/>
              <w:left w:val="dotted" w:sz="8" w:space="0" w:color="7F7F7F"/>
              <w:bottom w:val="dotted" w:sz="8" w:space="0" w:color="7F7F7F"/>
              <w:right w:val="nil"/>
            </w:tcBorders>
            <w:shd w:val="clear" w:color="auto" w:fill="auto"/>
            <w:tcMar>
              <w:top w:w="15" w:type="dxa"/>
              <w:left w:w="108" w:type="dxa"/>
              <w:bottom w:w="0" w:type="dxa"/>
              <w:right w:w="108" w:type="dxa"/>
            </w:tcMar>
            <w:vAlign w:val="center"/>
          </w:tcPr>
          <w:p w14:paraId="74D2F6BE" w14:textId="7931A8E5" w:rsidR="00D04CEB" w:rsidRPr="00006ABF" w:rsidDel="00E35D67" w:rsidRDefault="00D04CEB" w:rsidP="00CC4C47">
            <w:pPr>
              <w:spacing w:after="0" w:line="360" w:lineRule="auto"/>
              <w:jc w:val="center"/>
              <w:rPr>
                <w:del w:id="11627" w:author="nadira firinda" w:date="2022-10-29T23:30:00Z"/>
                <w:rFonts w:ascii="Times New Roman" w:hAnsi="Times New Roman" w:cs="Times New Roman"/>
                <w:szCs w:val="20"/>
              </w:rPr>
              <w:pPrChange w:id="11628" w:author="nadira firinda" w:date="2022-10-29T23:37:00Z">
                <w:pPr>
                  <w:spacing w:after="0"/>
                  <w:jc w:val="center"/>
                </w:pPr>
              </w:pPrChange>
            </w:pPr>
            <w:bookmarkStart w:id="11629" w:name="_Toc117979796"/>
            <w:bookmarkStart w:id="11630" w:name="_Toc117981444"/>
            <w:bookmarkEnd w:id="11629"/>
            <w:bookmarkEnd w:id="11630"/>
          </w:p>
        </w:tc>
        <w:bookmarkStart w:id="11631" w:name="_Toc117979797"/>
        <w:bookmarkStart w:id="11632" w:name="_Toc117981445"/>
        <w:bookmarkEnd w:id="11631"/>
        <w:bookmarkEnd w:id="11632"/>
      </w:tr>
      <w:tr w:rsidR="009F621A" w:rsidRPr="00006ABF" w:rsidDel="00E35D67" w14:paraId="61676E4F" w14:textId="5DFE1287" w:rsidTr="00807B94">
        <w:trPr>
          <w:trHeight w:val="433"/>
          <w:del w:id="11633" w:author="nadira firinda" w:date="2022-10-29T23:30:00Z"/>
        </w:trPr>
        <w:tc>
          <w:tcPr>
            <w:tcW w:w="3969" w:type="dxa"/>
            <w:tcBorders>
              <w:top w:val="dotted" w:sz="8" w:space="0" w:color="7F7F7F"/>
              <w:left w:val="nil"/>
              <w:bottom w:val="dotted" w:sz="8" w:space="0" w:color="7F7F7F"/>
              <w:right w:val="dotted" w:sz="8" w:space="0" w:color="7F7F7F"/>
            </w:tcBorders>
            <w:shd w:val="clear" w:color="auto" w:fill="auto"/>
            <w:tcMar>
              <w:top w:w="15" w:type="dxa"/>
              <w:left w:w="108" w:type="dxa"/>
              <w:bottom w:w="0" w:type="dxa"/>
              <w:right w:w="108" w:type="dxa"/>
            </w:tcMar>
          </w:tcPr>
          <w:p w14:paraId="21C59B9E" w14:textId="23657F92" w:rsidR="009F621A" w:rsidRPr="00006ABF" w:rsidDel="00E35D67" w:rsidRDefault="009F621A" w:rsidP="00CC4C47">
            <w:pPr>
              <w:spacing w:line="360" w:lineRule="auto"/>
              <w:rPr>
                <w:del w:id="11634" w:author="nadira firinda" w:date="2022-10-29T23:30:00Z"/>
                <w:rFonts w:ascii="Times New Roman" w:hAnsi="Times New Roman" w:cs="Times New Roman"/>
              </w:rPr>
              <w:pPrChange w:id="11635" w:author="nadira firinda" w:date="2022-10-29T23:37:00Z">
                <w:pPr/>
              </w:pPrChange>
            </w:pPr>
            <w:del w:id="11636" w:author="nadira firinda" w:date="2022-10-29T23:30:00Z">
              <w:r w:rsidRPr="00006ABF" w:rsidDel="00E35D67">
                <w:rPr>
                  <w:rFonts w:ascii="Times New Roman" w:hAnsi="Times New Roman" w:cs="Times New Roman"/>
                </w:rPr>
                <w:delText>LOG(G03MNFRL/G03MNFRL_SF)</w:delText>
              </w:r>
              <w:bookmarkStart w:id="11637" w:name="_Toc117979798"/>
              <w:bookmarkStart w:id="11638" w:name="_Toc117981446"/>
              <w:bookmarkEnd w:id="11637"/>
              <w:bookmarkEnd w:id="11638"/>
            </w:del>
          </w:p>
        </w:tc>
        <w:tc>
          <w:tcPr>
            <w:tcW w:w="2694" w:type="dxa"/>
            <w:gridSpan w:val="2"/>
            <w:tcBorders>
              <w:top w:val="dotted" w:sz="8" w:space="0" w:color="7F7F7F"/>
              <w:left w:val="dotted" w:sz="8" w:space="0" w:color="7F7F7F"/>
              <w:bottom w:val="dotted" w:sz="8" w:space="0" w:color="7F7F7F"/>
              <w:right w:val="dotted" w:sz="8" w:space="0" w:color="7F7F7F"/>
            </w:tcBorders>
            <w:shd w:val="clear" w:color="auto" w:fill="auto"/>
            <w:tcMar>
              <w:top w:w="15" w:type="dxa"/>
              <w:left w:w="108" w:type="dxa"/>
              <w:bottom w:w="0" w:type="dxa"/>
              <w:right w:w="108" w:type="dxa"/>
            </w:tcMar>
            <w:vAlign w:val="center"/>
          </w:tcPr>
          <w:p w14:paraId="34EFCEAC" w14:textId="149053E1" w:rsidR="009F621A" w:rsidRPr="00006ABF" w:rsidDel="00E35D67" w:rsidRDefault="009F621A" w:rsidP="00CC4C47">
            <w:pPr>
              <w:spacing w:after="0" w:line="360" w:lineRule="auto"/>
              <w:rPr>
                <w:del w:id="11639" w:author="nadira firinda" w:date="2022-10-29T23:30:00Z"/>
                <w:rFonts w:ascii="Times New Roman" w:hAnsi="Times New Roman" w:cs="Times New Roman"/>
                <w:szCs w:val="20"/>
              </w:rPr>
              <w:pPrChange w:id="11640" w:author="nadira firinda" w:date="2022-10-29T23:37:00Z">
                <w:pPr>
                  <w:spacing w:after="0"/>
                </w:pPr>
              </w:pPrChange>
            </w:pPr>
            <w:del w:id="11641" w:author="nadira firinda" w:date="2022-10-29T23:30:00Z">
              <w:r w:rsidRPr="00006ABF" w:rsidDel="00E35D67">
                <w:rPr>
                  <w:rFonts w:ascii="Times New Roman" w:hAnsi="Times New Roman" w:cs="Times New Roman"/>
                  <w:iCs/>
                  <w:szCs w:val="20"/>
                </w:rPr>
                <w:delText>Sektor Industri Pengolahan</w:delText>
              </w:r>
              <w:bookmarkStart w:id="11642" w:name="_Toc117979799"/>
              <w:bookmarkStart w:id="11643" w:name="_Toc117981447"/>
              <w:bookmarkEnd w:id="11642"/>
              <w:bookmarkEnd w:id="11643"/>
            </w:del>
          </w:p>
        </w:tc>
        <w:tc>
          <w:tcPr>
            <w:tcW w:w="1134" w:type="dxa"/>
            <w:tcBorders>
              <w:top w:val="dotted" w:sz="8" w:space="0" w:color="7F7F7F"/>
              <w:left w:val="dotted" w:sz="8" w:space="0" w:color="7F7F7F"/>
              <w:bottom w:val="dotted" w:sz="8" w:space="0" w:color="7F7F7F"/>
              <w:right w:val="dotted" w:sz="8" w:space="0" w:color="7F7F7F"/>
            </w:tcBorders>
            <w:shd w:val="clear" w:color="auto" w:fill="auto"/>
            <w:tcMar>
              <w:top w:w="15" w:type="dxa"/>
              <w:left w:w="108" w:type="dxa"/>
              <w:bottom w:w="0" w:type="dxa"/>
              <w:right w:w="108" w:type="dxa"/>
            </w:tcMar>
          </w:tcPr>
          <w:p w14:paraId="6ED860E4" w14:textId="01BD8371" w:rsidR="009F621A" w:rsidRPr="00006ABF" w:rsidDel="00E35D67" w:rsidRDefault="009F621A" w:rsidP="00CC4C47">
            <w:pPr>
              <w:spacing w:line="360" w:lineRule="auto"/>
              <w:jc w:val="center"/>
              <w:rPr>
                <w:del w:id="11644" w:author="nadira firinda" w:date="2022-10-29T23:30:00Z"/>
                <w:rFonts w:ascii="Times New Roman" w:hAnsi="Times New Roman" w:cs="Times New Roman"/>
              </w:rPr>
              <w:pPrChange w:id="11645" w:author="nadira firinda" w:date="2022-10-29T23:37:00Z">
                <w:pPr>
                  <w:jc w:val="center"/>
                </w:pPr>
              </w:pPrChange>
            </w:pPr>
            <w:del w:id="11646" w:author="nadira firinda" w:date="2022-10-29T23:30:00Z">
              <w:r w:rsidRPr="00006ABF" w:rsidDel="00E35D67">
                <w:rPr>
                  <w:rFonts w:ascii="Times New Roman" w:hAnsi="Times New Roman" w:cs="Times New Roman"/>
                </w:rPr>
                <w:delText>0.5821</w:delText>
              </w:r>
              <w:bookmarkStart w:id="11647" w:name="_Toc117979800"/>
              <w:bookmarkStart w:id="11648" w:name="_Toc117981448"/>
              <w:bookmarkEnd w:id="11647"/>
              <w:bookmarkEnd w:id="11648"/>
            </w:del>
          </w:p>
        </w:tc>
        <w:tc>
          <w:tcPr>
            <w:tcW w:w="1203" w:type="dxa"/>
            <w:tcBorders>
              <w:top w:val="dotted" w:sz="8" w:space="0" w:color="7F7F7F"/>
              <w:left w:val="dotted" w:sz="8" w:space="0" w:color="7F7F7F"/>
              <w:bottom w:val="dotted" w:sz="8" w:space="0" w:color="7F7F7F"/>
              <w:right w:val="nil"/>
            </w:tcBorders>
            <w:shd w:val="clear" w:color="auto" w:fill="auto"/>
            <w:tcMar>
              <w:top w:w="15" w:type="dxa"/>
              <w:left w:w="108" w:type="dxa"/>
              <w:bottom w:w="0" w:type="dxa"/>
              <w:right w:w="108" w:type="dxa"/>
            </w:tcMar>
            <w:vAlign w:val="center"/>
          </w:tcPr>
          <w:p w14:paraId="7E0A04CF" w14:textId="5E682FC9" w:rsidR="009F621A" w:rsidRPr="00006ABF" w:rsidDel="00E35D67" w:rsidRDefault="009F621A" w:rsidP="00CC4C47">
            <w:pPr>
              <w:spacing w:after="0" w:line="360" w:lineRule="auto"/>
              <w:jc w:val="center"/>
              <w:rPr>
                <w:del w:id="11649" w:author="nadira firinda" w:date="2022-10-29T23:30:00Z"/>
                <w:rFonts w:ascii="Times New Roman" w:hAnsi="Times New Roman" w:cs="Times New Roman"/>
                <w:szCs w:val="20"/>
              </w:rPr>
              <w:pPrChange w:id="11650" w:author="nadira firinda" w:date="2022-10-29T23:37:00Z">
                <w:pPr>
                  <w:spacing w:after="0"/>
                  <w:jc w:val="center"/>
                </w:pPr>
              </w:pPrChange>
            </w:pPr>
            <w:bookmarkStart w:id="11651" w:name="_Toc117979801"/>
            <w:bookmarkStart w:id="11652" w:name="_Toc117981449"/>
            <w:bookmarkEnd w:id="11651"/>
            <w:bookmarkEnd w:id="11652"/>
          </w:p>
        </w:tc>
        <w:bookmarkStart w:id="11653" w:name="_Toc117979802"/>
        <w:bookmarkStart w:id="11654" w:name="_Toc117981450"/>
        <w:bookmarkEnd w:id="11653"/>
        <w:bookmarkEnd w:id="11654"/>
      </w:tr>
      <w:tr w:rsidR="009F621A" w:rsidRPr="00006ABF" w:rsidDel="00E35D67" w14:paraId="0B8455BE" w14:textId="4A37D091" w:rsidTr="002C419F">
        <w:trPr>
          <w:trHeight w:val="433"/>
          <w:del w:id="11655" w:author="nadira firinda" w:date="2022-10-29T23:30:00Z"/>
        </w:trPr>
        <w:tc>
          <w:tcPr>
            <w:tcW w:w="3969" w:type="dxa"/>
            <w:tcBorders>
              <w:top w:val="dotted" w:sz="8" w:space="0" w:color="7F7F7F"/>
              <w:left w:val="nil"/>
              <w:bottom w:val="dotted" w:sz="8" w:space="0" w:color="7F7F7F"/>
              <w:right w:val="dotted" w:sz="8" w:space="0" w:color="7F7F7F"/>
            </w:tcBorders>
            <w:shd w:val="clear" w:color="auto" w:fill="auto"/>
            <w:tcMar>
              <w:top w:w="15" w:type="dxa"/>
              <w:left w:w="108" w:type="dxa"/>
              <w:bottom w:w="0" w:type="dxa"/>
              <w:right w:w="108" w:type="dxa"/>
            </w:tcMar>
          </w:tcPr>
          <w:p w14:paraId="0CE6D7B7" w14:textId="301E912D" w:rsidR="009F621A" w:rsidRPr="00006ABF" w:rsidDel="00E35D67" w:rsidRDefault="009F621A" w:rsidP="00CC4C47">
            <w:pPr>
              <w:spacing w:line="360" w:lineRule="auto"/>
              <w:rPr>
                <w:del w:id="11656" w:author="nadira firinda" w:date="2022-10-29T23:30:00Z"/>
                <w:rFonts w:ascii="Times New Roman" w:hAnsi="Times New Roman" w:cs="Times New Roman"/>
              </w:rPr>
              <w:pPrChange w:id="11657" w:author="nadira firinda" w:date="2022-10-29T23:37:00Z">
                <w:pPr/>
              </w:pPrChange>
            </w:pPr>
            <w:del w:id="11658" w:author="nadira firinda" w:date="2022-10-29T23:30:00Z">
              <w:r w:rsidRPr="00006ABF" w:rsidDel="00E35D67">
                <w:rPr>
                  <w:rFonts w:ascii="Times New Roman" w:hAnsi="Times New Roman" w:cs="Times New Roman"/>
                </w:rPr>
                <w:delText>ECM_G11FIARL(-1)</w:delText>
              </w:r>
              <w:bookmarkStart w:id="11659" w:name="_Toc117979803"/>
              <w:bookmarkStart w:id="11660" w:name="_Toc117981451"/>
              <w:bookmarkEnd w:id="11659"/>
              <w:bookmarkEnd w:id="11660"/>
            </w:del>
          </w:p>
        </w:tc>
        <w:tc>
          <w:tcPr>
            <w:tcW w:w="2694" w:type="dxa"/>
            <w:gridSpan w:val="2"/>
            <w:tcBorders>
              <w:top w:val="dotted" w:sz="8" w:space="0" w:color="7F7F7F"/>
              <w:left w:val="dotted" w:sz="8" w:space="0" w:color="7F7F7F"/>
              <w:bottom w:val="dotted" w:sz="8" w:space="0" w:color="7F7F7F"/>
              <w:right w:val="dotted" w:sz="8" w:space="0" w:color="7F7F7F"/>
            </w:tcBorders>
            <w:shd w:val="clear" w:color="auto" w:fill="auto"/>
            <w:tcMar>
              <w:top w:w="15" w:type="dxa"/>
              <w:left w:w="108" w:type="dxa"/>
              <w:bottom w:w="0" w:type="dxa"/>
              <w:right w:w="108" w:type="dxa"/>
            </w:tcMar>
            <w:vAlign w:val="center"/>
          </w:tcPr>
          <w:p w14:paraId="0EEE3F28" w14:textId="6A807285" w:rsidR="009F621A" w:rsidRPr="00006ABF" w:rsidDel="00E35D67" w:rsidRDefault="009F621A" w:rsidP="00CC4C47">
            <w:pPr>
              <w:spacing w:after="0" w:line="360" w:lineRule="auto"/>
              <w:rPr>
                <w:del w:id="11661" w:author="nadira firinda" w:date="2022-10-29T23:30:00Z"/>
                <w:rFonts w:ascii="Times New Roman" w:hAnsi="Times New Roman" w:cs="Times New Roman"/>
                <w:szCs w:val="20"/>
              </w:rPr>
              <w:pPrChange w:id="11662" w:author="nadira firinda" w:date="2022-10-29T23:37:00Z">
                <w:pPr>
                  <w:spacing w:after="0"/>
                </w:pPr>
              </w:pPrChange>
            </w:pPr>
            <w:del w:id="11663" w:author="nadira firinda" w:date="2022-10-29T23:30:00Z">
              <w:r w:rsidRPr="00006ABF" w:rsidDel="00E35D67">
                <w:rPr>
                  <w:rFonts w:ascii="Times New Roman" w:hAnsi="Times New Roman" w:cs="Times New Roman"/>
                  <w:szCs w:val="20"/>
                </w:rPr>
                <w:delText>ECM Sektor Jasa Keuangan dan Asuransi</w:delText>
              </w:r>
              <w:bookmarkStart w:id="11664" w:name="_Toc117979804"/>
              <w:bookmarkStart w:id="11665" w:name="_Toc117981452"/>
              <w:bookmarkEnd w:id="11664"/>
              <w:bookmarkEnd w:id="11665"/>
            </w:del>
          </w:p>
        </w:tc>
        <w:tc>
          <w:tcPr>
            <w:tcW w:w="1134" w:type="dxa"/>
            <w:tcBorders>
              <w:top w:val="dotted" w:sz="8" w:space="0" w:color="7F7F7F"/>
              <w:left w:val="dotted" w:sz="8" w:space="0" w:color="7F7F7F"/>
              <w:bottom w:val="dotted" w:sz="8" w:space="0" w:color="7F7F7F"/>
              <w:right w:val="dotted" w:sz="8" w:space="0" w:color="7F7F7F"/>
            </w:tcBorders>
            <w:shd w:val="clear" w:color="auto" w:fill="auto"/>
            <w:tcMar>
              <w:top w:w="15" w:type="dxa"/>
              <w:left w:w="108" w:type="dxa"/>
              <w:bottom w:w="0" w:type="dxa"/>
              <w:right w:w="108" w:type="dxa"/>
            </w:tcMar>
          </w:tcPr>
          <w:p w14:paraId="64F9936E" w14:textId="58666F65" w:rsidR="009F621A" w:rsidRPr="00006ABF" w:rsidDel="00E35D67" w:rsidRDefault="009F621A" w:rsidP="00CC4C47">
            <w:pPr>
              <w:spacing w:line="360" w:lineRule="auto"/>
              <w:jc w:val="center"/>
              <w:rPr>
                <w:del w:id="11666" w:author="nadira firinda" w:date="2022-10-29T23:30:00Z"/>
                <w:rFonts w:ascii="Times New Roman" w:hAnsi="Times New Roman" w:cs="Times New Roman"/>
              </w:rPr>
              <w:pPrChange w:id="11667" w:author="nadira firinda" w:date="2022-10-29T23:37:00Z">
                <w:pPr>
                  <w:jc w:val="center"/>
                </w:pPr>
              </w:pPrChange>
            </w:pPr>
            <w:del w:id="11668" w:author="nadira firinda" w:date="2022-10-29T23:30:00Z">
              <w:r w:rsidRPr="00006ABF" w:rsidDel="00E35D67">
                <w:rPr>
                  <w:rFonts w:ascii="Times New Roman" w:hAnsi="Times New Roman" w:cs="Times New Roman"/>
                </w:rPr>
                <w:delText>-0.4154</w:delText>
              </w:r>
              <w:bookmarkStart w:id="11669" w:name="_Toc117979805"/>
              <w:bookmarkStart w:id="11670" w:name="_Toc117981453"/>
              <w:bookmarkEnd w:id="11669"/>
              <w:bookmarkEnd w:id="11670"/>
            </w:del>
          </w:p>
        </w:tc>
        <w:tc>
          <w:tcPr>
            <w:tcW w:w="1203" w:type="dxa"/>
            <w:tcBorders>
              <w:top w:val="dotted" w:sz="8" w:space="0" w:color="7F7F7F"/>
              <w:left w:val="dotted" w:sz="8" w:space="0" w:color="7F7F7F"/>
              <w:bottom w:val="dotted" w:sz="8" w:space="0" w:color="7F7F7F"/>
              <w:right w:val="nil"/>
            </w:tcBorders>
            <w:shd w:val="clear" w:color="auto" w:fill="auto"/>
            <w:tcMar>
              <w:top w:w="15" w:type="dxa"/>
              <w:left w:w="108" w:type="dxa"/>
              <w:bottom w:w="0" w:type="dxa"/>
              <w:right w:w="108" w:type="dxa"/>
            </w:tcMar>
            <w:vAlign w:val="center"/>
          </w:tcPr>
          <w:p w14:paraId="5599E21D" w14:textId="778F297E" w:rsidR="009F621A" w:rsidRPr="00006ABF" w:rsidDel="00E35D67" w:rsidRDefault="009F621A" w:rsidP="00CC4C47">
            <w:pPr>
              <w:spacing w:after="0" w:line="360" w:lineRule="auto"/>
              <w:jc w:val="center"/>
              <w:rPr>
                <w:del w:id="11671" w:author="nadira firinda" w:date="2022-10-29T23:30:00Z"/>
                <w:rFonts w:ascii="Times New Roman" w:hAnsi="Times New Roman" w:cs="Times New Roman"/>
                <w:szCs w:val="20"/>
              </w:rPr>
              <w:pPrChange w:id="11672" w:author="nadira firinda" w:date="2022-10-29T23:37:00Z">
                <w:pPr>
                  <w:spacing w:after="0"/>
                  <w:jc w:val="center"/>
                </w:pPr>
              </w:pPrChange>
            </w:pPr>
            <w:del w:id="11673" w:author="nadira firinda" w:date="2022-10-29T23:30:00Z">
              <w:r w:rsidRPr="00006ABF" w:rsidDel="00E35D67">
                <w:rPr>
                  <w:rFonts w:ascii="Times New Roman" w:hAnsi="Times New Roman" w:cs="Times New Roman"/>
                  <w:szCs w:val="20"/>
                </w:rPr>
                <w:delText>***</w:delText>
              </w:r>
              <w:bookmarkStart w:id="11674" w:name="_Toc117979806"/>
              <w:bookmarkStart w:id="11675" w:name="_Toc117981454"/>
              <w:bookmarkEnd w:id="11674"/>
              <w:bookmarkEnd w:id="11675"/>
            </w:del>
          </w:p>
        </w:tc>
        <w:bookmarkStart w:id="11676" w:name="_Toc117979807"/>
        <w:bookmarkStart w:id="11677" w:name="_Toc117981455"/>
        <w:bookmarkEnd w:id="11676"/>
        <w:bookmarkEnd w:id="11677"/>
      </w:tr>
      <w:tr w:rsidR="009F621A" w:rsidRPr="00006ABF" w:rsidDel="00E35D67" w14:paraId="0ADA91CD" w14:textId="30D5DC60" w:rsidTr="00FE59AD">
        <w:trPr>
          <w:trHeight w:val="363"/>
          <w:del w:id="11678" w:author="nadira firinda" w:date="2022-10-29T23:30:00Z"/>
        </w:trPr>
        <w:tc>
          <w:tcPr>
            <w:tcW w:w="9000" w:type="dxa"/>
            <w:gridSpan w:val="5"/>
            <w:tcBorders>
              <w:top w:val="dotted" w:sz="8" w:space="0" w:color="7F7F7F"/>
              <w:left w:val="nil"/>
              <w:bottom w:val="dotted" w:sz="8" w:space="0" w:color="7F7F7F"/>
              <w:right w:val="nil"/>
            </w:tcBorders>
            <w:shd w:val="clear" w:color="auto" w:fill="auto"/>
            <w:tcMar>
              <w:top w:w="15" w:type="dxa"/>
              <w:left w:w="108" w:type="dxa"/>
              <w:bottom w:w="0" w:type="dxa"/>
              <w:right w:w="108" w:type="dxa"/>
            </w:tcMar>
            <w:vAlign w:val="center"/>
            <w:hideMark/>
          </w:tcPr>
          <w:p w14:paraId="57FFC94E" w14:textId="2798ED57" w:rsidR="009F621A" w:rsidRPr="00006ABF" w:rsidDel="00E35D67" w:rsidRDefault="009F621A" w:rsidP="00CC4C47">
            <w:pPr>
              <w:spacing w:after="0" w:line="360" w:lineRule="auto"/>
              <w:rPr>
                <w:del w:id="11679" w:author="nadira firinda" w:date="2022-10-29T23:30:00Z"/>
                <w:rFonts w:ascii="Times New Roman" w:hAnsi="Times New Roman" w:cs="Times New Roman"/>
                <w:szCs w:val="20"/>
              </w:rPr>
              <w:pPrChange w:id="11680" w:author="nadira firinda" w:date="2022-10-29T23:37:00Z">
                <w:pPr>
                  <w:spacing w:after="0"/>
                </w:pPr>
              </w:pPrChange>
            </w:pPr>
            <w:del w:id="11681" w:author="nadira firinda" w:date="2022-10-29T23:30:00Z">
              <w:r w:rsidRPr="00006ABF" w:rsidDel="00E35D67">
                <w:rPr>
                  <w:rFonts w:ascii="Times New Roman" w:hAnsi="Times New Roman" w:cs="Times New Roman"/>
                  <w:szCs w:val="20"/>
                  <w:lang w:val="en-GB"/>
                </w:rPr>
                <w:delText xml:space="preserve">Dummy </w:delText>
              </w:r>
              <w:r w:rsidRPr="00006ABF" w:rsidDel="00E35D67">
                <w:rPr>
                  <w:rFonts w:ascii="Times New Roman" w:hAnsi="Times New Roman" w:cs="Times New Roman"/>
                  <w:szCs w:val="20"/>
                </w:rPr>
                <w:delText>w</w:delText>
              </w:r>
              <w:r w:rsidRPr="00006ABF" w:rsidDel="00E35D67">
                <w:rPr>
                  <w:rFonts w:ascii="Times New Roman" w:hAnsi="Times New Roman" w:cs="Times New Roman"/>
                  <w:noProof/>
                  <w:szCs w:val="20"/>
                  <w:lang w:val="en-GB"/>
                </w:rPr>
                <w:delText>aktu</w:delText>
              </w:r>
              <w:r w:rsidRPr="00006ABF" w:rsidDel="00E35D67">
                <w:rPr>
                  <w:rFonts w:ascii="Times New Roman" w:hAnsi="Times New Roman" w:cs="Times New Roman"/>
                  <w:szCs w:val="20"/>
                  <w:lang w:val="en-GB"/>
                </w:rPr>
                <w:delText xml:space="preserve">: </w:delText>
              </w:r>
              <w:r w:rsidRPr="00006ABF" w:rsidDel="00E35D67">
                <w:rPr>
                  <w:rFonts w:ascii="Times New Roman" w:hAnsi="Times New Roman" w:cs="Times New Roman"/>
                  <w:szCs w:val="20"/>
                </w:rPr>
                <w:delText>T=2011.75, T=2013.50, T=2015.25 T=2015.75</w:delText>
              </w:r>
              <w:bookmarkStart w:id="11682" w:name="_Toc117979808"/>
              <w:bookmarkStart w:id="11683" w:name="_Toc117981456"/>
              <w:bookmarkEnd w:id="11682"/>
              <w:bookmarkEnd w:id="11683"/>
            </w:del>
          </w:p>
        </w:tc>
        <w:bookmarkStart w:id="11684" w:name="_Toc117979809"/>
        <w:bookmarkStart w:id="11685" w:name="_Toc117981457"/>
        <w:bookmarkEnd w:id="11684"/>
        <w:bookmarkEnd w:id="11685"/>
      </w:tr>
      <w:tr w:rsidR="009F621A" w:rsidRPr="00006ABF" w:rsidDel="00E35D67" w14:paraId="7E56AA60" w14:textId="5DF4230B" w:rsidTr="00FE59AD">
        <w:trPr>
          <w:trHeight w:val="433"/>
          <w:del w:id="11686" w:author="nadira firinda" w:date="2022-10-29T23:30:00Z"/>
        </w:trPr>
        <w:tc>
          <w:tcPr>
            <w:tcW w:w="9000" w:type="dxa"/>
            <w:gridSpan w:val="5"/>
            <w:tcBorders>
              <w:top w:val="dotted" w:sz="8" w:space="0" w:color="7F7F7F"/>
              <w:left w:val="nil"/>
              <w:bottom w:val="dotted" w:sz="8" w:space="0" w:color="7F7F7F"/>
              <w:right w:val="nil"/>
            </w:tcBorders>
            <w:shd w:val="clear" w:color="auto" w:fill="92D050"/>
            <w:tcMar>
              <w:top w:w="15" w:type="dxa"/>
              <w:left w:w="108" w:type="dxa"/>
              <w:bottom w:w="0" w:type="dxa"/>
              <w:right w:w="108" w:type="dxa"/>
            </w:tcMar>
            <w:vAlign w:val="center"/>
            <w:hideMark/>
          </w:tcPr>
          <w:p w14:paraId="7E181E7D" w14:textId="5E8CE32D" w:rsidR="009F621A" w:rsidRPr="00006ABF" w:rsidDel="00E35D67" w:rsidRDefault="009F621A" w:rsidP="00CC4C47">
            <w:pPr>
              <w:spacing w:after="0" w:line="360" w:lineRule="auto"/>
              <w:rPr>
                <w:del w:id="11687" w:author="nadira firinda" w:date="2022-10-29T23:30:00Z"/>
                <w:rFonts w:ascii="Times New Roman" w:hAnsi="Times New Roman" w:cs="Times New Roman"/>
                <w:szCs w:val="20"/>
              </w:rPr>
              <w:pPrChange w:id="11688" w:author="nadira firinda" w:date="2022-10-29T23:37:00Z">
                <w:pPr>
                  <w:spacing w:after="0"/>
                </w:pPr>
              </w:pPrChange>
            </w:pPr>
            <w:del w:id="11689" w:author="nadira firinda" w:date="2022-10-29T23:30:00Z">
              <w:r w:rsidRPr="00006ABF" w:rsidDel="00E35D67">
                <w:rPr>
                  <w:rFonts w:ascii="Times New Roman" w:hAnsi="Times New Roman" w:cs="Times New Roman"/>
                  <w:b/>
                  <w:bCs/>
                  <w:szCs w:val="20"/>
                </w:rPr>
                <w:delText>Diagnostic Test</w:delText>
              </w:r>
              <w:bookmarkStart w:id="11690" w:name="_Toc117979810"/>
              <w:bookmarkStart w:id="11691" w:name="_Toc117981458"/>
              <w:bookmarkEnd w:id="11690"/>
              <w:bookmarkEnd w:id="11691"/>
            </w:del>
          </w:p>
        </w:tc>
        <w:bookmarkStart w:id="11692" w:name="_Toc117979811"/>
        <w:bookmarkStart w:id="11693" w:name="_Toc117981459"/>
        <w:bookmarkEnd w:id="11692"/>
        <w:bookmarkEnd w:id="11693"/>
      </w:tr>
      <w:tr w:rsidR="009F621A" w:rsidRPr="00006ABF" w:rsidDel="00E35D67" w14:paraId="41FDC39C" w14:textId="6820EBB4" w:rsidTr="00FE59AD">
        <w:trPr>
          <w:trHeight w:val="433"/>
          <w:del w:id="11694" w:author="nadira firinda" w:date="2022-10-29T23:30:00Z"/>
        </w:trPr>
        <w:tc>
          <w:tcPr>
            <w:tcW w:w="3969" w:type="dxa"/>
            <w:tcBorders>
              <w:top w:val="dotted" w:sz="8" w:space="0" w:color="7F7F7F"/>
              <w:left w:val="nil"/>
              <w:bottom w:val="dotted" w:sz="8" w:space="0" w:color="7F7F7F"/>
              <w:right w:val="nil"/>
            </w:tcBorders>
            <w:shd w:val="clear" w:color="auto" w:fill="auto"/>
            <w:tcMar>
              <w:top w:w="15" w:type="dxa"/>
              <w:left w:w="108" w:type="dxa"/>
              <w:bottom w:w="0" w:type="dxa"/>
              <w:right w:w="108" w:type="dxa"/>
            </w:tcMar>
            <w:vAlign w:val="center"/>
            <w:hideMark/>
          </w:tcPr>
          <w:p w14:paraId="5DD32693" w14:textId="355E8697" w:rsidR="009F621A" w:rsidRPr="00006ABF" w:rsidDel="00E35D67" w:rsidRDefault="009F621A" w:rsidP="00CC4C47">
            <w:pPr>
              <w:spacing w:after="0" w:line="360" w:lineRule="auto"/>
              <w:rPr>
                <w:del w:id="11695" w:author="nadira firinda" w:date="2022-10-29T23:30:00Z"/>
                <w:rFonts w:ascii="Times New Roman" w:hAnsi="Times New Roman" w:cs="Times New Roman"/>
                <w:szCs w:val="20"/>
              </w:rPr>
              <w:pPrChange w:id="11696" w:author="nadira firinda" w:date="2022-10-29T23:37:00Z">
                <w:pPr>
                  <w:spacing w:after="0"/>
                </w:pPr>
              </w:pPrChange>
            </w:pPr>
            <w:del w:id="11697" w:author="nadira firinda" w:date="2022-10-29T23:30:00Z">
              <w:r w:rsidRPr="00006ABF" w:rsidDel="00E35D67">
                <w:rPr>
                  <w:rFonts w:ascii="Times New Roman" w:hAnsi="Times New Roman" w:cs="Times New Roman"/>
                  <w:szCs w:val="20"/>
                  <w:lang w:val="en-GB"/>
                </w:rPr>
                <w:delText>Adjusted R-Squared</w:delText>
              </w:r>
              <w:bookmarkStart w:id="11698" w:name="_Toc117979812"/>
              <w:bookmarkStart w:id="11699" w:name="_Toc117981460"/>
              <w:bookmarkEnd w:id="11698"/>
              <w:bookmarkEnd w:id="11699"/>
            </w:del>
          </w:p>
        </w:tc>
        <w:tc>
          <w:tcPr>
            <w:tcW w:w="236" w:type="dxa"/>
            <w:tcBorders>
              <w:top w:val="dotted" w:sz="8" w:space="0" w:color="7F7F7F"/>
              <w:left w:val="nil"/>
              <w:bottom w:val="dotted" w:sz="8" w:space="0" w:color="7F7F7F"/>
              <w:right w:val="nil"/>
            </w:tcBorders>
            <w:shd w:val="clear" w:color="auto" w:fill="auto"/>
            <w:tcMar>
              <w:top w:w="15" w:type="dxa"/>
              <w:left w:w="108" w:type="dxa"/>
              <w:bottom w:w="0" w:type="dxa"/>
              <w:right w:w="108" w:type="dxa"/>
            </w:tcMar>
            <w:vAlign w:val="center"/>
            <w:hideMark/>
          </w:tcPr>
          <w:p w14:paraId="087BBF6E" w14:textId="065E0D6D" w:rsidR="009F621A" w:rsidRPr="00006ABF" w:rsidDel="00E35D67" w:rsidRDefault="009F621A" w:rsidP="00CC4C47">
            <w:pPr>
              <w:spacing w:after="0" w:line="360" w:lineRule="auto"/>
              <w:rPr>
                <w:del w:id="11700" w:author="nadira firinda" w:date="2022-10-29T23:30:00Z"/>
                <w:rFonts w:ascii="Times New Roman" w:hAnsi="Times New Roman" w:cs="Times New Roman"/>
                <w:szCs w:val="20"/>
              </w:rPr>
              <w:pPrChange w:id="11701" w:author="nadira firinda" w:date="2022-10-29T23:37:00Z">
                <w:pPr>
                  <w:spacing w:after="0"/>
                </w:pPr>
              </w:pPrChange>
            </w:pPr>
            <w:bookmarkStart w:id="11702" w:name="_Toc117979813"/>
            <w:bookmarkStart w:id="11703" w:name="_Toc117981461"/>
            <w:bookmarkEnd w:id="11702"/>
            <w:bookmarkEnd w:id="11703"/>
          </w:p>
        </w:tc>
        <w:tc>
          <w:tcPr>
            <w:tcW w:w="2458" w:type="dxa"/>
            <w:tcBorders>
              <w:top w:val="dotted" w:sz="8" w:space="0" w:color="7F7F7F"/>
              <w:left w:val="nil"/>
              <w:bottom w:val="dotted" w:sz="8" w:space="0" w:color="7F7F7F"/>
              <w:right w:val="dotted" w:sz="8" w:space="0" w:color="7F7F7F"/>
            </w:tcBorders>
            <w:shd w:val="clear" w:color="auto" w:fill="auto"/>
            <w:tcMar>
              <w:top w:w="15" w:type="dxa"/>
              <w:left w:w="108" w:type="dxa"/>
              <w:bottom w:w="0" w:type="dxa"/>
              <w:right w:w="108" w:type="dxa"/>
            </w:tcMar>
            <w:vAlign w:val="center"/>
            <w:hideMark/>
          </w:tcPr>
          <w:p w14:paraId="0E6B9344" w14:textId="6135B569" w:rsidR="009F621A" w:rsidRPr="00006ABF" w:rsidDel="00E35D67" w:rsidRDefault="009F621A" w:rsidP="00CC4C47">
            <w:pPr>
              <w:spacing w:after="0" w:line="360" w:lineRule="auto"/>
              <w:rPr>
                <w:del w:id="11704" w:author="nadira firinda" w:date="2022-10-29T23:30:00Z"/>
                <w:rFonts w:ascii="Times New Roman" w:hAnsi="Times New Roman" w:cs="Times New Roman"/>
                <w:szCs w:val="20"/>
              </w:rPr>
              <w:pPrChange w:id="11705" w:author="nadira firinda" w:date="2022-10-29T23:37:00Z">
                <w:pPr>
                  <w:spacing w:after="0"/>
                </w:pPr>
              </w:pPrChange>
            </w:pPr>
            <w:bookmarkStart w:id="11706" w:name="_Toc117979814"/>
            <w:bookmarkStart w:id="11707" w:name="_Toc117981462"/>
            <w:bookmarkEnd w:id="11706"/>
            <w:bookmarkEnd w:id="11707"/>
          </w:p>
        </w:tc>
        <w:tc>
          <w:tcPr>
            <w:tcW w:w="2337" w:type="dxa"/>
            <w:gridSpan w:val="2"/>
            <w:tcBorders>
              <w:top w:val="dotted" w:sz="8" w:space="0" w:color="7F7F7F"/>
              <w:left w:val="dotted" w:sz="8" w:space="0" w:color="7F7F7F"/>
              <w:bottom w:val="dotted" w:sz="8" w:space="0" w:color="7F7F7F"/>
              <w:right w:val="nil"/>
            </w:tcBorders>
            <w:shd w:val="clear" w:color="auto" w:fill="auto"/>
            <w:tcMar>
              <w:top w:w="15" w:type="dxa"/>
              <w:left w:w="108" w:type="dxa"/>
              <w:bottom w:w="0" w:type="dxa"/>
              <w:right w:w="108" w:type="dxa"/>
            </w:tcMar>
            <w:vAlign w:val="center"/>
            <w:hideMark/>
          </w:tcPr>
          <w:p w14:paraId="4FFD42F0" w14:textId="38030D45" w:rsidR="009F621A" w:rsidRPr="00006ABF" w:rsidDel="00E35D67" w:rsidRDefault="009F621A" w:rsidP="00CC4C47">
            <w:pPr>
              <w:spacing w:after="0" w:line="360" w:lineRule="auto"/>
              <w:jc w:val="center"/>
              <w:rPr>
                <w:del w:id="11708" w:author="nadira firinda" w:date="2022-10-29T23:30:00Z"/>
                <w:rFonts w:ascii="Times New Roman" w:hAnsi="Times New Roman" w:cs="Times New Roman"/>
                <w:szCs w:val="20"/>
              </w:rPr>
              <w:pPrChange w:id="11709" w:author="nadira firinda" w:date="2022-10-29T23:37:00Z">
                <w:pPr>
                  <w:spacing w:after="0"/>
                  <w:jc w:val="center"/>
                </w:pPr>
              </w:pPrChange>
            </w:pPr>
            <w:del w:id="11710" w:author="nadira firinda" w:date="2022-10-29T23:30:00Z">
              <w:r w:rsidRPr="00006ABF" w:rsidDel="00E35D67">
                <w:rPr>
                  <w:rFonts w:ascii="Times New Roman" w:hAnsi="Times New Roman" w:cs="Times New Roman"/>
                  <w:szCs w:val="20"/>
                </w:rPr>
                <w:delText>0.5417</w:delText>
              </w:r>
              <w:bookmarkStart w:id="11711" w:name="_Toc117979815"/>
              <w:bookmarkStart w:id="11712" w:name="_Toc117981463"/>
              <w:bookmarkEnd w:id="11711"/>
              <w:bookmarkEnd w:id="11712"/>
            </w:del>
          </w:p>
        </w:tc>
        <w:bookmarkStart w:id="11713" w:name="_Toc117979816"/>
        <w:bookmarkStart w:id="11714" w:name="_Toc117981464"/>
        <w:bookmarkEnd w:id="11713"/>
        <w:bookmarkEnd w:id="11714"/>
      </w:tr>
      <w:tr w:rsidR="009F621A" w:rsidRPr="00006ABF" w:rsidDel="00E35D67" w14:paraId="1CA30E9F" w14:textId="324FEB56" w:rsidTr="00FE59AD">
        <w:trPr>
          <w:trHeight w:val="433"/>
          <w:del w:id="11715" w:author="nadira firinda" w:date="2022-10-29T23:30:00Z"/>
        </w:trPr>
        <w:tc>
          <w:tcPr>
            <w:tcW w:w="3969" w:type="dxa"/>
            <w:tcBorders>
              <w:top w:val="dotted" w:sz="8" w:space="0" w:color="7F7F7F"/>
              <w:left w:val="nil"/>
              <w:bottom w:val="dotted" w:sz="8" w:space="0" w:color="7F7F7F"/>
              <w:right w:val="nil"/>
            </w:tcBorders>
            <w:shd w:val="clear" w:color="auto" w:fill="auto"/>
            <w:tcMar>
              <w:top w:w="15" w:type="dxa"/>
              <w:left w:w="108" w:type="dxa"/>
              <w:bottom w:w="0" w:type="dxa"/>
              <w:right w:w="108" w:type="dxa"/>
            </w:tcMar>
            <w:vAlign w:val="center"/>
          </w:tcPr>
          <w:p w14:paraId="3F460A05" w14:textId="470E6968" w:rsidR="009F621A" w:rsidRPr="00006ABF" w:rsidDel="00E35D67" w:rsidRDefault="009F621A" w:rsidP="00CC4C47">
            <w:pPr>
              <w:spacing w:after="0" w:line="360" w:lineRule="auto"/>
              <w:rPr>
                <w:del w:id="11716" w:author="nadira firinda" w:date="2022-10-29T23:30:00Z"/>
                <w:rFonts w:ascii="Times New Roman" w:hAnsi="Times New Roman" w:cs="Times New Roman"/>
                <w:szCs w:val="20"/>
                <w:lang w:val="en-GB"/>
              </w:rPr>
              <w:pPrChange w:id="11717" w:author="nadira firinda" w:date="2022-10-29T23:37:00Z">
                <w:pPr>
                  <w:spacing w:after="0"/>
                </w:pPr>
              </w:pPrChange>
            </w:pPr>
            <w:del w:id="11718" w:author="nadira firinda" w:date="2022-10-29T23:30:00Z">
              <w:r w:rsidRPr="00006ABF" w:rsidDel="00E35D67">
                <w:rPr>
                  <w:rFonts w:ascii="Times New Roman" w:hAnsi="Times New Roman" w:cs="Times New Roman"/>
                  <w:szCs w:val="20"/>
                  <w:lang w:val="en-GB"/>
                </w:rPr>
                <w:delText>LM Test Stat</w:delText>
              </w:r>
              <w:bookmarkStart w:id="11719" w:name="_Toc117979817"/>
              <w:bookmarkStart w:id="11720" w:name="_Toc117981465"/>
              <w:bookmarkEnd w:id="11719"/>
              <w:bookmarkEnd w:id="11720"/>
            </w:del>
          </w:p>
        </w:tc>
        <w:tc>
          <w:tcPr>
            <w:tcW w:w="236" w:type="dxa"/>
            <w:tcBorders>
              <w:top w:val="dotted" w:sz="8" w:space="0" w:color="7F7F7F"/>
              <w:left w:val="nil"/>
              <w:bottom w:val="dotted" w:sz="8" w:space="0" w:color="7F7F7F"/>
              <w:right w:val="nil"/>
            </w:tcBorders>
            <w:shd w:val="clear" w:color="auto" w:fill="auto"/>
            <w:tcMar>
              <w:top w:w="15" w:type="dxa"/>
              <w:left w:w="108" w:type="dxa"/>
              <w:bottom w:w="0" w:type="dxa"/>
              <w:right w:w="108" w:type="dxa"/>
            </w:tcMar>
            <w:vAlign w:val="center"/>
          </w:tcPr>
          <w:p w14:paraId="7CFB2D31" w14:textId="0EEE9200" w:rsidR="009F621A" w:rsidRPr="00006ABF" w:rsidDel="00E35D67" w:rsidRDefault="009F621A" w:rsidP="00CC4C47">
            <w:pPr>
              <w:spacing w:after="0" w:line="360" w:lineRule="auto"/>
              <w:rPr>
                <w:del w:id="11721" w:author="nadira firinda" w:date="2022-10-29T23:30:00Z"/>
                <w:rFonts w:ascii="Times New Roman" w:hAnsi="Times New Roman" w:cs="Times New Roman"/>
                <w:szCs w:val="20"/>
              </w:rPr>
              <w:pPrChange w:id="11722" w:author="nadira firinda" w:date="2022-10-29T23:37:00Z">
                <w:pPr>
                  <w:spacing w:after="0"/>
                </w:pPr>
              </w:pPrChange>
            </w:pPr>
            <w:bookmarkStart w:id="11723" w:name="_Toc117979818"/>
            <w:bookmarkStart w:id="11724" w:name="_Toc117981466"/>
            <w:bookmarkEnd w:id="11723"/>
            <w:bookmarkEnd w:id="11724"/>
          </w:p>
        </w:tc>
        <w:tc>
          <w:tcPr>
            <w:tcW w:w="2458" w:type="dxa"/>
            <w:tcBorders>
              <w:top w:val="dotted" w:sz="8" w:space="0" w:color="7F7F7F"/>
              <w:left w:val="nil"/>
              <w:bottom w:val="dotted" w:sz="8" w:space="0" w:color="7F7F7F"/>
              <w:right w:val="dotted" w:sz="8" w:space="0" w:color="7F7F7F"/>
            </w:tcBorders>
            <w:shd w:val="clear" w:color="auto" w:fill="auto"/>
            <w:tcMar>
              <w:top w:w="15" w:type="dxa"/>
              <w:left w:w="108" w:type="dxa"/>
              <w:bottom w:w="0" w:type="dxa"/>
              <w:right w:w="108" w:type="dxa"/>
            </w:tcMar>
            <w:vAlign w:val="center"/>
          </w:tcPr>
          <w:p w14:paraId="4B01A6AA" w14:textId="7163CDF5" w:rsidR="009F621A" w:rsidRPr="00006ABF" w:rsidDel="00E35D67" w:rsidRDefault="009F621A" w:rsidP="00CC4C47">
            <w:pPr>
              <w:spacing w:after="0" w:line="360" w:lineRule="auto"/>
              <w:rPr>
                <w:del w:id="11725" w:author="nadira firinda" w:date="2022-10-29T23:30:00Z"/>
                <w:rFonts w:ascii="Times New Roman" w:hAnsi="Times New Roman" w:cs="Times New Roman"/>
                <w:szCs w:val="20"/>
              </w:rPr>
              <w:pPrChange w:id="11726" w:author="nadira firinda" w:date="2022-10-29T23:37:00Z">
                <w:pPr>
                  <w:spacing w:after="0"/>
                </w:pPr>
              </w:pPrChange>
            </w:pPr>
            <w:bookmarkStart w:id="11727" w:name="_Toc117979819"/>
            <w:bookmarkStart w:id="11728" w:name="_Toc117981467"/>
            <w:bookmarkEnd w:id="11727"/>
            <w:bookmarkEnd w:id="11728"/>
          </w:p>
        </w:tc>
        <w:tc>
          <w:tcPr>
            <w:tcW w:w="2337" w:type="dxa"/>
            <w:gridSpan w:val="2"/>
            <w:tcBorders>
              <w:top w:val="dotted" w:sz="8" w:space="0" w:color="7F7F7F"/>
              <w:left w:val="dotted" w:sz="8" w:space="0" w:color="7F7F7F"/>
              <w:bottom w:val="dotted" w:sz="8" w:space="0" w:color="7F7F7F"/>
              <w:right w:val="nil"/>
            </w:tcBorders>
            <w:shd w:val="clear" w:color="auto" w:fill="auto"/>
            <w:tcMar>
              <w:top w:w="15" w:type="dxa"/>
              <w:left w:w="108" w:type="dxa"/>
              <w:bottom w:w="0" w:type="dxa"/>
              <w:right w:w="108" w:type="dxa"/>
            </w:tcMar>
            <w:vAlign w:val="center"/>
          </w:tcPr>
          <w:p w14:paraId="196396F6" w14:textId="049063C3" w:rsidR="009F621A" w:rsidRPr="00006ABF" w:rsidDel="00E35D67" w:rsidRDefault="009F621A" w:rsidP="00CC4C47">
            <w:pPr>
              <w:spacing w:after="0" w:line="360" w:lineRule="auto"/>
              <w:jc w:val="center"/>
              <w:rPr>
                <w:del w:id="11729" w:author="nadira firinda" w:date="2022-10-29T23:30:00Z"/>
                <w:rFonts w:ascii="Times New Roman" w:hAnsi="Times New Roman" w:cs="Times New Roman"/>
                <w:szCs w:val="20"/>
              </w:rPr>
              <w:pPrChange w:id="11730" w:author="nadira firinda" w:date="2022-10-29T23:37:00Z">
                <w:pPr>
                  <w:spacing w:after="0"/>
                  <w:jc w:val="center"/>
                </w:pPr>
              </w:pPrChange>
            </w:pPr>
            <w:del w:id="11731" w:author="nadira firinda" w:date="2022-10-29T23:30:00Z">
              <w:r w:rsidRPr="00006ABF" w:rsidDel="00E35D67">
                <w:rPr>
                  <w:rFonts w:ascii="Times New Roman" w:hAnsi="Times New Roman" w:cs="Times New Roman"/>
                  <w:szCs w:val="20"/>
                </w:rPr>
                <w:delText>0.2561</w:delText>
              </w:r>
              <w:bookmarkStart w:id="11732" w:name="_Toc117979820"/>
              <w:bookmarkStart w:id="11733" w:name="_Toc117981468"/>
              <w:bookmarkEnd w:id="11732"/>
              <w:bookmarkEnd w:id="11733"/>
            </w:del>
          </w:p>
        </w:tc>
        <w:bookmarkStart w:id="11734" w:name="_Toc117979821"/>
        <w:bookmarkStart w:id="11735" w:name="_Toc117981469"/>
        <w:bookmarkEnd w:id="11734"/>
        <w:bookmarkEnd w:id="11735"/>
      </w:tr>
      <w:tr w:rsidR="009F621A" w:rsidRPr="00006ABF" w:rsidDel="00E35D67" w14:paraId="34D48A41" w14:textId="7F121EBB" w:rsidTr="00FE59AD">
        <w:trPr>
          <w:trHeight w:val="433"/>
          <w:del w:id="11736" w:author="nadira firinda" w:date="2022-10-29T23:30:00Z"/>
        </w:trPr>
        <w:tc>
          <w:tcPr>
            <w:tcW w:w="3969" w:type="dxa"/>
            <w:tcBorders>
              <w:top w:val="dotted" w:sz="8" w:space="0" w:color="7F7F7F"/>
              <w:left w:val="nil"/>
              <w:bottom w:val="dotted" w:sz="8" w:space="0" w:color="7F7F7F"/>
              <w:right w:val="nil"/>
            </w:tcBorders>
            <w:shd w:val="clear" w:color="auto" w:fill="auto"/>
            <w:tcMar>
              <w:top w:w="15" w:type="dxa"/>
              <w:left w:w="108" w:type="dxa"/>
              <w:bottom w:w="0" w:type="dxa"/>
              <w:right w:w="108" w:type="dxa"/>
            </w:tcMar>
            <w:vAlign w:val="center"/>
          </w:tcPr>
          <w:p w14:paraId="3674A688" w14:textId="43FC79E1" w:rsidR="009F621A" w:rsidRPr="00006ABF" w:rsidDel="00E35D67" w:rsidRDefault="009F621A" w:rsidP="00CC4C47">
            <w:pPr>
              <w:spacing w:after="0" w:line="360" w:lineRule="auto"/>
              <w:rPr>
                <w:del w:id="11737" w:author="nadira firinda" w:date="2022-10-29T23:30:00Z"/>
                <w:rFonts w:ascii="Times New Roman" w:hAnsi="Times New Roman" w:cs="Times New Roman"/>
                <w:szCs w:val="20"/>
                <w:lang w:val="en-GB"/>
              </w:rPr>
              <w:pPrChange w:id="11738" w:author="nadira firinda" w:date="2022-10-29T23:37:00Z">
                <w:pPr>
                  <w:spacing w:after="0"/>
                </w:pPr>
              </w:pPrChange>
            </w:pPr>
            <w:del w:id="11739" w:author="nadira firinda" w:date="2022-10-29T23:30:00Z">
              <w:r w:rsidRPr="00006ABF" w:rsidDel="00E35D67">
                <w:rPr>
                  <w:rFonts w:ascii="Times New Roman" w:hAnsi="Times New Roman" w:cs="Times New Roman"/>
                  <w:noProof/>
                  <w:szCs w:val="20"/>
                  <w:lang w:val="en-GB"/>
                </w:rPr>
                <w:delText>Heteroskedasticity</w:delText>
              </w:r>
              <w:r w:rsidRPr="00006ABF" w:rsidDel="00E35D67">
                <w:rPr>
                  <w:rFonts w:ascii="Times New Roman" w:hAnsi="Times New Roman" w:cs="Times New Roman"/>
                  <w:szCs w:val="20"/>
                  <w:lang w:val="en-GB"/>
                </w:rPr>
                <w:delText xml:space="preserve"> Test Stat</w:delText>
              </w:r>
              <w:bookmarkStart w:id="11740" w:name="_Toc117979822"/>
              <w:bookmarkStart w:id="11741" w:name="_Toc117981470"/>
              <w:bookmarkEnd w:id="11740"/>
              <w:bookmarkEnd w:id="11741"/>
            </w:del>
          </w:p>
        </w:tc>
        <w:tc>
          <w:tcPr>
            <w:tcW w:w="236" w:type="dxa"/>
            <w:tcBorders>
              <w:top w:val="dotted" w:sz="8" w:space="0" w:color="7F7F7F"/>
              <w:left w:val="nil"/>
              <w:bottom w:val="dotted" w:sz="8" w:space="0" w:color="7F7F7F"/>
              <w:right w:val="nil"/>
            </w:tcBorders>
            <w:shd w:val="clear" w:color="auto" w:fill="auto"/>
            <w:tcMar>
              <w:top w:w="15" w:type="dxa"/>
              <w:left w:w="108" w:type="dxa"/>
              <w:bottom w:w="0" w:type="dxa"/>
              <w:right w:w="108" w:type="dxa"/>
            </w:tcMar>
            <w:vAlign w:val="center"/>
          </w:tcPr>
          <w:p w14:paraId="34256ECC" w14:textId="47DC7F4F" w:rsidR="009F621A" w:rsidRPr="00006ABF" w:rsidDel="00E35D67" w:rsidRDefault="009F621A" w:rsidP="00CC4C47">
            <w:pPr>
              <w:spacing w:after="0" w:line="360" w:lineRule="auto"/>
              <w:rPr>
                <w:del w:id="11742" w:author="nadira firinda" w:date="2022-10-29T23:30:00Z"/>
                <w:rFonts w:ascii="Times New Roman" w:hAnsi="Times New Roman" w:cs="Times New Roman"/>
                <w:szCs w:val="20"/>
              </w:rPr>
              <w:pPrChange w:id="11743" w:author="nadira firinda" w:date="2022-10-29T23:37:00Z">
                <w:pPr>
                  <w:spacing w:after="0"/>
                </w:pPr>
              </w:pPrChange>
            </w:pPr>
            <w:bookmarkStart w:id="11744" w:name="_Toc117979823"/>
            <w:bookmarkStart w:id="11745" w:name="_Toc117981471"/>
            <w:bookmarkEnd w:id="11744"/>
            <w:bookmarkEnd w:id="11745"/>
          </w:p>
        </w:tc>
        <w:tc>
          <w:tcPr>
            <w:tcW w:w="2458" w:type="dxa"/>
            <w:tcBorders>
              <w:top w:val="dotted" w:sz="8" w:space="0" w:color="7F7F7F"/>
              <w:left w:val="nil"/>
              <w:bottom w:val="dotted" w:sz="8" w:space="0" w:color="7F7F7F"/>
              <w:right w:val="dotted" w:sz="8" w:space="0" w:color="7F7F7F"/>
            </w:tcBorders>
            <w:shd w:val="clear" w:color="auto" w:fill="auto"/>
            <w:tcMar>
              <w:top w:w="15" w:type="dxa"/>
              <w:left w:w="108" w:type="dxa"/>
              <w:bottom w:w="0" w:type="dxa"/>
              <w:right w:w="108" w:type="dxa"/>
            </w:tcMar>
            <w:vAlign w:val="center"/>
          </w:tcPr>
          <w:p w14:paraId="1B185537" w14:textId="710CD9FB" w:rsidR="009F621A" w:rsidRPr="00006ABF" w:rsidDel="00E35D67" w:rsidRDefault="009F621A" w:rsidP="00CC4C47">
            <w:pPr>
              <w:spacing w:after="0" w:line="360" w:lineRule="auto"/>
              <w:rPr>
                <w:del w:id="11746" w:author="nadira firinda" w:date="2022-10-29T23:30:00Z"/>
                <w:rFonts w:ascii="Times New Roman" w:hAnsi="Times New Roman" w:cs="Times New Roman"/>
                <w:szCs w:val="20"/>
              </w:rPr>
              <w:pPrChange w:id="11747" w:author="nadira firinda" w:date="2022-10-29T23:37:00Z">
                <w:pPr>
                  <w:spacing w:after="0"/>
                </w:pPr>
              </w:pPrChange>
            </w:pPr>
            <w:bookmarkStart w:id="11748" w:name="_Toc117979824"/>
            <w:bookmarkStart w:id="11749" w:name="_Toc117981472"/>
            <w:bookmarkEnd w:id="11748"/>
            <w:bookmarkEnd w:id="11749"/>
          </w:p>
        </w:tc>
        <w:tc>
          <w:tcPr>
            <w:tcW w:w="2337" w:type="dxa"/>
            <w:gridSpan w:val="2"/>
            <w:tcBorders>
              <w:top w:val="dotted" w:sz="8" w:space="0" w:color="7F7F7F"/>
              <w:left w:val="dotted" w:sz="8" w:space="0" w:color="7F7F7F"/>
              <w:bottom w:val="dotted" w:sz="8" w:space="0" w:color="7F7F7F"/>
              <w:right w:val="nil"/>
            </w:tcBorders>
            <w:shd w:val="clear" w:color="auto" w:fill="auto"/>
            <w:tcMar>
              <w:top w:w="15" w:type="dxa"/>
              <w:left w:w="108" w:type="dxa"/>
              <w:bottom w:w="0" w:type="dxa"/>
              <w:right w:w="108" w:type="dxa"/>
            </w:tcMar>
            <w:vAlign w:val="center"/>
          </w:tcPr>
          <w:p w14:paraId="0F89CEF0" w14:textId="22B118D3" w:rsidR="009F621A" w:rsidRPr="00006ABF" w:rsidDel="00E35D67" w:rsidRDefault="009F621A" w:rsidP="00CC4C47">
            <w:pPr>
              <w:spacing w:after="0" w:line="360" w:lineRule="auto"/>
              <w:jc w:val="center"/>
              <w:rPr>
                <w:del w:id="11750" w:author="nadira firinda" w:date="2022-10-29T23:30:00Z"/>
                <w:rFonts w:ascii="Times New Roman" w:hAnsi="Times New Roman" w:cs="Times New Roman"/>
                <w:szCs w:val="20"/>
              </w:rPr>
              <w:pPrChange w:id="11751" w:author="nadira firinda" w:date="2022-10-29T23:37:00Z">
                <w:pPr>
                  <w:spacing w:after="0"/>
                  <w:jc w:val="center"/>
                </w:pPr>
              </w:pPrChange>
            </w:pPr>
            <w:del w:id="11752" w:author="nadira firinda" w:date="2022-10-29T23:30:00Z">
              <w:r w:rsidRPr="00006ABF" w:rsidDel="00E35D67">
                <w:rPr>
                  <w:rFonts w:ascii="Times New Roman" w:hAnsi="Times New Roman" w:cs="Times New Roman"/>
                  <w:szCs w:val="20"/>
                </w:rPr>
                <w:delText>0.9823</w:delText>
              </w:r>
              <w:bookmarkStart w:id="11753" w:name="_Toc117979825"/>
              <w:bookmarkStart w:id="11754" w:name="_Toc117981473"/>
              <w:bookmarkEnd w:id="11753"/>
              <w:bookmarkEnd w:id="11754"/>
            </w:del>
          </w:p>
        </w:tc>
        <w:bookmarkStart w:id="11755" w:name="_Toc117979826"/>
        <w:bookmarkStart w:id="11756" w:name="_Toc117981474"/>
        <w:bookmarkEnd w:id="11755"/>
        <w:bookmarkEnd w:id="11756"/>
      </w:tr>
    </w:tbl>
    <w:p w14:paraId="233228AF" w14:textId="7531E218" w:rsidR="00D90278" w:rsidRPr="00E35D67" w:rsidDel="00E35D67" w:rsidRDefault="00D90278" w:rsidP="00CC4C47">
      <w:pPr>
        <w:spacing w:line="360" w:lineRule="auto"/>
        <w:rPr>
          <w:del w:id="11757" w:author="nadira firinda" w:date="2022-10-29T23:30:00Z"/>
          <w:rFonts w:ascii="Times New Roman" w:hAnsi="Times New Roman" w:cs="Times New Roman"/>
        </w:rPr>
        <w:pPrChange w:id="11758" w:author="nadira firinda" w:date="2022-10-29T23:37:00Z">
          <w:pPr/>
        </w:pPrChange>
      </w:pPr>
      <w:bookmarkStart w:id="11759" w:name="_Toc117979827"/>
      <w:bookmarkStart w:id="11760" w:name="_Toc117981475"/>
      <w:bookmarkEnd w:id="11759"/>
      <w:bookmarkEnd w:id="11760"/>
    </w:p>
    <w:p w14:paraId="655531A3" w14:textId="1C5CF29B" w:rsidR="001F28D9" w:rsidRPr="00E35D67" w:rsidDel="00E35D67" w:rsidRDefault="00A87375" w:rsidP="00CC4C47">
      <w:pPr>
        <w:keepNext/>
        <w:spacing w:line="360" w:lineRule="auto"/>
        <w:rPr>
          <w:del w:id="11761" w:author="nadira firinda" w:date="2022-10-29T23:30:00Z"/>
          <w:rFonts w:ascii="Times New Roman" w:hAnsi="Times New Roman" w:cs="Times New Roman"/>
        </w:rPr>
        <w:pPrChange w:id="11762" w:author="nadira firinda" w:date="2022-10-29T23:37:00Z">
          <w:pPr>
            <w:keepNext/>
          </w:pPr>
        </w:pPrChange>
      </w:pPr>
      <w:del w:id="11763" w:author="nadira firinda" w:date="2022-10-29T23:30:00Z">
        <w:r w:rsidRPr="008B62E9" w:rsidDel="00E35D67">
          <w:rPr>
            <w:rFonts w:ascii="Times New Roman" w:hAnsi="Times New Roman" w:cs="Times New Roman"/>
          </w:rPr>
          <w:object w:dxaOrig="10045" w:dyaOrig="3336" w14:anchorId="04BB24E2">
            <v:shape id="_x0000_i1035" type="#_x0000_t75" style="width:450.75pt;height:150.65pt" o:ole="">
              <v:imagedata r:id="rId104" o:title=""/>
            </v:shape>
            <o:OLEObject Type="Embed" ProgID="EViews.Workfile.2" ShapeID="_x0000_i1035" DrawAspect="Content" ObjectID="_1728592421" r:id="rId105"/>
          </w:object>
        </w:r>
        <w:bookmarkStart w:id="11764" w:name="_Toc117979828"/>
        <w:bookmarkStart w:id="11765" w:name="_Toc117981476"/>
        <w:bookmarkEnd w:id="11764"/>
        <w:bookmarkEnd w:id="11765"/>
      </w:del>
    </w:p>
    <w:p w14:paraId="084F9313" w14:textId="6ABBFFB1" w:rsidR="00A87375" w:rsidRPr="00006ABF" w:rsidDel="00E35D67" w:rsidRDefault="001F28D9" w:rsidP="00CC4C47">
      <w:pPr>
        <w:pStyle w:val="Caption"/>
        <w:spacing w:line="360" w:lineRule="auto"/>
        <w:rPr>
          <w:del w:id="11766" w:author="nadira firinda" w:date="2022-10-29T23:30:00Z"/>
        </w:rPr>
        <w:pPrChange w:id="11767" w:author="nadira firinda" w:date="2022-10-29T23:37:00Z">
          <w:pPr>
            <w:pStyle w:val="Caption"/>
          </w:pPr>
        </w:pPrChange>
      </w:pPr>
      <w:bookmarkStart w:id="11768" w:name="_Ref84943483"/>
      <w:bookmarkStart w:id="11769" w:name="_Toc84944789"/>
      <w:bookmarkStart w:id="11770" w:name="_Toc84944876"/>
      <w:del w:id="11771" w:author="nadira firinda" w:date="2022-10-29T23:30:00Z">
        <w:r w:rsidRPr="00006ABF" w:rsidDel="00E35D67">
          <w:delText xml:space="preserve">Gambar </w:delText>
        </w:r>
      </w:del>
      <w:ins w:id="11772" w:author="Prasasti Karunia Farista Ananto" w:date="2021-10-12T14:34:00Z">
        <w:del w:id="11773" w:author="nadira firinda" w:date="2022-10-29T23:30:00Z">
          <w:r w:rsidR="00046663" w:rsidRPr="00D206AB" w:rsidDel="00E35D67">
            <w:fldChar w:fldCharType="begin"/>
          </w:r>
          <w:r w:rsidR="00046663" w:rsidRPr="00006ABF" w:rsidDel="00E35D67">
            <w:delInstrText xml:space="preserve"> STYLEREF 1 \s </w:delInstrText>
          </w:r>
        </w:del>
      </w:ins>
      <w:del w:id="11774" w:author="nadira firinda" w:date="2022-10-29T23:30:00Z">
        <w:r w:rsidR="00046663" w:rsidRPr="008B62E9" w:rsidDel="00E35D67">
          <w:fldChar w:fldCharType="separate"/>
        </w:r>
        <w:r w:rsidR="00015ADF" w:rsidRPr="00006ABF" w:rsidDel="00E35D67">
          <w:rPr>
            <w:noProof/>
          </w:rPr>
          <w:delText>IV</w:delText>
        </w:r>
      </w:del>
      <w:ins w:id="11775" w:author="Prasasti Karunia Farista Ananto" w:date="2021-10-12T14:34:00Z">
        <w:del w:id="11776" w:author="nadira firinda" w:date="2022-10-29T23:30:00Z">
          <w:r w:rsidR="00046663" w:rsidRPr="00D206AB" w:rsidDel="00E35D67">
            <w:fldChar w:fldCharType="end"/>
          </w:r>
          <w:r w:rsidR="00046663" w:rsidRPr="00006ABF" w:rsidDel="00E35D67">
            <w:noBreakHyphen/>
          </w:r>
          <w:r w:rsidR="00046663" w:rsidRPr="00D206AB" w:rsidDel="00E35D67">
            <w:fldChar w:fldCharType="begin"/>
          </w:r>
          <w:r w:rsidR="00046663" w:rsidRPr="00006ABF" w:rsidDel="00E35D67">
            <w:delInstrText xml:space="preserve"> SEQ Gambar \* ARABIC \s 1 </w:delInstrText>
          </w:r>
        </w:del>
      </w:ins>
      <w:del w:id="11777" w:author="nadira firinda" w:date="2022-10-29T23:30:00Z">
        <w:r w:rsidR="00046663" w:rsidRPr="008B62E9" w:rsidDel="00E35D67">
          <w:fldChar w:fldCharType="separate"/>
        </w:r>
      </w:del>
      <w:ins w:id="11778" w:author="Prasasti Karunia Farista Ananto" w:date="2021-10-12T15:25:00Z">
        <w:del w:id="11779" w:author="nadira firinda" w:date="2022-10-29T23:30:00Z">
          <w:r w:rsidR="00015ADF" w:rsidRPr="00006ABF" w:rsidDel="00E35D67">
            <w:rPr>
              <w:noProof/>
            </w:rPr>
            <w:delText>11</w:delText>
          </w:r>
        </w:del>
      </w:ins>
      <w:ins w:id="11780" w:author="Prasasti Karunia Farista Ananto" w:date="2021-10-12T14:34:00Z">
        <w:del w:id="11781" w:author="nadira firinda" w:date="2022-10-29T23:30:00Z">
          <w:r w:rsidR="00046663" w:rsidRPr="00D206AB" w:rsidDel="00E35D67">
            <w:fldChar w:fldCharType="end"/>
          </w:r>
        </w:del>
      </w:ins>
      <w:bookmarkEnd w:id="11768"/>
      <w:del w:id="11782" w:author="nadira firinda" w:date="2022-10-29T23:30:00Z">
        <w:r w:rsidR="00FB741C" w:rsidRPr="008B62E9" w:rsidDel="00E35D67">
          <w:fldChar w:fldCharType="begin"/>
        </w:r>
        <w:r w:rsidR="00FB741C" w:rsidRPr="00006ABF" w:rsidDel="00E35D67">
          <w:delInstrText xml:space="preserve"> STYLEREF 1 \s </w:delInstrText>
        </w:r>
        <w:r w:rsidR="00FB741C" w:rsidRPr="008B62E9" w:rsidDel="00E35D67">
          <w:fldChar w:fldCharType="separate"/>
        </w:r>
        <w:r w:rsidR="00FB741C" w:rsidRPr="00006ABF" w:rsidDel="00E35D67">
          <w:rPr>
            <w:noProof/>
          </w:rPr>
          <w:delText>IV</w:delText>
        </w:r>
        <w:r w:rsidR="00FB741C" w:rsidRPr="008B62E9" w:rsidDel="00E35D67">
          <w:fldChar w:fldCharType="end"/>
        </w:r>
        <w:r w:rsidR="00FB741C" w:rsidRPr="00006ABF" w:rsidDel="00E35D67">
          <w:noBreakHyphen/>
        </w:r>
        <w:r w:rsidR="00FB741C" w:rsidRPr="008B62E9" w:rsidDel="00E35D67">
          <w:fldChar w:fldCharType="begin"/>
        </w:r>
        <w:r w:rsidR="00FB741C" w:rsidRPr="00006ABF" w:rsidDel="00E35D67">
          <w:delInstrText xml:space="preserve"> SEQ Gambar \* ARABIC \s 1 </w:delInstrText>
        </w:r>
        <w:r w:rsidR="00FB741C" w:rsidRPr="008B62E9" w:rsidDel="00E35D67">
          <w:fldChar w:fldCharType="separate"/>
        </w:r>
        <w:r w:rsidR="00FB741C" w:rsidRPr="00006ABF" w:rsidDel="00E35D67">
          <w:rPr>
            <w:noProof/>
          </w:rPr>
          <w:delText>11</w:delText>
        </w:r>
        <w:r w:rsidR="00FB741C" w:rsidRPr="008B62E9" w:rsidDel="00E35D67">
          <w:fldChar w:fldCharType="end"/>
        </w:r>
        <w:r w:rsidRPr="00006ABF" w:rsidDel="00E35D67">
          <w:rPr>
            <w:noProof/>
          </w:rPr>
          <w:delText>. Hasil Proyeksi Sektor Jasa Keuangan dan Asuransi</w:delText>
        </w:r>
        <w:bookmarkStart w:id="11783" w:name="_Toc117979829"/>
        <w:bookmarkStart w:id="11784" w:name="_Toc117981477"/>
        <w:bookmarkEnd w:id="11769"/>
        <w:bookmarkEnd w:id="11770"/>
        <w:bookmarkEnd w:id="11783"/>
        <w:bookmarkEnd w:id="11784"/>
      </w:del>
    </w:p>
    <w:p w14:paraId="4B2ECD8F" w14:textId="346EF307" w:rsidR="00521DD2" w:rsidRPr="00006ABF" w:rsidDel="00E35D67" w:rsidRDefault="00521DD2" w:rsidP="00CC4C47">
      <w:pPr>
        <w:pStyle w:val="Heading2"/>
        <w:rPr>
          <w:del w:id="11785" w:author="nadira firinda" w:date="2022-10-29T23:30:00Z"/>
        </w:rPr>
        <w:pPrChange w:id="11786" w:author="nadira firinda" w:date="2022-10-29T23:37:00Z">
          <w:pPr>
            <w:pStyle w:val="Heading2"/>
          </w:pPr>
        </w:pPrChange>
      </w:pPr>
      <w:del w:id="11787" w:author="nadira firinda" w:date="2022-10-29T23:30:00Z">
        <w:r w:rsidRPr="00006ABF" w:rsidDel="00E35D67">
          <w:delText>Real Estat</w:delText>
        </w:r>
        <w:r w:rsidR="001F28D9" w:rsidRPr="00006ABF" w:rsidDel="00E35D67">
          <w:delText>e</w:delText>
        </w:r>
        <w:bookmarkStart w:id="11788" w:name="_Toc117979830"/>
        <w:bookmarkStart w:id="11789" w:name="_Toc117981478"/>
        <w:bookmarkEnd w:id="11788"/>
        <w:bookmarkEnd w:id="11789"/>
      </w:del>
    </w:p>
    <w:p w14:paraId="009B4CC9" w14:textId="760D70DB" w:rsidR="00F36759" w:rsidRPr="00006ABF" w:rsidDel="00E35D67" w:rsidRDefault="00F36759" w:rsidP="00CC4C47">
      <w:pPr>
        <w:pStyle w:val="BodyTulisan"/>
        <w:ind w:firstLine="709"/>
        <w:rPr>
          <w:del w:id="11790" w:author="nadira firinda" w:date="2022-10-29T23:30:00Z"/>
          <w:rFonts w:cs="Times New Roman"/>
          <w:lang w:val="en-US"/>
        </w:rPr>
        <w:pPrChange w:id="11791" w:author="nadira firinda" w:date="2022-10-29T23:37:00Z">
          <w:pPr>
            <w:pStyle w:val="BodyTulisan"/>
            <w:ind w:firstLine="360"/>
          </w:pPr>
        </w:pPrChange>
      </w:pPr>
      <w:del w:id="11792" w:author="nadira firinda" w:date="2022-10-29T23:30:00Z">
        <w:r w:rsidRPr="00006ABF" w:rsidDel="00E35D67">
          <w:rPr>
            <w:rFonts w:cs="Times New Roman"/>
            <w:lang w:val="en-US"/>
          </w:rPr>
          <w:delText xml:space="preserve">Hasil estimasi persamaan sektor </w:delText>
        </w:r>
        <w:bookmarkStart w:id="11793" w:name="_Hlk79140170"/>
        <w:r w:rsidR="00B27E49" w:rsidRPr="00006ABF" w:rsidDel="00E35D67">
          <w:rPr>
            <w:rFonts w:cs="Times New Roman"/>
            <w:lang w:val="en-US"/>
          </w:rPr>
          <w:delText>Real Estate</w:delText>
        </w:r>
        <w:bookmarkEnd w:id="11793"/>
        <w:r w:rsidRPr="00006ABF" w:rsidDel="00E35D67">
          <w:rPr>
            <w:rFonts w:cs="Times New Roman"/>
            <w:lang w:val="en-US"/>
          </w:rPr>
          <w:delText xml:space="preserve"> jangka panjang menunjukkan bahwa arah koefisien hasil regresi pada variabel penjelas sejalan dengan teori dan secara statistik signifikan (</w:delText>
        </w:r>
      </w:del>
      <w:ins w:id="11794" w:author="Prasasti Karunia Farista Ananto" w:date="2021-10-12T14:41:00Z">
        <w:del w:id="11795" w:author="nadira firinda" w:date="2022-10-29T23:30:00Z">
          <w:r w:rsidR="00622509" w:rsidRPr="00E35D67" w:rsidDel="00E35D67">
            <w:rPr>
              <w:rFonts w:cs="Times New Roman"/>
              <w:b/>
              <w:bCs/>
              <w:lang w:val="en-US"/>
            </w:rPr>
            <w:fldChar w:fldCharType="begin"/>
          </w:r>
          <w:r w:rsidR="00622509" w:rsidRPr="00E35D67" w:rsidDel="00E35D67">
            <w:rPr>
              <w:rFonts w:cs="Times New Roman"/>
              <w:b/>
              <w:bCs/>
              <w:lang w:val="en-US"/>
            </w:rPr>
            <w:delInstrText xml:space="preserve"> REF _Ref84942089 \h </w:delInstrText>
          </w:r>
        </w:del>
      </w:ins>
      <w:del w:id="11796" w:author="nadira firinda" w:date="2022-10-29T23:30:00Z">
        <w:r w:rsidR="00AF50B5" w:rsidRPr="00006ABF" w:rsidDel="00E35D67">
          <w:rPr>
            <w:rFonts w:cs="Times New Roman"/>
            <w:b/>
            <w:bCs/>
            <w:lang w:val="en-US"/>
          </w:rPr>
          <w:delInstrText xml:space="preserve"> \* MERGEFORMAT </w:delInstrText>
        </w:r>
        <w:r w:rsidR="00622509" w:rsidRPr="008B62E9" w:rsidDel="00E35D67">
          <w:rPr>
            <w:rFonts w:cs="Times New Roman"/>
            <w:b/>
            <w:bCs/>
            <w:lang w:val="en-US"/>
          </w:rPr>
        </w:r>
        <w:r w:rsidR="00622509" w:rsidRPr="00E35D67" w:rsidDel="00E35D67">
          <w:rPr>
            <w:rFonts w:cs="Times New Roman"/>
            <w:b/>
            <w:bCs/>
            <w:lang w:val="en-US"/>
          </w:rPr>
          <w:fldChar w:fldCharType="separate"/>
        </w:r>
      </w:del>
      <w:ins w:id="11797" w:author="Prasasti Karunia Farista Ananto" w:date="2021-10-12T15:25:00Z">
        <w:del w:id="11798" w:author="nadira firinda" w:date="2022-10-29T23:30:00Z">
          <w:r w:rsidR="00015ADF" w:rsidRPr="00E35D67" w:rsidDel="00E35D67">
            <w:rPr>
              <w:rFonts w:cs="Times New Roman"/>
              <w:b/>
              <w:bCs/>
            </w:rPr>
            <w:delText xml:space="preserve">Tabel </w:delText>
          </w:r>
          <w:r w:rsidR="00015ADF" w:rsidRPr="00E35D67" w:rsidDel="00E35D67">
            <w:rPr>
              <w:rFonts w:cs="Times New Roman"/>
              <w:b/>
              <w:bCs/>
              <w:noProof/>
            </w:rPr>
            <w:delText>IV</w:delText>
          </w:r>
          <w:r w:rsidR="00015ADF" w:rsidRPr="00006ABF" w:rsidDel="00E35D67">
            <w:rPr>
              <w:rFonts w:cs="Times New Roman"/>
              <w:b/>
              <w:bCs/>
              <w:noProof/>
              <w:rPrChange w:id="11799" w:author="Prasasti Karunia Farista Ananto" w:date="2021-10-14T16:56:00Z">
                <w:rPr/>
              </w:rPrChange>
            </w:rPr>
            <w:noBreakHyphen/>
          </w:r>
          <w:r w:rsidR="00015ADF" w:rsidRPr="00E35D67" w:rsidDel="00E35D67">
            <w:rPr>
              <w:rFonts w:cs="Times New Roman"/>
              <w:b/>
              <w:bCs/>
              <w:noProof/>
            </w:rPr>
            <w:delText>12</w:delText>
          </w:r>
        </w:del>
      </w:ins>
      <w:ins w:id="11800" w:author="Prasasti Karunia Farista Ananto" w:date="2021-10-12T14:41:00Z">
        <w:del w:id="11801" w:author="nadira firinda" w:date="2022-10-29T23:30:00Z">
          <w:r w:rsidR="00622509" w:rsidRPr="00E35D67" w:rsidDel="00E35D67">
            <w:rPr>
              <w:rFonts w:cs="Times New Roman"/>
              <w:b/>
              <w:bCs/>
              <w:lang w:val="en-US"/>
            </w:rPr>
            <w:fldChar w:fldCharType="end"/>
          </w:r>
        </w:del>
      </w:ins>
      <w:del w:id="11802" w:author="nadira firinda" w:date="2022-10-29T23:30:00Z">
        <w:r w:rsidRPr="008B62E9" w:rsidDel="00E35D67">
          <w:rPr>
            <w:rFonts w:cs="Times New Roman"/>
            <w:b/>
            <w:lang w:val="en-US"/>
          </w:rPr>
          <w:fldChar w:fldCharType="begin"/>
        </w:r>
        <w:r w:rsidRPr="00006ABF" w:rsidDel="00E35D67">
          <w:rPr>
            <w:rFonts w:cs="Times New Roman"/>
            <w:b/>
            <w:lang w:val="en-US"/>
          </w:rPr>
          <w:delInstrText xml:space="preserve"> REF _Ref58003010 \h  \* MERGEFORMAT </w:delInstrText>
        </w:r>
        <w:r w:rsidRPr="008B62E9" w:rsidDel="00E35D67">
          <w:rPr>
            <w:rFonts w:cs="Times New Roman"/>
            <w:b/>
            <w:lang w:val="en-US"/>
          </w:rPr>
        </w:r>
        <w:r w:rsidRPr="008B62E9" w:rsidDel="00E35D67">
          <w:rPr>
            <w:rFonts w:cs="Times New Roman"/>
            <w:b/>
            <w:lang w:val="en-US"/>
          </w:rPr>
          <w:fldChar w:fldCharType="separate"/>
        </w:r>
        <w:r w:rsidRPr="00006ABF" w:rsidDel="00E35D67">
          <w:rPr>
            <w:rFonts w:cs="Times New Roman"/>
            <w:b/>
          </w:rPr>
          <w:delText xml:space="preserve">Tabel </w:delText>
        </w:r>
        <w:r w:rsidRPr="00006ABF" w:rsidDel="00E35D67">
          <w:rPr>
            <w:rFonts w:cs="Times New Roman"/>
            <w:b/>
            <w:lang w:val="en-US"/>
          </w:rPr>
          <w:delText>x</w:delText>
        </w:r>
        <w:r w:rsidRPr="008B62E9" w:rsidDel="00E35D67">
          <w:rPr>
            <w:rFonts w:cs="Times New Roman"/>
            <w:b/>
            <w:lang w:val="en-US"/>
          </w:rPr>
          <w:fldChar w:fldCharType="end"/>
        </w:r>
        <w:r w:rsidRPr="00006ABF" w:rsidDel="00E35D67">
          <w:rPr>
            <w:rFonts w:cs="Times New Roman"/>
            <w:lang w:val="en-US"/>
          </w:rPr>
          <w:delText xml:space="preserve">). </w:delText>
        </w:r>
        <w:r w:rsidR="00B27E49" w:rsidRPr="00006ABF" w:rsidDel="00E35D67">
          <w:rPr>
            <w:rFonts w:cs="Times New Roman"/>
            <w:lang w:val="en-US"/>
          </w:rPr>
          <w:delText>Investasi Bangunan dan Jasa Pendidikan</w:delText>
        </w:r>
        <w:r w:rsidRPr="00006ABF" w:rsidDel="00E35D67">
          <w:rPr>
            <w:rFonts w:cs="Times New Roman"/>
            <w:lang w:val="en-US"/>
          </w:rPr>
          <w:delText xml:space="preserve"> berpengaruh positif terhadap sektor ini secara jangka panjang dengan tingkat signifikansi keseluruhan variabel sebesar 1%</w:delText>
        </w:r>
        <w:r w:rsidRPr="00006ABF" w:rsidDel="00E35D67">
          <w:rPr>
            <w:rFonts w:cs="Times New Roman"/>
            <w:szCs w:val="20"/>
            <w:lang w:val="en-US"/>
          </w:rPr>
          <w:delText>.</w:delText>
        </w:r>
        <w:bookmarkStart w:id="11803" w:name="_Toc117979831"/>
        <w:bookmarkStart w:id="11804" w:name="_Toc117981479"/>
        <w:bookmarkEnd w:id="11803"/>
        <w:bookmarkEnd w:id="11804"/>
      </w:del>
    </w:p>
    <w:p w14:paraId="60DD5E89" w14:textId="6FE2931A" w:rsidR="00F36759" w:rsidRPr="00006ABF" w:rsidDel="00E35D67" w:rsidRDefault="00F36759" w:rsidP="00CC4C47">
      <w:pPr>
        <w:pStyle w:val="BodyTulisan"/>
        <w:ind w:firstLine="709"/>
        <w:rPr>
          <w:del w:id="11805" w:author="nadira firinda" w:date="2022-10-29T23:30:00Z"/>
          <w:rFonts w:cs="Times New Roman"/>
          <w:lang w:val="en-US"/>
        </w:rPr>
        <w:pPrChange w:id="11806" w:author="nadira firinda" w:date="2022-10-29T23:37:00Z">
          <w:pPr>
            <w:pStyle w:val="BodyTulisan"/>
            <w:ind w:firstLine="360"/>
          </w:pPr>
        </w:pPrChange>
      </w:pPr>
      <w:del w:id="11807" w:author="nadira firinda" w:date="2022-10-29T23:30:00Z">
        <w:r w:rsidRPr="00006ABF" w:rsidDel="00E35D67">
          <w:rPr>
            <w:rFonts w:cs="Times New Roman"/>
          </w:rPr>
          <w:delText>Hasil estimasi persamaan jangka pendek menunjukkan bahwa arah koefisien hasil regresi sesuai dengan yang diharapkan</w:delText>
        </w:r>
        <w:r w:rsidRPr="00006ABF" w:rsidDel="00E35D67">
          <w:rPr>
            <w:rFonts w:cs="Times New Roman"/>
            <w:lang w:val="en-US"/>
          </w:rPr>
          <w:delText xml:space="preserve">. </w:delText>
        </w:r>
        <w:r w:rsidR="0044451D" w:rsidRPr="00006ABF" w:rsidDel="00E35D67">
          <w:rPr>
            <w:rFonts w:cs="Times New Roman"/>
            <w:lang w:val="en-US"/>
          </w:rPr>
          <w:delText>Investasi Bangunan, dan Jasa Pendidikan</w:delText>
        </w:r>
        <w:r w:rsidRPr="00006ABF" w:rsidDel="00E35D67">
          <w:rPr>
            <w:rFonts w:cs="Times New Roman"/>
            <w:lang w:val="en-US"/>
          </w:rPr>
          <w:delText xml:space="preserve"> </w:delText>
        </w:r>
        <w:r w:rsidRPr="00006ABF" w:rsidDel="00E35D67">
          <w:rPr>
            <w:rFonts w:cs="Times New Roman"/>
          </w:rPr>
          <w:delText xml:space="preserve">berpengaruh signifikan terhadap </w:delText>
        </w:r>
        <w:r w:rsidR="00B27E49" w:rsidRPr="00006ABF" w:rsidDel="00E35D67">
          <w:rPr>
            <w:rFonts w:cs="Times New Roman"/>
            <w:lang w:val="en-US"/>
          </w:rPr>
          <w:delText>Real Estate</w:delText>
        </w:r>
        <w:r w:rsidRPr="00006ABF" w:rsidDel="00E35D67">
          <w:rPr>
            <w:rFonts w:cs="Times New Roman"/>
          </w:rPr>
          <w:delText xml:space="preserve"> dengan arah yang positif.</w:delText>
        </w:r>
        <w:r w:rsidRPr="00006ABF" w:rsidDel="00E35D67">
          <w:rPr>
            <w:rFonts w:cs="Times New Roman"/>
            <w:lang w:val="en-US"/>
          </w:rPr>
          <w:delText xml:space="preserve"> </w:delText>
        </w:r>
        <w:r w:rsidRPr="00006ABF" w:rsidDel="00E35D67">
          <w:rPr>
            <w:rFonts w:cs="Times New Roman"/>
          </w:rPr>
          <w:delText xml:space="preserve">Variabel koreksi kesalahan ECM mempunyai nilai koefisien negatif kurang dari 1. Persamaan tersebut cukup baik dalam menjelaskan perilaku </w:delText>
        </w:r>
        <w:r w:rsidRPr="00006ABF" w:rsidDel="00E35D67">
          <w:rPr>
            <w:rFonts w:cs="Times New Roman"/>
            <w:lang w:val="en-US"/>
          </w:rPr>
          <w:delText xml:space="preserve">sektor </w:delText>
        </w:r>
        <w:r w:rsidR="00B27E49" w:rsidRPr="00006ABF" w:rsidDel="00E35D67">
          <w:rPr>
            <w:rFonts w:cs="Times New Roman"/>
            <w:lang w:val="en-US"/>
          </w:rPr>
          <w:delText>Real Estate</w:delText>
        </w:r>
        <w:r w:rsidRPr="00006ABF" w:rsidDel="00E35D67">
          <w:rPr>
            <w:rFonts w:cs="Times New Roman"/>
            <w:lang w:val="en-US"/>
          </w:rPr>
          <w:delText xml:space="preserve"> </w:delText>
        </w:r>
        <w:r w:rsidRPr="00006ABF" w:rsidDel="00E35D67">
          <w:rPr>
            <w:rFonts w:cs="Times New Roman"/>
          </w:rPr>
          <w:delText xml:space="preserve">yang diindikasikan dengan nilai adjusted </w:delText>
        </w:r>
        <w:r w:rsidRPr="00006ABF" w:rsidDel="00E35D67">
          <w:rPr>
            <w:rFonts w:cs="Times New Roman"/>
            <w:i/>
          </w:rPr>
          <w:delText>R-squared</w:delText>
        </w:r>
        <w:r w:rsidRPr="00006ABF" w:rsidDel="00E35D67">
          <w:rPr>
            <w:rFonts w:cs="Times New Roman"/>
          </w:rPr>
          <w:delText xml:space="preserve"> yang mencapai 0,</w:delText>
        </w:r>
        <w:r w:rsidR="00F92E3F" w:rsidRPr="00006ABF" w:rsidDel="00E35D67">
          <w:rPr>
            <w:rFonts w:cs="Times New Roman"/>
            <w:lang w:val="en-US"/>
          </w:rPr>
          <w:delText>64</w:delText>
        </w:r>
        <w:r w:rsidRPr="00006ABF" w:rsidDel="00E35D67">
          <w:rPr>
            <w:rFonts w:cs="Times New Roman"/>
          </w:rPr>
          <w:delText xml:space="preserve">. Selain itu, nilai </w:delText>
        </w:r>
        <w:r w:rsidRPr="00006ABF" w:rsidDel="00E35D67">
          <w:rPr>
            <w:rFonts w:cs="Times New Roman"/>
            <w:i/>
          </w:rPr>
          <w:delText>probability LM test</w:delText>
        </w:r>
        <w:r w:rsidRPr="00006ABF" w:rsidDel="00E35D67">
          <w:rPr>
            <w:rFonts w:cs="Times New Roman"/>
          </w:rPr>
          <w:delText xml:space="preserve"> sebesar 0,</w:delText>
        </w:r>
        <w:r w:rsidR="00F92E3F" w:rsidRPr="00006ABF" w:rsidDel="00E35D67">
          <w:rPr>
            <w:rFonts w:cs="Times New Roman"/>
            <w:lang w:val="en-US"/>
          </w:rPr>
          <w:delText>34</w:delText>
        </w:r>
        <w:r w:rsidRPr="00006ABF" w:rsidDel="00E35D67">
          <w:rPr>
            <w:rFonts w:cs="Times New Roman"/>
          </w:rPr>
          <w:delText xml:space="preserve"> menunjukkan tidak terjadi autokorelasi dalam persamaan. Nilai </w:delText>
        </w:r>
        <w:r w:rsidRPr="00006ABF" w:rsidDel="00E35D67">
          <w:rPr>
            <w:rFonts w:cs="Times New Roman"/>
            <w:i/>
          </w:rPr>
          <w:delText>probability heteroskedastisitas test</w:delText>
        </w:r>
        <w:r w:rsidRPr="00006ABF" w:rsidDel="00E35D67">
          <w:rPr>
            <w:rFonts w:cs="Times New Roman"/>
          </w:rPr>
          <w:delText xml:space="preserve"> sebesar 0,</w:delText>
        </w:r>
        <w:r w:rsidR="00F92E3F" w:rsidRPr="00006ABF" w:rsidDel="00E35D67">
          <w:rPr>
            <w:rFonts w:cs="Times New Roman"/>
            <w:lang w:val="en-US"/>
          </w:rPr>
          <w:delText>35</w:delText>
        </w:r>
        <w:r w:rsidRPr="00006ABF" w:rsidDel="00E35D67">
          <w:rPr>
            <w:rFonts w:cs="Times New Roman"/>
          </w:rPr>
          <w:delText xml:space="preserve"> menunjukkan bahwa persamaan tidak melanggar asumsi homoskedastisitas.</w:delText>
        </w:r>
        <w:bookmarkStart w:id="11808" w:name="_Toc117979832"/>
        <w:bookmarkStart w:id="11809" w:name="_Toc117981480"/>
        <w:bookmarkEnd w:id="11808"/>
        <w:bookmarkEnd w:id="11809"/>
      </w:del>
    </w:p>
    <w:p w14:paraId="0A552C90" w14:textId="0BD6D620" w:rsidR="00F36759" w:rsidRPr="00006ABF" w:rsidDel="00E35D67" w:rsidRDefault="00F36759" w:rsidP="00CC4C47">
      <w:pPr>
        <w:spacing w:line="360" w:lineRule="auto"/>
        <w:ind w:firstLine="709"/>
        <w:jc w:val="both"/>
        <w:rPr>
          <w:del w:id="11810" w:author="nadira firinda" w:date="2022-10-29T23:30:00Z"/>
          <w:rFonts w:ascii="Times New Roman" w:hAnsi="Times New Roman" w:cs="Times New Roman"/>
        </w:rPr>
        <w:pPrChange w:id="11811" w:author="nadira firinda" w:date="2022-10-29T23:37:00Z">
          <w:pPr>
            <w:spacing w:line="360" w:lineRule="auto"/>
            <w:ind w:firstLine="360"/>
            <w:jc w:val="both"/>
          </w:pPr>
        </w:pPrChange>
      </w:pPr>
      <w:del w:id="11812" w:author="nadira firinda" w:date="2022-10-29T23:30:00Z">
        <w:r w:rsidRPr="00006ABF" w:rsidDel="00E35D67">
          <w:rPr>
            <w:rFonts w:ascii="Times New Roman" w:hAnsi="Times New Roman" w:cs="Times New Roman"/>
            <w:lang w:val="en-US"/>
          </w:rPr>
          <w:delText xml:space="preserve">Perilaku sektor juga dapat digambarkan dari gambar </w:delText>
        </w:r>
        <w:r w:rsidRPr="00006ABF" w:rsidDel="00E35D67">
          <w:rPr>
            <w:rFonts w:ascii="Times New Roman" w:hAnsi="Times New Roman" w:cs="Times New Roman"/>
            <w:i/>
            <w:iCs/>
            <w:lang w:val="en-US"/>
          </w:rPr>
          <w:delText>in-sample</w:delText>
        </w:r>
        <w:r w:rsidRPr="00006ABF" w:rsidDel="00E35D67">
          <w:rPr>
            <w:rFonts w:ascii="Times New Roman" w:hAnsi="Times New Roman" w:cs="Times New Roman"/>
            <w:lang w:val="en-US"/>
          </w:rPr>
          <w:delText xml:space="preserve"> dan </w:delText>
        </w:r>
        <w:r w:rsidRPr="00006ABF" w:rsidDel="00E35D67">
          <w:rPr>
            <w:rFonts w:ascii="Times New Roman" w:hAnsi="Times New Roman" w:cs="Times New Roman"/>
            <w:i/>
            <w:iCs/>
            <w:lang w:val="en-US"/>
          </w:rPr>
          <w:delText>out-sample</w:delText>
        </w:r>
        <w:r w:rsidRPr="00006ABF" w:rsidDel="00E35D67">
          <w:rPr>
            <w:rFonts w:ascii="Times New Roman" w:hAnsi="Times New Roman" w:cs="Times New Roman"/>
            <w:lang w:val="en-US"/>
          </w:rPr>
          <w:delText xml:space="preserve"> baik secara level maupun perubahan tahunan antara sektor dengan variabel – variabel yang mempengaruhinya (</w:delText>
        </w:r>
      </w:del>
      <w:ins w:id="11813" w:author="Prasasti Karunia Farista Ananto" w:date="2021-10-12T15:05:00Z">
        <w:del w:id="11814" w:author="nadira firinda" w:date="2022-10-29T23:30:00Z">
          <w:r w:rsidR="00AF50B5" w:rsidRPr="00E35D67" w:rsidDel="00E35D67">
            <w:rPr>
              <w:rFonts w:ascii="Times New Roman" w:hAnsi="Times New Roman" w:cs="Times New Roman"/>
              <w:b/>
              <w:bCs/>
              <w:lang w:val="en-US"/>
            </w:rPr>
            <w:fldChar w:fldCharType="begin"/>
          </w:r>
          <w:r w:rsidR="00AF50B5" w:rsidRPr="00E35D67" w:rsidDel="00E35D67">
            <w:rPr>
              <w:rFonts w:ascii="Times New Roman" w:hAnsi="Times New Roman" w:cs="Times New Roman"/>
              <w:b/>
              <w:bCs/>
              <w:lang w:val="en-US"/>
            </w:rPr>
            <w:delInstrText xml:space="preserve"> REF _Ref84943536 \h </w:delInstrText>
          </w:r>
        </w:del>
      </w:ins>
      <w:del w:id="11815" w:author="nadira firinda" w:date="2022-10-29T23:30:00Z">
        <w:r w:rsidR="00AF50B5" w:rsidRPr="00E35D67" w:rsidDel="00E35D67">
          <w:rPr>
            <w:rFonts w:ascii="Times New Roman" w:hAnsi="Times New Roman" w:cs="Times New Roman"/>
            <w:b/>
            <w:bCs/>
            <w:lang w:val="en-US"/>
          </w:rPr>
          <w:delInstrText xml:space="preserve"> \* MERGEFORMAT </w:delInstrText>
        </w:r>
        <w:r w:rsidR="00AF50B5" w:rsidRPr="008B62E9" w:rsidDel="00E35D67">
          <w:rPr>
            <w:rFonts w:ascii="Times New Roman" w:hAnsi="Times New Roman" w:cs="Times New Roman"/>
            <w:b/>
            <w:bCs/>
            <w:lang w:val="en-US"/>
          </w:rPr>
        </w:r>
        <w:r w:rsidR="00AF50B5" w:rsidRPr="00E35D67" w:rsidDel="00E35D67">
          <w:rPr>
            <w:rFonts w:ascii="Times New Roman" w:hAnsi="Times New Roman" w:cs="Times New Roman"/>
            <w:b/>
            <w:bCs/>
            <w:lang w:val="en-US"/>
          </w:rPr>
          <w:fldChar w:fldCharType="separate"/>
        </w:r>
      </w:del>
      <w:ins w:id="11816" w:author="Prasasti Karunia Farista Ananto" w:date="2021-10-12T15:25:00Z">
        <w:del w:id="11817" w:author="nadira firinda" w:date="2022-10-29T23:30:00Z">
          <w:r w:rsidR="00015ADF" w:rsidRPr="00E35D67" w:rsidDel="00E35D67">
            <w:rPr>
              <w:rFonts w:ascii="Times New Roman" w:hAnsi="Times New Roman" w:cs="Times New Roman"/>
              <w:b/>
              <w:bCs/>
            </w:rPr>
            <w:delText xml:space="preserve">Gambar </w:delText>
          </w:r>
          <w:r w:rsidR="00015ADF" w:rsidRPr="00E35D67" w:rsidDel="00E35D67">
            <w:rPr>
              <w:rFonts w:ascii="Times New Roman" w:hAnsi="Times New Roman" w:cs="Times New Roman"/>
              <w:b/>
              <w:bCs/>
              <w:noProof/>
            </w:rPr>
            <w:delText>IV</w:delText>
          </w:r>
          <w:r w:rsidR="00015ADF" w:rsidRPr="00006ABF" w:rsidDel="00E35D67">
            <w:rPr>
              <w:rFonts w:ascii="Times New Roman" w:hAnsi="Times New Roman" w:cs="Times New Roman"/>
              <w:b/>
              <w:bCs/>
              <w:noProof/>
              <w:rPrChange w:id="11818" w:author="Prasasti Karunia Farista Ananto" w:date="2021-10-14T16:56:00Z">
                <w:rPr/>
              </w:rPrChange>
            </w:rPr>
            <w:noBreakHyphen/>
          </w:r>
          <w:r w:rsidR="00015ADF" w:rsidRPr="00E35D67" w:rsidDel="00E35D67">
            <w:rPr>
              <w:rFonts w:ascii="Times New Roman" w:hAnsi="Times New Roman" w:cs="Times New Roman"/>
              <w:b/>
              <w:bCs/>
              <w:noProof/>
            </w:rPr>
            <w:delText>12</w:delText>
          </w:r>
        </w:del>
      </w:ins>
      <w:ins w:id="11819" w:author="Prasasti Karunia Farista Ananto" w:date="2021-10-12T15:05:00Z">
        <w:del w:id="11820" w:author="nadira firinda" w:date="2022-10-29T23:30:00Z">
          <w:r w:rsidR="00AF50B5" w:rsidRPr="00E35D67" w:rsidDel="00E35D67">
            <w:rPr>
              <w:rFonts w:ascii="Times New Roman" w:hAnsi="Times New Roman" w:cs="Times New Roman"/>
              <w:b/>
              <w:bCs/>
              <w:lang w:val="en-US"/>
            </w:rPr>
            <w:fldChar w:fldCharType="end"/>
          </w:r>
        </w:del>
      </w:ins>
      <w:del w:id="11821" w:author="nadira firinda" w:date="2022-10-29T23:30:00Z">
        <w:r w:rsidRPr="00006ABF" w:rsidDel="00E35D67">
          <w:rPr>
            <w:rFonts w:ascii="Times New Roman" w:hAnsi="Times New Roman" w:cs="Times New Roman"/>
            <w:b/>
            <w:bCs/>
            <w:lang w:val="en-US"/>
          </w:rPr>
          <w:delText>gambar x</w:delText>
        </w:r>
        <w:r w:rsidRPr="00006ABF" w:rsidDel="00E35D67">
          <w:rPr>
            <w:rFonts w:ascii="Times New Roman" w:hAnsi="Times New Roman" w:cs="Times New Roman"/>
            <w:lang w:val="en-US"/>
          </w:rPr>
          <w:delText xml:space="preserve">). Berdasarkan gambar, terlihat garis </w:delText>
        </w:r>
        <w:r w:rsidRPr="00006ABF" w:rsidDel="00E35D67">
          <w:rPr>
            <w:rFonts w:ascii="Times New Roman" w:hAnsi="Times New Roman" w:cs="Times New Roman"/>
            <w:i/>
            <w:iCs/>
            <w:lang w:val="en-US"/>
          </w:rPr>
          <w:delText>actual</w:delText>
        </w:r>
        <w:r w:rsidRPr="00006ABF" w:rsidDel="00E35D67">
          <w:rPr>
            <w:rFonts w:ascii="Times New Roman" w:hAnsi="Times New Roman" w:cs="Times New Roman"/>
            <w:lang w:val="en-US"/>
          </w:rPr>
          <w:delText xml:space="preserve"> yang merupakan data sesungguhnya dari pertumbuhan PDB sektor dengan garis </w:delText>
        </w:r>
        <w:r w:rsidRPr="00006ABF" w:rsidDel="00E35D67">
          <w:rPr>
            <w:rFonts w:ascii="Times New Roman" w:hAnsi="Times New Roman" w:cs="Times New Roman"/>
            <w:i/>
            <w:iCs/>
            <w:lang w:val="en-US"/>
          </w:rPr>
          <w:delText>baseline</w:delText>
        </w:r>
        <w:r w:rsidRPr="00006ABF" w:rsidDel="00E35D67">
          <w:rPr>
            <w:rFonts w:ascii="Times New Roman" w:hAnsi="Times New Roman" w:cs="Times New Roman"/>
            <w:lang w:val="en-US"/>
          </w:rPr>
          <w:delText xml:space="preserve"> yang adalah hasil proyeksi oleh model berjalan dengan arah yang sama dan sesuai, menunjukkan jika perilaku sektor </w:delText>
        </w:r>
        <w:r w:rsidR="00B27E49" w:rsidRPr="00006ABF" w:rsidDel="00E35D67">
          <w:rPr>
            <w:rFonts w:ascii="Times New Roman" w:hAnsi="Times New Roman" w:cs="Times New Roman"/>
            <w:lang w:val="en-US"/>
          </w:rPr>
          <w:delText>Real Estate</w:delText>
        </w:r>
        <w:r w:rsidRPr="00006ABF" w:rsidDel="00E35D67">
          <w:rPr>
            <w:rFonts w:ascii="Times New Roman" w:hAnsi="Times New Roman" w:cs="Times New Roman"/>
            <w:lang w:val="en-US"/>
          </w:rPr>
          <w:delText xml:space="preserve"> dapat dideskripsikan melalui variabel – variabel yang ada.</w:delText>
        </w:r>
        <w:bookmarkStart w:id="11822" w:name="_Toc117979833"/>
        <w:bookmarkStart w:id="11823" w:name="_Toc117981481"/>
        <w:bookmarkEnd w:id="11822"/>
        <w:bookmarkEnd w:id="11823"/>
      </w:del>
    </w:p>
    <w:p w14:paraId="5A8D71B8" w14:textId="097B9324" w:rsidR="001F28D9" w:rsidRPr="00006ABF" w:rsidDel="00E35D67" w:rsidRDefault="001F28D9" w:rsidP="00CC4C47">
      <w:pPr>
        <w:pStyle w:val="Caption"/>
        <w:keepNext/>
        <w:spacing w:line="360" w:lineRule="auto"/>
        <w:rPr>
          <w:del w:id="11824" w:author="nadira firinda" w:date="2022-10-29T23:30:00Z"/>
        </w:rPr>
        <w:pPrChange w:id="11825" w:author="nadira firinda" w:date="2022-10-29T23:37:00Z">
          <w:pPr>
            <w:pStyle w:val="Caption"/>
            <w:keepNext/>
          </w:pPr>
        </w:pPrChange>
      </w:pPr>
      <w:bookmarkStart w:id="11826" w:name="_Ref84942089"/>
      <w:bookmarkStart w:id="11827" w:name="_Toc84944904"/>
      <w:del w:id="11828" w:author="nadira firinda" w:date="2022-10-29T23:30:00Z">
        <w:r w:rsidRPr="00006ABF" w:rsidDel="00E35D67">
          <w:delText xml:space="preserve">Tabel </w:delText>
        </w:r>
      </w:del>
      <w:ins w:id="11829" w:author="Prasasti Karunia Farista Ananto" w:date="2021-10-18T13:53:00Z">
        <w:del w:id="11830" w:author="nadira firinda" w:date="2022-10-29T23:30:00Z">
          <w:r w:rsidR="00895415" w:rsidDel="00E35D67">
            <w:fldChar w:fldCharType="begin"/>
          </w:r>
          <w:r w:rsidR="00895415" w:rsidDel="00E35D67">
            <w:delInstrText xml:space="preserve"> STYLEREF 1 \s </w:delInstrText>
          </w:r>
        </w:del>
      </w:ins>
      <w:del w:id="11831" w:author="nadira firinda" w:date="2022-10-29T23:30:00Z">
        <w:r w:rsidR="00895415" w:rsidDel="00E35D67">
          <w:fldChar w:fldCharType="separate"/>
        </w:r>
        <w:r w:rsidR="00895415" w:rsidDel="00E35D67">
          <w:rPr>
            <w:noProof/>
          </w:rPr>
          <w:delText>IV</w:delText>
        </w:r>
      </w:del>
      <w:ins w:id="11832" w:author="Prasasti Karunia Farista Ananto" w:date="2021-10-18T13:53:00Z">
        <w:del w:id="11833" w:author="nadira firinda" w:date="2022-10-29T23:30:00Z">
          <w:r w:rsidR="00895415" w:rsidDel="00E35D67">
            <w:fldChar w:fldCharType="end"/>
          </w:r>
          <w:r w:rsidR="00895415" w:rsidDel="00E35D67">
            <w:noBreakHyphen/>
          </w:r>
          <w:r w:rsidR="00895415" w:rsidDel="00E35D67">
            <w:fldChar w:fldCharType="begin"/>
          </w:r>
          <w:r w:rsidR="00895415" w:rsidDel="00E35D67">
            <w:delInstrText xml:space="preserve"> SEQ Tabel \* ARABIC \s 1 </w:delInstrText>
          </w:r>
        </w:del>
      </w:ins>
      <w:del w:id="11834" w:author="nadira firinda" w:date="2022-10-29T23:30:00Z">
        <w:r w:rsidR="00895415" w:rsidDel="00E35D67">
          <w:fldChar w:fldCharType="separate"/>
        </w:r>
      </w:del>
      <w:ins w:id="11835" w:author="Prasasti Karunia Farista Ananto" w:date="2021-10-18T13:53:00Z">
        <w:del w:id="11836" w:author="nadira firinda" w:date="2022-10-29T23:30:00Z">
          <w:r w:rsidR="00895415" w:rsidDel="00E35D67">
            <w:rPr>
              <w:noProof/>
            </w:rPr>
            <w:delText>12</w:delText>
          </w:r>
          <w:r w:rsidR="00895415" w:rsidDel="00E35D67">
            <w:fldChar w:fldCharType="end"/>
          </w:r>
        </w:del>
      </w:ins>
      <w:del w:id="11837" w:author="nadira firinda" w:date="2022-10-29T23:30:00Z">
        <w:r w:rsidR="00410221" w:rsidDel="00E35D67">
          <w:fldChar w:fldCharType="begin"/>
        </w:r>
        <w:r w:rsidR="00410221" w:rsidDel="00E35D67">
          <w:delInstrText xml:space="preserve"> STYLEREF 1 \s </w:delInstrText>
        </w:r>
        <w:r w:rsidR="00410221" w:rsidDel="00E35D67">
          <w:fldChar w:fldCharType="separate"/>
        </w:r>
        <w:r w:rsidR="00015ADF" w:rsidRPr="00006ABF" w:rsidDel="00E35D67">
          <w:rPr>
            <w:noProof/>
          </w:rPr>
          <w:delText>IV</w:delText>
        </w:r>
        <w:r w:rsidR="00410221" w:rsidDel="00E35D67">
          <w:rPr>
            <w:noProof/>
          </w:rPr>
          <w:fldChar w:fldCharType="end"/>
        </w:r>
        <w:r w:rsidR="00FB741C" w:rsidRPr="00006ABF" w:rsidDel="00E35D67">
          <w:noBreakHyphen/>
        </w:r>
        <w:r w:rsidR="00410221" w:rsidDel="00E35D67">
          <w:fldChar w:fldCharType="begin"/>
        </w:r>
        <w:r w:rsidR="00410221" w:rsidDel="00E35D67">
          <w:delInstrText xml:space="preserve"> SEQ Tabel \* ARABIC \s 1 </w:delInstrText>
        </w:r>
        <w:r w:rsidR="00410221" w:rsidDel="00E35D67">
          <w:fldChar w:fldCharType="separate"/>
        </w:r>
        <w:r w:rsidR="00015ADF" w:rsidRPr="00006ABF" w:rsidDel="00E35D67">
          <w:rPr>
            <w:noProof/>
          </w:rPr>
          <w:delText>12</w:delText>
        </w:r>
        <w:r w:rsidR="00410221" w:rsidDel="00E35D67">
          <w:rPr>
            <w:noProof/>
          </w:rPr>
          <w:fldChar w:fldCharType="end"/>
        </w:r>
        <w:bookmarkEnd w:id="11826"/>
        <w:r w:rsidRPr="00006ABF" w:rsidDel="00E35D67">
          <w:delText>. Persamaan Sektor Real Estate</w:delText>
        </w:r>
        <w:bookmarkStart w:id="11838" w:name="_Toc117979834"/>
        <w:bookmarkStart w:id="11839" w:name="_Toc117981482"/>
        <w:bookmarkEnd w:id="11827"/>
        <w:bookmarkEnd w:id="11838"/>
        <w:bookmarkEnd w:id="11839"/>
      </w:del>
    </w:p>
    <w:tbl>
      <w:tblPr>
        <w:tblW w:w="9000" w:type="dxa"/>
        <w:tblLayout w:type="fixed"/>
        <w:tblCellMar>
          <w:left w:w="0" w:type="dxa"/>
          <w:right w:w="0" w:type="dxa"/>
        </w:tblCellMar>
        <w:tblLook w:val="0600" w:firstRow="0" w:lastRow="0" w:firstColumn="0" w:lastColumn="0" w:noHBand="1" w:noVBand="1"/>
      </w:tblPr>
      <w:tblGrid>
        <w:gridCol w:w="3969"/>
        <w:gridCol w:w="236"/>
        <w:gridCol w:w="2458"/>
        <w:gridCol w:w="1134"/>
        <w:gridCol w:w="1203"/>
      </w:tblGrid>
      <w:tr w:rsidR="00D90278" w:rsidRPr="00006ABF" w:rsidDel="00E35D67" w14:paraId="6C416EB7" w14:textId="4CF15E51" w:rsidTr="00FE59AD">
        <w:trPr>
          <w:trHeight w:val="433"/>
          <w:del w:id="11840" w:author="nadira firinda" w:date="2022-10-29T23:30:00Z"/>
        </w:trPr>
        <w:tc>
          <w:tcPr>
            <w:tcW w:w="9000" w:type="dxa"/>
            <w:gridSpan w:val="5"/>
            <w:tcBorders>
              <w:top w:val="nil"/>
              <w:left w:val="nil"/>
              <w:bottom w:val="nil"/>
              <w:right w:val="nil"/>
            </w:tcBorders>
            <w:shd w:val="clear" w:color="auto" w:fill="44546A"/>
            <w:tcMar>
              <w:top w:w="15" w:type="dxa"/>
              <w:left w:w="108" w:type="dxa"/>
              <w:bottom w:w="0" w:type="dxa"/>
              <w:right w:w="108" w:type="dxa"/>
            </w:tcMar>
            <w:vAlign w:val="center"/>
            <w:hideMark/>
          </w:tcPr>
          <w:p w14:paraId="0D1EA8E1" w14:textId="7A849FBF" w:rsidR="00D90278" w:rsidRPr="00006ABF" w:rsidDel="00E35D67" w:rsidRDefault="00D90278" w:rsidP="00CC4C47">
            <w:pPr>
              <w:spacing w:after="0" w:line="360" w:lineRule="auto"/>
              <w:jc w:val="center"/>
              <w:rPr>
                <w:del w:id="11841" w:author="nadira firinda" w:date="2022-10-29T23:30:00Z"/>
                <w:rFonts w:ascii="Times New Roman" w:hAnsi="Times New Roman" w:cs="Times New Roman"/>
                <w:szCs w:val="20"/>
              </w:rPr>
              <w:pPrChange w:id="11842" w:author="nadira firinda" w:date="2022-10-29T23:37:00Z">
                <w:pPr>
                  <w:spacing w:after="0"/>
                  <w:jc w:val="center"/>
                </w:pPr>
              </w:pPrChange>
            </w:pPr>
            <w:del w:id="11843" w:author="nadira firinda" w:date="2022-10-29T23:30:00Z">
              <w:r w:rsidRPr="00006ABF" w:rsidDel="00E35D67">
                <w:rPr>
                  <w:rFonts w:ascii="Times New Roman" w:hAnsi="Times New Roman" w:cs="Times New Roman"/>
                  <w:b/>
                  <w:bCs/>
                  <w:color w:val="FFFFFF" w:themeColor="background1"/>
                  <w:szCs w:val="20"/>
                </w:rPr>
                <w:delText>Persamaan Jangka Panjang</w:delText>
              </w:r>
              <w:bookmarkStart w:id="11844" w:name="_Toc117979835"/>
              <w:bookmarkStart w:id="11845" w:name="_Toc117981483"/>
              <w:bookmarkEnd w:id="11844"/>
              <w:bookmarkEnd w:id="11845"/>
            </w:del>
          </w:p>
        </w:tc>
        <w:bookmarkStart w:id="11846" w:name="_Toc117979836"/>
        <w:bookmarkStart w:id="11847" w:name="_Toc117981484"/>
        <w:bookmarkEnd w:id="11846"/>
        <w:bookmarkEnd w:id="11847"/>
      </w:tr>
      <w:tr w:rsidR="00D90278" w:rsidRPr="00006ABF" w:rsidDel="00E35D67" w14:paraId="59EF6740" w14:textId="142AD760" w:rsidTr="00FE59AD">
        <w:trPr>
          <w:trHeight w:val="433"/>
          <w:del w:id="11848" w:author="nadira firinda" w:date="2022-10-29T23:30:00Z"/>
        </w:trPr>
        <w:tc>
          <w:tcPr>
            <w:tcW w:w="9000" w:type="dxa"/>
            <w:gridSpan w:val="5"/>
            <w:tcBorders>
              <w:top w:val="nil"/>
              <w:left w:val="nil"/>
              <w:bottom w:val="nil"/>
              <w:right w:val="nil"/>
            </w:tcBorders>
            <w:shd w:val="clear" w:color="auto" w:fill="4472C4"/>
            <w:tcMar>
              <w:top w:w="15" w:type="dxa"/>
              <w:left w:w="108" w:type="dxa"/>
              <w:bottom w:w="0" w:type="dxa"/>
              <w:right w:w="108" w:type="dxa"/>
            </w:tcMar>
            <w:vAlign w:val="center"/>
            <w:hideMark/>
          </w:tcPr>
          <w:p w14:paraId="25415E6A" w14:textId="62EE18C5" w:rsidR="00D90278" w:rsidRPr="00006ABF" w:rsidDel="00E35D67" w:rsidRDefault="00D90278" w:rsidP="00CC4C47">
            <w:pPr>
              <w:spacing w:after="0" w:line="360" w:lineRule="auto"/>
              <w:rPr>
                <w:del w:id="11849" w:author="nadira firinda" w:date="2022-10-29T23:30:00Z"/>
                <w:rFonts w:ascii="Times New Roman" w:hAnsi="Times New Roman" w:cs="Times New Roman"/>
                <w:b/>
                <w:bCs/>
                <w:color w:val="FFFFFF" w:themeColor="background1"/>
                <w:szCs w:val="20"/>
              </w:rPr>
              <w:pPrChange w:id="11850" w:author="nadira firinda" w:date="2022-10-29T23:37:00Z">
                <w:pPr>
                  <w:spacing w:after="0"/>
                </w:pPr>
              </w:pPrChange>
            </w:pPr>
            <w:del w:id="11851" w:author="nadira firinda" w:date="2022-10-29T23:30:00Z">
              <w:r w:rsidRPr="00006ABF" w:rsidDel="00E35D67">
                <w:rPr>
                  <w:rFonts w:ascii="Times New Roman" w:hAnsi="Times New Roman" w:cs="Times New Roman"/>
                  <w:b/>
                  <w:bCs/>
                  <w:color w:val="FFFFFF" w:themeColor="background1"/>
                  <w:szCs w:val="20"/>
                </w:rPr>
                <w:delText xml:space="preserve">Dependent variable: </w:delText>
              </w:r>
              <w:r w:rsidR="00543867" w:rsidRPr="00006ABF" w:rsidDel="00E35D67">
                <w:rPr>
                  <w:rFonts w:ascii="Times New Roman" w:hAnsi="Times New Roman" w:cs="Times New Roman"/>
                  <w:b/>
                  <w:bCs/>
                  <w:color w:val="FFFFFF" w:themeColor="background1"/>
                  <w:szCs w:val="20"/>
                </w:rPr>
                <w:delText>Real Estat</w:delText>
              </w:r>
              <w:bookmarkStart w:id="11852" w:name="_Toc117979837"/>
              <w:bookmarkStart w:id="11853" w:name="_Toc117981485"/>
              <w:bookmarkEnd w:id="11852"/>
              <w:bookmarkEnd w:id="11853"/>
            </w:del>
          </w:p>
          <w:p w14:paraId="57CFCCC4" w14:textId="140B64E8" w:rsidR="00D90278" w:rsidRPr="00006ABF" w:rsidDel="00E35D67" w:rsidRDefault="00D90278" w:rsidP="00CC4C47">
            <w:pPr>
              <w:spacing w:after="0" w:line="360" w:lineRule="auto"/>
              <w:rPr>
                <w:del w:id="11854" w:author="nadira firinda" w:date="2022-10-29T23:30:00Z"/>
                <w:rFonts w:ascii="Times New Roman" w:hAnsi="Times New Roman" w:cs="Times New Roman"/>
                <w:szCs w:val="20"/>
              </w:rPr>
              <w:pPrChange w:id="11855" w:author="nadira firinda" w:date="2022-10-29T23:37:00Z">
                <w:pPr>
                  <w:spacing w:after="0"/>
                </w:pPr>
              </w:pPrChange>
            </w:pPr>
            <w:del w:id="11856" w:author="nadira firinda" w:date="2022-10-29T23:30:00Z">
              <w:r w:rsidRPr="00006ABF" w:rsidDel="00E35D67">
                <w:rPr>
                  <w:rFonts w:ascii="Times New Roman" w:hAnsi="Times New Roman" w:cs="Times New Roman"/>
                  <w:b/>
                  <w:bCs/>
                  <w:color w:val="FFFFFF" w:themeColor="background1"/>
                  <w:szCs w:val="20"/>
                </w:rPr>
                <w:delText>LOG(</w:delText>
              </w:r>
              <w:r w:rsidR="00543867" w:rsidRPr="00006ABF" w:rsidDel="00E35D67">
                <w:rPr>
                  <w:rFonts w:ascii="Times New Roman" w:hAnsi="Times New Roman" w:cs="Times New Roman"/>
                  <w:b/>
                  <w:bCs/>
                  <w:color w:val="FFFFFF" w:themeColor="background1"/>
                  <w:szCs w:val="20"/>
                </w:rPr>
                <w:delText xml:space="preserve">G12REARL </w:delText>
              </w:r>
              <w:r w:rsidRPr="00006ABF" w:rsidDel="00E35D67">
                <w:rPr>
                  <w:rFonts w:ascii="Times New Roman" w:hAnsi="Times New Roman" w:cs="Times New Roman"/>
                  <w:b/>
                  <w:bCs/>
                  <w:color w:val="FFFFFF" w:themeColor="background1"/>
                  <w:szCs w:val="20"/>
                </w:rPr>
                <w:delText xml:space="preserve">/ </w:delText>
              </w:r>
              <w:r w:rsidR="00543867" w:rsidRPr="00006ABF" w:rsidDel="00E35D67">
                <w:rPr>
                  <w:rFonts w:ascii="Times New Roman" w:hAnsi="Times New Roman" w:cs="Times New Roman"/>
                  <w:b/>
                  <w:bCs/>
                  <w:color w:val="FFFFFF" w:themeColor="background1"/>
                  <w:szCs w:val="20"/>
                </w:rPr>
                <w:delText>G12REARL</w:delText>
              </w:r>
              <w:r w:rsidRPr="00006ABF" w:rsidDel="00E35D67">
                <w:rPr>
                  <w:rFonts w:ascii="Times New Roman" w:hAnsi="Times New Roman" w:cs="Times New Roman"/>
                  <w:b/>
                  <w:bCs/>
                  <w:color w:val="FFFFFF" w:themeColor="background1"/>
                  <w:szCs w:val="20"/>
                </w:rPr>
                <w:delText>_SF)</w:delText>
              </w:r>
              <w:bookmarkStart w:id="11857" w:name="_Toc117979838"/>
              <w:bookmarkStart w:id="11858" w:name="_Toc117981486"/>
              <w:bookmarkEnd w:id="11857"/>
              <w:bookmarkEnd w:id="11858"/>
            </w:del>
          </w:p>
        </w:tc>
        <w:bookmarkStart w:id="11859" w:name="_Toc117979839"/>
        <w:bookmarkStart w:id="11860" w:name="_Toc117981487"/>
        <w:bookmarkEnd w:id="11859"/>
        <w:bookmarkEnd w:id="11860"/>
      </w:tr>
      <w:tr w:rsidR="00D90278" w:rsidRPr="00006ABF" w:rsidDel="00E35D67" w14:paraId="33F02653" w14:textId="1BD17567" w:rsidTr="00FE59AD">
        <w:trPr>
          <w:trHeight w:val="433"/>
          <w:del w:id="11861" w:author="nadira firinda" w:date="2022-10-29T23:30:00Z"/>
        </w:trPr>
        <w:tc>
          <w:tcPr>
            <w:tcW w:w="3969" w:type="dxa"/>
            <w:tcBorders>
              <w:top w:val="nil"/>
              <w:left w:val="nil"/>
              <w:bottom w:val="nil"/>
              <w:right w:val="nil"/>
            </w:tcBorders>
            <w:shd w:val="clear" w:color="auto" w:fill="FFC000"/>
            <w:tcMar>
              <w:top w:w="15" w:type="dxa"/>
              <w:left w:w="108" w:type="dxa"/>
              <w:bottom w:w="0" w:type="dxa"/>
              <w:right w:w="108" w:type="dxa"/>
            </w:tcMar>
            <w:vAlign w:val="center"/>
            <w:hideMark/>
          </w:tcPr>
          <w:p w14:paraId="5058D93E" w14:textId="583CDF3F" w:rsidR="00D90278" w:rsidRPr="00006ABF" w:rsidDel="00E35D67" w:rsidRDefault="00D90278" w:rsidP="00CC4C47">
            <w:pPr>
              <w:spacing w:after="0" w:line="360" w:lineRule="auto"/>
              <w:rPr>
                <w:del w:id="11862" w:author="nadira firinda" w:date="2022-10-29T23:30:00Z"/>
                <w:rFonts w:ascii="Times New Roman" w:hAnsi="Times New Roman" w:cs="Times New Roman"/>
                <w:szCs w:val="20"/>
              </w:rPr>
              <w:pPrChange w:id="11863" w:author="nadira firinda" w:date="2022-10-29T23:37:00Z">
                <w:pPr>
                  <w:spacing w:after="0"/>
                </w:pPr>
              </w:pPrChange>
            </w:pPr>
            <w:del w:id="11864" w:author="nadira firinda" w:date="2022-10-29T23:30:00Z">
              <w:r w:rsidRPr="00006ABF" w:rsidDel="00E35D67">
                <w:rPr>
                  <w:rFonts w:ascii="Times New Roman" w:hAnsi="Times New Roman" w:cs="Times New Roman"/>
                  <w:b/>
                  <w:bCs/>
                  <w:szCs w:val="20"/>
                </w:rPr>
                <w:delText>Explanatory Variables</w:delText>
              </w:r>
              <w:bookmarkStart w:id="11865" w:name="_Toc117979840"/>
              <w:bookmarkStart w:id="11866" w:name="_Toc117981488"/>
              <w:bookmarkEnd w:id="11865"/>
              <w:bookmarkEnd w:id="11866"/>
            </w:del>
          </w:p>
        </w:tc>
        <w:tc>
          <w:tcPr>
            <w:tcW w:w="2694" w:type="dxa"/>
            <w:gridSpan w:val="2"/>
            <w:tcBorders>
              <w:top w:val="nil"/>
              <w:left w:val="nil"/>
              <w:bottom w:val="nil"/>
              <w:right w:val="nil"/>
            </w:tcBorders>
            <w:shd w:val="clear" w:color="auto" w:fill="FFC000"/>
            <w:vAlign w:val="center"/>
          </w:tcPr>
          <w:p w14:paraId="7B92F4F0" w14:textId="324D55D2" w:rsidR="00D90278" w:rsidRPr="00006ABF" w:rsidDel="00E35D67" w:rsidRDefault="00D90278" w:rsidP="00CC4C47">
            <w:pPr>
              <w:spacing w:after="0" w:line="360" w:lineRule="auto"/>
              <w:rPr>
                <w:del w:id="11867" w:author="nadira firinda" w:date="2022-10-29T23:30:00Z"/>
                <w:rFonts w:ascii="Times New Roman" w:hAnsi="Times New Roman" w:cs="Times New Roman"/>
                <w:szCs w:val="20"/>
              </w:rPr>
              <w:pPrChange w:id="11868" w:author="nadira firinda" w:date="2022-10-29T23:37:00Z">
                <w:pPr>
                  <w:spacing w:after="0"/>
                </w:pPr>
              </w:pPrChange>
            </w:pPr>
            <w:bookmarkStart w:id="11869" w:name="_Toc117979841"/>
            <w:bookmarkStart w:id="11870" w:name="_Toc117981489"/>
            <w:bookmarkEnd w:id="11869"/>
            <w:bookmarkEnd w:id="11870"/>
          </w:p>
        </w:tc>
        <w:tc>
          <w:tcPr>
            <w:tcW w:w="1134" w:type="dxa"/>
            <w:tcBorders>
              <w:top w:val="nil"/>
              <w:left w:val="nil"/>
              <w:bottom w:val="nil"/>
              <w:right w:val="nil"/>
            </w:tcBorders>
            <w:shd w:val="clear" w:color="auto" w:fill="FFC000"/>
            <w:tcMar>
              <w:top w:w="15" w:type="dxa"/>
              <w:left w:w="108" w:type="dxa"/>
              <w:bottom w:w="0" w:type="dxa"/>
              <w:right w:w="108" w:type="dxa"/>
            </w:tcMar>
            <w:vAlign w:val="center"/>
            <w:hideMark/>
          </w:tcPr>
          <w:p w14:paraId="4FCB9E16" w14:textId="0C63921C" w:rsidR="00D90278" w:rsidRPr="00006ABF" w:rsidDel="00E35D67" w:rsidRDefault="00D90278" w:rsidP="00CC4C47">
            <w:pPr>
              <w:spacing w:after="0" w:line="360" w:lineRule="auto"/>
              <w:rPr>
                <w:del w:id="11871" w:author="nadira firinda" w:date="2022-10-29T23:30:00Z"/>
                <w:rFonts w:ascii="Times New Roman" w:hAnsi="Times New Roman" w:cs="Times New Roman"/>
                <w:noProof/>
                <w:szCs w:val="20"/>
              </w:rPr>
              <w:pPrChange w:id="11872" w:author="nadira firinda" w:date="2022-10-29T23:37:00Z">
                <w:pPr>
                  <w:spacing w:after="0"/>
                </w:pPr>
              </w:pPrChange>
            </w:pPr>
            <w:del w:id="11873" w:author="nadira firinda" w:date="2022-10-29T23:30:00Z">
              <w:r w:rsidRPr="00006ABF" w:rsidDel="00E35D67">
                <w:rPr>
                  <w:rFonts w:ascii="Times New Roman" w:hAnsi="Times New Roman" w:cs="Times New Roman"/>
                  <w:b/>
                  <w:bCs/>
                  <w:noProof/>
                  <w:szCs w:val="20"/>
                  <w:lang w:val="en-GB"/>
                </w:rPr>
                <w:delText>Koefisien</w:delText>
              </w:r>
              <w:bookmarkStart w:id="11874" w:name="_Toc117979842"/>
              <w:bookmarkStart w:id="11875" w:name="_Toc117981490"/>
              <w:bookmarkEnd w:id="11874"/>
              <w:bookmarkEnd w:id="11875"/>
            </w:del>
          </w:p>
        </w:tc>
        <w:tc>
          <w:tcPr>
            <w:tcW w:w="1203" w:type="dxa"/>
            <w:tcBorders>
              <w:top w:val="nil"/>
              <w:left w:val="nil"/>
              <w:bottom w:val="nil"/>
              <w:right w:val="nil"/>
            </w:tcBorders>
            <w:shd w:val="clear" w:color="auto" w:fill="FFC000"/>
            <w:vAlign w:val="center"/>
          </w:tcPr>
          <w:p w14:paraId="517C986B" w14:textId="62E8E621" w:rsidR="00D90278" w:rsidRPr="00006ABF" w:rsidDel="00E35D67" w:rsidRDefault="00D90278" w:rsidP="00CC4C47">
            <w:pPr>
              <w:spacing w:after="0" w:line="360" w:lineRule="auto"/>
              <w:rPr>
                <w:del w:id="11876" w:author="nadira firinda" w:date="2022-10-29T23:30:00Z"/>
                <w:rFonts w:ascii="Times New Roman" w:hAnsi="Times New Roman" w:cs="Times New Roman"/>
                <w:szCs w:val="20"/>
              </w:rPr>
              <w:pPrChange w:id="11877" w:author="nadira firinda" w:date="2022-10-29T23:37:00Z">
                <w:pPr>
                  <w:spacing w:after="0"/>
                </w:pPr>
              </w:pPrChange>
            </w:pPr>
            <w:bookmarkStart w:id="11878" w:name="_Toc117979843"/>
            <w:bookmarkStart w:id="11879" w:name="_Toc117981491"/>
            <w:bookmarkEnd w:id="11878"/>
            <w:bookmarkEnd w:id="11879"/>
          </w:p>
        </w:tc>
        <w:bookmarkStart w:id="11880" w:name="_Toc117979844"/>
        <w:bookmarkStart w:id="11881" w:name="_Toc117981492"/>
        <w:bookmarkEnd w:id="11880"/>
        <w:bookmarkEnd w:id="11881"/>
      </w:tr>
      <w:tr w:rsidR="00C0003A" w:rsidRPr="00006ABF" w:rsidDel="00E35D67" w14:paraId="567A68F5" w14:textId="39755C97" w:rsidTr="00A1456D">
        <w:trPr>
          <w:trHeight w:val="433"/>
          <w:del w:id="11882" w:author="nadira firinda" w:date="2022-10-29T23:30:00Z"/>
        </w:trPr>
        <w:tc>
          <w:tcPr>
            <w:tcW w:w="3969" w:type="dxa"/>
            <w:tcBorders>
              <w:top w:val="dotted" w:sz="8" w:space="0" w:color="7F7F7F"/>
              <w:left w:val="nil"/>
              <w:bottom w:val="dotted" w:sz="8" w:space="0" w:color="7F7F7F"/>
              <w:right w:val="dotted" w:sz="8" w:space="0" w:color="7F7F7F"/>
            </w:tcBorders>
            <w:shd w:val="clear" w:color="auto" w:fill="auto"/>
            <w:tcMar>
              <w:top w:w="15" w:type="dxa"/>
              <w:left w:w="108" w:type="dxa"/>
              <w:bottom w:w="0" w:type="dxa"/>
              <w:right w:w="108" w:type="dxa"/>
            </w:tcMar>
          </w:tcPr>
          <w:p w14:paraId="57B3FBF4" w14:textId="6AE9D017" w:rsidR="00C0003A" w:rsidRPr="00006ABF" w:rsidDel="00E35D67" w:rsidRDefault="00C0003A" w:rsidP="00CC4C47">
            <w:pPr>
              <w:spacing w:line="360" w:lineRule="auto"/>
              <w:rPr>
                <w:del w:id="11883" w:author="nadira firinda" w:date="2022-10-29T23:30:00Z"/>
                <w:rFonts w:ascii="Times New Roman" w:hAnsi="Times New Roman" w:cs="Times New Roman"/>
              </w:rPr>
              <w:pPrChange w:id="11884" w:author="nadira firinda" w:date="2022-10-29T23:37:00Z">
                <w:pPr/>
              </w:pPrChange>
            </w:pPr>
            <w:del w:id="11885" w:author="nadira firinda" w:date="2022-10-29T23:30:00Z">
              <w:r w:rsidRPr="00006ABF" w:rsidDel="00E35D67">
                <w:rPr>
                  <w:rFonts w:ascii="Times New Roman" w:hAnsi="Times New Roman" w:cs="Times New Roman"/>
                </w:rPr>
                <w:delText>C</w:delText>
              </w:r>
              <w:bookmarkStart w:id="11886" w:name="_Toc117979845"/>
              <w:bookmarkStart w:id="11887" w:name="_Toc117981493"/>
              <w:bookmarkEnd w:id="11886"/>
              <w:bookmarkEnd w:id="11887"/>
            </w:del>
          </w:p>
        </w:tc>
        <w:tc>
          <w:tcPr>
            <w:tcW w:w="2694" w:type="dxa"/>
            <w:gridSpan w:val="2"/>
            <w:tcBorders>
              <w:top w:val="dotted" w:sz="8" w:space="0" w:color="7F7F7F"/>
              <w:left w:val="dotted" w:sz="8" w:space="0" w:color="7F7F7F"/>
              <w:bottom w:val="dotted" w:sz="8" w:space="0" w:color="7F7F7F"/>
              <w:right w:val="dotted" w:sz="8" w:space="0" w:color="7F7F7F"/>
            </w:tcBorders>
            <w:shd w:val="clear" w:color="auto" w:fill="auto"/>
            <w:tcMar>
              <w:top w:w="15" w:type="dxa"/>
              <w:left w:w="108" w:type="dxa"/>
              <w:bottom w:w="0" w:type="dxa"/>
              <w:right w:w="108" w:type="dxa"/>
            </w:tcMar>
            <w:vAlign w:val="center"/>
          </w:tcPr>
          <w:p w14:paraId="2ED5B355" w14:textId="1D188892" w:rsidR="00C0003A" w:rsidRPr="00006ABF" w:rsidDel="00E35D67" w:rsidRDefault="00C0003A" w:rsidP="00CC4C47">
            <w:pPr>
              <w:spacing w:after="0" w:line="360" w:lineRule="auto"/>
              <w:rPr>
                <w:del w:id="11888" w:author="nadira firinda" w:date="2022-10-29T23:30:00Z"/>
                <w:rFonts w:ascii="Times New Roman" w:hAnsi="Times New Roman" w:cs="Times New Roman"/>
                <w:szCs w:val="20"/>
              </w:rPr>
              <w:pPrChange w:id="11889" w:author="nadira firinda" w:date="2022-10-29T23:37:00Z">
                <w:pPr>
                  <w:spacing w:after="0"/>
                </w:pPr>
              </w:pPrChange>
            </w:pPr>
            <w:del w:id="11890" w:author="nadira firinda" w:date="2022-10-29T23:30:00Z">
              <w:r w:rsidRPr="00006ABF" w:rsidDel="00E35D67">
                <w:rPr>
                  <w:rFonts w:ascii="Times New Roman" w:hAnsi="Times New Roman" w:cs="Times New Roman"/>
                  <w:szCs w:val="20"/>
                </w:rPr>
                <w:delText>Konstanta</w:delText>
              </w:r>
              <w:bookmarkStart w:id="11891" w:name="_Toc117979846"/>
              <w:bookmarkStart w:id="11892" w:name="_Toc117981494"/>
              <w:bookmarkEnd w:id="11891"/>
              <w:bookmarkEnd w:id="11892"/>
            </w:del>
          </w:p>
        </w:tc>
        <w:tc>
          <w:tcPr>
            <w:tcW w:w="1134" w:type="dxa"/>
            <w:tcBorders>
              <w:top w:val="dotted" w:sz="8" w:space="0" w:color="7F7F7F"/>
              <w:left w:val="dotted" w:sz="8" w:space="0" w:color="7F7F7F"/>
              <w:bottom w:val="dotted" w:sz="8" w:space="0" w:color="7F7F7F"/>
              <w:right w:val="dotted" w:sz="8" w:space="0" w:color="7F7F7F"/>
            </w:tcBorders>
            <w:shd w:val="clear" w:color="auto" w:fill="auto"/>
            <w:tcMar>
              <w:top w:w="15" w:type="dxa"/>
              <w:left w:w="108" w:type="dxa"/>
              <w:bottom w:w="0" w:type="dxa"/>
              <w:right w:w="108" w:type="dxa"/>
            </w:tcMar>
          </w:tcPr>
          <w:p w14:paraId="574D88BD" w14:textId="053946CB" w:rsidR="00C0003A" w:rsidRPr="00006ABF" w:rsidDel="00E35D67" w:rsidRDefault="00770F19" w:rsidP="00CC4C47">
            <w:pPr>
              <w:spacing w:line="360" w:lineRule="auto"/>
              <w:jc w:val="center"/>
              <w:rPr>
                <w:del w:id="11893" w:author="nadira firinda" w:date="2022-10-29T23:30:00Z"/>
                <w:rFonts w:ascii="Times New Roman" w:hAnsi="Times New Roman" w:cs="Times New Roman"/>
              </w:rPr>
              <w:pPrChange w:id="11894" w:author="nadira firinda" w:date="2022-10-29T23:37:00Z">
                <w:pPr>
                  <w:jc w:val="center"/>
                </w:pPr>
              </w:pPrChange>
            </w:pPr>
            <w:del w:id="11895" w:author="nadira firinda" w:date="2022-10-29T23:30:00Z">
              <w:r w:rsidRPr="00006ABF" w:rsidDel="00E35D67">
                <w:rPr>
                  <w:rFonts w:ascii="Times New Roman" w:hAnsi="Times New Roman" w:cs="Times New Roman"/>
                </w:rPr>
                <w:delText>0.5713</w:delText>
              </w:r>
              <w:bookmarkStart w:id="11896" w:name="_Toc117979847"/>
              <w:bookmarkStart w:id="11897" w:name="_Toc117981495"/>
              <w:bookmarkEnd w:id="11896"/>
              <w:bookmarkEnd w:id="11897"/>
            </w:del>
          </w:p>
        </w:tc>
        <w:tc>
          <w:tcPr>
            <w:tcW w:w="1203" w:type="dxa"/>
            <w:tcBorders>
              <w:top w:val="dotted" w:sz="8" w:space="0" w:color="7F7F7F"/>
              <w:left w:val="dotted" w:sz="8" w:space="0" w:color="7F7F7F"/>
              <w:bottom w:val="dotted" w:sz="8" w:space="0" w:color="7F7F7F"/>
              <w:right w:val="nil"/>
            </w:tcBorders>
            <w:shd w:val="clear" w:color="auto" w:fill="auto"/>
            <w:tcMar>
              <w:top w:w="15" w:type="dxa"/>
              <w:left w:w="108" w:type="dxa"/>
              <w:bottom w:w="0" w:type="dxa"/>
              <w:right w:w="108" w:type="dxa"/>
            </w:tcMar>
            <w:vAlign w:val="center"/>
          </w:tcPr>
          <w:p w14:paraId="548391BA" w14:textId="0BBF0026" w:rsidR="00C0003A" w:rsidRPr="00006ABF" w:rsidDel="00E35D67" w:rsidRDefault="00C0003A" w:rsidP="00CC4C47">
            <w:pPr>
              <w:spacing w:after="0" w:line="360" w:lineRule="auto"/>
              <w:jc w:val="center"/>
              <w:rPr>
                <w:del w:id="11898" w:author="nadira firinda" w:date="2022-10-29T23:30:00Z"/>
                <w:rFonts w:ascii="Times New Roman" w:hAnsi="Times New Roman" w:cs="Times New Roman"/>
                <w:szCs w:val="20"/>
              </w:rPr>
              <w:pPrChange w:id="11899" w:author="nadira firinda" w:date="2022-10-29T23:37:00Z">
                <w:pPr>
                  <w:spacing w:after="0"/>
                  <w:jc w:val="center"/>
                </w:pPr>
              </w:pPrChange>
            </w:pPr>
            <w:del w:id="11900" w:author="nadira firinda" w:date="2022-10-29T23:30:00Z">
              <w:r w:rsidRPr="00006ABF" w:rsidDel="00E35D67">
                <w:rPr>
                  <w:rFonts w:ascii="Times New Roman" w:hAnsi="Times New Roman" w:cs="Times New Roman"/>
                  <w:szCs w:val="20"/>
                </w:rPr>
                <w:delText>*</w:delText>
              </w:r>
              <w:r w:rsidR="00770F19" w:rsidRPr="00006ABF" w:rsidDel="00E35D67">
                <w:rPr>
                  <w:rFonts w:ascii="Times New Roman" w:hAnsi="Times New Roman" w:cs="Times New Roman"/>
                  <w:szCs w:val="20"/>
                </w:rPr>
                <w:delText>*</w:delText>
              </w:r>
              <w:bookmarkStart w:id="11901" w:name="_Toc117979848"/>
              <w:bookmarkStart w:id="11902" w:name="_Toc117981496"/>
              <w:bookmarkEnd w:id="11901"/>
              <w:bookmarkEnd w:id="11902"/>
            </w:del>
          </w:p>
        </w:tc>
        <w:bookmarkStart w:id="11903" w:name="_Toc117979849"/>
        <w:bookmarkStart w:id="11904" w:name="_Toc117981497"/>
        <w:bookmarkEnd w:id="11903"/>
        <w:bookmarkEnd w:id="11904"/>
      </w:tr>
      <w:tr w:rsidR="00F62851" w:rsidRPr="00006ABF" w:rsidDel="00E35D67" w14:paraId="79E0DA24" w14:textId="0912E1C3" w:rsidTr="00A1456D">
        <w:trPr>
          <w:trHeight w:val="433"/>
          <w:del w:id="11905" w:author="nadira firinda" w:date="2022-10-29T23:30:00Z"/>
        </w:trPr>
        <w:tc>
          <w:tcPr>
            <w:tcW w:w="3969" w:type="dxa"/>
            <w:tcBorders>
              <w:top w:val="dotted" w:sz="8" w:space="0" w:color="7F7F7F"/>
              <w:left w:val="nil"/>
              <w:bottom w:val="dotted" w:sz="8" w:space="0" w:color="7F7F7F"/>
              <w:right w:val="dotted" w:sz="8" w:space="0" w:color="7F7F7F"/>
            </w:tcBorders>
            <w:shd w:val="clear" w:color="auto" w:fill="auto"/>
            <w:tcMar>
              <w:top w:w="15" w:type="dxa"/>
              <w:left w:w="108" w:type="dxa"/>
              <w:bottom w:w="0" w:type="dxa"/>
              <w:right w:w="108" w:type="dxa"/>
            </w:tcMar>
          </w:tcPr>
          <w:p w14:paraId="1EFB15BF" w14:textId="1F973F17" w:rsidR="00F62851" w:rsidRPr="00006ABF" w:rsidDel="00E35D67" w:rsidRDefault="00F62851" w:rsidP="00CC4C47">
            <w:pPr>
              <w:spacing w:line="360" w:lineRule="auto"/>
              <w:rPr>
                <w:del w:id="11906" w:author="nadira firinda" w:date="2022-10-29T23:30:00Z"/>
                <w:rFonts w:ascii="Times New Roman" w:hAnsi="Times New Roman" w:cs="Times New Roman"/>
                <w:szCs w:val="20"/>
              </w:rPr>
              <w:pPrChange w:id="11907" w:author="nadira firinda" w:date="2022-10-29T23:37:00Z">
                <w:pPr/>
              </w:pPrChange>
            </w:pPr>
            <w:del w:id="11908" w:author="nadira firinda" w:date="2022-10-29T23:30:00Z">
              <w:r w:rsidRPr="00006ABF" w:rsidDel="00E35D67">
                <w:rPr>
                  <w:rFonts w:ascii="Times New Roman" w:hAnsi="Times New Roman" w:cs="Times New Roman"/>
                </w:rPr>
                <w:delText>LOG(INHRL/INHRL_SF)</w:delText>
              </w:r>
              <w:bookmarkStart w:id="11909" w:name="_Toc117979850"/>
              <w:bookmarkStart w:id="11910" w:name="_Toc117981498"/>
              <w:bookmarkEnd w:id="11909"/>
              <w:bookmarkEnd w:id="11910"/>
            </w:del>
          </w:p>
        </w:tc>
        <w:tc>
          <w:tcPr>
            <w:tcW w:w="2694" w:type="dxa"/>
            <w:gridSpan w:val="2"/>
            <w:tcBorders>
              <w:top w:val="dotted" w:sz="8" w:space="0" w:color="7F7F7F"/>
              <w:left w:val="dotted" w:sz="8" w:space="0" w:color="7F7F7F"/>
              <w:bottom w:val="dotted" w:sz="8" w:space="0" w:color="7F7F7F"/>
              <w:right w:val="dotted" w:sz="8" w:space="0" w:color="7F7F7F"/>
            </w:tcBorders>
            <w:shd w:val="clear" w:color="auto" w:fill="auto"/>
            <w:tcMar>
              <w:top w:w="15" w:type="dxa"/>
              <w:left w:w="108" w:type="dxa"/>
              <w:bottom w:w="0" w:type="dxa"/>
              <w:right w:w="108" w:type="dxa"/>
            </w:tcMar>
            <w:vAlign w:val="center"/>
          </w:tcPr>
          <w:p w14:paraId="217E00D4" w14:textId="510A5FAD" w:rsidR="00F62851" w:rsidRPr="00006ABF" w:rsidDel="00E35D67" w:rsidRDefault="00F62851" w:rsidP="00CC4C47">
            <w:pPr>
              <w:spacing w:after="0" w:line="360" w:lineRule="auto"/>
              <w:rPr>
                <w:del w:id="11911" w:author="nadira firinda" w:date="2022-10-29T23:30:00Z"/>
                <w:rFonts w:ascii="Times New Roman" w:hAnsi="Times New Roman" w:cs="Times New Roman"/>
                <w:szCs w:val="20"/>
              </w:rPr>
              <w:pPrChange w:id="11912" w:author="nadira firinda" w:date="2022-10-29T23:37:00Z">
                <w:pPr>
                  <w:spacing w:after="0"/>
                </w:pPr>
              </w:pPrChange>
            </w:pPr>
            <w:del w:id="11913" w:author="nadira firinda" w:date="2022-10-29T23:30:00Z">
              <w:r w:rsidRPr="00006ABF" w:rsidDel="00E35D67">
                <w:rPr>
                  <w:rFonts w:ascii="Times New Roman" w:hAnsi="Times New Roman" w:cs="Times New Roman"/>
                  <w:szCs w:val="20"/>
                </w:rPr>
                <w:delText>Investasi Bangunan</w:delText>
              </w:r>
              <w:bookmarkStart w:id="11914" w:name="_Toc117979851"/>
              <w:bookmarkStart w:id="11915" w:name="_Toc117981499"/>
              <w:bookmarkEnd w:id="11914"/>
              <w:bookmarkEnd w:id="11915"/>
            </w:del>
          </w:p>
        </w:tc>
        <w:tc>
          <w:tcPr>
            <w:tcW w:w="1134" w:type="dxa"/>
            <w:tcBorders>
              <w:top w:val="dotted" w:sz="8" w:space="0" w:color="7F7F7F"/>
              <w:left w:val="dotted" w:sz="8" w:space="0" w:color="7F7F7F"/>
              <w:bottom w:val="dotted" w:sz="8" w:space="0" w:color="7F7F7F"/>
              <w:right w:val="dotted" w:sz="8" w:space="0" w:color="7F7F7F"/>
            </w:tcBorders>
            <w:shd w:val="clear" w:color="auto" w:fill="auto"/>
            <w:tcMar>
              <w:top w:w="15" w:type="dxa"/>
              <w:left w:w="108" w:type="dxa"/>
              <w:bottom w:w="0" w:type="dxa"/>
              <w:right w:w="108" w:type="dxa"/>
            </w:tcMar>
            <w:hideMark/>
          </w:tcPr>
          <w:p w14:paraId="79F28095" w14:textId="63955A5C" w:rsidR="00F62851" w:rsidRPr="00006ABF" w:rsidDel="00E35D67" w:rsidRDefault="00770F19" w:rsidP="00CC4C47">
            <w:pPr>
              <w:spacing w:line="360" w:lineRule="auto"/>
              <w:jc w:val="center"/>
              <w:rPr>
                <w:del w:id="11916" w:author="nadira firinda" w:date="2022-10-29T23:30:00Z"/>
                <w:rFonts w:ascii="Times New Roman" w:hAnsi="Times New Roman" w:cs="Times New Roman"/>
              </w:rPr>
              <w:pPrChange w:id="11917" w:author="nadira firinda" w:date="2022-10-29T23:37:00Z">
                <w:pPr>
                  <w:jc w:val="center"/>
                </w:pPr>
              </w:pPrChange>
            </w:pPr>
            <w:del w:id="11918" w:author="nadira firinda" w:date="2022-10-29T23:30:00Z">
              <w:r w:rsidRPr="00006ABF" w:rsidDel="00E35D67">
                <w:rPr>
                  <w:rFonts w:ascii="Times New Roman" w:hAnsi="Times New Roman" w:cs="Times New Roman"/>
                </w:rPr>
                <w:delText>0.4466</w:delText>
              </w:r>
              <w:bookmarkStart w:id="11919" w:name="_Toc117979852"/>
              <w:bookmarkStart w:id="11920" w:name="_Toc117981500"/>
              <w:bookmarkEnd w:id="11919"/>
              <w:bookmarkEnd w:id="11920"/>
            </w:del>
          </w:p>
        </w:tc>
        <w:tc>
          <w:tcPr>
            <w:tcW w:w="1203" w:type="dxa"/>
            <w:tcBorders>
              <w:top w:val="dotted" w:sz="8" w:space="0" w:color="7F7F7F"/>
              <w:left w:val="dotted" w:sz="8" w:space="0" w:color="7F7F7F"/>
              <w:bottom w:val="dotted" w:sz="8" w:space="0" w:color="7F7F7F"/>
              <w:right w:val="nil"/>
            </w:tcBorders>
            <w:shd w:val="clear" w:color="auto" w:fill="auto"/>
            <w:tcMar>
              <w:top w:w="15" w:type="dxa"/>
              <w:left w:w="108" w:type="dxa"/>
              <w:bottom w:w="0" w:type="dxa"/>
              <w:right w:w="108" w:type="dxa"/>
            </w:tcMar>
            <w:vAlign w:val="center"/>
            <w:hideMark/>
          </w:tcPr>
          <w:p w14:paraId="673BBD7A" w14:textId="02441629" w:rsidR="00F62851" w:rsidRPr="00006ABF" w:rsidDel="00E35D67" w:rsidRDefault="00F62851" w:rsidP="00CC4C47">
            <w:pPr>
              <w:spacing w:after="0" w:line="360" w:lineRule="auto"/>
              <w:jc w:val="center"/>
              <w:rPr>
                <w:del w:id="11921" w:author="nadira firinda" w:date="2022-10-29T23:30:00Z"/>
                <w:rFonts w:ascii="Times New Roman" w:hAnsi="Times New Roman" w:cs="Times New Roman"/>
                <w:szCs w:val="20"/>
              </w:rPr>
              <w:pPrChange w:id="11922" w:author="nadira firinda" w:date="2022-10-29T23:37:00Z">
                <w:pPr>
                  <w:spacing w:after="0"/>
                  <w:jc w:val="center"/>
                </w:pPr>
              </w:pPrChange>
            </w:pPr>
            <w:del w:id="11923" w:author="nadira firinda" w:date="2022-10-29T23:30:00Z">
              <w:r w:rsidRPr="00006ABF" w:rsidDel="00E35D67">
                <w:rPr>
                  <w:rFonts w:ascii="Times New Roman" w:hAnsi="Times New Roman" w:cs="Times New Roman"/>
                  <w:szCs w:val="20"/>
                </w:rPr>
                <w:delText>***</w:delText>
              </w:r>
              <w:bookmarkStart w:id="11924" w:name="_Toc117979853"/>
              <w:bookmarkStart w:id="11925" w:name="_Toc117981501"/>
              <w:bookmarkEnd w:id="11924"/>
              <w:bookmarkEnd w:id="11925"/>
            </w:del>
          </w:p>
        </w:tc>
        <w:bookmarkStart w:id="11926" w:name="_Toc117979854"/>
        <w:bookmarkStart w:id="11927" w:name="_Toc117981502"/>
        <w:bookmarkEnd w:id="11926"/>
        <w:bookmarkEnd w:id="11927"/>
      </w:tr>
      <w:tr w:rsidR="00F62851" w:rsidRPr="00006ABF" w:rsidDel="00E35D67" w14:paraId="5D050BA7" w14:textId="178D3ECF" w:rsidTr="00A1456D">
        <w:trPr>
          <w:trHeight w:val="433"/>
          <w:del w:id="11928" w:author="nadira firinda" w:date="2022-10-29T23:30:00Z"/>
        </w:trPr>
        <w:tc>
          <w:tcPr>
            <w:tcW w:w="3969" w:type="dxa"/>
            <w:tcBorders>
              <w:top w:val="dotted" w:sz="8" w:space="0" w:color="7F7F7F"/>
              <w:left w:val="nil"/>
              <w:bottom w:val="dotted" w:sz="8" w:space="0" w:color="7F7F7F"/>
              <w:right w:val="dotted" w:sz="8" w:space="0" w:color="7F7F7F"/>
            </w:tcBorders>
            <w:shd w:val="clear" w:color="auto" w:fill="auto"/>
            <w:tcMar>
              <w:top w:w="15" w:type="dxa"/>
              <w:left w:w="108" w:type="dxa"/>
              <w:bottom w:w="0" w:type="dxa"/>
              <w:right w:w="108" w:type="dxa"/>
            </w:tcMar>
          </w:tcPr>
          <w:p w14:paraId="421D9BB4" w14:textId="2392F6D7" w:rsidR="00F62851" w:rsidRPr="00006ABF" w:rsidDel="00E35D67" w:rsidRDefault="00F62851" w:rsidP="00CC4C47">
            <w:pPr>
              <w:spacing w:line="360" w:lineRule="auto"/>
              <w:rPr>
                <w:del w:id="11929" w:author="nadira firinda" w:date="2022-10-29T23:30:00Z"/>
                <w:rFonts w:ascii="Times New Roman" w:hAnsi="Times New Roman" w:cs="Times New Roman"/>
                <w:szCs w:val="20"/>
              </w:rPr>
              <w:pPrChange w:id="11930" w:author="nadira firinda" w:date="2022-10-29T23:37:00Z">
                <w:pPr/>
              </w:pPrChange>
            </w:pPr>
            <w:del w:id="11931" w:author="nadira firinda" w:date="2022-10-29T23:30:00Z">
              <w:r w:rsidRPr="00006ABF" w:rsidDel="00E35D67">
                <w:rPr>
                  <w:rFonts w:ascii="Times New Roman" w:hAnsi="Times New Roman" w:cs="Times New Roman"/>
                </w:rPr>
                <w:delText>LOG(G15EDURL/G15EDURL_SF)</w:delText>
              </w:r>
              <w:bookmarkStart w:id="11932" w:name="_Toc117979855"/>
              <w:bookmarkStart w:id="11933" w:name="_Toc117981503"/>
              <w:bookmarkEnd w:id="11932"/>
              <w:bookmarkEnd w:id="11933"/>
            </w:del>
          </w:p>
        </w:tc>
        <w:tc>
          <w:tcPr>
            <w:tcW w:w="2694" w:type="dxa"/>
            <w:gridSpan w:val="2"/>
            <w:tcBorders>
              <w:top w:val="dotted" w:sz="8" w:space="0" w:color="7F7F7F"/>
              <w:left w:val="dotted" w:sz="8" w:space="0" w:color="7F7F7F"/>
              <w:bottom w:val="dotted" w:sz="8" w:space="0" w:color="7F7F7F"/>
              <w:right w:val="dotted" w:sz="8" w:space="0" w:color="7F7F7F"/>
            </w:tcBorders>
            <w:shd w:val="clear" w:color="auto" w:fill="auto"/>
            <w:tcMar>
              <w:top w:w="15" w:type="dxa"/>
              <w:left w:w="108" w:type="dxa"/>
              <w:bottom w:w="0" w:type="dxa"/>
              <w:right w:w="108" w:type="dxa"/>
            </w:tcMar>
            <w:vAlign w:val="center"/>
          </w:tcPr>
          <w:p w14:paraId="04EB0F5A" w14:textId="207DF687" w:rsidR="00F62851" w:rsidRPr="00006ABF" w:rsidDel="00E35D67" w:rsidRDefault="00F62851" w:rsidP="00CC4C47">
            <w:pPr>
              <w:spacing w:after="0" w:line="360" w:lineRule="auto"/>
              <w:rPr>
                <w:del w:id="11934" w:author="nadira firinda" w:date="2022-10-29T23:30:00Z"/>
                <w:rFonts w:ascii="Times New Roman" w:hAnsi="Times New Roman" w:cs="Times New Roman"/>
                <w:i/>
                <w:szCs w:val="20"/>
              </w:rPr>
              <w:pPrChange w:id="11935" w:author="nadira firinda" w:date="2022-10-29T23:37:00Z">
                <w:pPr>
                  <w:spacing w:after="0"/>
                </w:pPr>
              </w:pPrChange>
            </w:pPr>
            <w:del w:id="11936" w:author="nadira firinda" w:date="2022-10-29T23:30:00Z">
              <w:r w:rsidRPr="00006ABF" w:rsidDel="00E35D67">
                <w:rPr>
                  <w:rFonts w:ascii="Times New Roman" w:hAnsi="Times New Roman" w:cs="Times New Roman"/>
                  <w:szCs w:val="20"/>
                </w:rPr>
                <w:delText>Sektor Jasa Pendidikan</w:delText>
              </w:r>
              <w:bookmarkStart w:id="11937" w:name="_Toc117979856"/>
              <w:bookmarkStart w:id="11938" w:name="_Toc117981504"/>
              <w:bookmarkEnd w:id="11937"/>
              <w:bookmarkEnd w:id="11938"/>
            </w:del>
          </w:p>
        </w:tc>
        <w:tc>
          <w:tcPr>
            <w:tcW w:w="1134" w:type="dxa"/>
            <w:tcBorders>
              <w:top w:val="dotted" w:sz="8" w:space="0" w:color="7F7F7F"/>
              <w:left w:val="dotted" w:sz="8" w:space="0" w:color="7F7F7F"/>
              <w:bottom w:val="dotted" w:sz="8" w:space="0" w:color="7F7F7F"/>
              <w:right w:val="dotted" w:sz="8" w:space="0" w:color="7F7F7F"/>
            </w:tcBorders>
            <w:shd w:val="clear" w:color="auto" w:fill="auto"/>
            <w:tcMar>
              <w:top w:w="15" w:type="dxa"/>
              <w:left w:w="108" w:type="dxa"/>
              <w:bottom w:w="0" w:type="dxa"/>
              <w:right w:w="108" w:type="dxa"/>
            </w:tcMar>
          </w:tcPr>
          <w:p w14:paraId="48B8A3B2" w14:textId="66FD6452" w:rsidR="00F62851" w:rsidRPr="00006ABF" w:rsidDel="00E35D67" w:rsidRDefault="00770F19" w:rsidP="00CC4C47">
            <w:pPr>
              <w:spacing w:line="360" w:lineRule="auto"/>
              <w:jc w:val="center"/>
              <w:rPr>
                <w:del w:id="11939" w:author="nadira firinda" w:date="2022-10-29T23:30:00Z"/>
                <w:rFonts w:ascii="Times New Roman" w:hAnsi="Times New Roman" w:cs="Times New Roman"/>
              </w:rPr>
              <w:pPrChange w:id="11940" w:author="nadira firinda" w:date="2022-10-29T23:37:00Z">
                <w:pPr>
                  <w:jc w:val="center"/>
                </w:pPr>
              </w:pPrChange>
            </w:pPr>
            <w:del w:id="11941" w:author="nadira firinda" w:date="2022-10-29T23:30:00Z">
              <w:r w:rsidRPr="00006ABF" w:rsidDel="00E35D67">
                <w:rPr>
                  <w:rFonts w:ascii="Times New Roman" w:hAnsi="Times New Roman" w:cs="Times New Roman"/>
                </w:rPr>
                <w:delText>0.4158</w:delText>
              </w:r>
              <w:bookmarkStart w:id="11942" w:name="_Toc117979857"/>
              <w:bookmarkStart w:id="11943" w:name="_Toc117981505"/>
              <w:bookmarkEnd w:id="11942"/>
              <w:bookmarkEnd w:id="11943"/>
            </w:del>
          </w:p>
        </w:tc>
        <w:tc>
          <w:tcPr>
            <w:tcW w:w="1203" w:type="dxa"/>
            <w:tcBorders>
              <w:top w:val="dotted" w:sz="8" w:space="0" w:color="7F7F7F"/>
              <w:left w:val="dotted" w:sz="8" w:space="0" w:color="7F7F7F"/>
              <w:bottom w:val="dotted" w:sz="8" w:space="0" w:color="7F7F7F"/>
              <w:right w:val="nil"/>
            </w:tcBorders>
            <w:shd w:val="clear" w:color="auto" w:fill="auto"/>
            <w:tcMar>
              <w:top w:w="15" w:type="dxa"/>
              <w:left w:w="108" w:type="dxa"/>
              <w:bottom w:w="0" w:type="dxa"/>
              <w:right w:w="108" w:type="dxa"/>
            </w:tcMar>
            <w:vAlign w:val="center"/>
          </w:tcPr>
          <w:p w14:paraId="6E6CBFC0" w14:textId="3C25F74E" w:rsidR="00F62851" w:rsidRPr="00006ABF" w:rsidDel="00E35D67" w:rsidRDefault="00F62851" w:rsidP="00CC4C47">
            <w:pPr>
              <w:spacing w:after="0" w:line="360" w:lineRule="auto"/>
              <w:jc w:val="center"/>
              <w:rPr>
                <w:del w:id="11944" w:author="nadira firinda" w:date="2022-10-29T23:30:00Z"/>
                <w:rFonts w:ascii="Times New Roman" w:hAnsi="Times New Roman" w:cs="Times New Roman"/>
                <w:szCs w:val="20"/>
              </w:rPr>
              <w:pPrChange w:id="11945" w:author="nadira firinda" w:date="2022-10-29T23:37:00Z">
                <w:pPr>
                  <w:spacing w:after="0"/>
                  <w:jc w:val="center"/>
                </w:pPr>
              </w:pPrChange>
            </w:pPr>
            <w:del w:id="11946" w:author="nadira firinda" w:date="2022-10-29T23:30:00Z">
              <w:r w:rsidRPr="00006ABF" w:rsidDel="00E35D67">
                <w:rPr>
                  <w:rFonts w:ascii="Times New Roman" w:hAnsi="Times New Roman" w:cs="Times New Roman"/>
                  <w:szCs w:val="20"/>
                </w:rPr>
                <w:delText>***</w:delText>
              </w:r>
              <w:bookmarkStart w:id="11947" w:name="_Toc117979858"/>
              <w:bookmarkStart w:id="11948" w:name="_Toc117981506"/>
              <w:bookmarkEnd w:id="11947"/>
              <w:bookmarkEnd w:id="11948"/>
            </w:del>
          </w:p>
        </w:tc>
        <w:bookmarkStart w:id="11949" w:name="_Toc117979859"/>
        <w:bookmarkStart w:id="11950" w:name="_Toc117981507"/>
        <w:bookmarkEnd w:id="11949"/>
        <w:bookmarkEnd w:id="11950"/>
      </w:tr>
      <w:tr w:rsidR="00D90278" w:rsidRPr="00006ABF" w:rsidDel="00E35D67" w14:paraId="7ADDDE79" w14:textId="0F714EEC" w:rsidTr="00FE59AD">
        <w:trPr>
          <w:trHeight w:val="433"/>
          <w:del w:id="11951" w:author="nadira firinda" w:date="2022-10-29T23:30:00Z"/>
        </w:trPr>
        <w:tc>
          <w:tcPr>
            <w:tcW w:w="3969" w:type="dxa"/>
            <w:tcBorders>
              <w:top w:val="dotted" w:sz="8" w:space="0" w:color="7F7F7F"/>
              <w:left w:val="nil"/>
              <w:bottom w:val="dotted" w:sz="8" w:space="0" w:color="7F7F7F"/>
              <w:right w:val="nil"/>
            </w:tcBorders>
            <w:shd w:val="clear" w:color="auto" w:fill="auto"/>
            <w:tcMar>
              <w:top w:w="15" w:type="dxa"/>
              <w:left w:w="108" w:type="dxa"/>
              <w:bottom w:w="0" w:type="dxa"/>
              <w:right w:w="108" w:type="dxa"/>
            </w:tcMar>
            <w:vAlign w:val="center"/>
          </w:tcPr>
          <w:p w14:paraId="259CFCE1" w14:textId="5193E271" w:rsidR="00D90278" w:rsidRPr="00006ABF" w:rsidDel="00E35D67" w:rsidRDefault="00D90278" w:rsidP="00CC4C47">
            <w:pPr>
              <w:spacing w:after="0" w:line="360" w:lineRule="auto"/>
              <w:rPr>
                <w:del w:id="11952" w:author="nadira firinda" w:date="2022-10-29T23:30:00Z"/>
                <w:rFonts w:ascii="Times New Roman" w:hAnsi="Times New Roman" w:cs="Times New Roman"/>
                <w:szCs w:val="20"/>
              </w:rPr>
              <w:pPrChange w:id="11953" w:author="nadira firinda" w:date="2022-10-29T23:37:00Z">
                <w:pPr>
                  <w:spacing w:after="0"/>
                </w:pPr>
              </w:pPrChange>
            </w:pPr>
            <w:del w:id="11954" w:author="nadira firinda" w:date="2022-10-29T23:30:00Z">
              <w:r w:rsidRPr="00006ABF" w:rsidDel="00E35D67">
                <w:rPr>
                  <w:rFonts w:ascii="Times New Roman" w:hAnsi="Times New Roman" w:cs="Times New Roman"/>
                  <w:szCs w:val="20"/>
                  <w:lang w:val="en-GB"/>
                </w:rPr>
                <w:delText xml:space="preserve">Dummy </w:delText>
              </w:r>
              <w:r w:rsidRPr="00006ABF" w:rsidDel="00E35D67">
                <w:rPr>
                  <w:rFonts w:ascii="Times New Roman" w:hAnsi="Times New Roman" w:cs="Times New Roman"/>
                  <w:szCs w:val="20"/>
                </w:rPr>
                <w:delText>w</w:delText>
              </w:r>
              <w:r w:rsidRPr="00006ABF" w:rsidDel="00E35D67">
                <w:rPr>
                  <w:rFonts w:ascii="Times New Roman" w:hAnsi="Times New Roman" w:cs="Times New Roman"/>
                  <w:noProof/>
                  <w:szCs w:val="20"/>
                  <w:lang w:val="en-GB"/>
                </w:rPr>
                <w:delText>aktu</w:delText>
              </w:r>
              <w:r w:rsidRPr="00006ABF" w:rsidDel="00E35D67">
                <w:rPr>
                  <w:rFonts w:ascii="Times New Roman" w:hAnsi="Times New Roman" w:cs="Times New Roman"/>
                  <w:szCs w:val="20"/>
                  <w:lang w:val="en-GB"/>
                </w:rPr>
                <w:delText>: --</w:delText>
              </w:r>
              <w:bookmarkStart w:id="11955" w:name="_Toc117979860"/>
              <w:bookmarkStart w:id="11956" w:name="_Toc117981508"/>
              <w:bookmarkEnd w:id="11955"/>
              <w:bookmarkEnd w:id="11956"/>
            </w:del>
          </w:p>
        </w:tc>
        <w:tc>
          <w:tcPr>
            <w:tcW w:w="2694" w:type="dxa"/>
            <w:gridSpan w:val="2"/>
            <w:tcMar>
              <w:top w:w="15" w:type="dxa"/>
              <w:left w:w="108" w:type="dxa"/>
              <w:bottom w:w="0" w:type="dxa"/>
              <w:right w:w="108" w:type="dxa"/>
            </w:tcMar>
          </w:tcPr>
          <w:p w14:paraId="129E1D35" w14:textId="3162E4B0" w:rsidR="00D90278" w:rsidRPr="00006ABF" w:rsidDel="00E35D67" w:rsidRDefault="00D90278" w:rsidP="00CC4C47">
            <w:pPr>
              <w:spacing w:after="0" w:line="360" w:lineRule="auto"/>
              <w:rPr>
                <w:del w:id="11957" w:author="nadira firinda" w:date="2022-10-29T23:30:00Z"/>
                <w:rFonts w:ascii="Times New Roman" w:hAnsi="Times New Roman" w:cs="Times New Roman"/>
                <w:szCs w:val="20"/>
              </w:rPr>
              <w:pPrChange w:id="11958" w:author="nadira firinda" w:date="2022-10-29T23:37:00Z">
                <w:pPr>
                  <w:spacing w:after="0"/>
                </w:pPr>
              </w:pPrChange>
            </w:pPr>
            <w:bookmarkStart w:id="11959" w:name="_Toc117979861"/>
            <w:bookmarkStart w:id="11960" w:name="_Toc117981509"/>
            <w:bookmarkEnd w:id="11959"/>
            <w:bookmarkEnd w:id="11960"/>
          </w:p>
        </w:tc>
        <w:tc>
          <w:tcPr>
            <w:tcW w:w="1134" w:type="dxa"/>
            <w:tcBorders>
              <w:top w:val="dotted" w:sz="8" w:space="0" w:color="7F7F7F"/>
              <w:left w:val="dotted" w:sz="8" w:space="0" w:color="7F7F7F"/>
              <w:bottom w:val="dotted" w:sz="8" w:space="0" w:color="7F7F7F"/>
              <w:right w:val="dotted" w:sz="8" w:space="0" w:color="7F7F7F"/>
            </w:tcBorders>
            <w:shd w:val="clear" w:color="auto" w:fill="auto"/>
            <w:tcMar>
              <w:top w:w="15" w:type="dxa"/>
              <w:left w:w="108" w:type="dxa"/>
              <w:bottom w:w="0" w:type="dxa"/>
              <w:right w:w="108" w:type="dxa"/>
            </w:tcMar>
            <w:vAlign w:val="center"/>
          </w:tcPr>
          <w:p w14:paraId="56D32915" w14:textId="39EC1366" w:rsidR="00D90278" w:rsidRPr="00006ABF" w:rsidDel="00E35D67" w:rsidRDefault="00D90278" w:rsidP="00CC4C47">
            <w:pPr>
              <w:spacing w:line="360" w:lineRule="auto"/>
              <w:jc w:val="center"/>
              <w:rPr>
                <w:del w:id="11961" w:author="nadira firinda" w:date="2022-10-29T23:30:00Z"/>
                <w:rFonts w:ascii="Times New Roman" w:hAnsi="Times New Roman" w:cs="Times New Roman"/>
              </w:rPr>
              <w:pPrChange w:id="11962" w:author="nadira firinda" w:date="2022-10-29T23:37:00Z">
                <w:pPr>
                  <w:jc w:val="center"/>
                </w:pPr>
              </w:pPrChange>
            </w:pPr>
            <w:bookmarkStart w:id="11963" w:name="_Toc117979862"/>
            <w:bookmarkStart w:id="11964" w:name="_Toc117981510"/>
            <w:bookmarkEnd w:id="11963"/>
            <w:bookmarkEnd w:id="11964"/>
          </w:p>
        </w:tc>
        <w:tc>
          <w:tcPr>
            <w:tcW w:w="1203" w:type="dxa"/>
            <w:tcBorders>
              <w:top w:val="dotted" w:sz="8" w:space="0" w:color="7F7F7F"/>
              <w:left w:val="dotted" w:sz="8" w:space="0" w:color="7F7F7F"/>
              <w:bottom w:val="dotted" w:sz="8" w:space="0" w:color="7F7F7F"/>
              <w:right w:val="nil"/>
            </w:tcBorders>
            <w:shd w:val="clear" w:color="auto" w:fill="auto"/>
            <w:tcMar>
              <w:top w:w="15" w:type="dxa"/>
              <w:left w:w="108" w:type="dxa"/>
              <w:bottom w:w="0" w:type="dxa"/>
              <w:right w:w="108" w:type="dxa"/>
            </w:tcMar>
            <w:vAlign w:val="center"/>
          </w:tcPr>
          <w:p w14:paraId="7DDBF89F" w14:textId="30B0F344" w:rsidR="00D90278" w:rsidRPr="00006ABF" w:rsidDel="00E35D67" w:rsidRDefault="00D90278" w:rsidP="00CC4C47">
            <w:pPr>
              <w:spacing w:after="0" w:line="360" w:lineRule="auto"/>
              <w:jc w:val="center"/>
              <w:rPr>
                <w:del w:id="11965" w:author="nadira firinda" w:date="2022-10-29T23:30:00Z"/>
                <w:rFonts w:ascii="Times New Roman" w:hAnsi="Times New Roman" w:cs="Times New Roman"/>
                <w:szCs w:val="20"/>
                <w:lang w:val="en-GB"/>
              </w:rPr>
              <w:pPrChange w:id="11966" w:author="nadira firinda" w:date="2022-10-29T23:37:00Z">
                <w:pPr>
                  <w:spacing w:after="0"/>
                  <w:jc w:val="center"/>
                </w:pPr>
              </w:pPrChange>
            </w:pPr>
            <w:bookmarkStart w:id="11967" w:name="_Toc117979863"/>
            <w:bookmarkStart w:id="11968" w:name="_Toc117981511"/>
            <w:bookmarkEnd w:id="11967"/>
            <w:bookmarkEnd w:id="11968"/>
          </w:p>
        </w:tc>
        <w:bookmarkStart w:id="11969" w:name="_Toc117979864"/>
        <w:bookmarkStart w:id="11970" w:name="_Toc117981512"/>
        <w:bookmarkEnd w:id="11969"/>
        <w:bookmarkEnd w:id="11970"/>
      </w:tr>
      <w:tr w:rsidR="00D90278" w:rsidRPr="00006ABF" w:rsidDel="00E35D67" w14:paraId="7C11986E" w14:textId="713A7437" w:rsidTr="00FE59AD">
        <w:trPr>
          <w:trHeight w:val="363"/>
          <w:del w:id="11971" w:author="nadira firinda" w:date="2022-10-29T23:30:00Z"/>
        </w:trPr>
        <w:tc>
          <w:tcPr>
            <w:tcW w:w="9000" w:type="dxa"/>
            <w:gridSpan w:val="5"/>
            <w:tcBorders>
              <w:top w:val="dotted" w:sz="8" w:space="0" w:color="7F7F7F"/>
              <w:left w:val="nil"/>
              <w:bottom w:val="dotted" w:sz="8" w:space="0" w:color="7F7F7F"/>
              <w:right w:val="nil"/>
            </w:tcBorders>
            <w:shd w:val="clear" w:color="auto" w:fill="92D050"/>
            <w:tcMar>
              <w:top w:w="15" w:type="dxa"/>
              <w:left w:w="108" w:type="dxa"/>
              <w:bottom w:w="0" w:type="dxa"/>
              <w:right w:w="108" w:type="dxa"/>
            </w:tcMar>
            <w:vAlign w:val="center"/>
            <w:hideMark/>
          </w:tcPr>
          <w:p w14:paraId="2CACCBC2" w14:textId="1915B7D7" w:rsidR="00D90278" w:rsidRPr="00006ABF" w:rsidDel="00E35D67" w:rsidRDefault="00D90278" w:rsidP="00CC4C47">
            <w:pPr>
              <w:spacing w:after="0" w:line="360" w:lineRule="auto"/>
              <w:rPr>
                <w:del w:id="11972" w:author="nadira firinda" w:date="2022-10-29T23:30:00Z"/>
                <w:rFonts w:ascii="Times New Roman" w:hAnsi="Times New Roman" w:cs="Times New Roman"/>
                <w:szCs w:val="20"/>
              </w:rPr>
              <w:pPrChange w:id="11973" w:author="nadira firinda" w:date="2022-10-29T23:37:00Z">
                <w:pPr>
                  <w:spacing w:after="0"/>
                </w:pPr>
              </w:pPrChange>
            </w:pPr>
            <w:del w:id="11974" w:author="nadira firinda" w:date="2022-10-29T23:30:00Z">
              <w:r w:rsidRPr="00006ABF" w:rsidDel="00E35D67">
                <w:rPr>
                  <w:rFonts w:ascii="Times New Roman" w:hAnsi="Times New Roman" w:cs="Times New Roman"/>
                  <w:b/>
                  <w:bCs/>
                  <w:szCs w:val="20"/>
                </w:rPr>
                <w:delText>Diagnostic Test</w:delText>
              </w:r>
              <w:bookmarkStart w:id="11975" w:name="_Toc117979865"/>
              <w:bookmarkStart w:id="11976" w:name="_Toc117981513"/>
              <w:bookmarkEnd w:id="11975"/>
              <w:bookmarkEnd w:id="11976"/>
            </w:del>
          </w:p>
        </w:tc>
        <w:bookmarkStart w:id="11977" w:name="_Toc117979866"/>
        <w:bookmarkStart w:id="11978" w:name="_Toc117981514"/>
        <w:bookmarkEnd w:id="11977"/>
        <w:bookmarkEnd w:id="11978"/>
      </w:tr>
      <w:tr w:rsidR="00D90278" w:rsidRPr="00006ABF" w:rsidDel="00E35D67" w14:paraId="7783CEF9" w14:textId="2E0782A2" w:rsidTr="00FE59AD">
        <w:trPr>
          <w:trHeight w:val="433"/>
          <w:del w:id="11979" w:author="nadira firinda" w:date="2022-10-29T23:30:00Z"/>
        </w:trPr>
        <w:tc>
          <w:tcPr>
            <w:tcW w:w="3969" w:type="dxa"/>
            <w:tcBorders>
              <w:top w:val="dotted" w:sz="8" w:space="0" w:color="7F7F7F"/>
              <w:left w:val="nil"/>
              <w:bottom w:val="dotted" w:sz="8" w:space="0" w:color="7F7F7F"/>
              <w:right w:val="nil"/>
            </w:tcBorders>
            <w:shd w:val="clear" w:color="auto" w:fill="auto"/>
            <w:tcMar>
              <w:top w:w="15" w:type="dxa"/>
              <w:left w:w="108" w:type="dxa"/>
              <w:bottom w:w="0" w:type="dxa"/>
              <w:right w:w="108" w:type="dxa"/>
            </w:tcMar>
            <w:vAlign w:val="center"/>
          </w:tcPr>
          <w:p w14:paraId="4A11B4B0" w14:textId="32A560F7" w:rsidR="00D90278" w:rsidRPr="00006ABF" w:rsidDel="00E35D67" w:rsidRDefault="00D90278" w:rsidP="00CC4C47">
            <w:pPr>
              <w:spacing w:after="0" w:line="360" w:lineRule="auto"/>
              <w:rPr>
                <w:del w:id="11980" w:author="nadira firinda" w:date="2022-10-29T23:30:00Z"/>
                <w:rFonts w:ascii="Times New Roman" w:hAnsi="Times New Roman" w:cs="Times New Roman"/>
                <w:szCs w:val="20"/>
              </w:rPr>
              <w:pPrChange w:id="11981" w:author="nadira firinda" w:date="2022-10-29T23:37:00Z">
                <w:pPr>
                  <w:spacing w:after="0"/>
                </w:pPr>
              </w:pPrChange>
            </w:pPr>
            <w:del w:id="11982" w:author="nadira firinda" w:date="2022-10-29T23:30:00Z">
              <w:r w:rsidRPr="00006ABF" w:rsidDel="00E35D67">
                <w:rPr>
                  <w:rFonts w:ascii="Times New Roman" w:hAnsi="Times New Roman" w:cs="Times New Roman"/>
                  <w:szCs w:val="20"/>
                  <w:lang w:val="en-GB"/>
                </w:rPr>
                <w:delText>Adjusted R-Squared</w:delText>
              </w:r>
              <w:bookmarkStart w:id="11983" w:name="_Toc117979867"/>
              <w:bookmarkStart w:id="11984" w:name="_Toc117981515"/>
              <w:bookmarkEnd w:id="11983"/>
              <w:bookmarkEnd w:id="11984"/>
            </w:del>
          </w:p>
        </w:tc>
        <w:tc>
          <w:tcPr>
            <w:tcW w:w="236" w:type="dxa"/>
            <w:tcBorders>
              <w:top w:val="dotted" w:sz="8" w:space="0" w:color="7F7F7F"/>
              <w:left w:val="nil"/>
              <w:bottom w:val="dotted" w:sz="8" w:space="0" w:color="7F7F7F"/>
              <w:right w:val="nil"/>
            </w:tcBorders>
            <w:shd w:val="clear" w:color="auto" w:fill="auto"/>
            <w:tcMar>
              <w:top w:w="15" w:type="dxa"/>
              <w:left w:w="108" w:type="dxa"/>
              <w:bottom w:w="0" w:type="dxa"/>
              <w:right w:w="108" w:type="dxa"/>
            </w:tcMar>
            <w:vAlign w:val="center"/>
          </w:tcPr>
          <w:p w14:paraId="244DA02D" w14:textId="0D85A96B" w:rsidR="00D90278" w:rsidRPr="00006ABF" w:rsidDel="00E35D67" w:rsidRDefault="00D90278" w:rsidP="00CC4C47">
            <w:pPr>
              <w:spacing w:after="0" w:line="360" w:lineRule="auto"/>
              <w:rPr>
                <w:del w:id="11985" w:author="nadira firinda" w:date="2022-10-29T23:30:00Z"/>
                <w:rFonts w:ascii="Times New Roman" w:hAnsi="Times New Roman" w:cs="Times New Roman"/>
                <w:szCs w:val="20"/>
              </w:rPr>
              <w:pPrChange w:id="11986" w:author="nadira firinda" w:date="2022-10-29T23:37:00Z">
                <w:pPr>
                  <w:spacing w:after="0"/>
                </w:pPr>
              </w:pPrChange>
            </w:pPr>
            <w:bookmarkStart w:id="11987" w:name="_Toc117979868"/>
            <w:bookmarkStart w:id="11988" w:name="_Toc117981516"/>
            <w:bookmarkEnd w:id="11987"/>
            <w:bookmarkEnd w:id="11988"/>
          </w:p>
        </w:tc>
        <w:tc>
          <w:tcPr>
            <w:tcW w:w="2458" w:type="dxa"/>
            <w:tcBorders>
              <w:top w:val="dotted" w:sz="8" w:space="0" w:color="7F7F7F"/>
              <w:left w:val="nil"/>
              <w:bottom w:val="dotted" w:sz="8" w:space="0" w:color="7F7F7F"/>
              <w:right w:val="dotted" w:sz="8" w:space="0" w:color="7F7F7F"/>
            </w:tcBorders>
            <w:shd w:val="clear" w:color="auto" w:fill="auto"/>
            <w:tcMar>
              <w:top w:w="15" w:type="dxa"/>
              <w:left w:w="108" w:type="dxa"/>
              <w:bottom w:w="0" w:type="dxa"/>
              <w:right w:w="108" w:type="dxa"/>
            </w:tcMar>
            <w:vAlign w:val="center"/>
          </w:tcPr>
          <w:p w14:paraId="5106A8D3" w14:textId="5BC11E80" w:rsidR="00D90278" w:rsidRPr="00006ABF" w:rsidDel="00E35D67" w:rsidRDefault="00D90278" w:rsidP="00CC4C47">
            <w:pPr>
              <w:spacing w:after="0" w:line="360" w:lineRule="auto"/>
              <w:rPr>
                <w:del w:id="11989" w:author="nadira firinda" w:date="2022-10-29T23:30:00Z"/>
                <w:rFonts w:ascii="Times New Roman" w:hAnsi="Times New Roman" w:cs="Times New Roman"/>
                <w:szCs w:val="20"/>
              </w:rPr>
              <w:pPrChange w:id="11990" w:author="nadira firinda" w:date="2022-10-29T23:37:00Z">
                <w:pPr>
                  <w:spacing w:after="0"/>
                </w:pPr>
              </w:pPrChange>
            </w:pPr>
            <w:bookmarkStart w:id="11991" w:name="_Toc117979869"/>
            <w:bookmarkStart w:id="11992" w:name="_Toc117981517"/>
            <w:bookmarkEnd w:id="11991"/>
            <w:bookmarkEnd w:id="11992"/>
          </w:p>
        </w:tc>
        <w:tc>
          <w:tcPr>
            <w:tcW w:w="2337" w:type="dxa"/>
            <w:gridSpan w:val="2"/>
            <w:tcBorders>
              <w:top w:val="dotted" w:sz="8" w:space="0" w:color="7F7F7F"/>
              <w:left w:val="dotted" w:sz="8" w:space="0" w:color="7F7F7F"/>
              <w:bottom w:val="dotted" w:sz="8" w:space="0" w:color="7F7F7F"/>
              <w:right w:val="nil"/>
            </w:tcBorders>
            <w:shd w:val="clear" w:color="auto" w:fill="auto"/>
            <w:tcMar>
              <w:top w:w="15" w:type="dxa"/>
              <w:left w:w="108" w:type="dxa"/>
              <w:bottom w:w="0" w:type="dxa"/>
              <w:right w:w="108" w:type="dxa"/>
            </w:tcMar>
            <w:vAlign w:val="center"/>
          </w:tcPr>
          <w:p w14:paraId="078795A0" w14:textId="3609B8E9" w:rsidR="00D90278" w:rsidRPr="00006ABF" w:rsidDel="00E35D67" w:rsidRDefault="00770F19" w:rsidP="00CC4C47">
            <w:pPr>
              <w:spacing w:after="0" w:line="360" w:lineRule="auto"/>
              <w:jc w:val="center"/>
              <w:rPr>
                <w:del w:id="11993" w:author="nadira firinda" w:date="2022-10-29T23:30:00Z"/>
                <w:rFonts w:ascii="Times New Roman" w:hAnsi="Times New Roman" w:cs="Times New Roman"/>
                <w:szCs w:val="20"/>
              </w:rPr>
              <w:pPrChange w:id="11994" w:author="nadira firinda" w:date="2022-10-29T23:37:00Z">
                <w:pPr>
                  <w:spacing w:after="0"/>
                  <w:jc w:val="center"/>
                </w:pPr>
              </w:pPrChange>
            </w:pPr>
            <w:del w:id="11995" w:author="nadira firinda" w:date="2022-10-29T23:30:00Z">
              <w:r w:rsidRPr="00006ABF" w:rsidDel="00E35D67">
                <w:rPr>
                  <w:rFonts w:ascii="Times New Roman" w:hAnsi="Times New Roman" w:cs="Times New Roman"/>
                  <w:szCs w:val="20"/>
                </w:rPr>
                <w:delText>0.9905</w:delText>
              </w:r>
              <w:bookmarkStart w:id="11996" w:name="_Toc117979870"/>
              <w:bookmarkStart w:id="11997" w:name="_Toc117981518"/>
              <w:bookmarkEnd w:id="11996"/>
              <w:bookmarkEnd w:id="11997"/>
            </w:del>
          </w:p>
        </w:tc>
        <w:bookmarkStart w:id="11998" w:name="_Toc117979871"/>
        <w:bookmarkStart w:id="11999" w:name="_Toc117981519"/>
        <w:bookmarkEnd w:id="11998"/>
        <w:bookmarkEnd w:id="11999"/>
      </w:tr>
      <w:tr w:rsidR="00D90278" w:rsidRPr="00006ABF" w:rsidDel="00E35D67" w14:paraId="4A1F8751" w14:textId="06F01412" w:rsidTr="00FE59AD">
        <w:trPr>
          <w:trHeight w:val="433"/>
          <w:del w:id="12000" w:author="nadira firinda" w:date="2022-10-29T23:30:00Z"/>
        </w:trPr>
        <w:tc>
          <w:tcPr>
            <w:tcW w:w="9000" w:type="dxa"/>
            <w:gridSpan w:val="5"/>
            <w:tcBorders>
              <w:top w:val="nil"/>
              <w:left w:val="nil"/>
              <w:bottom w:val="nil"/>
              <w:right w:val="nil"/>
            </w:tcBorders>
            <w:shd w:val="clear" w:color="auto" w:fill="44546A"/>
            <w:tcMar>
              <w:top w:w="15" w:type="dxa"/>
              <w:left w:w="108" w:type="dxa"/>
              <w:bottom w:w="0" w:type="dxa"/>
              <w:right w:w="108" w:type="dxa"/>
            </w:tcMar>
            <w:vAlign w:val="center"/>
            <w:hideMark/>
          </w:tcPr>
          <w:p w14:paraId="16A81AF9" w14:textId="27F541F5" w:rsidR="00D90278" w:rsidRPr="00006ABF" w:rsidDel="00E35D67" w:rsidRDefault="00D90278" w:rsidP="00CC4C47">
            <w:pPr>
              <w:spacing w:after="0" w:line="360" w:lineRule="auto"/>
              <w:jc w:val="center"/>
              <w:rPr>
                <w:del w:id="12001" w:author="nadira firinda" w:date="2022-10-29T23:30:00Z"/>
                <w:rFonts w:ascii="Times New Roman" w:hAnsi="Times New Roman" w:cs="Times New Roman"/>
                <w:szCs w:val="20"/>
              </w:rPr>
              <w:pPrChange w:id="12002" w:author="nadira firinda" w:date="2022-10-29T23:37:00Z">
                <w:pPr>
                  <w:spacing w:after="0"/>
                  <w:jc w:val="center"/>
                </w:pPr>
              </w:pPrChange>
            </w:pPr>
            <w:del w:id="12003" w:author="nadira firinda" w:date="2022-10-29T23:30:00Z">
              <w:r w:rsidRPr="00006ABF" w:rsidDel="00E35D67">
                <w:rPr>
                  <w:rFonts w:ascii="Times New Roman" w:hAnsi="Times New Roman" w:cs="Times New Roman"/>
                  <w:b/>
                  <w:bCs/>
                  <w:color w:val="FFFFFF" w:themeColor="background1"/>
                  <w:szCs w:val="20"/>
                </w:rPr>
                <w:delText>Persamaan Jangka Pendek</w:delText>
              </w:r>
              <w:bookmarkStart w:id="12004" w:name="_Toc117979872"/>
              <w:bookmarkStart w:id="12005" w:name="_Toc117981520"/>
              <w:bookmarkEnd w:id="12004"/>
              <w:bookmarkEnd w:id="12005"/>
            </w:del>
          </w:p>
        </w:tc>
        <w:bookmarkStart w:id="12006" w:name="_Toc117979873"/>
        <w:bookmarkStart w:id="12007" w:name="_Toc117981521"/>
        <w:bookmarkEnd w:id="12006"/>
        <w:bookmarkEnd w:id="12007"/>
      </w:tr>
      <w:tr w:rsidR="00D90278" w:rsidRPr="00006ABF" w:rsidDel="00E35D67" w14:paraId="4212F04F" w14:textId="62C71E28" w:rsidTr="00FE59AD">
        <w:trPr>
          <w:trHeight w:val="433"/>
          <w:del w:id="12008" w:author="nadira firinda" w:date="2022-10-29T23:30:00Z"/>
        </w:trPr>
        <w:tc>
          <w:tcPr>
            <w:tcW w:w="9000" w:type="dxa"/>
            <w:gridSpan w:val="5"/>
            <w:tcBorders>
              <w:top w:val="nil"/>
              <w:left w:val="nil"/>
              <w:bottom w:val="nil"/>
              <w:right w:val="nil"/>
            </w:tcBorders>
            <w:shd w:val="clear" w:color="auto" w:fill="4472C4"/>
            <w:tcMar>
              <w:top w:w="15" w:type="dxa"/>
              <w:left w:w="108" w:type="dxa"/>
              <w:bottom w:w="0" w:type="dxa"/>
              <w:right w:w="108" w:type="dxa"/>
            </w:tcMar>
            <w:vAlign w:val="center"/>
            <w:hideMark/>
          </w:tcPr>
          <w:p w14:paraId="23AB23A3" w14:textId="57CAB914" w:rsidR="00543867" w:rsidRPr="00006ABF" w:rsidDel="00E35D67" w:rsidRDefault="00543867" w:rsidP="00CC4C47">
            <w:pPr>
              <w:spacing w:after="0" w:line="360" w:lineRule="auto"/>
              <w:rPr>
                <w:del w:id="12009" w:author="nadira firinda" w:date="2022-10-29T23:30:00Z"/>
                <w:rFonts w:ascii="Times New Roman" w:hAnsi="Times New Roman" w:cs="Times New Roman"/>
                <w:b/>
                <w:bCs/>
                <w:color w:val="FFFFFF" w:themeColor="background1"/>
                <w:szCs w:val="20"/>
              </w:rPr>
              <w:pPrChange w:id="12010" w:author="nadira firinda" w:date="2022-10-29T23:37:00Z">
                <w:pPr>
                  <w:spacing w:after="0"/>
                </w:pPr>
              </w:pPrChange>
            </w:pPr>
            <w:del w:id="12011" w:author="nadira firinda" w:date="2022-10-29T23:30:00Z">
              <w:r w:rsidRPr="00006ABF" w:rsidDel="00E35D67">
                <w:rPr>
                  <w:rFonts w:ascii="Times New Roman" w:hAnsi="Times New Roman" w:cs="Times New Roman"/>
                  <w:b/>
                  <w:bCs/>
                  <w:color w:val="FFFFFF" w:themeColor="background1"/>
                  <w:szCs w:val="20"/>
                </w:rPr>
                <w:delText>Dependent variable: Real Estat</w:delText>
              </w:r>
              <w:bookmarkStart w:id="12012" w:name="_Toc117979874"/>
              <w:bookmarkStart w:id="12013" w:name="_Toc117981522"/>
              <w:bookmarkEnd w:id="12012"/>
              <w:bookmarkEnd w:id="12013"/>
            </w:del>
          </w:p>
          <w:p w14:paraId="5ABA8F29" w14:textId="6BBA3D1B" w:rsidR="00D90278" w:rsidRPr="00006ABF" w:rsidDel="00E35D67" w:rsidRDefault="00543867" w:rsidP="00CC4C47">
            <w:pPr>
              <w:spacing w:after="0" w:line="360" w:lineRule="auto"/>
              <w:rPr>
                <w:del w:id="12014" w:author="nadira firinda" w:date="2022-10-29T23:30:00Z"/>
                <w:rFonts w:ascii="Times New Roman" w:hAnsi="Times New Roman" w:cs="Times New Roman"/>
                <w:szCs w:val="20"/>
              </w:rPr>
              <w:pPrChange w:id="12015" w:author="nadira firinda" w:date="2022-10-29T23:37:00Z">
                <w:pPr>
                  <w:spacing w:after="0"/>
                </w:pPr>
              </w:pPrChange>
            </w:pPr>
            <w:del w:id="12016" w:author="nadira firinda" w:date="2022-10-29T23:30:00Z">
              <w:r w:rsidRPr="00006ABF" w:rsidDel="00E35D67">
                <w:rPr>
                  <w:rFonts w:ascii="Times New Roman" w:hAnsi="Times New Roman" w:cs="Times New Roman"/>
                  <w:b/>
                  <w:bCs/>
                  <w:color w:val="FFFFFF" w:themeColor="background1"/>
                  <w:szCs w:val="20"/>
                </w:rPr>
                <w:delText>LOG(G12REARL / G12REARL_SF)</w:delText>
              </w:r>
              <w:bookmarkStart w:id="12017" w:name="_Toc117979875"/>
              <w:bookmarkStart w:id="12018" w:name="_Toc117981523"/>
              <w:bookmarkEnd w:id="12017"/>
              <w:bookmarkEnd w:id="12018"/>
            </w:del>
          </w:p>
        </w:tc>
        <w:bookmarkStart w:id="12019" w:name="_Toc117979876"/>
        <w:bookmarkStart w:id="12020" w:name="_Toc117981524"/>
        <w:bookmarkEnd w:id="12019"/>
        <w:bookmarkEnd w:id="12020"/>
      </w:tr>
      <w:tr w:rsidR="00D90278" w:rsidRPr="00006ABF" w:rsidDel="00E35D67" w14:paraId="7929AC9B" w14:textId="72A2CE48" w:rsidTr="00FE59AD">
        <w:trPr>
          <w:trHeight w:val="433"/>
          <w:del w:id="12021" w:author="nadira firinda" w:date="2022-10-29T23:30:00Z"/>
        </w:trPr>
        <w:tc>
          <w:tcPr>
            <w:tcW w:w="3969" w:type="dxa"/>
            <w:tcBorders>
              <w:top w:val="nil"/>
              <w:left w:val="nil"/>
              <w:bottom w:val="nil"/>
              <w:right w:val="nil"/>
            </w:tcBorders>
            <w:shd w:val="clear" w:color="auto" w:fill="FFC000"/>
            <w:tcMar>
              <w:top w:w="15" w:type="dxa"/>
              <w:left w:w="108" w:type="dxa"/>
              <w:bottom w:w="0" w:type="dxa"/>
              <w:right w:w="108" w:type="dxa"/>
            </w:tcMar>
            <w:vAlign w:val="center"/>
            <w:hideMark/>
          </w:tcPr>
          <w:p w14:paraId="6B99ED6C" w14:textId="30BEFA52" w:rsidR="00D90278" w:rsidRPr="00006ABF" w:rsidDel="00E35D67" w:rsidRDefault="00D90278" w:rsidP="00CC4C47">
            <w:pPr>
              <w:spacing w:after="0" w:line="360" w:lineRule="auto"/>
              <w:rPr>
                <w:del w:id="12022" w:author="nadira firinda" w:date="2022-10-29T23:30:00Z"/>
                <w:rFonts w:ascii="Times New Roman" w:hAnsi="Times New Roman" w:cs="Times New Roman"/>
                <w:szCs w:val="20"/>
              </w:rPr>
              <w:pPrChange w:id="12023" w:author="nadira firinda" w:date="2022-10-29T23:37:00Z">
                <w:pPr>
                  <w:spacing w:after="0"/>
                </w:pPr>
              </w:pPrChange>
            </w:pPr>
            <w:del w:id="12024" w:author="nadira firinda" w:date="2022-10-29T23:30:00Z">
              <w:r w:rsidRPr="00006ABF" w:rsidDel="00E35D67">
                <w:rPr>
                  <w:rFonts w:ascii="Times New Roman" w:hAnsi="Times New Roman" w:cs="Times New Roman"/>
                  <w:b/>
                  <w:bCs/>
                  <w:szCs w:val="20"/>
                </w:rPr>
                <w:delText>Explanatory Variables</w:delText>
              </w:r>
              <w:bookmarkStart w:id="12025" w:name="_Toc117979877"/>
              <w:bookmarkStart w:id="12026" w:name="_Toc117981525"/>
              <w:bookmarkEnd w:id="12025"/>
              <w:bookmarkEnd w:id="12026"/>
            </w:del>
          </w:p>
        </w:tc>
        <w:tc>
          <w:tcPr>
            <w:tcW w:w="2694" w:type="dxa"/>
            <w:gridSpan w:val="2"/>
            <w:tcBorders>
              <w:top w:val="nil"/>
              <w:left w:val="nil"/>
              <w:bottom w:val="nil"/>
              <w:right w:val="nil"/>
            </w:tcBorders>
            <w:shd w:val="clear" w:color="auto" w:fill="FFC000"/>
            <w:vAlign w:val="center"/>
          </w:tcPr>
          <w:p w14:paraId="0B364990" w14:textId="2995E299" w:rsidR="00D90278" w:rsidRPr="00006ABF" w:rsidDel="00E35D67" w:rsidRDefault="00D90278" w:rsidP="00CC4C47">
            <w:pPr>
              <w:spacing w:after="0" w:line="360" w:lineRule="auto"/>
              <w:rPr>
                <w:del w:id="12027" w:author="nadira firinda" w:date="2022-10-29T23:30:00Z"/>
                <w:rFonts w:ascii="Times New Roman" w:hAnsi="Times New Roman" w:cs="Times New Roman"/>
                <w:szCs w:val="20"/>
              </w:rPr>
              <w:pPrChange w:id="12028" w:author="nadira firinda" w:date="2022-10-29T23:37:00Z">
                <w:pPr>
                  <w:spacing w:after="0"/>
                </w:pPr>
              </w:pPrChange>
            </w:pPr>
            <w:bookmarkStart w:id="12029" w:name="_Toc117979878"/>
            <w:bookmarkStart w:id="12030" w:name="_Toc117981526"/>
            <w:bookmarkEnd w:id="12029"/>
            <w:bookmarkEnd w:id="12030"/>
          </w:p>
        </w:tc>
        <w:tc>
          <w:tcPr>
            <w:tcW w:w="1134" w:type="dxa"/>
            <w:tcBorders>
              <w:top w:val="nil"/>
              <w:left w:val="nil"/>
              <w:bottom w:val="nil"/>
              <w:right w:val="nil"/>
            </w:tcBorders>
            <w:shd w:val="clear" w:color="auto" w:fill="FFC000"/>
            <w:tcMar>
              <w:top w:w="15" w:type="dxa"/>
              <w:left w:w="108" w:type="dxa"/>
              <w:bottom w:w="0" w:type="dxa"/>
              <w:right w:w="108" w:type="dxa"/>
            </w:tcMar>
            <w:vAlign w:val="center"/>
            <w:hideMark/>
          </w:tcPr>
          <w:p w14:paraId="3CB0E092" w14:textId="312C350F" w:rsidR="00D90278" w:rsidRPr="00006ABF" w:rsidDel="00E35D67" w:rsidRDefault="00D90278" w:rsidP="00CC4C47">
            <w:pPr>
              <w:spacing w:after="0" w:line="360" w:lineRule="auto"/>
              <w:rPr>
                <w:del w:id="12031" w:author="nadira firinda" w:date="2022-10-29T23:30:00Z"/>
                <w:rFonts w:ascii="Times New Roman" w:hAnsi="Times New Roman" w:cs="Times New Roman"/>
                <w:noProof/>
                <w:szCs w:val="20"/>
              </w:rPr>
              <w:pPrChange w:id="12032" w:author="nadira firinda" w:date="2022-10-29T23:37:00Z">
                <w:pPr>
                  <w:spacing w:after="0"/>
                </w:pPr>
              </w:pPrChange>
            </w:pPr>
            <w:del w:id="12033" w:author="nadira firinda" w:date="2022-10-29T23:30:00Z">
              <w:r w:rsidRPr="00006ABF" w:rsidDel="00E35D67">
                <w:rPr>
                  <w:rFonts w:ascii="Times New Roman" w:hAnsi="Times New Roman" w:cs="Times New Roman"/>
                  <w:b/>
                  <w:bCs/>
                  <w:noProof/>
                  <w:szCs w:val="20"/>
                  <w:lang w:val="en-GB"/>
                </w:rPr>
                <w:delText>Koefisien</w:delText>
              </w:r>
              <w:bookmarkStart w:id="12034" w:name="_Toc117979879"/>
              <w:bookmarkStart w:id="12035" w:name="_Toc117981527"/>
              <w:bookmarkEnd w:id="12034"/>
              <w:bookmarkEnd w:id="12035"/>
            </w:del>
          </w:p>
        </w:tc>
        <w:tc>
          <w:tcPr>
            <w:tcW w:w="1203" w:type="dxa"/>
            <w:tcBorders>
              <w:top w:val="nil"/>
              <w:left w:val="nil"/>
              <w:bottom w:val="nil"/>
              <w:right w:val="nil"/>
            </w:tcBorders>
            <w:shd w:val="clear" w:color="auto" w:fill="FFC000"/>
            <w:vAlign w:val="center"/>
          </w:tcPr>
          <w:p w14:paraId="68A410E9" w14:textId="07FC3C52" w:rsidR="00D90278" w:rsidRPr="00006ABF" w:rsidDel="00E35D67" w:rsidRDefault="00D90278" w:rsidP="00CC4C47">
            <w:pPr>
              <w:spacing w:after="0" w:line="360" w:lineRule="auto"/>
              <w:rPr>
                <w:del w:id="12036" w:author="nadira firinda" w:date="2022-10-29T23:30:00Z"/>
                <w:rFonts w:ascii="Times New Roman" w:hAnsi="Times New Roman" w:cs="Times New Roman"/>
                <w:szCs w:val="20"/>
              </w:rPr>
              <w:pPrChange w:id="12037" w:author="nadira firinda" w:date="2022-10-29T23:37:00Z">
                <w:pPr>
                  <w:spacing w:after="0"/>
                </w:pPr>
              </w:pPrChange>
            </w:pPr>
            <w:bookmarkStart w:id="12038" w:name="_Toc117979880"/>
            <w:bookmarkStart w:id="12039" w:name="_Toc117981528"/>
            <w:bookmarkEnd w:id="12038"/>
            <w:bookmarkEnd w:id="12039"/>
          </w:p>
        </w:tc>
        <w:bookmarkStart w:id="12040" w:name="_Toc117979881"/>
        <w:bookmarkStart w:id="12041" w:name="_Toc117981529"/>
        <w:bookmarkEnd w:id="12040"/>
        <w:bookmarkEnd w:id="12041"/>
      </w:tr>
      <w:tr w:rsidR="00C0003A" w:rsidRPr="00006ABF" w:rsidDel="00E35D67" w14:paraId="5E9D0C04" w14:textId="113EBFBE" w:rsidTr="00B12C21">
        <w:trPr>
          <w:trHeight w:val="433"/>
          <w:del w:id="12042" w:author="nadira firinda" w:date="2022-10-29T23:30:00Z"/>
        </w:trPr>
        <w:tc>
          <w:tcPr>
            <w:tcW w:w="3969" w:type="dxa"/>
            <w:tcBorders>
              <w:top w:val="dotted" w:sz="8" w:space="0" w:color="7F7F7F"/>
              <w:left w:val="nil"/>
              <w:bottom w:val="dotted" w:sz="8" w:space="0" w:color="7F7F7F"/>
              <w:right w:val="dotted" w:sz="8" w:space="0" w:color="7F7F7F"/>
            </w:tcBorders>
            <w:shd w:val="clear" w:color="auto" w:fill="auto"/>
            <w:tcMar>
              <w:top w:w="15" w:type="dxa"/>
              <w:left w:w="108" w:type="dxa"/>
              <w:bottom w:w="0" w:type="dxa"/>
              <w:right w:w="108" w:type="dxa"/>
            </w:tcMar>
          </w:tcPr>
          <w:p w14:paraId="4A4DBD9F" w14:textId="60657E03" w:rsidR="00C0003A" w:rsidRPr="00006ABF" w:rsidDel="00E35D67" w:rsidRDefault="00C0003A" w:rsidP="00CC4C47">
            <w:pPr>
              <w:spacing w:line="360" w:lineRule="auto"/>
              <w:rPr>
                <w:del w:id="12043" w:author="nadira firinda" w:date="2022-10-29T23:30:00Z"/>
                <w:rFonts w:ascii="Times New Roman" w:hAnsi="Times New Roman" w:cs="Times New Roman"/>
              </w:rPr>
              <w:pPrChange w:id="12044" w:author="nadira firinda" w:date="2022-10-29T23:37:00Z">
                <w:pPr/>
              </w:pPrChange>
            </w:pPr>
            <w:del w:id="12045" w:author="nadira firinda" w:date="2022-10-29T23:30:00Z">
              <w:r w:rsidRPr="00006ABF" w:rsidDel="00E35D67">
                <w:rPr>
                  <w:rFonts w:ascii="Times New Roman" w:hAnsi="Times New Roman" w:cs="Times New Roman"/>
                </w:rPr>
                <w:delText>C</w:delText>
              </w:r>
              <w:bookmarkStart w:id="12046" w:name="_Toc117979882"/>
              <w:bookmarkStart w:id="12047" w:name="_Toc117981530"/>
              <w:bookmarkEnd w:id="12046"/>
              <w:bookmarkEnd w:id="12047"/>
            </w:del>
          </w:p>
        </w:tc>
        <w:tc>
          <w:tcPr>
            <w:tcW w:w="2694" w:type="dxa"/>
            <w:gridSpan w:val="2"/>
            <w:tcBorders>
              <w:top w:val="dotted" w:sz="8" w:space="0" w:color="7F7F7F"/>
              <w:left w:val="dotted" w:sz="8" w:space="0" w:color="7F7F7F"/>
              <w:bottom w:val="dotted" w:sz="8" w:space="0" w:color="7F7F7F"/>
              <w:right w:val="dotted" w:sz="8" w:space="0" w:color="7F7F7F"/>
            </w:tcBorders>
            <w:shd w:val="clear" w:color="auto" w:fill="auto"/>
            <w:tcMar>
              <w:top w:w="15" w:type="dxa"/>
              <w:left w:w="108" w:type="dxa"/>
              <w:bottom w:w="0" w:type="dxa"/>
              <w:right w:w="108" w:type="dxa"/>
            </w:tcMar>
            <w:vAlign w:val="center"/>
          </w:tcPr>
          <w:p w14:paraId="23705C4C" w14:textId="0B16A2B3" w:rsidR="00C0003A" w:rsidRPr="00006ABF" w:rsidDel="00E35D67" w:rsidRDefault="00C0003A" w:rsidP="00CC4C47">
            <w:pPr>
              <w:spacing w:after="0" w:line="360" w:lineRule="auto"/>
              <w:rPr>
                <w:del w:id="12048" w:author="nadira firinda" w:date="2022-10-29T23:30:00Z"/>
                <w:rFonts w:ascii="Times New Roman" w:hAnsi="Times New Roman" w:cs="Times New Roman"/>
                <w:szCs w:val="20"/>
              </w:rPr>
              <w:pPrChange w:id="12049" w:author="nadira firinda" w:date="2022-10-29T23:37:00Z">
                <w:pPr>
                  <w:spacing w:after="0"/>
                </w:pPr>
              </w:pPrChange>
            </w:pPr>
            <w:del w:id="12050" w:author="nadira firinda" w:date="2022-10-29T23:30:00Z">
              <w:r w:rsidRPr="00006ABF" w:rsidDel="00E35D67">
                <w:rPr>
                  <w:rFonts w:ascii="Times New Roman" w:hAnsi="Times New Roman" w:cs="Times New Roman"/>
                  <w:szCs w:val="20"/>
                </w:rPr>
                <w:delText>Konstanta</w:delText>
              </w:r>
              <w:bookmarkStart w:id="12051" w:name="_Toc117979883"/>
              <w:bookmarkStart w:id="12052" w:name="_Toc117981531"/>
              <w:bookmarkEnd w:id="12051"/>
              <w:bookmarkEnd w:id="12052"/>
            </w:del>
          </w:p>
        </w:tc>
        <w:tc>
          <w:tcPr>
            <w:tcW w:w="1134" w:type="dxa"/>
            <w:tcBorders>
              <w:top w:val="dotted" w:sz="8" w:space="0" w:color="7F7F7F"/>
              <w:left w:val="dotted" w:sz="8" w:space="0" w:color="7F7F7F"/>
              <w:bottom w:val="dotted" w:sz="8" w:space="0" w:color="7F7F7F"/>
              <w:right w:val="dotted" w:sz="8" w:space="0" w:color="7F7F7F"/>
            </w:tcBorders>
            <w:shd w:val="clear" w:color="auto" w:fill="auto"/>
            <w:tcMar>
              <w:top w:w="15" w:type="dxa"/>
              <w:left w:w="108" w:type="dxa"/>
              <w:bottom w:w="0" w:type="dxa"/>
              <w:right w:w="108" w:type="dxa"/>
            </w:tcMar>
          </w:tcPr>
          <w:p w14:paraId="289199CA" w14:textId="21EF61CF" w:rsidR="00C0003A" w:rsidRPr="00006ABF" w:rsidDel="00E35D67" w:rsidRDefault="0051344C" w:rsidP="00CC4C47">
            <w:pPr>
              <w:spacing w:line="360" w:lineRule="auto"/>
              <w:jc w:val="center"/>
              <w:rPr>
                <w:del w:id="12053" w:author="nadira firinda" w:date="2022-10-29T23:30:00Z"/>
                <w:rFonts w:ascii="Times New Roman" w:hAnsi="Times New Roman" w:cs="Times New Roman"/>
              </w:rPr>
              <w:pPrChange w:id="12054" w:author="nadira firinda" w:date="2022-10-29T23:37:00Z">
                <w:pPr>
                  <w:jc w:val="center"/>
                </w:pPr>
              </w:pPrChange>
            </w:pPr>
            <w:del w:id="12055" w:author="nadira firinda" w:date="2022-10-29T23:30:00Z">
              <w:r w:rsidRPr="00006ABF" w:rsidDel="00E35D67">
                <w:rPr>
                  <w:rFonts w:ascii="Times New Roman" w:hAnsi="Times New Roman" w:cs="Times New Roman"/>
                </w:rPr>
                <w:delText>0.0063</w:delText>
              </w:r>
              <w:bookmarkStart w:id="12056" w:name="_Toc117979884"/>
              <w:bookmarkStart w:id="12057" w:name="_Toc117981532"/>
              <w:bookmarkEnd w:id="12056"/>
              <w:bookmarkEnd w:id="12057"/>
            </w:del>
          </w:p>
        </w:tc>
        <w:tc>
          <w:tcPr>
            <w:tcW w:w="1203" w:type="dxa"/>
            <w:tcBorders>
              <w:top w:val="dotted" w:sz="8" w:space="0" w:color="7F7F7F"/>
              <w:left w:val="dotted" w:sz="8" w:space="0" w:color="7F7F7F"/>
              <w:bottom w:val="dotted" w:sz="8" w:space="0" w:color="7F7F7F"/>
              <w:right w:val="nil"/>
            </w:tcBorders>
            <w:shd w:val="clear" w:color="auto" w:fill="auto"/>
            <w:tcMar>
              <w:top w:w="15" w:type="dxa"/>
              <w:left w:w="108" w:type="dxa"/>
              <w:bottom w:w="0" w:type="dxa"/>
              <w:right w:w="108" w:type="dxa"/>
            </w:tcMar>
            <w:vAlign w:val="center"/>
          </w:tcPr>
          <w:p w14:paraId="74C5AD7A" w14:textId="38B19F73" w:rsidR="00C0003A" w:rsidRPr="00006ABF" w:rsidDel="00E35D67" w:rsidRDefault="0051344C" w:rsidP="00CC4C47">
            <w:pPr>
              <w:spacing w:after="0" w:line="360" w:lineRule="auto"/>
              <w:jc w:val="center"/>
              <w:rPr>
                <w:del w:id="12058" w:author="nadira firinda" w:date="2022-10-29T23:30:00Z"/>
                <w:rFonts w:ascii="Times New Roman" w:hAnsi="Times New Roman" w:cs="Times New Roman"/>
                <w:szCs w:val="20"/>
              </w:rPr>
              <w:pPrChange w:id="12059" w:author="nadira firinda" w:date="2022-10-29T23:37:00Z">
                <w:pPr>
                  <w:spacing w:after="0"/>
                  <w:jc w:val="center"/>
                </w:pPr>
              </w:pPrChange>
            </w:pPr>
            <w:del w:id="12060" w:author="nadira firinda" w:date="2022-10-29T23:30:00Z">
              <w:r w:rsidRPr="00006ABF" w:rsidDel="00E35D67">
                <w:rPr>
                  <w:rFonts w:ascii="Times New Roman" w:hAnsi="Times New Roman" w:cs="Times New Roman"/>
                  <w:szCs w:val="20"/>
                </w:rPr>
                <w:delText>***</w:delText>
              </w:r>
              <w:bookmarkStart w:id="12061" w:name="_Toc117979885"/>
              <w:bookmarkStart w:id="12062" w:name="_Toc117981533"/>
              <w:bookmarkEnd w:id="12061"/>
              <w:bookmarkEnd w:id="12062"/>
            </w:del>
          </w:p>
        </w:tc>
        <w:bookmarkStart w:id="12063" w:name="_Toc117979886"/>
        <w:bookmarkStart w:id="12064" w:name="_Toc117981534"/>
        <w:bookmarkEnd w:id="12063"/>
        <w:bookmarkEnd w:id="12064"/>
      </w:tr>
      <w:tr w:rsidR="00C0003A" w:rsidRPr="00006ABF" w:rsidDel="00E35D67" w14:paraId="0ACDA3AE" w14:textId="3FD66723" w:rsidTr="00B12C21">
        <w:trPr>
          <w:trHeight w:val="433"/>
          <w:del w:id="12065" w:author="nadira firinda" w:date="2022-10-29T23:30:00Z"/>
        </w:trPr>
        <w:tc>
          <w:tcPr>
            <w:tcW w:w="3969" w:type="dxa"/>
            <w:tcBorders>
              <w:top w:val="dotted" w:sz="8" w:space="0" w:color="7F7F7F"/>
              <w:left w:val="nil"/>
              <w:bottom w:val="dotted" w:sz="8" w:space="0" w:color="7F7F7F"/>
              <w:right w:val="dotted" w:sz="8" w:space="0" w:color="7F7F7F"/>
            </w:tcBorders>
            <w:shd w:val="clear" w:color="auto" w:fill="auto"/>
            <w:tcMar>
              <w:top w:w="15" w:type="dxa"/>
              <w:left w:w="108" w:type="dxa"/>
              <w:bottom w:w="0" w:type="dxa"/>
              <w:right w:w="108" w:type="dxa"/>
            </w:tcMar>
          </w:tcPr>
          <w:p w14:paraId="4ECFC113" w14:textId="76A9F33A" w:rsidR="00C0003A" w:rsidRPr="00006ABF" w:rsidDel="00E35D67" w:rsidRDefault="00C0003A" w:rsidP="00CC4C47">
            <w:pPr>
              <w:spacing w:line="360" w:lineRule="auto"/>
              <w:rPr>
                <w:del w:id="12066" w:author="nadira firinda" w:date="2022-10-29T23:30:00Z"/>
                <w:rFonts w:ascii="Times New Roman" w:hAnsi="Times New Roman" w:cs="Times New Roman"/>
              </w:rPr>
              <w:pPrChange w:id="12067" w:author="nadira firinda" w:date="2022-10-29T23:37:00Z">
                <w:pPr/>
              </w:pPrChange>
            </w:pPr>
            <w:del w:id="12068" w:author="nadira firinda" w:date="2022-10-29T23:30:00Z">
              <w:r w:rsidRPr="00006ABF" w:rsidDel="00E35D67">
                <w:rPr>
                  <w:rFonts w:ascii="Times New Roman" w:hAnsi="Times New Roman" w:cs="Times New Roman"/>
                </w:rPr>
                <w:delText>DLOG(INHRL/INHRL_SF)</w:delText>
              </w:r>
              <w:bookmarkStart w:id="12069" w:name="_Toc117979887"/>
              <w:bookmarkStart w:id="12070" w:name="_Toc117981535"/>
              <w:bookmarkEnd w:id="12069"/>
              <w:bookmarkEnd w:id="12070"/>
            </w:del>
          </w:p>
        </w:tc>
        <w:tc>
          <w:tcPr>
            <w:tcW w:w="2694" w:type="dxa"/>
            <w:gridSpan w:val="2"/>
            <w:tcBorders>
              <w:top w:val="dotted" w:sz="8" w:space="0" w:color="7F7F7F"/>
              <w:left w:val="dotted" w:sz="8" w:space="0" w:color="7F7F7F"/>
              <w:bottom w:val="dotted" w:sz="8" w:space="0" w:color="7F7F7F"/>
              <w:right w:val="dotted" w:sz="8" w:space="0" w:color="7F7F7F"/>
            </w:tcBorders>
            <w:shd w:val="clear" w:color="auto" w:fill="auto"/>
            <w:tcMar>
              <w:top w:w="15" w:type="dxa"/>
              <w:left w:w="108" w:type="dxa"/>
              <w:bottom w:w="0" w:type="dxa"/>
              <w:right w:w="108" w:type="dxa"/>
            </w:tcMar>
            <w:vAlign w:val="center"/>
          </w:tcPr>
          <w:p w14:paraId="132EDF08" w14:textId="17F36B30" w:rsidR="00C0003A" w:rsidRPr="00006ABF" w:rsidDel="00E35D67" w:rsidRDefault="00C0003A" w:rsidP="00CC4C47">
            <w:pPr>
              <w:spacing w:after="0" w:line="360" w:lineRule="auto"/>
              <w:rPr>
                <w:del w:id="12071" w:author="nadira firinda" w:date="2022-10-29T23:30:00Z"/>
                <w:rFonts w:ascii="Times New Roman" w:hAnsi="Times New Roman" w:cs="Times New Roman"/>
                <w:szCs w:val="20"/>
              </w:rPr>
              <w:pPrChange w:id="12072" w:author="nadira firinda" w:date="2022-10-29T23:37:00Z">
                <w:pPr>
                  <w:spacing w:after="0"/>
                </w:pPr>
              </w:pPrChange>
            </w:pPr>
            <w:del w:id="12073" w:author="nadira firinda" w:date="2022-10-29T23:30:00Z">
              <w:r w:rsidRPr="00006ABF" w:rsidDel="00E35D67">
                <w:rPr>
                  <w:rFonts w:ascii="Times New Roman" w:hAnsi="Times New Roman" w:cs="Times New Roman"/>
                  <w:szCs w:val="20"/>
                </w:rPr>
                <w:delText>Investasi Bangunan</w:delText>
              </w:r>
              <w:bookmarkStart w:id="12074" w:name="_Toc117979888"/>
              <w:bookmarkStart w:id="12075" w:name="_Toc117981536"/>
              <w:bookmarkEnd w:id="12074"/>
              <w:bookmarkEnd w:id="12075"/>
            </w:del>
          </w:p>
        </w:tc>
        <w:tc>
          <w:tcPr>
            <w:tcW w:w="1134" w:type="dxa"/>
            <w:tcBorders>
              <w:top w:val="dotted" w:sz="8" w:space="0" w:color="7F7F7F"/>
              <w:left w:val="dotted" w:sz="8" w:space="0" w:color="7F7F7F"/>
              <w:bottom w:val="dotted" w:sz="8" w:space="0" w:color="7F7F7F"/>
              <w:right w:val="dotted" w:sz="8" w:space="0" w:color="7F7F7F"/>
            </w:tcBorders>
            <w:shd w:val="clear" w:color="auto" w:fill="auto"/>
            <w:tcMar>
              <w:top w:w="15" w:type="dxa"/>
              <w:left w:w="108" w:type="dxa"/>
              <w:bottom w:w="0" w:type="dxa"/>
              <w:right w:w="108" w:type="dxa"/>
            </w:tcMar>
          </w:tcPr>
          <w:p w14:paraId="082EE351" w14:textId="3E263C44" w:rsidR="00C0003A" w:rsidRPr="00006ABF" w:rsidDel="00E35D67" w:rsidRDefault="0051344C" w:rsidP="00CC4C47">
            <w:pPr>
              <w:spacing w:line="360" w:lineRule="auto"/>
              <w:jc w:val="center"/>
              <w:rPr>
                <w:del w:id="12076" w:author="nadira firinda" w:date="2022-10-29T23:30:00Z"/>
                <w:rFonts w:ascii="Times New Roman" w:hAnsi="Times New Roman" w:cs="Times New Roman"/>
              </w:rPr>
              <w:pPrChange w:id="12077" w:author="nadira firinda" w:date="2022-10-29T23:37:00Z">
                <w:pPr>
                  <w:jc w:val="center"/>
                </w:pPr>
              </w:pPrChange>
            </w:pPr>
            <w:del w:id="12078" w:author="nadira firinda" w:date="2022-10-29T23:30:00Z">
              <w:r w:rsidRPr="00006ABF" w:rsidDel="00E35D67">
                <w:rPr>
                  <w:rFonts w:ascii="Times New Roman" w:hAnsi="Times New Roman" w:cs="Times New Roman"/>
                </w:rPr>
                <w:delText>0.2644</w:delText>
              </w:r>
              <w:bookmarkStart w:id="12079" w:name="_Toc117979889"/>
              <w:bookmarkStart w:id="12080" w:name="_Toc117981537"/>
              <w:bookmarkEnd w:id="12079"/>
              <w:bookmarkEnd w:id="12080"/>
            </w:del>
          </w:p>
        </w:tc>
        <w:tc>
          <w:tcPr>
            <w:tcW w:w="1203" w:type="dxa"/>
            <w:tcBorders>
              <w:top w:val="dotted" w:sz="8" w:space="0" w:color="7F7F7F"/>
              <w:left w:val="dotted" w:sz="8" w:space="0" w:color="7F7F7F"/>
              <w:bottom w:val="dotted" w:sz="8" w:space="0" w:color="7F7F7F"/>
              <w:right w:val="nil"/>
            </w:tcBorders>
            <w:shd w:val="clear" w:color="auto" w:fill="auto"/>
            <w:tcMar>
              <w:top w:w="15" w:type="dxa"/>
              <w:left w:w="108" w:type="dxa"/>
              <w:bottom w:w="0" w:type="dxa"/>
              <w:right w:w="108" w:type="dxa"/>
            </w:tcMar>
            <w:vAlign w:val="center"/>
          </w:tcPr>
          <w:p w14:paraId="09D350C1" w14:textId="291C5ADC" w:rsidR="00C0003A" w:rsidRPr="00006ABF" w:rsidDel="00E35D67" w:rsidRDefault="0051344C" w:rsidP="00CC4C47">
            <w:pPr>
              <w:spacing w:after="0" w:line="360" w:lineRule="auto"/>
              <w:jc w:val="center"/>
              <w:rPr>
                <w:del w:id="12081" w:author="nadira firinda" w:date="2022-10-29T23:30:00Z"/>
                <w:rFonts w:ascii="Times New Roman" w:hAnsi="Times New Roman" w:cs="Times New Roman"/>
                <w:szCs w:val="20"/>
              </w:rPr>
              <w:pPrChange w:id="12082" w:author="nadira firinda" w:date="2022-10-29T23:37:00Z">
                <w:pPr>
                  <w:spacing w:after="0"/>
                  <w:jc w:val="center"/>
                </w:pPr>
              </w:pPrChange>
            </w:pPr>
            <w:del w:id="12083" w:author="nadira firinda" w:date="2022-10-29T23:30:00Z">
              <w:r w:rsidRPr="00006ABF" w:rsidDel="00E35D67">
                <w:rPr>
                  <w:rFonts w:ascii="Times New Roman" w:hAnsi="Times New Roman" w:cs="Times New Roman"/>
                  <w:szCs w:val="20"/>
                </w:rPr>
                <w:delText>***</w:delText>
              </w:r>
              <w:bookmarkStart w:id="12084" w:name="_Toc117979890"/>
              <w:bookmarkStart w:id="12085" w:name="_Toc117981538"/>
              <w:bookmarkEnd w:id="12084"/>
              <w:bookmarkEnd w:id="12085"/>
            </w:del>
          </w:p>
        </w:tc>
        <w:bookmarkStart w:id="12086" w:name="_Toc117979891"/>
        <w:bookmarkStart w:id="12087" w:name="_Toc117981539"/>
        <w:bookmarkEnd w:id="12086"/>
        <w:bookmarkEnd w:id="12087"/>
      </w:tr>
      <w:tr w:rsidR="00C0003A" w:rsidRPr="00006ABF" w:rsidDel="00E35D67" w14:paraId="459E07F2" w14:textId="235F2CA8" w:rsidTr="00B12C21">
        <w:trPr>
          <w:trHeight w:val="433"/>
          <w:del w:id="12088" w:author="nadira firinda" w:date="2022-10-29T23:30:00Z"/>
        </w:trPr>
        <w:tc>
          <w:tcPr>
            <w:tcW w:w="3969" w:type="dxa"/>
            <w:tcBorders>
              <w:top w:val="dotted" w:sz="8" w:space="0" w:color="7F7F7F"/>
              <w:left w:val="nil"/>
              <w:bottom w:val="dotted" w:sz="8" w:space="0" w:color="7F7F7F"/>
              <w:right w:val="dotted" w:sz="8" w:space="0" w:color="7F7F7F"/>
            </w:tcBorders>
            <w:shd w:val="clear" w:color="auto" w:fill="auto"/>
            <w:tcMar>
              <w:top w:w="15" w:type="dxa"/>
              <w:left w:w="108" w:type="dxa"/>
              <w:bottom w:w="0" w:type="dxa"/>
              <w:right w:w="108" w:type="dxa"/>
            </w:tcMar>
          </w:tcPr>
          <w:p w14:paraId="74238581" w14:textId="64F3F5BE" w:rsidR="00C0003A" w:rsidRPr="00006ABF" w:rsidDel="00E35D67" w:rsidRDefault="00C0003A" w:rsidP="00CC4C47">
            <w:pPr>
              <w:spacing w:line="360" w:lineRule="auto"/>
              <w:rPr>
                <w:del w:id="12089" w:author="nadira firinda" w:date="2022-10-29T23:30:00Z"/>
                <w:rFonts w:ascii="Times New Roman" w:hAnsi="Times New Roman" w:cs="Times New Roman"/>
              </w:rPr>
              <w:pPrChange w:id="12090" w:author="nadira firinda" w:date="2022-10-29T23:37:00Z">
                <w:pPr/>
              </w:pPrChange>
            </w:pPr>
            <w:del w:id="12091" w:author="nadira firinda" w:date="2022-10-29T23:30:00Z">
              <w:r w:rsidRPr="00006ABF" w:rsidDel="00E35D67">
                <w:rPr>
                  <w:rFonts w:ascii="Times New Roman" w:hAnsi="Times New Roman" w:cs="Times New Roman"/>
                </w:rPr>
                <w:delText>DLOG(G15EDURL/G15EDURL_SF)</w:delText>
              </w:r>
              <w:bookmarkStart w:id="12092" w:name="_Toc117979892"/>
              <w:bookmarkStart w:id="12093" w:name="_Toc117981540"/>
              <w:bookmarkEnd w:id="12092"/>
              <w:bookmarkEnd w:id="12093"/>
            </w:del>
          </w:p>
        </w:tc>
        <w:tc>
          <w:tcPr>
            <w:tcW w:w="2694" w:type="dxa"/>
            <w:gridSpan w:val="2"/>
            <w:tcBorders>
              <w:top w:val="dotted" w:sz="8" w:space="0" w:color="7F7F7F"/>
              <w:left w:val="dotted" w:sz="8" w:space="0" w:color="7F7F7F"/>
              <w:bottom w:val="dotted" w:sz="8" w:space="0" w:color="7F7F7F"/>
              <w:right w:val="dotted" w:sz="8" w:space="0" w:color="7F7F7F"/>
            </w:tcBorders>
            <w:shd w:val="clear" w:color="auto" w:fill="auto"/>
            <w:tcMar>
              <w:top w:w="15" w:type="dxa"/>
              <w:left w:w="108" w:type="dxa"/>
              <w:bottom w:w="0" w:type="dxa"/>
              <w:right w:w="108" w:type="dxa"/>
            </w:tcMar>
            <w:vAlign w:val="center"/>
          </w:tcPr>
          <w:p w14:paraId="11C5A6E5" w14:textId="4B57F6F1" w:rsidR="00C0003A" w:rsidRPr="00006ABF" w:rsidDel="00E35D67" w:rsidRDefault="00C0003A" w:rsidP="00CC4C47">
            <w:pPr>
              <w:spacing w:after="0" w:line="360" w:lineRule="auto"/>
              <w:rPr>
                <w:del w:id="12094" w:author="nadira firinda" w:date="2022-10-29T23:30:00Z"/>
                <w:rFonts w:ascii="Times New Roman" w:hAnsi="Times New Roman" w:cs="Times New Roman"/>
                <w:szCs w:val="20"/>
              </w:rPr>
              <w:pPrChange w:id="12095" w:author="nadira firinda" w:date="2022-10-29T23:37:00Z">
                <w:pPr>
                  <w:spacing w:after="0"/>
                </w:pPr>
              </w:pPrChange>
            </w:pPr>
            <w:del w:id="12096" w:author="nadira firinda" w:date="2022-10-29T23:30:00Z">
              <w:r w:rsidRPr="00006ABF" w:rsidDel="00E35D67">
                <w:rPr>
                  <w:rFonts w:ascii="Times New Roman" w:hAnsi="Times New Roman" w:cs="Times New Roman"/>
                  <w:szCs w:val="20"/>
                </w:rPr>
                <w:delText>Sektor Jasa Pendidikan</w:delText>
              </w:r>
              <w:bookmarkStart w:id="12097" w:name="_Toc117979893"/>
              <w:bookmarkStart w:id="12098" w:name="_Toc117981541"/>
              <w:bookmarkEnd w:id="12097"/>
              <w:bookmarkEnd w:id="12098"/>
            </w:del>
          </w:p>
        </w:tc>
        <w:tc>
          <w:tcPr>
            <w:tcW w:w="1134" w:type="dxa"/>
            <w:tcBorders>
              <w:top w:val="dotted" w:sz="8" w:space="0" w:color="7F7F7F"/>
              <w:left w:val="dotted" w:sz="8" w:space="0" w:color="7F7F7F"/>
              <w:bottom w:val="dotted" w:sz="8" w:space="0" w:color="7F7F7F"/>
              <w:right w:val="dotted" w:sz="8" w:space="0" w:color="7F7F7F"/>
            </w:tcBorders>
            <w:shd w:val="clear" w:color="auto" w:fill="auto"/>
            <w:tcMar>
              <w:top w:w="15" w:type="dxa"/>
              <w:left w:w="108" w:type="dxa"/>
              <w:bottom w:w="0" w:type="dxa"/>
              <w:right w:w="108" w:type="dxa"/>
            </w:tcMar>
          </w:tcPr>
          <w:p w14:paraId="66A04A93" w14:textId="622F7B28" w:rsidR="00C0003A" w:rsidRPr="00006ABF" w:rsidDel="00E35D67" w:rsidRDefault="0051344C" w:rsidP="00CC4C47">
            <w:pPr>
              <w:spacing w:line="360" w:lineRule="auto"/>
              <w:jc w:val="center"/>
              <w:rPr>
                <w:del w:id="12099" w:author="nadira firinda" w:date="2022-10-29T23:30:00Z"/>
                <w:rFonts w:ascii="Times New Roman" w:hAnsi="Times New Roman" w:cs="Times New Roman"/>
              </w:rPr>
              <w:pPrChange w:id="12100" w:author="nadira firinda" w:date="2022-10-29T23:37:00Z">
                <w:pPr>
                  <w:jc w:val="center"/>
                </w:pPr>
              </w:pPrChange>
            </w:pPr>
            <w:del w:id="12101" w:author="nadira firinda" w:date="2022-10-29T23:30:00Z">
              <w:r w:rsidRPr="00006ABF" w:rsidDel="00E35D67">
                <w:rPr>
                  <w:rFonts w:ascii="Times New Roman" w:hAnsi="Times New Roman" w:cs="Times New Roman"/>
                </w:rPr>
                <w:delText>0.1505</w:delText>
              </w:r>
              <w:bookmarkStart w:id="12102" w:name="_Toc117979894"/>
              <w:bookmarkStart w:id="12103" w:name="_Toc117981542"/>
              <w:bookmarkEnd w:id="12102"/>
              <w:bookmarkEnd w:id="12103"/>
            </w:del>
          </w:p>
        </w:tc>
        <w:tc>
          <w:tcPr>
            <w:tcW w:w="1203" w:type="dxa"/>
            <w:tcBorders>
              <w:top w:val="dotted" w:sz="8" w:space="0" w:color="7F7F7F"/>
              <w:left w:val="dotted" w:sz="8" w:space="0" w:color="7F7F7F"/>
              <w:bottom w:val="dotted" w:sz="8" w:space="0" w:color="7F7F7F"/>
              <w:right w:val="nil"/>
            </w:tcBorders>
            <w:shd w:val="clear" w:color="auto" w:fill="auto"/>
            <w:tcMar>
              <w:top w:w="15" w:type="dxa"/>
              <w:left w:w="108" w:type="dxa"/>
              <w:bottom w:w="0" w:type="dxa"/>
              <w:right w:w="108" w:type="dxa"/>
            </w:tcMar>
            <w:vAlign w:val="center"/>
          </w:tcPr>
          <w:p w14:paraId="2E59C9C3" w14:textId="2798937F" w:rsidR="00C0003A" w:rsidRPr="00006ABF" w:rsidDel="00E35D67" w:rsidRDefault="0051344C" w:rsidP="00CC4C47">
            <w:pPr>
              <w:spacing w:after="0" w:line="360" w:lineRule="auto"/>
              <w:jc w:val="center"/>
              <w:rPr>
                <w:del w:id="12104" w:author="nadira firinda" w:date="2022-10-29T23:30:00Z"/>
                <w:rFonts w:ascii="Times New Roman" w:hAnsi="Times New Roman" w:cs="Times New Roman"/>
                <w:szCs w:val="20"/>
              </w:rPr>
              <w:pPrChange w:id="12105" w:author="nadira firinda" w:date="2022-10-29T23:37:00Z">
                <w:pPr>
                  <w:spacing w:after="0"/>
                  <w:jc w:val="center"/>
                </w:pPr>
              </w:pPrChange>
            </w:pPr>
            <w:del w:id="12106" w:author="nadira firinda" w:date="2022-10-29T23:30:00Z">
              <w:r w:rsidRPr="00006ABF" w:rsidDel="00E35D67">
                <w:rPr>
                  <w:rFonts w:ascii="Times New Roman" w:hAnsi="Times New Roman" w:cs="Times New Roman"/>
                  <w:szCs w:val="20"/>
                </w:rPr>
                <w:delText>***</w:delText>
              </w:r>
              <w:bookmarkStart w:id="12107" w:name="_Toc117979895"/>
              <w:bookmarkStart w:id="12108" w:name="_Toc117981543"/>
              <w:bookmarkEnd w:id="12107"/>
              <w:bookmarkEnd w:id="12108"/>
            </w:del>
          </w:p>
        </w:tc>
        <w:bookmarkStart w:id="12109" w:name="_Toc117979896"/>
        <w:bookmarkStart w:id="12110" w:name="_Toc117981544"/>
        <w:bookmarkEnd w:id="12109"/>
        <w:bookmarkEnd w:id="12110"/>
      </w:tr>
      <w:tr w:rsidR="00C0003A" w:rsidRPr="00006ABF" w:rsidDel="00E35D67" w14:paraId="64EE158F" w14:textId="3418D839" w:rsidTr="00B12C21">
        <w:trPr>
          <w:trHeight w:val="433"/>
          <w:del w:id="12111" w:author="nadira firinda" w:date="2022-10-29T23:30:00Z"/>
        </w:trPr>
        <w:tc>
          <w:tcPr>
            <w:tcW w:w="3969" w:type="dxa"/>
            <w:tcBorders>
              <w:top w:val="dotted" w:sz="8" w:space="0" w:color="7F7F7F"/>
              <w:left w:val="nil"/>
              <w:bottom w:val="dotted" w:sz="8" w:space="0" w:color="7F7F7F"/>
              <w:right w:val="dotted" w:sz="8" w:space="0" w:color="7F7F7F"/>
            </w:tcBorders>
            <w:shd w:val="clear" w:color="auto" w:fill="auto"/>
            <w:tcMar>
              <w:top w:w="15" w:type="dxa"/>
              <w:left w:w="108" w:type="dxa"/>
              <w:bottom w:w="0" w:type="dxa"/>
              <w:right w:w="108" w:type="dxa"/>
            </w:tcMar>
          </w:tcPr>
          <w:p w14:paraId="5A9E0D98" w14:textId="7513107D" w:rsidR="00C0003A" w:rsidRPr="00006ABF" w:rsidDel="00E35D67" w:rsidRDefault="00C0003A" w:rsidP="00CC4C47">
            <w:pPr>
              <w:spacing w:line="360" w:lineRule="auto"/>
              <w:rPr>
                <w:del w:id="12112" w:author="nadira firinda" w:date="2022-10-29T23:30:00Z"/>
                <w:rFonts w:ascii="Times New Roman" w:hAnsi="Times New Roman" w:cs="Times New Roman"/>
              </w:rPr>
              <w:pPrChange w:id="12113" w:author="nadira firinda" w:date="2022-10-29T23:37:00Z">
                <w:pPr/>
              </w:pPrChange>
            </w:pPr>
            <w:del w:id="12114" w:author="nadira firinda" w:date="2022-10-29T23:30:00Z">
              <w:r w:rsidRPr="00006ABF" w:rsidDel="00E35D67">
                <w:rPr>
                  <w:rFonts w:ascii="Times New Roman" w:hAnsi="Times New Roman" w:cs="Times New Roman"/>
                </w:rPr>
                <w:delText>ECM_G12REARL(-1)</w:delText>
              </w:r>
              <w:bookmarkStart w:id="12115" w:name="_Toc117979897"/>
              <w:bookmarkStart w:id="12116" w:name="_Toc117981545"/>
              <w:bookmarkEnd w:id="12115"/>
              <w:bookmarkEnd w:id="12116"/>
            </w:del>
          </w:p>
        </w:tc>
        <w:tc>
          <w:tcPr>
            <w:tcW w:w="2694" w:type="dxa"/>
            <w:gridSpan w:val="2"/>
            <w:tcBorders>
              <w:top w:val="dotted" w:sz="8" w:space="0" w:color="7F7F7F"/>
              <w:left w:val="dotted" w:sz="8" w:space="0" w:color="7F7F7F"/>
              <w:bottom w:val="dotted" w:sz="8" w:space="0" w:color="7F7F7F"/>
              <w:right w:val="dotted" w:sz="8" w:space="0" w:color="7F7F7F"/>
            </w:tcBorders>
            <w:shd w:val="clear" w:color="auto" w:fill="auto"/>
            <w:tcMar>
              <w:top w:w="15" w:type="dxa"/>
              <w:left w:w="108" w:type="dxa"/>
              <w:bottom w:w="0" w:type="dxa"/>
              <w:right w:w="108" w:type="dxa"/>
            </w:tcMar>
            <w:vAlign w:val="center"/>
          </w:tcPr>
          <w:p w14:paraId="7C7C7195" w14:textId="1A3D7779" w:rsidR="00C0003A" w:rsidRPr="00006ABF" w:rsidDel="00E35D67" w:rsidRDefault="00C0003A" w:rsidP="00CC4C47">
            <w:pPr>
              <w:spacing w:after="0" w:line="360" w:lineRule="auto"/>
              <w:rPr>
                <w:del w:id="12117" w:author="nadira firinda" w:date="2022-10-29T23:30:00Z"/>
                <w:rFonts w:ascii="Times New Roman" w:hAnsi="Times New Roman" w:cs="Times New Roman"/>
                <w:szCs w:val="20"/>
              </w:rPr>
              <w:pPrChange w:id="12118" w:author="nadira firinda" w:date="2022-10-29T23:37:00Z">
                <w:pPr>
                  <w:spacing w:after="0"/>
                </w:pPr>
              </w:pPrChange>
            </w:pPr>
            <w:del w:id="12119" w:author="nadira firinda" w:date="2022-10-29T23:30:00Z">
              <w:r w:rsidRPr="00006ABF" w:rsidDel="00E35D67">
                <w:rPr>
                  <w:rFonts w:ascii="Times New Roman" w:hAnsi="Times New Roman" w:cs="Times New Roman"/>
                  <w:szCs w:val="20"/>
                </w:rPr>
                <w:delText>ECM Sektor Real Estat</w:delText>
              </w:r>
              <w:bookmarkStart w:id="12120" w:name="_Toc117979898"/>
              <w:bookmarkStart w:id="12121" w:name="_Toc117981546"/>
              <w:bookmarkEnd w:id="12120"/>
              <w:bookmarkEnd w:id="12121"/>
            </w:del>
          </w:p>
        </w:tc>
        <w:tc>
          <w:tcPr>
            <w:tcW w:w="1134" w:type="dxa"/>
            <w:tcBorders>
              <w:top w:val="dotted" w:sz="8" w:space="0" w:color="7F7F7F"/>
              <w:left w:val="dotted" w:sz="8" w:space="0" w:color="7F7F7F"/>
              <w:bottom w:val="dotted" w:sz="8" w:space="0" w:color="7F7F7F"/>
              <w:right w:val="dotted" w:sz="8" w:space="0" w:color="7F7F7F"/>
            </w:tcBorders>
            <w:shd w:val="clear" w:color="auto" w:fill="auto"/>
            <w:tcMar>
              <w:top w:w="15" w:type="dxa"/>
              <w:left w:w="108" w:type="dxa"/>
              <w:bottom w:w="0" w:type="dxa"/>
              <w:right w:w="108" w:type="dxa"/>
            </w:tcMar>
          </w:tcPr>
          <w:p w14:paraId="4D1E5A83" w14:textId="4D3A41ED" w:rsidR="00C0003A" w:rsidRPr="00006ABF" w:rsidDel="00E35D67" w:rsidRDefault="0051344C" w:rsidP="00CC4C47">
            <w:pPr>
              <w:spacing w:line="360" w:lineRule="auto"/>
              <w:jc w:val="center"/>
              <w:rPr>
                <w:del w:id="12122" w:author="nadira firinda" w:date="2022-10-29T23:30:00Z"/>
                <w:rFonts w:ascii="Times New Roman" w:hAnsi="Times New Roman" w:cs="Times New Roman"/>
              </w:rPr>
              <w:pPrChange w:id="12123" w:author="nadira firinda" w:date="2022-10-29T23:37:00Z">
                <w:pPr>
                  <w:jc w:val="center"/>
                </w:pPr>
              </w:pPrChange>
            </w:pPr>
            <w:del w:id="12124" w:author="nadira firinda" w:date="2022-10-29T23:30:00Z">
              <w:r w:rsidRPr="00006ABF" w:rsidDel="00E35D67">
                <w:rPr>
                  <w:rFonts w:ascii="Times New Roman" w:hAnsi="Times New Roman" w:cs="Times New Roman"/>
                </w:rPr>
                <w:delText>-0.1782</w:delText>
              </w:r>
              <w:bookmarkStart w:id="12125" w:name="_Toc117979899"/>
              <w:bookmarkStart w:id="12126" w:name="_Toc117981547"/>
              <w:bookmarkEnd w:id="12125"/>
              <w:bookmarkEnd w:id="12126"/>
            </w:del>
          </w:p>
        </w:tc>
        <w:tc>
          <w:tcPr>
            <w:tcW w:w="1203" w:type="dxa"/>
            <w:tcBorders>
              <w:top w:val="dotted" w:sz="8" w:space="0" w:color="7F7F7F"/>
              <w:left w:val="dotted" w:sz="8" w:space="0" w:color="7F7F7F"/>
              <w:bottom w:val="dotted" w:sz="8" w:space="0" w:color="7F7F7F"/>
              <w:right w:val="nil"/>
            </w:tcBorders>
            <w:shd w:val="clear" w:color="auto" w:fill="auto"/>
            <w:tcMar>
              <w:top w:w="15" w:type="dxa"/>
              <w:left w:w="108" w:type="dxa"/>
              <w:bottom w:w="0" w:type="dxa"/>
              <w:right w:w="108" w:type="dxa"/>
            </w:tcMar>
            <w:vAlign w:val="center"/>
          </w:tcPr>
          <w:p w14:paraId="20833752" w14:textId="4ED74903" w:rsidR="00C0003A" w:rsidRPr="00006ABF" w:rsidDel="00E35D67" w:rsidRDefault="00C0003A" w:rsidP="00CC4C47">
            <w:pPr>
              <w:spacing w:after="0" w:line="360" w:lineRule="auto"/>
              <w:jc w:val="center"/>
              <w:rPr>
                <w:del w:id="12127" w:author="nadira firinda" w:date="2022-10-29T23:30:00Z"/>
                <w:rFonts w:ascii="Times New Roman" w:hAnsi="Times New Roman" w:cs="Times New Roman"/>
                <w:szCs w:val="20"/>
              </w:rPr>
              <w:pPrChange w:id="12128" w:author="nadira firinda" w:date="2022-10-29T23:37:00Z">
                <w:pPr>
                  <w:spacing w:after="0"/>
                  <w:jc w:val="center"/>
                </w:pPr>
              </w:pPrChange>
            </w:pPr>
            <w:del w:id="12129" w:author="nadira firinda" w:date="2022-10-29T23:30:00Z">
              <w:r w:rsidRPr="00006ABF" w:rsidDel="00E35D67">
                <w:rPr>
                  <w:rFonts w:ascii="Times New Roman" w:hAnsi="Times New Roman" w:cs="Times New Roman"/>
                  <w:szCs w:val="20"/>
                </w:rPr>
                <w:delText>***</w:delText>
              </w:r>
              <w:bookmarkStart w:id="12130" w:name="_Toc117979900"/>
              <w:bookmarkStart w:id="12131" w:name="_Toc117981548"/>
              <w:bookmarkEnd w:id="12130"/>
              <w:bookmarkEnd w:id="12131"/>
            </w:del>
          </w:p>
        </w:tc>
        <w:bookmarkStart w:id="12132" w:name="_Toc117979901"/>
        <w:bookmarkStart w:id="12133" w:name="_Toc117981549"/>
        <w:bookmarkEnd w:id="12132"/>
        <w:bookmarkEnd w:id="12133"/>
      </w:tr>
      <w:tr w:rsidR="00C0003A" w:rsidRPr="00006ABF" w:rsidDel="00E35D67" w14:paraId="517FBD73" w14:textId="02590DC5" w:rsidTr="00FE59AD">
        <w:trPr>
          <w:trHeight w:val="363"/>
          <w:del w:id="12134" w:author="nadira firinda" w:date="2022-10-29T23:30:00Z"/>
        </w:trPr>
        <w:tc>
          <w:tcPr>
            <w:tcW w:w="9000" w:type="dxa"/>
            <w:gridSpan w:val="5"/>
            <w:tcBorders>
              <w:top w:val="dotted" w:sz="8" w:space="0" w:color="7F7F7F"/>
              <w:left w:val="nil"/>
              <w:bottom w:val="dotted" w:sz="8" w:space="0" w:color="7F7F7F"/>
              <w:right w:val="nil"/>
            </w:tcBorders>
            <w:shd w:val="clear" w:color="auto" w:fill="auto"/>
            <w:tcMar>
              <w:top w:w="15" w:type="dxa"/>
              <w:left w:w="108" w:type="dxa"/>
              <w:bottom w:w="0" w:type="dxa"/>
              <w:right w:w="108" w:type="dxa"/>
            </w:tcMar>
            <w:vAlign w:val="center"/>
            <w:hideMark/>
          </w:tcPr>
          <w:p w14:paraId="5AA39B0A" w14:textId="08460C78" w:rsidR="00C0003A" w:rsidRPr="00006ABF" w:rsidDel="00E35D67" w:rsidRDefault="00C0003A" w:rsidP="00CC4C47">
            <w:pPr>
              <w:spacing w:after="0" w:line="360" w:lineRule="auto"/>
              <w:rPr>
                <w:del w:id="12135" w:author="nadira firinda" w:date="2022-10-29T23:30:00Z"/>
                <w:rFonts w:ascii="Times New Roman" w:hAnsi="Times New Roman" w:cs="Times New Roman"/>
                <w:szCs w:val="20"/>
              </w:rPr>
              <w:pPrChange w:id="12136" w:author="nadira firinda" w:date="2022-10-29T23:37:00Z">
                <w:pPr>
                  <w:spacing w:after="0"/>
                </w:pPr>
              </w:pPrChange>
            </w:pPr>
            <w:del w:id="12137" w:author="nadira firinda" w:date="2022-10-29T23:30:00Z">
              <w:r w:rsidRPr="00006ABF" w:rsidDel="00E35D67">
                <w:rPr>
                  <w:rFonts w:ascii="Times New Roman" w:hAnsi="Times New Roman" w:cs="Times New Roman"/>
                  <w:szCs w:val="20"/>
                  <w:lang w:val="en-GB"/>
                </w:rPr>
                <w:delText xml:space="preserve">Dummy </w:delText>
              </w:r>
              <w:r w:rsidRPr="00006ABF" w:rsidDel="00E35D67">
                <w:rPr>
                  <w:rFonts w:ascii="Times New Roman" w:hAnsi="Times New Roman" w:cs="Times New Roman"/>
                  <w:szCs w:val="20"/>
                </w:rPr>
                <w:delText>w</w:delText>
              </w:r>
              <w:r w:rsidRPr="00006ABF" w:rsidDel="00E35D67">
                <w:rPr>
                  <w:rFonts w:ascii="Times New Roman" w:hAnsi="Times New Roman" w:cs="Times New Roman"/>
                  <w:noProof/>
                  <w:szCs w:val="20"/>
                  <w:lang w:val="en-GB"/>
                </w:rPr>
                <w:delText>aktu</w:delText>
              </w:r>
              <w:r w:rsidRPr="00006ABF" w:rsidDel="00E35D67">
                <w:rPr>
                  <w:rFonts w:ascii="Times New Roman" w:hAnsi="Times New Roman" w:cs="Times New Roman"/>
                  <w:szCs w:val="20"/>
                  <w:lang w:val="en-GB"/>
                </w:rPr>
                <w:delText xml:space="preserve">: </w:delText>
              </w:r>
              <w:r w:rsidR="007910F1" w:rsidRPr="00006ABF" w:rsidDel="00E35D67">
                <w:rPr>
                  <w:rFonts w:ascii="Times New Roman" w:hAnsi="Times New Roman" w:cs="Times New Roman"/>
                  <w:szCs w:val="20"/>
                </w:rPr>
                <w:delText>T=2010.75, 2012.50, T=2017.75</w:delText>
              </w:r>
              <w:bookmarkStart w:id="12138" w:name="_Toc117979902"/>
              <w:bookmarkStart w:id="12139" w:name="_Toc117981550"/>
              <w:bookmarkEnd w:id="12138"/>
              <w:bookmarkEnd w:id="12139"/>
            </w:del>
          </w:p>
        </w:tc>
        <w:bookmarkStart w:id="12140" w:name="_Toc117979903"/>
        <w:bookmarkStart w:id="12141" w:name="_Toc117981551"/>
        <w:bookmarkEnd w:id="12140"/>
        <w:bookmarkEnd w:id="12141"/>
      </w:tr>
      <w:tr w:rsidR="00C0003A" w:rsidRPr="00006ABF" w:rsidDel="00E35D67" w14:paraId="3EBBFA44" w14:textId="6121E141" w:rsidTr="00FE59AD">
        <w:trPr>
          <w:trHeight w:val="433"/>
          <w:del w:id="12142" w:author="nadira firinda" w:date="2022-10-29T23:30:00Z"/>
        </w:trPr>
        <w:tc>
          <w:tcPr>
            <w:tcW w:w="9000" w:type="dxa"/>
            <w:gridSpan w:val="5"/>
            <w:tcBorders>
              <w:top w:val="dotted" w:sz="8" w:space="0" w:color="7F7F7F"/>
              <w:left w:val="nil"/>
              <w:bottom w:val="dotted" w:sz="8" w:space="0" w:color="7F7F7F"/>
              <w:right w:val="nil"/>
            </w:tcBorders>
            <w:shd w:val="clear" w:color="auto" w:fill="92D050"/>
            <w:tcMar>
              <w:top w:w="15" w:type="dxa"/>
              <w:left w:w="108" w:type="dxa"/>
              <w:bottom w:w="0" w:type="dxa"/>
              <w:right w:w="108" w:type="dxa"/>
            </w:tcMar>
            <w:vAlign w:val="center"/>
            <w:hideMark/>
          </w:tcPr>
          <w:p w14:paraId="2C93D76B" w14:textId="093F6C14" w:rsidR="00C0003A" w:rsidRPr="00006ABF" w:rsidDel="00E35D67" w:rsidRDefault="00C0003A" w:rsidP="00CC4C47">
            <w:pPr>
              <w:spacing w:after="0" w:line="360" w:lineRule="auto"/>
              <w:rPr>
                <w:del w:id="12143" w:author="nadira firinda" w:date="2022-10-29T23:30:00Z"/>
                <w:rFonts w:ascii="Times New Roman" w:hAnsi="Times New Roman" w:cs="Times New Roman"/>
                <w:szCs w:val="20"/>
              </w:rPr>
              <w:pPrChange w:id="12144" w:author="nadira firinda" w:date="2022-10-29T23:37:00Z">
                <w:pPr>
                  <w:spacing w:after="0"/>
                </w:pPr>
              </w:pPrChange>
            </w:pPr>
            <w:del w:id="12145" w:author="nadira firinda" w:date="2022-10-29T23:30:00Z">
              <w:r w:rsidRPr="00006ABF" w:rsidDel="00E35D67">
                <w:rPr>
                  <w:rFonts w:ascii="Times New Roman" w:hAnsi="Times New Roman" w:cs="Times New Roman"/>
                  <w:b/>
                  <w:bCs/>
                  <w:szCs w:val="20"/>
                </w:rPr>
                <w:delText>Diagnostic Test</w:delText>
              </w:r>
              <w:bookmarkStart w:id="12146" w:name="_Toc117979904"/>
              <w:bookmarkStart w:id="12147" w:name="_Toc117981552"/>
              <w:bookmarkEnd w:id="12146"/>
              <w:bookmarkEnd w:id="12147"/>
            </w:del>
          </w:p>
        </w:tc>
        <w:bookmarkStart w:id="12148" w:name="_Toc117979905"/>
        <w:bookmarkStart w:id="12149" w:name="_Toc117981553"/>
        <w:bookmarkEnd w:id="12148"/>
        <w:bookmarkEnd w:id="12149"/>
      </w:tr>
      <w:tr w:rsidR="00C0003A" w:rsidRPr="00006ABF" w:rsidDel="00E35D67" w14:paraId="250B78E1" w14:textId="5A4CF667" w:rsidTr="00FE59AD">
        <w:trPr>
          <w:trHeight w:val="433"/>
          <w:del w:id="12150" w:author="nadira firinda" w:date="2022-10-29T23:30:00Z"/>
        </w:trPr>
        <w:tc>
          <w:tcPr>
            <w:tcW w:w="3969" w:type="dxa"/>
            <w:tcBorders>
              <w:top w:val="dotted" w:sz="8" w:space="0" w:color="7F7F7F"/>
              <w:left w:val="nil"/>
              <w:bottom w:val="dotted" w:sz="8" w:space="0" w:color="7F7F7F"/>
              <w:right w:val="nil"/>
            </w:tcBorders>
            <w:shd w:val="clear" w:color="auto" w:fill="auto"/>
            <w:tcMar>
              <w:top w:w="15" w:type="dxa"/>
              <w:left w:w="108" w:type="dxa"/>
              <w:bottom w:w="0" w:type="dxa"/>
              <w:right w:w="108" w:type="dxa"/>
            </w:tcMar>
            <w:vAlign w:val="center"/>
            <w:hideMark/>
          </w:tcPr>
          <w:p w14:paraId="4C7CC6BD" w14:textId="72FAD1BB" w:rsidR="00C0003A" w:rsidRPr="00006ABF" w:rsidDel="00E35D67" w:rsidRDefault="00C0003A" w:rsidP="00CC4C47">
            <w:pPr>
              <w:spacing w:after="0" w:line="360" w:lineRule="auto"/>
              <w:rPr>
                <w:del w:id="12151" w:author="nadira firinda" w:date="2022-10-29T23:30:00Z"/>
                <w:rFonts w:ascii="Times New Roman" w:hAnsi="Times New Roman" w:cs="Times New Roman"/>
                <w:szCs w:val="20"/>
              </w:rPr>
              <w:pPrChange w:id="12152" w:author="nadira firinda" w:date="2022-10-29T23:37:00Z">
                <w:pPr>
                  <w:spacing w:after="0"/>
                </w:pPr>
              </w:pPrChange>
            </w:pPr>
            <w:del w:id="12153" w:author="nadira firinda" w:date="2022-10-29T23:30:00Z">
              <w:r w:rsidRPr="00006ABF" w:rsidDel="00E35D67">
                <w:rPr>
                  <w:rFonts w:ascii="Times New Roman" w:hAnsi="Times New Roman" w:cs="Times New Roman"/>
                  <w:szCs w:val="20"/>
                  <w:lang w:val="en-GB"/>
                </w:rPr>
                <w:delText>Adjusted R-Squared</w:delText>
              </w:r>
              <w:bookmarkStart w:id="12154" w:name="_Toc117979906"/>
              <w:bookmarkStart w:id="12155" w:name="_Toc117981554"/>
              <w:bookmarkEnd w:id="12154"/>
              <w:bookmarkEnd w:id="12155"/>
            </w:del>
          </w:p>
        </w:tc>
        <w:tc>
          <w:tcPr>
            <w:tcW w:w="236" w:type="dxa"/>
            <w:tcBorders>
              <w:top w:val="dotted" w:sz="8" w:space="0" w:color="7F7F7F"/>
              <w:left w:val="nil"/>
              <w:bottom w:val="dotted" w:sz="8" w:space="0" w:color="7F7F7F"/>
              <w:right w:val="nil"/>
            </w:tcBorders>
            <w:shd w:val="clear" w:color="auto" w:fill="auto"/>
            <w:tcMar>
              <w:top w:w="15" w:type="dxa"/>
              <w:left w:w="108" w:type="dxa"/>
              <w:bottom w:w="0" w:type="dxa"/>
              <w:right w:w="108" w:type="dxa"/>
            </w:tcMar>
            <w:vAlign w:val="center"/>
            <w:hideMark/>
          </w:tcPr>
          <w:p w14:paraId="69E117CD" w14:textId="1B4CF0E4" w:rsidR="00C0003A" w:rsidRPr="00006ABF" w:rsidDel="00E35D67" w:rsidRDefault="00C0003A" w:rsidP="00CC4C47">
            <w:pPr>
              <w:spacing w:after="0" w:line="360" w:lineRule="auto"/>
              <w:rPr>
                <w:del w:id="12156" w:author="nadira firinda" w:date="2022-10-29T23:30:00Z"/>
                <w:rFonts w:ascii="Times New Roman" w:hAnsi="Times New Roman" w:cs="Times New Roman"/>
                <w:szCs w:val="20"/>
              </w:rPr>
              <w:pPrChange w:id="12157" w:author="nadira firinda" w:date="2022-10-29T23:37:00Z">
                <w:pPr>
                  <w:spacing w:after="0"/>
                </w:pPr>
              </w:pPrChange>
            </w:pPr>
            <w:bookmarkStart w:id="12158" w:name="_Toc117979907"/>
            <w:bookmarkStart w:id="12159" w:name="_Toc117981555"/>
            <w:bookmarkEnd w:id="12158"/>
            <w:bookmarkEnd w:id="12159"/>
          </w:p>
        </w:tc>
        <w:tc>
          <w:tcPr>
            <w:tcW w:w="2458" w:type="dxa"/>
            <w:tcBorders>
              <w:top w:val="dotted" w:sz="8" w:space="0" w:color="7F7F7F"/>
              <w:left w:val="nil"/>
              <w:bottom w:val="dotted" w:sz="8" w:space="0" w:color="7F7F7F"/>
              <w:right w:val="dotted" w:sz="8" w:space="0" w:color="7F7F7F"/>
            </w:tcBorders>
            <w:shd w:val="clear" w:color="auto" w:fill="auto"/>
            <w:tcMar>
              <w:top w:w="15" w:type="dxa"/>
              <w:left w:w="108" w:type="dxa"/>
              <w:bottom w:w="0" w:type="dxa"/>
              <w:right w:w="108" w:type="dxa"/>
            </w:tcMar>
            <w:vAlign w:val="center"/>
            <w:hideMark/>
          </w:tcPr>
          <w:p w14:paraId="7B5AF6D3" w14:textId="71C21B57" w:rsidR="00C0003A" w:rsidRPr="00006ABF" w:rsidDel="00E35D67" w:rsidRDefault="00C0003A" w:rsidP="00CC4C47">
            <w:pPr>
              <w:spacing w:after="0" w:line="360" w:lineRule="auto"/>
              <w:rPr>
                <w:del w:id="12160" w:author="nadira firinda" w:date="2022-10-29T23:30:00Z"/>
                <w:rFonts w:ascii="Times New Roman" w:hAnsi="Times New Roman" w:cs="Times New Roman"/>
                <w:szCs w:val="20"/>
              </w:rPr>
              <w:pPrChange w:id="12161" w:author="nadira firinda" w:date="2022-10-29T23:37:00Z">
                <w:pPr>
                  <w:spacing w:after="0"/>
                </w:pPr>
              </w:pPrChange>
            </w:pPr>
            <w:bookmarkStart w:id="12162" w:name="_Toc117979908"/>
            <w:bookmarkStart w:id="12163" w:name="_Toc117981556"/>
            <w:bookmarkEnd w:id="12162"/>
            <w:bookmarkEnd w:id="12163"/>
          </w:p>
        </w:tc>
        <w:tc>
          <w:tcPr>
            <w:tcW w:w="2337" w:type="dxa"/>
            <w:gridSpan w:val="2"/>
            <w:tcBorders>
              <w:top w:val="dotted" w:sz="8" w:space="0" w:color="7F7F7F"/>
              <w:left w:val="dotted" w:sz="8" w:space="0" w:color="7F7F7F"/>
              <w:bottom w:val="dotted" w:sz="8" w:space="0" w:color="7F7F7F"/>
              <w:right w:val="nil"/>
            </w:tcBorders>
            <w:shd w:val="clear" w:color="auto" w:fill="auto"/>
            <w:tcMar>
              <w:top w:w="15" w:type="dxa"/>
              <w:left w:w="108" w:type="dxa"/>
              <w:bottom w:w="0" w:type="dxa"/>
              <w:right w:w="108" w:type="dxa"/>
            </w:tcMar>
            <w:vAlign w:val="center"/>
            <w:hideMark/>
          </w:tcPr>
          <w:p w14:paraId="6BBBF74F" w14:textId="11CF5718" w:rsidR="00C0003A" w:rsidRPr="00006ABF" w:rsidDel="00E35D67" w:rsidRDefault="0051344C" w:rsidP="00CC4C47">
            <w:pPr>
              <w:spacing w:after="0" w:line="360" w:lineRule="auto"/>
              <w:jc w:val="center"/>
              <w:rPr>
                <w:del w:id="12164" w:author="nadira firinda" w:date="2022-10-29T23:30:00Z"/>
                <w:rFonts w:ascii="Times New Roman" w:hAnsi="Times New Roman" w:cs="Times New Roman"/>
                <w:szCs w:val="20"/>
              </w:rPr>
              <w:pPrChange w:id="12165" w:author="nadira firinda" w:date="2022-10-29T23:37:00Z">
                <w:pPr>
                  <w:spacing w:after="0"/>
                  <w:jc w:val="center"/>
                </w:pPr>
              </w:pPrChange>
            </w:pPr>
            <w:del w:id="12166" w:author="nadira firinda" w:date="2022-10-29T23:30:00Z">
              <w:r w:rsidRPr="00006ABF" w:rsidDel="00E35D67">
                <w:rPr>
                  <w:rFonts w:ascii="Times New Roman" w:hAnsi="Times New Roman" w:cs="Times New Roman"/>
                  <w:szCs w:val="20"/>
                </w:rPr>
                <w:delText>0.6445</w:delText>
              </w:r>
              <w:bookmarkStart w:id="12167" w:name="_Toc117979909"/>
              <w:bookmarkStart w:id="12168" w:name="_Toc117981557"/>
              <w:bookmarkEnd w:id="12167"/>
              <w:bookmarkEnd w:id="12168"/>
            </w:del>
          </w:p>
        </w:tc>
        <w:bookmarkStart w:id="12169" w:name="_Toc117979910"/>
        <w:bookmarkStart w:id="12170" w:name="_Toc117981558"/>
        <w:bookmarkEnd w:id="12169"/>
        <w:bookmarkEnd w:id="12170"/>
      </w:tr>
      <w:tr w:rsidR="00C0003A" w:rsidRPr="00006ABF" w:rsidDel="00E35D67" w14:paraId="0B72185A" w14:textId="2152021A" w:rsidTr="00FE59AD">
        <w:trPr>
          <w:trHeight w:val="433"/>
          <w:del w:id="12171" w:author="nadira firinda" w:date="2022-10-29T23:30:00Z"/>
        </w:trPr>
        <w:tc>
          <w:tcPr>
            <w:tcW w:w="3969" w:type="dxa"/>
            <w:tcBorders>
              <w:top w:val="dotted" w:sz="8" w:space="0" w:color="7F7F7F"/>
              <w:left w:val="nil"/>
              <w:bottom w:val="dotted" w:sz="8" w:space="0" w:color="7F7F7F"/>
              <w:right w:val="nil"/>
            </w:tcBorders>
            <w:shd w:val="clear" w:color="auto" w:fill="auto"/>
            <w:tcMar>
              <w:top w:w="15" w:type="dxa"/>
              <w:left w:w="108" w:type="dxa"/>
              <w:bottom w:w="0" w:type="dxa"/>
              <w:right w:w="108" w:type="dxa"/>
            </w:tcMar>
            <w:vAlign w:val="center"/>
          </w:tcPr>
          <w:p w14:paraId="442907DC" w14:textId="6D09F4EF" w:rsidR="00C0003A" w:rsidRPr="00006ABF" w:rsidDel="00E35D67" w:rsidRDefault="00C0003A" w:rsidP="00CC4C47">
            <w:pPr>
              <w:spacing w:after="0" w:line="360" w:lineRule="auto"/>
              <w:rPr>
                <w:del w:id="12172" w:author="nadira firinda" w:date="2022-10-29T23:30:00Z"/>
                <w:rFonts w:ascii="Times New Roman" w:hAnsi="Times New Roman" w:cs="Times New Roman"/>
                <w:szCs w:val="20"/>
                <w:lang w:val="en-GB"/>
              </w:rPr>
              <w:pPrChange w:id="12173" w:author="nadira firinda" w:date="2022-10-29T23:37:00Z">
                <w:pPr>
                  <w:spacing w:after="0"/>
                </w:pPr>
              </w:pPrChange>
            </w:pPr>
            <w:del w:id="12174" w:author="nadira firinda" w:date="2022-10-29T23:30:00Z">
              <w:r w:rsidRPr="00006ABF" w:rsidDel="00E35D67">
                <w:rPr>
                  <w:rFonts w:ascii="Times New Roman" w:hAnsi="Times New Roman" w:cs="Times New Roman"/>
                  <w:szCs w:val="20"/>
                  <w:lang w:val="en-GB"/>
                </w:rPr>
                <w:delText>LM Test Stat</w:delText>
              </w:r>
              <w:bookmarkStart w:id="12175" w:name="_Toc117979911"/>
              <w:bookmarkStart w:id="12176" w:name="_Toc117981559"/>
              <w:bookmarkEnd w:id="12175"/>
              <w:bookmarkEnd w:id="12176"/>
            </w:del>
          </w:p>
        </w:tc>
        <w:tc>
          <w:tcPr>
            <w:tcW w:w="236" w:type="dxa"/>
            <w:tcBorders>
              <w:top w:val="dotted" w:sz="8" w:space="0" w:color="7F7F7F"/>
              <w:left w:val="nil"/>
              <w:bottom w:val="dotted" w:sz="8" w:space="0" w:color="7F7F7F"/>
              <w:right w:val="nil"/>
            </w:tcBorders>
            <w:shd w:val="clear" w:color="auto" w:fill="auto"/>
            <w:tcMar>
              <w:top w:w="15" w:type="dxa"/>
              <w:left w:w="108" w:type="dxa"/>
              <w:bottom w:w="0" w:type="dxa"/>
              <w:right w:w="108" w:type="dxa"/>
            </w:tcMar>
            <w:vAlign w:val="center"/>
          </w:tcPr>
          <w:p w14:paraId="751F5EA2" w14:textId="320668BD" w:rsidR="00C0003A" w:rsidRPr="00006ABF" w:rsidDel="00E35D67" w:rsidRDefault="00C0003A" w:rsidP="00CC4C47">
            <w:pPr>
              <w:spacing w:after="0" w:line="360" w:lineRule="auto"/>
              <w:rPr>
                <w:del w:id="12177" w:author="nadira firinda" w:date="2022-10-29T23:30:00Z"/>
                <w:rFonts w:ascii="Times New Roman" w:hAnsi="Times New Roman" w:cs="Times New Roman"/>
                <w:szCs w:val="20"/>
              </w:rPr>
              <w:pPrChange w:id="12178" w:author="nadira firinda" w:date="2022-10-29T23:37:00Z">
                <w:pPr>
                  <w:spacing w:after="0"/>
                </w:pPr>
              </w:pPrChange>
            </w:pPr>
            <w:bookmarkStart w:id="12179" w:name="_Toc117979912"/>
            <w:bookmarkStart w:id="12180" w:name="_Toc117981560"/>
            <w:bookmarkEnd w:id="12179"/>
            <w:bookmarkEnd w:id="12180"/>
          </w:p>
        </w:tc>
        <w:tc>
          <w:tcPr>
            <w:tcW w:w="2458" w:type="dxa"/>
            <w:tcBorders>
              <w:top w:val="dotted" w:sz="8" w:space="0" w:color="7F7F7F"/>
              <w:left w:val="nil"/>
              <w:bottom w:val="dotted" w:sz="8" w:space="0" w:color="7F7F7F"/>
              <w:right w:val="dotted" w:sz="8" w:space="0" w:color="7F7F7F"/>
            </w:tcBorders>
            <w:shd w:val="clear" w:color="auto" w:fill="auto"/>
            <w:tcMar>
              <w:top w:w="15" w:type="dxa"/>
              <w:left w:w="108" w:type="dxa"/>
              <w:bottom w:w="0" w:type="dxa"/>
              <w:right w:w="108" w:type="dxa"/>
            </w:tcMar>
            <w:vAlign w:val="center"/>
          </w:tcPr>
          <w:p w14:paraId="4F7E5347" w14:textId="3AECF480" w:rsidR="00C0003A" w:rsidRPr="00006ABF" w:rsidDel="00E35D67" w:rsidRDefault="00C0003A" w:rsidP="00CC4C47">
            <w:pPr>
              <w:spacing w:after="0" w:line="360" w:lineRule="auto"/>
              <w:rPr>
                <w:del w:id="12181" w:author="nadira firinda" w:date="2022-10-29T23:30:00Z"/>
                <w:rFonts w:ascii="Times New Roman" w:hAnsi="Times New Roman" w:cs="Times New Roman"/>
                <w:szCs w:val="20"/>
              </w:rPr>
              <w:pPrChange w:id="12182" w:author="nadira firinda" w:date="2022-10-29T23:37:00Z">
                <w:pPr>
                  <w:spacing w:after="0"/>
                </w:pPr>
              </w:pPrChange>
            </w:pPr>
            <w:bookmarkStart w:id="12183" w:name="_Toc117979913"/>
            <w:bookmarkStart w:id="12184" w:name="_Toc117981561"/>
            <w:bookmarkEnd w:id="12183"/>
            <w:bookmarkEnd w:id="12184"/>
          </w:p>
        </w:tc>
        <w:tc>
          <w:tcPr>
            <w:tcW w:w="2337" w:type="dxa"/>
            <w:gridSpan w:val="2"/>
            <w:tcBorders>
              <w:top w:val="dotted" w:sz="8" w:space="0" w:color="7F7F7F"/>
              <w:left w:val="dotted" w:sz="8" w:space="0" w:color="7F7F7F"/>
              <w:bottom w:val="dotted" w:sz="8" w:space="0" w:color="7F7F7F"/>
              <w:right w:val="nil"/>
            </w:tcBorders>
            <w:shd w:val="clear" w:color="auto" w:fill="auto"/>
            <w:tcMar>
              <w:top w:w="15" w:type="dxa"/>
              <w:left w:w="108" w:type="dxa"/>
              <w:bottom w:w="0" w:type="dxa"/>
              <w:right w:w="108" w:type="dxa"/>
            </w:tcMar>
            <w:vAlign w:val="center"/>
          </w:tcPr>
          <w:p w14:paraId="3C4DB052" w14:textId="75E3055F" w:rsidR="00C0003A" w:rsidRPr="00006ABF" w:rsidDel="00E35D67" w:rsidRDefault="0051344C" w:rsidP="00CC4C47">
            <w:pPr>
              <w:spacing w:after="0" w:line="360" w:lineRule="auto"/>
              <w:jc w:val="center"/>
              <w:rPr>
                <w:del w:id="12185" w:author="nadira firinda" w:date="2022-10-29T23:30:00Z"/>
                <w:rFonts w:ascii="Times New Roman" w:hAnsi="Times New Roman" w:cs="Times New Roman"/>
                <w:szCs w:val="20"/>
              </w:rPr>
              <w:pPrChange w:id="12186" w:author="nadira firinda" w:date="2022-10-29T23:37:00Z">
                <w:pPr>
                  <w:spacing w:after="0"/>
                  <w:jc w:val="center"/>
                </w:pPr>
              </w:pPrChange>
            </w:pPr>
            <w:del w:id="12187" w:author="nadira firinda" w:date="2022-10-29T23:30:00Z">
              <w:r w:rsidRPr="00006ABF" w:rsidDel="00E35D67">
                <w:rPr>
                  <w:rFonts w:ascii="Times New Roman" w:hAnsi="Times New Roman" w:cs="Times New Roman"/>
                  <w:szCs w:val="20"/>
                </w:rPr>
                <w:delText>0.3477</w:delText>
              </w:r>
              <w:bookmarkStart w:id="12188" w:name="_Toc117979914"/>
              <w:bookmarkStart w:id="12189" w:name="_Toc117981562"/>
              <w:bookmarkEnd w:id="12188"/>
              <w:bookmarkEnd w:id="12189"/>
            </w:del>
          </w:p>
        </w:tc>
        <w:bookmarkStart w:id="12190" w:name="_Toc117979915"/>
        <w:bookmarkStart w:id="12191" w:name="_Toc117981563"/>
        <w:bookmarkEnd w:id="12190"/>
        <w:bookmarkEnd w:id="12191"/>
      </w:tr>
      <w:tr w:rsidR="00C0003A" w:rsidRPr="00006ABF" w:rsidDel="00E35D67" w14:paraId="45FDB408" w14:textId="4B9D6997" w:rsidTr="00FE59AD">
        <w:trPr>
          <w:trHeight w:val="433"/>
          <w:del w:id="12192" w:author="nadira firinda" w:date="2022-10-29T23:30:00Z"/>
        </w:trPr>
        <w:tc>
          <w:tcPr>
            <w:tcW w:w="3969" w:type="dxa"/>
            <w:tcBorders>
              <w:top w:val="dotted" w:sz="8" w:space="0" w:color="7F7F7F"/>
              <w:left w:val="nil"/>
              <w:bottom w:val="dotted" w:sz="8" w:space="0" w:color="7F7F7F"/>
              <w:right w:val="nil"/>
            </w:tcBorders>
            <w:shd w:val="clear" w:color="auto" w:fill="auto"/>
            <w:tcMar>
              <w:top w:w="15" w:type="dxa"/>
              <w:left w:w="108" w:type="dxa"/>
              <w:bottom w:w="0" w:type="dxa"/>
              <w:right w:w="108" w:type="dxa"/>
            </w:tcMar>
            <w:vAlign w:val="center"/>
          </w:tcPr>
          <w:p w14:paraId="331CF104" w14:textId="7A1EE8BE" w:rsidR="00C0003A" w:rsidRPr="00006ABF" w:rsidDel="00E35D67" w:rsidRDefault="00C0003A" w:rsidP="00CC4C47">
            <w:pPr>
              <w:spacing w:after="0" w:line="360" w:lineRule="auto"/>
              <w:rPr>
                <w:del w:id="12193" w:author="nadira firinda" w:date="2022-10-29T23:30:00Z"/>
                <w:rFonts w:ascii="Times New Roman" w:hAnsi="Times New Roman" w:cs="Times New Roman"/>
                <w:szCs w:val="20"/>
                <w:lang w:val="en-GB"/>
              </w:rPr>
              <w:pPrChange w:id="12194" w:author="nadira firinda" w:date="2022-10-29T23:37:00Z">
                <w:pPr>
                  <w:spacing w:after="0"/>
                </w:pPr>
              </w:pPrChange>
            </w:pPr>
            <w:del w:id="12195" w:author="nadira firinda" w:date="2022-10-29T23:30:00Z">
              <w:r w:rsidRPr="00006ABF" w:rsidDel="00E35D67">
                <w:rPr>
                  <w:rFonts w:ascii="Times New Roman" w:hAnsi="Times New Roman" w:cs="Times New Roman"/>
                  <w:noProof/>
                  <w:szCs w:val="20"/>
                  <w:lang w:val="en-GB"/>
                </w:rPr>
                <w:delText>Heteroskedasticity</w:delText>
              </w:r>
              <w:r w:rsidRPr="00006ABF" w:rsidDel="00E35D67">
                <w:rPr>
                  <w:rFonts w:ascii="Times New Roman" w:hAnsi="Times New Roman" w:cs="Times New Roman"/>
                  <w:szCs w:val="20"/>
                  <w:lang w:val="en-GB"/>
                </w:rPr>
                <w:delText xml:space="preserve"> Test Stat</w:delText>
              </w:r>
              <w:bookmarkStart w:id="12196" w:name="_Toc117979916"/>
              <w:bookmarkStart w:id="12197" w:name="_Toc117981564"/>
              <w:bookmarkEnd w:id="12196"/>
              <w:bookmarkEnd w:id="12197"/>
            </w:del>
          </w:p>
        </w:tc>
        <w:tc>
          <w:tcPr>
            <w:tcW w:w="236" w:type="dxa"/>
            <w:tcBorders>
              <w:top w:val="dotted" w:sz="8" w:space="0" w:color="7F7F7F"/>
              <w:left w:val="nil"/>
              <w:bottom w:val="dotted" w:sz="8" w:space="0" w:color="7F7F7F"/>
              <w:right w:val="nil"/>
            </w:tcBorders>
            <w:shd w:val="clear" w:color="auto" w:fill="auto"/>
            <w:tcMar>
              <w:top w:w="15" w:type="dxa"/>
              <w:left w:w="108" w:type="dxa"/>
              <w:bottom w:w="0" w:type="dxa"/>
              <w:right w:w="108" w:type="dxa"/>
            </w:tcMar>
            <w:vAlign w:val="center"/>
          </w:tcPr>
          <w:p w14:paraId="7856E265" w14:textId="0ED3BBE9" w:rsidR="00C0003A" w:rsidRPr="00006ABF" w:rsidDel="00E35D67" w:rsidRDefault="00C0003A" w:rsidP="00CC4C47">
            <w:pPr>
              <w:spacing w:after="0" w:line="360" w:lineRule="auto"/>
              <w:rPr>
                <w:del w:id="12198" w:author="nadira firinda" w:date="2022-10-29T23:30:00Z"/>
                <w:rFonts w:ascii="Times New Roman" w:hAnsi="Times New Roman" w:cs="Times New Roman"/>
                <w:szCs w:val="20"/>
              </w:rPr>
              <w:pPrChange w:id="12199" w:author="nadira firinda" w:date="2022-10-29T23:37:00Z">
                <w:pPr>
                  <w:spacing w:after="0"/>
                </w:pPr>
              </w:pPrChange>
            </w:pPr>
            <w:bookmarkStart w:id="12200" w:name="_Toc117979917"/>
            <w:bookmarkStart w:id="12201" w:name="_Toc117981565"/>
            <w:bookmarkEnd w:id="12200"/>
            <w:bookmarkEnd w:id="12201"/>
          </w:p>
        </w:tc>
        <w:tc>
          <w:tcPr>
            <w:tcW w:w="2458" w:type="dxa"/>
            <w:tcBorders>
              <w:top w:val="dotted" w:sz="8" w:space="0" w:color="7F7F7F"/>
              <w:left w:val="nil"/>
              <w:bottom w:val="dotted" w:sz="8" w:space="0" w:color="7F7F7F"/>
              <w:right w:val="dotted" w:sz="8" w:space="0" w:color="7F7F7F"/>
            </w:tcBorders>
            <w:shd w:val="clear" w:color="auto" w:fill="auto"/>
            <w:tcMar>
              <w:top w:w="15" w:type="dxa"/>
              <w:left w:w="108" w:type="dxa"/>
              <w:bottom w:w="0" w:type="dxa"/>
              <w:right w:w="108" w:type="dxa"/>
            </w:tcMar>
            <w:vAlign w:val="center"/>
          </w:tcPr>
          <w:p w14:paraId="38382285" w14:textId="6BDC88EC" w:rsidR="00C0003A" w:rsidRPr="00006ABF" w:rsidDel="00E35D67" w:rsidRDefault="00C0003A" w:rsidP="00CC4C47">
            <w:pPr>
              <w:spacing w:after="0" w:line="360" w:lineRule="auto"/>
              <w:rPr>
                <w:del w:id="12202" w:author="nadira firinda" w:date="2022-10-29T23:30:00Z"/>
                <w:rFonts w:ascii="Times New Roman" w:hAnsi="Times New Roman" w:cs="Times New Roman"/>
                <w:szCs w:val="20"/>
              </w:rPr>
              <w:pPrChange w:id="12203" w:author="nadira firinda" w:date="2022-10-29T23:37:00Z">
                <w:pPr>
                  <w:spacing w:after="0"/>
                </w:pPr>
              </w:pPrChange>
            </w:pPr>
            <w:bookmarkStart w:id="12204" w:name="_Toc117979918"/>
            <w:bookmarkStart w:id="12205" w:name="_Toc117981566"/>
            <w:bookmarkEnd w:id="12204"/>
            <w:bookmarkEnd w:id="12205"/>
          </w:p>
        </w:tc>
        <w:tc>
          <w:tcPr>
            <w:tcW w:w="2337" w:type="dxa"/>
            <w:gridSpan w:val="2"/>
            <w:tcBorders>
              <w:top w:val="dotted" w:sz="8" w:space="0" w:color="7F7F7F"/>
              <w:left w:val="dotted" w:sz="8" w:space="0" w:color="7F7F7F"/>
              <w:bottom w:val="dotted" w:sz="8" w:space="0" w:color="7F7F7F"/>
              <w:right w:val="nil"/>
            </w:tcBorders>
            <w:shd w:val="clear" w:color="auto" w:fill="auto"/>
            <w:tcMar>
              <w:top w:w="15" w:type="dxa"/>
              <w:left w:w="108" w:type="dxa"/>
              <w:bottom w:w="0" w:type="dxa"/>
              <w:right w:w="108" w:type="dxa"/>
            </w:tcMar>
            <w:vAlign w:val="center"/>
          </w:tcPr>
          <w:p w14:paraId="5C911C76" w14:textId="1FE9137D" w:rsidR="00C0003A" w:rsidRPr="00006ABF" w:rsidDel="00E35D67" w:rsidRDefault="0051344C" w:rsidP="00CC4C47">
            <w:pPr>
              <w:spacing w:after="0" w:line="360" w:lineRule="auto"/>
              <w:jc w:val="center"/>
              <w:rPr>
                <w:del w:id="12206" w:author="nadira firinda" w:date="2022-10-29T23:30:00Z"/>
                <w:rFonts w:ascii="Times New Roman" w:hAnsi="Times New Roman" w:cs="Times New Roman"/>
                <w:szCs w:val="20"/>
              </w:rPr>
              <w:pPrChange w:id="12207" w:author="nadira firinda" w:date="2022-10-29T23:37:00Z">
                <w:pPr>
                  <w:spacing w:after="0"/>
                  <w:jc w:val="center"/>
                </w:pPr>
              </w:pPrChange>
            </w:pPr>
            <w:del w:id="12208" w:author="nadira firinda" w:date="2022-10-29T23:30:00Z">
              <w:r w:rsidRPr="00006ABF" w:rsidDel="00E35D67">
                <w:rPr>
                  <w:rFonts w:ascii="Times New Roman" w:hAnsi="Times New Roman" w:cs="Times New Roman"/>
                  <w:szCs w:val="20"/>
                </w:rPr>
                <w:delText>0.3592</w:delText>
              </w:r>
              <w:bookmarkStart w:id="12209" w:name="_Toc117979919"/>
              <w:bookmarkStart w:id="12210" w:name="_Toc117981567"/>
              <w:bookmarkEnd w:id="12209"/>
              <w:bookmarkEnd w:id="12210"/>
            </w:del>
          </w:p>
        </w:tc>
        <w:bookmarkStart w:id="12211" w:name="_Toc117979920"/>
        <w:bookmarkStart w:id="12212" w:name="_Toc117981568"/>
        <w:bookmarkEnd w:id="12211"/>
        <w:bookmarkEnd w:id="12212"/>
      </w:tr>
    </w:tbl>
    <w:p w14:paraId="426E1BE9" w14:textId="70E8B51F" w:rsidR="00333067" w:rsidRPr="00E35D67" w:rsidDel="00E35D67" w:rsidRDefault="00333067" w:rsidP="00CC4C47">
      <w:pPr>
        <w:spacing w:line="360" w:lineRule="auto"/>
        <w:rPr>
          <w:del w:id="12213" w:author="nadira firinda" w:date="2022-10-29T23:30:00Z"/>
          <w:rFonts w:ascii="Times New Roman" w:hAnsi="Times New Roman" w:cs="Times New Roman"/>
        </w:rPr>
        <w:pPrChange w:id="12214" w:author="nadira firinda" w:date="2022-10-29T23:37:00Z">
          <w:pPr/>
        </w:pPrChange>
      </w:pPr>
      <w:bookmarkStart w:id="12215" w:name="_Toc117979921"/>
      <w:bookmarkStart w:id="12216" w:name="_Toc117981569"/>
      <w:bookmarkEnd w:id="12215"/>
      <w:bookmarkEnd w:id="12216"/>
    </w:p>
    <w:p w14:paraId="405155FF" w14:textId="050C6DC1" w:rsidR="001F28D9" w:rsidRPr="00E35D67" w:rsidDel="00E35D67" w:rsidRDefault="001329E8" w:rsidP="00CC4C47">
      <w:pPr>
        <w:keepNext/>
        <w:spacing w:line="360" w:lineRule="auto"/>
        <w:rPr>
          <w:del w:id="12217" w:author="nadira firinda" w:date="2022-10-29T23:30:00Z"/>
          <w:rFonts w:ascii="Times New Roman" w:hAnsi="Times New Roman" w:cs="Times New Roman"/>
        </w:rPr>
        <w:pPrChange w:id="12218" w:author="nadira firinda" w:date="2022-10-29T23:37:00Z">
          <w:pPr>
            <w:keepNext/>
          </w:pPr>
        </w:pPrChange>
      </w:pPr>
      <w:del w:id="12219" w:author="nadira firinda" w:date="2022-10-29T23:30:00Z">
        <w:r w:rsidRPr="008B62E9" w:rsidDel="00E35D67">
          <w:rPr>
            <w:rFonts w:ascii="Times New Roman" w:hAnsi="Times New Roman" w:cs="Times New Roman"/>
          </w:rPr>
          <w:object w:dxaOrig="10032" w:dyaOrig="3360" w14:anchorId="3A891984">
            <v:shape id="_x0000_i1036" type="#_x0000_t75" style="width:452.55pt;height:150.65pt" o:ole="">
              <v:imagedata r:id="rId106" o:title=""/>
            </v:shape>
            <o:OLEObject Type="Embed" ProgID="EViews.Workfile.2" ShapeID="_x0000_i1036" DrawAspect="Content" ObjectID="_1728592422" r:id="rId107"/>
          </w:object>
        </w:r>
        <w:bookmarkStart w:id="12220" w:name="_Toc117979922"/>
        <w:bookmarkStart w:id="12221" w:name="_Toc117981570"/>
        <w:bookmarkEnd w:id="12220"/>
        <w:bookmarkEnd w:id="12221"/>
      </w:del>
    </w:p>
    <w:p w14:paraId="334E16B8" w14:textId="69B42124" w:rsidR="00770F19" w:rsidRPr="00006ABF" w:rsidDel="00E35D67" w:rsidRDefault="001F28D9" w:rsidP="00CC4C47">
      <w:pPr>
        <w:pStyle w:val="Caption"/>
        <w:spacing w:line="360" w:lineRule="auto"/>
        <w:rPr>
          <w:del w:id="12222" w:author="nadira firinda" w:date="2022-10-29T23:30:00Z"/>
        </w:rPr>
        <w:pPrChange w:id="12223" w:author="nadira firinda" w:date="2022-10-29T23:37:00Z">
          <w:pPr>
            <w:pStyle w:val="Caption"/>
          </w:pPr>
        </w:pPrChange>
      </w:pPr>
      <w:bookmarkStart w:id="12224" w:name="_Ref84943536"/>
      <w:bookmarkStart w:id="12225" w:name="_Toc84944790"/>
      <w:bookmarkStart w:id="12226" w:name="_Toc84944877"/>
      <w:del w:id="12227" w:author="nadira firinda" w:date="2022-10-29T23:30:00Z">
        <w:r w:rsidRPr="00006ABF" w:rsidDel="00E35D67">
          <w:delText xml:space="preserve">Gambar </w:delText>
        </w:r>
      </w:del>
      <w:ins w:id="12228" w:author="Prasasti Karunia Farista Ananto" w:date="2021-10-12T14:34:00Z">
        <w:del w:id="12229" w:author="nadira firinda" w:date="2022-10-29T23:30:00Z">
          <w:r w:rsidR="00046663" w:rsidRPr="00D206AB" w:rsidDel="00E35D67">
            <w:fldChar w:fldCharType="begin"/>
          </w:r>
          <w:r w:rsidR="00046663" w:rsidRPr="00006ABF" w:rsidDel="00E35D67">
            <w:delInstrText xml:space="preserve"> STYLEREF 1 \s </w:delInstrText>
          </w:r>
        </w:del>
      </w:ins>
      <w:del w:id="12230" w:author="nadira firinda" w:date="2022-10-29T23:30:00Z">
        <w:r w:rsidR="00046663" w:rsidRPr="008B62E9" w:rsidDel="00E35D67">
          <w:fldChar w:fldCharType="separate"/>
        </w:r>
        <w:r w:rsidR="00015ADF" w:rsidRPr="00006ABF" w:rsidDel="00E35D67">
          <w:rPr>
            <w:noProof/>
          </w:rPr>
          <w:delText>IV</w:delText>
        </w:r>
      </w:del>
      <w:ins w:id="12231" w:author="Prasasti Karunia Farista Ananto" w:date="2021-10-12T14:34:00Z">
        <w:del w:id="12232" w:author="nadira firinda" w:date="2022-10-29T23:30:00Z">
          <w:r w:rsidR="00046663" w:rsidRPr="00D206AB" w:rsidDel="00E35D67">
            <w:fldChar w:fldCharType="end"/>
          </w:r>
          <w:r w:rsidR="00046663" w:rsidRPr="00006ABF" w:rsidDel="00E35D67">
            <w:noBreakHyphen/>
          </w:r>
          <w:r w:rsidR="00046663" w:rsidRPr="00D206AB" w:rsidDel="00E35D67">
            <w:fldChar w:fldCharType="begin"/>
          </w:r>
          <w:r w:rsidR="00046663" w:rsidRPr="00006ABF" w:rsidDel="00E35D67">
            <w:delInstrText xml:space="preserve"> SEQ Gambar \* ARABIC \s 1 </w:delInstrText>
          </w:r>
        </w:del>
      </w:ins>
      <w:del w:id="12233" w:author="nadira firinda" w:date="2022-10-29T23:30:00Z">
        <w:r w:rsidR="00046663" w:rsidRPr="008B62E9" w:rsidDel="00E35D67">
          <w:fldChar w:fldCharType="separate"/>
        </w:r>
      </w:del>
      <w:ins w:id="12234" w:author="Prasasti Karunia Farista Ananto" w:date="2021-10-12T15:25:00Z">
        <w:del w:id="12235" w:author="nadira firinda" w:date="2022-10-29T23:30:00Z">
          <w:r w:rsidR="00015ADF" w:rsidRPr="00006ABF" w:rsidDel="00E35D67">
            <w:rPr>
              <w:noProof/>
            </w:rPr>
            <w:delText>12</w:delText>
          </w:r>
        </w:del>
      </w:ins>
      <w:ins w:id="12236" w:author="Prasasti Karunia Farista Ananto" w:date="2021-10-12T14:34:00Z">
        <w:del w:id="12237" w:author="nadira firinda" w:date="2022-10-29T23:30:00Z">
          <w:r w:rsidR="00046663" w:rsidRPr="00D206AB" w:rsidDel="00E35D67">
            <w:fldChar w:fldCharType="end"/>
          </w:r>
        </w:del>
      </w:ins>
      <w:bookmarkEnd w:id="12224"/>
      <w:del w:id="12238" w:author="nadira firinda" w:date="2022-10-29T23:30:00Z">
        <w:r w:rsidR="00FB741C" w:rsidRPr="008B62E9" w:rsidDel="00E35D67">
          <w:fldChar w:fldCharType="begin"/>
        </w:r>
        <w:r w:rsidR="00FB741C" w:rsidRPr="00006ABF" w:rsidDel="00E35D67">
          <w:delInstrText xml:space="preserve"> STYLEREF 1 \s </w:delInstrText>
        </w:r>
        <w:r w:rsidR="00FB741C" w:rsidRPr="008B62E9" w:rsidDel="00E35D67">
          <w:fldChar w:fldCharType="separate"/>
        </w:r>
        <w:r w:rsidR="00FB741C" w:rsidRPr="00006ABF" w:rsidDel="00E35D67">
          <w:rPr>
            <w:noProof/>
          </w:rPr>
          <w:delText>IV</w:delText>
        </w:r>
        <w:r w:rsidR="00FB741C" w:rsidRPr="008B62E9" w:rsidDel="00E35D67">
          <w:fldChar w:fldCharType="end"/>
        </w:r>
        <w:r w:rsidR="00FB741C" w:rsidRPr="00006ABF" w:rsidDel="00E35D67">
          <w:noBreakHyphen/>
        </w:r>
        <w:r w:rsidR="00FB741C" w:rsidRPr="008B62E9" w:rsidDel="00E35D67">
          <w:fldChar w:fldCharType="begin"/>
        </w:r>
        <w:r w:rsidR="00FB741C" w:rsidRPr="00006ABF" w:rsidDel="00E35D67">
          <w:delInstrText xml:space="preserve"> SEQ Gambar \* ARABIC \s 1 </w:delInstrText>
        </w:r>
        <w:r w:rsidR="00FB741C" w:rsidRPr="008B62E9" w:rsidDel="00E35D67">
          <w:fldChar w:fldCharType="separate"/>
        </w:r>
        <w:r w:rsidR="00FB741C" w:rsidRPr="00006ABF" w:rsidDel="00E35D67">
          <w:rPr>
            <w:noProof/>
          </w:rPr>
          <w:delText>12</w:delText>
        </w:r>
        <w:r w:rsidR="00FB741C" w:rsidRPr="008B62E9" w:rsidDel="00E35D67">
          <w:fldChar w:fldCharType="end"/>
        </w:r>
        <w:r w:rsidRPr="00006ABF" w:rsidDel="00E35D67">
          <w:delText>. Hasil Proyeksi Sektor Real Estate</w:delText>
        </w:r>
        <w:bookmarkStart w:id="12239" w:name="_Toc117979923"/>
        <w:bookmarkStart w:id="12240" w:name="_Toc117981571"/>
        <w:bookmarkEnd w:id="12225"/>
        <w:bookmarkEnd w:id="12226"/>
        <w:bookmarkEnd w:id="12239"/>
        <w:bookmarkEnd w:id="12240"/>
      </w:del>
    </w:p>
    <w:p w14:paraId="5D90BFE3" w14:textId="4873582C" w:rsidR="00521DD2" w:rsidRPr="00006ABF" w:rsidDel="00E35D67" w:rsidRDefault="00521DD2" w:rsidP="00CC4C47">
      <w:pPr>
        <w:pStyle w:val="Heading2"/>
        <w:rPr>
          <w:del w:id="12241" w:author="nadira firinda" w:date="2022-10-29T23:30:00Z"/>
        </w:rPr>
        <w:pPrChange w:id="12242" w:author="nadira firinda" w:date="2022-10-29T23:37:00Z">
          <w:pPr>
            <w:pStyle w:val="Heading2"/>
          </w:pPr>
        </w:pPrChange>
      </w:pPr>
      <w:del w:id="12243" w:author="nadira firinda" w:date="2022-10-29T23:30:00Z">
        <w:r w:rsidRPr="00006ABF" w:rsidDel="00E35D67">
          <w:delText>Jasa Perusahaan</w:delText>
        </w:r>
        <w:bookmarkStart w:id="12244" w:name="_Toc117979924"/>
        <w:bookmarkStart w:id="12245" w:name="_Toc117981572"/>
        <w:bookmarkEnd w:id="12244"/>
        <w:bookmarkEnd w:id="12245"/>
      </w:del>
    </w:p>
    <w:p w14:paraId="7F3C3A93" w14:textId="22CDC5E7" w:rsidR="00F36759" w:rsidRPr="00006ABF" w:rsidDel="00E35D67" w:rsidRDefault="00F36759" w:rsidP="00CC4C47">
      <w:pPr>
        <w:pStyle w:val="BodyTulisan"/>
        <w:ind w:firstLine="709"/>
        <w:rPr>
          <w:del w:id="12246" w:author="nadira firinda" w:date="2022-10-29T23:30:00Z"/>
          <w:rFonts w:cs="Times New Roman"/>
          <w:lang w:val="en-US"/>
        </w:rPr>
        <w:pPrChange w:id="12247" w:author="nadira firinda" w:date="2022-10-29T23:37:00Z">
          <w:pPr>
            <w:pStyle w:val="BodyTulisan"/>
            <w:ind w:firstLine="360"/>
          </w:pPr>
        </w:pPrChange>
      </w:pPr>
      <w:del w:id="12248" w:author="nadira firinda" w:date="2022-10-29T23:30:00Z">
        <w:r w:rsidRPr="00006ABF" w:rsidDel="00E35D67">
          <w:rPr>
            <w:rFonts w:cs="Times New Roman"/>
            <w:lang w:val="en-US"/>
          </w:rPr>
          <w:delText xml:space="preserve">Hasil estimasi persamaan sektor </w:delText>
        </w:r>
        <w:bookmarkStart w:id="12249" w:name="_Hlk79140428"/>
        <w:r w:rsidR="0044451D" w:rsidRPr="00006ABF" w:rsidDel="00E35D67">
          <w:rPr>
            <w:rFonts w:cs="Times New Roman"/>
            <w:lang w:val="en-US"/>
          </w:rPr>
          <w:delText>Jasa Perusahaan</w:delText>
        </w:r>
        <w:bookmarkEnd w:id="12249"/>
        <w:r w:rsidR="0044451D" w:rsidRPr="00006ABF" w:rsidDel="00E35D67">
          <w:rPr>
            <w:rFonts w:cs="Times New Roman"/>
            <w:lang w:val="en-US"/>
          </w:rPr>
          <w:delText xml:space="preserve"> me</w:delText>
        </w:r>
        <w:r w:rsidRPr="00006ABF" w:rsidDel="00E35D67">
          <w:rPr>
            <w:rFonts w:cs="Times New Roman"/>
            <w:lang w:val="en-US"/>
          </w:rPr>
          <w:delText>nunjukkan bahwa arah koefisien hasil regresi pada variabel penjelas sejalan dengan teori dan secara statistik signifikan (</w:delText>
        </w:r>
      </w:del>
      <w:ins w:id="12250" w:author="Prasasti Karunia Farista Ananto" w:date="2021-10-12T14:42:00Z">
        <w:del w:id="12251" w:author="nadira firinda" w:date="2022-10-29T23:30:00Z">
          <w:r w:rsidR="00622509" w:rsidRPr="00E35D67" w:rsidDel="00E35D67">
            <w:rPr>
              <w:rFonts w:cs="Times New Roman"/>
              <w:b/>
              <w:bCs/>
              <w:lang w:val="en-US"/>
            </w:rPr>
            <w:fldChar w:fldCharType="begin"/>
          </w:r>
          <w:r w:rsidR="00622509" w:rsidRPr="00E35D67" w:rsidDel="00E35D67">
            <w:rPr>
              <w:rFonts w:cs="Times New Roman"/>
              <w:b/>
              <w:bCs/>
              <w:lang w:val="en-US"/>
            </w:rPr>
            <w:delInstrText xml:space="preserve"> REF _Ref84942154 \h </w:delInstrText>
          </w:r>
        </w:del>
      </w:ins>
      <w:del w:id="12252" w:author="nadira firinda" w:date="2022-10-29T23:30:00Z">
        <w:r w:rsidR="001B099C" w:rsidRPr="00006ABF" w:rsidDel="00E35D67">
          <w:rPr>
            <w:rFonts w:cs="Times New Roman"/>
            <w:b/>
            <w:bCs/>
            <w:lang w:val="en-US"/>
          </w:rPr>
          <w:delInstrText xml:space="preserve"> \* MERGEFORMAT </w:delInstrText>
        </w:r>
        <w:r w:rsidR="00622509" w:rsidRPr="008B62E9" w:rsidDel="00E35D67">
          <w:rPr>
            <w:rFonts w:cs="Times New Roman"/>
            <w:b/>
            <w:bCs/>
            <w:lang w:val="en-US"/>
          </w:rPr>
        </w:r>
        <w:r w:rsidR="00622509" w:rsidRPr="00E35D67" w:rsidDel="00E35D67">
          <w:rPr>
            <w:rFonts w:cs="Times New Roman"/>
            <w:b/>
            <w:bCs/>
            <w:lang w:val="en-US"/>
          </w:rPr>
          <w:fldChar w:fldCharType="separate"/>
        </w:r>
      </w:del>
      <w:ins w:id="12253" w:author="Prasasti Karunia Farista Ananto" w:date="2021-10-12T15:25:00Z">
        <w:del w:id="12254" w:author="nadira firinda" w:date="2022-10-29T23:30:00Z">
          <w:r w:rsidR="00015ADF" w:rsidRPr="00E35D67" w:rsidDel="00E35D67">
            <w:rPr>
              <w:rFonts w:cs="Times New Roman"/>
              <w:b/>
              <w:bCs/>
            </w:rPr>
            <w:delText xml:space="preserve">Tabel </w:delText>
          </w:r>
          <w:r w:rsidR="00015ADF" w:rsidRPr="00E35D67" w:rsidDel="00E35D67">
            <w:rPr>
              <w:rFonts w:cs="Times New Roman"/>
              <w:b/>
              <w:bCs/>
              <w:noProof/>
            </w:rPr>
            <w:delText>IV</w:delText>
          </w:r>
          <w:r w:rsidR="00015ADF" w:rsidRPr="00006ABF" w:rsidDel="00E35D67">
            <w:rPr>
              <w:rFonts w:cs="Times New Roman"/>
              <w:b/>
              <w:bCs/>
              <w:noProof/>
              <w:rPrChange w:id="12255" w:author="Prasasti Karunia Farista Ananto" w:date="2021-10-14T16:56:00Z">
                <w:rPr/>
              </w:rPrChange>
            </w:rPr>
            <w:noBreakHyphen/>
          </w:r>
          <w:r w:rsidR="00015ADF" w:rsidRPr="00E35D67" w:rsidDel="00E35D67">
            <w:rPr>
              <w:rFonts w:cs="Times New Roman"/>
              <w:b/>
              <w:bCs/>
              <w:noProof/>
            </w:rPr>
            <w:delText>13</w:delText>
          </w:r>
        </w:del>
      </w:ins>
      <w:ins w:id="12256" w:author="Prasasti Karunia Farista Ananto" w:date="2021-10-12T14:42:00Z">
        <w:del w:id="12257" w:author="nadira firinda" w:date="2022-10-29T23:30:00Z">
          <w:r w:rsidR="00622509" w:rsidRPr="00E35D67" w:rsidDel="00E35D67">
            <w:rPr>
              <w:rFonts w:cs="Times New Roman"/>
              <w:b/>
              <w:bCs/>
              <w:lang w:val="en-US"/>
            </w:rPr>
            <w:fldChar w:fldCharType="end"/>
          </w:r>
        </w:del>
      </w:ins>
      <w:del w:id="12258" w:author="nadira firinda" w:date="2022-10-29T23:30:00Z">
        <w:r w:rsidRPr="008B62E9" w:rsidDel="00E35D67">
          <w:rPr>
            <w:rFonts w:cs="Times New Roman"/>
            <w:b/>
            <w:lang w:val="en-US"/>
          </w:rPr>
          <w:fldChar w:fldCharType="begin"/>
        </w:r>
        <w:r w:rsidRPr="00006ABF" w:rsidDel="00E35D67">
          <w:rPr>
            <w:rFonts w:cs="Times New Roman"/>
            <w:b/>
            <w:lang w:val="en-US"/>
          </w:rPr>
          <w:delInstrText xml:space="preserve"> REF _Ref58003010 \h  \* MERGEFORMAT </w:delInstrText>
        </w:r>
        <w:r w:rsidRPr="008B62E9" w:rsidDel="00E35D67">
          <w:rPr>
            <w:rFonts w:cs="Times New Roman"/>
            <w:b/>
            <w:lang w:val="en-US"/>
          </w:rPr>
        </w:r>
        <w:r w:rsidRPr="008B62E9" w:rsidDel="00E35D67">
          <w:rPr>
            <w:rFonts w:cs="Times New Roman"/>
            <w:b/>
            <w:lang w:val="en-US"/>
          </w:rPr>
          <w:fldChar w:fldCharType="separate"/>
        </w:r>
        <w:r w:rsidRPr="00006ABF" w:rsidDel="00E35D67">
          <w:rPr>
            <w:rFonts w:cs="Times New Roman"/>
            <w:b/>
          </w:rPr>
          <w:delText xml:space="preserve">Tabel </w:delText>
        </w:r>
        <w:r w:rsidRPr="00006ABF" w:rsidDel="00E35D67">
          <w:rPr>
            <w:rFonts w:cs="Times New Roman"/>
            <w:b/>
            <w:lang w:val="en-US"/>
          </w:rPr>
          <w:delText>x</w:delText>
        </w:r>
        <w:r w:rsidRPr="008B62E9" w:rsidDel="00E35D67">
          <w:rPr>
            <w:rFonts w:cs="Times New Roman"/>
            <w:b/>
            <w:lang w:val="en-US"/>
          </w:rPr>
          <w:fldChar w:fldCharType="end"/>
        </w:r>
        <w:r w:rsidRPr="00006ABF" w:rsidDel="00E35D67">
          <w:rPr>
            <w:rFonts w:cs="Times New Roman"/>
            <w:lang w:val="en-US"/>
          </w:rPr>
          <w:delText xml:space="preserve">). </w:delText>
        </w:r>
        <w:r w:rsidR="0044451D" w:rsidRPr="00006ABF" w:rsidDel="00E35D67">
          <w:rPr>
            <w:rFonts w:cs="Times New Roman"/>
            <w:lang w:val="en-US"/>
          </w:rPr>
          <w:delText>Sektor Akomodasi dan Makan Minum dan</w:delText>
        </w:r>
        <w:r w:rsidRPr="00006ABF" w:rsidDel="00E35D67">
          <w:rPr>
            <w:rFonts w:cs="Times New Roman"/>
            <w:lang w:val="en-US"/>
          </w:rPr>
          <w:delText xml:space="preserve"> Sektor Tranportasi dan Pergudangan berpengaruh positif terhadap sektor ini secara jangka panjang dengan tingkat signifikansi keseluruhan variabel sebesar 1%</w:delText>
        </w:r>
        <w:r w:rsidRPr="00006ABF" w:rsidDel="00E35D67">
          <w:rPr>
            <w:rFonts w:cs="Times New Roman"/>
            <w:szCs w:val="20"/>
            <w:lang w:val="en-US"/>
          </w:rPr>
          <w:delText>.</w:delText>
        </w:r>
        <w:bookmarkStart w:id="12259" w:name="_Toc117979925"/>
        <w:bookmarkStart w:id="12260" w:name="_Toc117981573"/>
        <w:bookmarkEnd w:id="12259"/>
        <w:bookmarkEnd w:id="12260"/>
      </w:del>
    </w:p>
    <w:p w14:paraId="44A00C58" w14:textId="3D46A5B0" w:rsidR="00F36759" w:rsidRPr="00006ABF" w:rsidDel="00E35D67" w:rsidRDefault="00F36759" w:rsidP="00CC4C47">
      <w:pPr>
        <w:pStyle w:val="BodyTulisan"/>
        <w:ind w:firstLine="709"/>
        <w:rPr>
          <w:del w:id="12261" w:author="nadira firinda" w:date="2022-10-29T23:30:00Z"/>
          <w:rFonts w:cs="Times New Roman"/>
          <w:lang w:val="en-US"/>
        </w:rPr>
        <w:pPrChange w:id="12262" w:author="nadira firinda" w:date="2022-10-29T23:37:00Z">
          <w:pPr>
            <w:pStyle w:val="BodyTulisan"/>
            <w:ind w:firstLine="360"/>
          </w:pPr>
        </w:pPrChange>
      </w:pPr>
      <w:del w:id="12263" w:author="nadira firinda" w:date="2022-10-29T23:30:00Z">
        <w:r w:rsidRPr="00006ABF" w:rsidDel="00E35D67">
          <w:rPr>
            <w:rFonts w:cs="Times New Roman"/>
          </w:rPr>
          <w:delText>Hasil estimasi persamaan jangka pendek menunjukkan bahwa arah koefisien hasil regresi sesuai dengan yang diharapkan</w:delText>
        </w:r>
        <w:r w:rsidRPr="00006ABF" w:rsidDel="00E35D67">
          <w:rPr>
            <w:rFonts w:cs="Times New Roman"/>
            <w:lang w:val="en-US"/>
          </w:rPr>
          <w:delText xml:space="preserve">. </w:delText>
        </w:r>
        <w:r w:rsidR="001A2AE6" w:rsidRPr="00006ABF" w:rsidDel="00E35D67">
          <w:rPr>
            <w:rFonts w:cs="Times New Roman"/>
            <w:lang w:val="en-US"/>
          </w:rPr>
          <w:delText>PDB Total, dan Sektor Transportasi dan Pergudangan</w:delText>
        </w:r>
        <w:r w:rsidRPr="00006ABF" w:rsidDel="00E35D67">
          <w:rPr>
            <w:rFonts w:cs="Times New Roman"/>
            <w:lang w:val="en-US"/>
          </w:rPr>
          <w:delText xml:space="preserve"> </w:delText>
        </w:r>
        <w:r w:rsidRPr="00006ABF" w:rsidDel="00E35D67">
          <w:rPr>
            <w:rFonts w:cs="Times New Roman"/>
          </w:rPr>
          <w:delText xml:space="preserve">berpengaruh signifikan terhadap </w:delText>
        </w:r>
        <w:r w:rsidR="0044451D" w:rsidRPr="00006ABF" w:rsidDel="00E35D67">
          <w:rPr>
            <w:rFonts w:cs="Times New Roman"/>
            <w:lang w:val="en-US"/>
          </w:rPr>
          <w:delText>Jasa Perusahaan</w:delText>
        </w:r>
        <w:r w:rsidRPr="00006ABF" w:rsidDel="00E35D67">
          <w:rPr>
            <w:rFonts w:cs="Times New Roman"/>
          </w:rPr>
          <w:delText xml:space="preserve"> dengan arah yang positif.</w:delText>
        </w:r>
        <w:r w:rsidRPr="00006ABF" w:rsidDel="00E35D67">
          <w:rPr>
            <w:rFonts w:cs="Times New Roman"/>
            <w:lang w:val="en-US"/>
          </w:rPr>
          <w:delText xml:space="preserve"> </w:delText>
        </w:r>
        <w:r w:rsidRPr="00006ABF" w:rsidDel="00E35D67">
          <w:rPr>
            <w:rFonts w:cs="Times New Roman"/>
          </w:rPr>
          <w:delText xml:space="preserve">Variabel koreksi kesalahan ECM mempunyai nilai koefisien negatif kurang dari 1. Persamaan tersebut cukup baik dalam menjelaskan perilaku </w:delText>
        </w:r>
        <w:r w:rsidRPr="00006ABF" w:rsidDel="00E35D67">
          <w:rPr>
            <w:rFonts w:cs="Times New Roman"/>
            <w:lang w:val="en-US"/>
          </w:rPr>
          <w:delText xml:space="preserve">sektor </w:delText>
        </w:r>
        <w:r w:rsidR="0044451D" w:rsidRPr="00006ABF" w:rsidDel="00E35D67">
          <w:rPr>
            <w:rFonts w:cs="Times New Roman"/>
            <w:lang w:val="en-US"/>
          </w:rPr>
          <w:delText>Jasa Perusahaan</w:delText>
        </w:r>
        <w:r w:rsidRPr="00006ABF" w:rsidDel="00E35D67">
          <w:rPr>
            <w:rFonts w:cs="Times New Roman"/>
            <w:lang w:val="en-US"/>
          </w:rPr>
          <w:delText xml:space="preserve"> </w:delText>
        </w:r>
        <w:r w:rsidRPr="00006ABF" w:rsidDel="00E35D67">
          <w:rPr>
            <w:rFonts w:cs="Times New Roman"/>
          </w:rPr>
          <w:delText xml:space="preserve">yang diindikasikan dengan nilai adjusted </w:delText>
        </w:r>
        <w:r w:rsidRPr="00006ABF" w:rsidDel="00E35D67">
          <w:rPr>
            <w:rFonts w:cs="Times New Roman"/>
            <w:i/>
          </w:rPr>
          <w:delText>R-squared</w:delText>
        </w:r>
        <w:r w:rsidRPr="00006ABF" w:rsidDel="00E35D67">
          <w:rPr>
            <w:rFonts w:cs="Times New Roman"/>
          </w:rPr>
          <w:delText xml:space="preserve"> yang mencapai </w:delText>
        </w:r>
        <w:r w:rsidR="00F92E3F" w:rsidRPr="00006ABF" w:rsidDel="00E35D67">
          <w:rPr>
            <w:rFonts w:cs="Times New Roman"/>
            <w:lang w:val="en-US"/>
          </w:rPr>
          <w:delText>0,60</w:delText>
        </w:r>
        <w:r w:rsidRPr="00006ABF" w:rsidDel="00E35D67">
          <w:rPr>
            <w:rFonts w:cs="Times New Roman"/>
          </w:rPr>
          <w:delText xml:space="preserve">. Selain itu, nilai </w:delText>
        </w:r>
        <w:r w:rsidRPr="00006ABF" w:rsidDel="00E35D67">
          <w:rPr>
            <w:rFonts w:cs="Times New Roman"/>
            <w:i/>
          </w:rPr>
          <w:delText>probability LM test</w:delText>
        </w:r>
        <w:r w:rsidRPr="00006ABF" w:rsidDel="00E35D67">
          <w:rPr>
            <w:rFonts w:cs="Times New Roman"/>
          </w:rPr>
          <w:delText xml:space="preserve"> sebesar 0,</w:delText>
        </w:r>
        <w:r w:rsidR="00F92E3F" w:rsidRPr="00006ABF" w:rsidDel="00E35D67">
          <w:rPr>
            <w:rFonts w:cs="Times New Roman"/>
            <w:lang w:val="en-US"/>
          </w:rPr>
          <w:delText>96</w:delText>
        </w:r>
        <w:r w:rsidRPr="00006ABF" w:rsidDel="00E35D67">
          <w:rPr>
            <w:rFonts w:cs="Times New Roman"/>
          </w:rPr>
          <w:delText xml:space="preserve"> menunjukkan tidak terjadi autokorelasi dalam persamaan. Nilai </w:delText>
        </w:r>
        <w:r w:rsidRPr="00006ABF" w:rsidDel="00E35D67">
          <w:rPr>
            <w:rFonts w:cs="Times New Roman"/>
            <w:i/>
          </w:rPr>
          <w:delText>probability heteroskedastisitas test</w:delText>
        </w:r>
        <w:r w:rsidRPr="00006ABF" w:rsidDel="00E35D67">
          <w:rPr>
            <w:rFonts w:cs="Times New Roman"/>
          </w:rPr>
          <w:delText xml:space="preserve"> sebesar 0,</w:delText>
        </w:r>
        <w:r w:rsidR="00F92E3F" w:rsidRPr="00006ABF" w:rsidDel="00E35D67">
          <w:rPr>
            <w:rFonts w:cs="Times New Roman"/>
            <w:lang w:val="en-US"/>
          </w:rPr>
          <w:delText>64</w:delText>
        </w:r>
        <w:r w:rsidRPr="00006ABF" w:rsidDel="00E35D67">
          <w:rPr>
            <w:rFonts w:cs="Times New Roman"/>
          </w:rPr>
          <w:delText xml:space="preserve"> menunjukkan bahwa persamaan tidak melanggar asumsi homoskedastisitas.</w:delText>
        </w:r>
        <w:bookmarkStart w:id="12264" w:name="_Toc117979926"/>
        <w:bookmarkStart w:id="12265" w:name="_Toc117981574"/>
        <w:bookmarkEnd w:id="12264"/>
        <w:bookmarkEnd w:id="12265"/>
      </w:del>
    </w:p>
    <w:p w14:paraId="3DD3BE67" w14:textId="1CBD4554" w:rsidR="00F36759" w:rsidRPr="00006ABF" w:rsidDel="00E35D67" w:rsidRDefault="00F36759" w:rsidP="00CC4C47">
      <w:pPr>
        <w:spacing w:line="360" w:lineRule="auto"/>
        <w:ind w:firstLine="709"/>
        <w:jc w:val="both"/>
        <w:rPr>
          <w:del w:id="12266" w:author="nadira firinda" w:date="2022-10-29T23:30:00Z"/>
          <w:rFonts w:ascii="Times New Roman" w:hAnsi="Times New Roman" w:cs="Times New Roman"/>
        </w:rPr>
        <w:pPrChange w:id="12267" w:author="nadira firinda" w:date="2022-10-29T23:37:00Z">
          <w:pPr>
            <w:spacing w:line="360" w:lineRule="auto"/>
            <w:ind w:firstLine="360"/>
            <w:jc w:val="both"/>
          </w:pPr>
        </w:pPrChange>
      </w:pPr>
      <w:del w:id="12268" w:author="nadira firinda" w:date="2022-10-29T23:30:00Z">
        <w:r w:rsidRPr="00006ABF" w:rsidDel="00E35D67">
          <w:rPr>
            <w:rFonts w:ascii="Times New Roman" w:hAnsi="Times New Roman" w:cs="Times New Roman"/>
            <w:lang w:val="en-US"/>
          </w:rPr>
          <w:delText xml:space="preserve">Perilaku sektor juga dapat digambarkan dari gambar </w:delText>
        </w:r>
        <w:r w:rsidRPr="00006ABF" w:rsidDel="00E35D67">
          <w:rPr>
            <w:rFonts w:ascii="Times New Roman" w:hAnsi="Times New Roman" w:cs="Times New Roman"/>
            <w:i/>
            <w:iCs/>
            <w:lang w:val="en-US"/>
          </w:rPr>
          <w:delText>in-sample</w:delText>
        </w:r>
        <w:r w:rsidRPr="00006ABF" w:rsidDel="00E35D67">
          <w:rPr>
            <w:rFonts w:ascii="Times New Roman" w:hAnsi="Times New Roman" w:cs="Times New Roman"/>
            <w:lang w:val="en-US"/>
          </w:rPr>
          <w:delText xml:space="preserve"> dan </w:delText>
        </w:r>
        <w:r w:rsidRPr="00006ABF" w:rsidDel="00E35D67">
          <w:rPr>
            <w:rFonts w:ascii="Times New Roman" w:hAnsi="Times New Roman" w:cs="Times New Roman"/>
            <w:i/>
            <w:iCs/>
            <w:lang w:val="en-US"/>
          </w:rPr>
          <w:delText>out-sample</w:delText>
        </w:r>
        <w:r w:rsidRPr="00006ABF" w:rsidDel="00E35D67">
          <w:rPr>
            <w:rFonts w:ascii="Times New Roman" w:hAnsi="Times New Roman" w:cs="Times New Roman"/>
            <w:lang w:val="en-US"/>
          </w:rPr>
          <w:delText xml:space="preserve"> baik secara level maupun perubahan tahunan antara sektor dengan variabel – variabel yang mempengaruhinya (</w:delText>
        </w:r>
      </w:del>
      <w:ins w:id="12269" w:author="Prasasti Karunia Farista Ananto" w:date="2021-10-12T15:07:00Z">
        <w:del w:id="12270" w:author="nadira firinda" w:date="2022-10-29T23:30:00Z">
          <w:r w:rsidR="00AF50B5" w:rsidRPr="00E35D67" w:rsidDel="00E35D67">
            <w:rPr>
              <w:rFonts w:ascii="Times New Roman" w:hAnsi="Times New Roman" w:cs="Times New Roman"/>
              <w:b/>
              <w:bCs/>
              <w:lang w:val="en-US"/>
            </w:rPr>
            <w:fldChar w:fldCharType="begin"/>
          </w:r>
          <w:r w:rsidR="00AF50B5" w:rsidRPr="00E35D67" w:rsidDel="00E35D67">
            <w:rPr>
              <w:rFonts w:ascii="Times New Roman" w:hAnsi="Times New Roman" w:cs="Times New Roman"/>
              <w:b/>
              <w:bCs/>
              <w:lang w:val="en-US"/>
            </w:rPr>
            <w:delInstrText xml:space="preserve"> REF _Ref84943638 \h </w:delInstrText>
          </w:r>
        </w:del>
      </w:ins>
      <w:del w:id="12271" w:author="nadira firinda" w:date="2022-10-29T23:30:00Z">
        <w:r w:rsidR="00AF50B5" w:rsidRPr="00E35D67" w:rsidDel="00E35D67">
          <w:rPr>
            <w:rFonts w:ascii="Times New Roman" w:hAnsi="Times New Roman" w:cs="Times New Roman"/>
            <w:b/>
            <w:bCs/>
            <w:lang w:val="en-US"/>
          </w:rPr>
          <w:delInstrText xml:space="preserve"> \* MERGEFORMAT </w:delInstrText>
        </w:r>
        <w:r w:rsidR="00AF50B5" w:rsidRPr="008B62E9" w:rsidDel="00E35D67">
          <w:rPr>
            <w:rFonts w:ascii="Times New Roman" w:hAnsi="Times New Roman" w:cs="Times New Roman"/>
            <w:b/>
            <w:bCs/>
            <w:lang w:val="en-US"/>
          </w:rPr>
        </w:r>
        <w:r w:rsidR="00AF50B5" w:rsidRPr="00E35D67" w:rsidDel="00E35D67">
          <w:rPr>
            <w:rFonts w:ascii="Times New Roman" w:hAnsi="Times New Roman" w:cs="Times New Roman"/>
            <w:b/>
            <w:bCs/>
            <w:lang w:val="en-US"/>
          </w:rPr>
          <w:fldChar w:fldCharType="separate"/>
        </w:r>
      </w:del>
      <w:ins w:id="12272" w:author="Prasasti Karunia Farista Ananto" w:date="2021-10-12T15:25:00Z">
        <w:del w:id="12273" w:author="nadira firinda" w:date="2022-10-29T23:30:00Z">
          <w:r w:rsidR="00015ADF" w:rsidRPr="00E35D67" w:rsidDel="00E35D67">
            <w:rPr>
              <w:rFonts w:ascii="Times New Roman" w:hAnsi="Times New Roman" w:cs="Times New Roman"/>
              <w:b/>
              <w:bCs/>
            </w:rPr>
            <w:delText xml:space="preserve">Gambar </w:delText>
          </w:r>
          <w:r w:rsidR="00015ADF" w:rsidRPr="00E35D67" w:rsidDel="00E35D67">
            <w:rPr>
              <w:rFonts w:ascii="Times New Roman" w:hAnsi="Times New Roman" w:cs="Times New Roman"/>
              <w:b/>
              <w:bCs/>
              <w:noProof/>
            </w:rPr>
            <w:delText>IV</w:delText>
          </w:r>
          <w:r w:rsidR="00015ADF" w:rsidRPr="00006ABF" w:rsidDel="00E35D67">
            <w:rPr>
              <w:rFonts w:ascii="Times New Roman" w:hAnsi="Times New Roman" w:cs="Times New Roman"/>
              <w:b/>
              <w:bCs/>
              <w:noProof/>
              <w:rPrChange w:id="12274" w:author="Prasasti Karunia Farista Ananto" w:date="2021-10-14T16:56:00Z">
                <w:rPr/>
              </w:rPrChange>
            </w:rPr>
            <w:noBreakHyphen/>
          </w:r>
          <w:r w:rsidR="00015ADF" w:rsidRPr="00E35D67" w:rsidDel="00E35D67">
            <w:rPr>
              <w:rFonts w:ascii="Times New Roman" w:hAnsi="Times New Roman" w:cs="Times New Roman"/>
              <w:b/>
              <w:bCs/>
              <w:noProof/>
            </w:rPr>
            <w:delText>13</w:delText>
          </w:r>
        </w:del>
      </w:ins>
      <w:ins w:id="12275" w:author="Prasasti Karunia Farista Ananto" w:date="2021-10-12T15:07:00Z">
        <w:del w:id="12276" w:author="nadira firinda" w:date="2022-10-29T23:30:00Z">
          <w:r w:rsidR="00AF50B5" w:rsidRPr="00E35D67" w:rsidDel="00E35D67">
            <w:rPr>
              <w:rFonts w:ascii="Times New Roman" w:hAnsi="Times New Roman" w:cs="Times New Roman"/>
              <w:b/>
              <w:bCs/>
              <w:lang w:val="en-US"/>
            </w:rPr>
            <w:fldChar w:fldCharType="end"/>
          </w:r>
          <w:r w:rsidR="00AF50B5" w:rsidRPr="00006ABF" w:rsidDel="00E35D67">
            <w:rPr>
              <w:rFonts w:ascii="Times New Roman" w:hAnsi="Times New Roman" w:cs="Times New Roman"/>
              <w:lang w:val="en-US"/>
            </w:rPr>
            <w:delText xml:space="preserve">). </w:delText>
          </w:r>
        </w:del>
      </w:ins>
      <w:del w:id="12277" w:author="nadira firinda" w:date="2022-10-29T23:30:00Z">
        <w:r w:rsidRPr="00006ABF" w:rsidDel="00E35D67">
          <w:rPr>
            <w:rFonts w:ascii="Times New Roman" w:hAnsi="Times New Roman" w:cs="Times New Roman"/>
            <w:b/>
            <w:bCs/>
            <w:lang w:val="en-US"/>
          </w:rPr>
          <w:delText>gambar x</w:delText>
        </w:r>
        <w:r w:rsidRPr="00006ABF" w:rsidDel="00E35D67">
          <w:rPr>
            <w:rFonts w:ascii="Times New Roman" w:hAnsi="Times New Roman" w:cs="Times New Roman"/>
            <w:lang w:val="en-US"/>
          </w:rPr>
          <w:delText xml:space="preserve">). Berdasarkan gambar, terlihat garis </w:delText>
        </w:r>
        <w:r w:rsidRPr="00006ABF" w:rsidDel="00E35D67">
          <w:rPr>
            <w:rFonts w:ascii="Times New Roman" w:hAnsi="Times New Roman" w:cs="Times New Roman"/>
            <w:i/>
            <w:iCs/>
            <w:lang w:val="en-US"/>
          </w:rPr>
          <w:delText>actual</w:delText>
        </w:r>
        <w:r w:rsidRPr="00006ABF" w:rsidDel="00E35D67">
          <w:rPr>
            <w:rFonts w:ascii="Times New Roman" w:hAnsi="Times New Roman" w:cs="Times New Roman"/>
            <w:lang w:val="en-US"/>
          </w:rPr>
          <w:delText xml:space="preserve"> yang merupakan data sesungguhnya dari pertumbuhan PDB sektor dengan garis </w:delText>
        </w:r>
        <w:r w:rsidRPr="00006ABF" w:rsidDel="00E35D67">
          <w:rPr>
            <w:rFonts w:ascii="Times New Roman" w:hAnsi="Times New Roman" w:cs="Times New Roman"/>
            <w:i/>
            <w:iCs/>
            <w:lang w:val="en-US"/>
          </w:rPr>
          <w:delText>baseline</w:delText>
        </w:r>
        <w:r w:rsidRPr="00006ABF" w:rsidDel="00E35D67">
          <w:rPr>
            <w:rFonts w:ascii="Times New Roman" w:hAnsi="Times New Roman" w:cs="Times New Roman"/>
            <w:lang w:val="en-US"/>
          </w:rPr>
          <w:delText xml:space="preserve"> yang adalah hasil proyeksi oleh model berjalan dengan arah yang sama dan sesuai, menunjukkan jika perilaku sektor </w:delText>
        </w:r>
        <w:r w:rsidR="0044451D" w:rsidRPr="00006ABF" w:rsidDel="00E35D67">
          <w:rPr>
            <w:rFonts w:ascii="Times New Roman" w:hAnsi="Times New Roman" w:cs="Times New Roman"/>
            <w:lang w:val="en-US"/>
          </w:rPr>
          <w:delText>Jasa Perusahaan</w:delText>
        </w:r>
        <w:r w:rsidRPr="00006ABF" w:rsidDel="00E35D67">
          <w:rPr>
            <w:rFonts w:ascii="Times New Roman" w:hAnsi="Times New Roman" w:cs="Times New Roman"/>
            <w:lang w:val="en-US"/>
          </w:rPr>
          <w:delText xml:space="preserve"> dapat dideskripsikan melalui variabel – variabel yang ada.</w:delText>
        </w:r>
        <w:bookmarkStart w:id="12278" w:name="_Toc117979927"/>
        <w:bookmarkStart w:id="12279" w:name="_Toc117981575"/>
        <w:bookmarkEnd w:id="12278"/>
        <w:bookmarkEnd w:id="12279"/>
      </w:del>
    </w:p>
    <w:p w14:paraId="19E5DA79" w14:textId="1D0EF8D4" w:rsidR="001F28D9" w:rsidRPr="00006ABF" w:rsidDel="00E35D67" w:rsidRDefault="001F28D9" w:rsidP="00CC4C47">
      <w:pPr>
        <w:pStyle w:val="Caption"/>
        <w:keepNext/>
        <w:spacing w:line="360" w:lineRule="auto"/>
        <w:rPr>
          <w:del w:id="12280" w:author="nadira firinda" w:date="2022-10-29T23:30:00Z"/>
        </w:rPr>
        <w:pPrChange w:id="12281" w:author="nadira firinda" w:date="2022-10-29T23:37:00Z">
          <w:pPr>
            <w:pStyle w:val="Caption"/>
            <w:keepNext/>
          </w:pPr>
        </w:pPrChange>
      </w:pPr>
      <w:bookmarkStart w:id="12282" w:name="_Ref84942154"/>
      <w:bookmarkStart w:id="12283" w:name="_Toc84944905"/>
      <w:del w:id="12284" w:author="nadira firinda" w:date="2022-10-29T23:30:00Z">
        <w:r w:rsidRPr="00006ABF" w:rsidDel="00E35D67">
          <w:delText xml:space="preserve">Tabel </w:delText>
        </w:r>
      </w:del>
      <w:ins w:id="12285" w:author="Prasasti Karunia Farista Ananto" w:date="2021-10-18T13:53:00Z">
        <w:del w:id="12286" w:author="nadira firinda" w:date="2022-10-29T23:30:00Z">
          <w:r w:rsidR="00895415" w:rsidDel="00E35D67">
            <w:fldChar w:fldCharType="begin"/>
          </w:r>
          <w:r w:rsidR="00895415" w:rsidDel="00E35D67">
            <w:delInstrText xml:space="preserve"> STYLEREF 1 \s </w:delInstrText>
          </w:r>
        </w:del>
      </w:ins>
      <w:del w:id="12287" w:author="nadira firinda" w:date="2022-10-29T23:30:00Z">
        <w:r w:rsidR="00895415" w:rsidDel="00E35D67">
          <w:fldChar w:fldCharType="separate"/>
        </w:r>
        <w:r w:rsidR="00895415" w:rsidDel="00E35D67">
          <w:rPr>
            <w:noProof/>
          </w:rPr>
          <w:delText>IV</w:delText>
        </w:r>
      </w:del>
      <w:ins w:id="12288" w:author="Prasasti Karunia Farista Ananto" w:date="2021-10-18T13:53:00Z">
        <w:del w:id="12289" w:author="nadira firinda" w:date="2022-10-29T23:30:00Z">
          <w:r w:rsidR="00895415" w:rsidDel="00E35D67">
            <w:fldChar w:fldCharType="end"/>
          </w:r>
          <w:r w:rsidR="00895415" w:rsidDel="00E35D67">
            <w:noBreakHyphen/>
          </w:r>
          <w:r w:rsidR="00895415" w:rsidDel="00E35D67">
            <w:fldChar w:fldCharType="begin"/>
          </w:r>
          <w:r w:rsidR="00895415" w:rsidDel="00E35D67">
            <w:delInstrText xml:space="preserve"> SEQ Tabel \* ARABIC \s 1 </w:delInstrText>
          </w:r>
        </w:del>
      </w:ins>
      <w:del w:id="12290" w:author="nadira firinda" w:date="2022-10-29T23:30:00Z">
        <w:r w:rsidR="00895415" w:rsidDel="00E35D67">
          <w:fldChar w:fldCharType="separate"/>
        </w:r>
      </w:del>
      <w:ins w:id="12291" w:author="Prasasti Karunia Farista Ananto" w:date="2021-10-18T13:53:00Z">
        <w:del w:id="12292" w:author="nadira firinda" w:date="2022-10-29T23:30:00Z">
          <w:r w:rsidR="00895415" w:rsidDel="00E35D67">
            <w:rPr>
              <w:noProof/>
            </w:rPr>
            <w:delText>13</w:delText>
          </w:r>
          <w:r w:rsidR="00895415" w:rsidDel="00E35D67">
            <w:fldChar w:fldCharType="end"/>
          </w:r>
        </w:del>
      </w:ins>
      <w:del w:id="12293" w:author="nadira firinda" w:date="2022-10-29T23:30:00Z">
        <w:r w:rsidR="00410221" w:rsidDel="00E35D67">
          <w:fldChar w:fldCharType="begin"/>
        </w:r>
        <w:r w:rsidR="00410221" w:rsidDel="00E35D67">
          <w:delInstrText xml:space="preserve"> STYLEREF 1 \s </w:delInstrText>
        </w:r>
        <w:r w:rsidR="00410221" w:rsidDel="00E35D67">
          <w:fldChar w:fldCharType="separate"/>
        </w:r>
        <w:r w:rsidR="00015ADF" w:rsidRPr="00006ABF" w:rsidDel="00E35D67">
          <w:rPr>
            <w:noProof/>
          </w:rPr>
          <w:delText>IV</w:delText>
        </w:r>
        <w:r w:rsidR="00410221" w:rsidDel="00E35D67">
          <w:rPr>
            <w:noProof/>
          </w:rPr>
          <w:fldChar w:fldCharType="end"/>
        </w:r>
        <w:r w:rsidR="00FB741C" w:rsidRPr="00006ABF" w:rsidDel="00E35D67">
          <w:noBreakHyphen/>
        </w:r>
        <w:r w:rsidR="00410221" w:rsidDel="00E35D67">
          <w:fldChar w:fldCharType="begin"/>
        </w:r>
        <w:r w:rsidR="00410221" w:rsidDel="00E35D67">
          <w:delInstrText xml:space="preserve"> SEQ Tabel \* ARABIC \s 1 </w:delInstrText>
        </w:r>
        <w:r w:rsidR="00410221" w:rsidDel="00E35D67">
          <w:fldChar w:fldCharType="separate"/>
        </w:r>
        <w:r w:rsidR="00015ADF" w:rsidRPr="00006ABF" w:rsidDel="00E35D67">
          <w:rPr>
            <w:noProof/>
          </w:rPr>
          <w:delText>13</w:delText>
        </w:r>
        <w:r w:rsidR="00410221" w:rsidDel="00E35D67">
          <w:rPr>
            <w:noProof/>
          </w:rPr>
          <w:fldChar w:fldCharType="end"/>
        </w:r>
        <w:bookmarkEnd w:id="12282"/>
        <w:r w:rsidRPr="00006ABF" w:rsidDel="00E35D67">
          <w:rPr>
            <w:noProof/>
          </w:rPr>
          <w:delText>. Persamaan Sektor Jasa Perusahaan</w:delText>
        </w:r>
        <w:bookmarkStart w:id="12294" w:name="_Toc117979928"/>
        <w:bookmarkStart w:id="12295" w:name="_Toc117981576"/>
        <w:bookmarkEnd w:id="12283"/>
        <w:bookmarkEnd w:id="12294"/>
        <w:bookmarkEnd w:id="12295"/>
      </w:del>
    </w:p>
    <w:tbl>
      <w:tblPr>
        <w:tblW w:w="9000" w:type="dxa"/>
        <w:tblLayout w:type="fixed"/>
        <w:tblCellMar>
          <w:left w:w="0" w:type="dxa"/>
          <w:right w:w="0" w:type="dxa"/>
        </w:tblCellMar>
        <w:tblLook w:val="0600" w:firstRow="0" w:lastRow="0" w:firstColumn="0" w:lastColumn="0" w:noHBand="1" w:noVBand="1"/>
      </w:tblPr>
      <w:tblGrid>
        <w:gridCol w:w="3969"/>
        <w:gridCol w:w="236"/>
        <w:gridCol w:w="2458"/>
        <w:gridCol w:w="1134"/>
        <w:gridCol w:w="1203"/>
      </w:tblGrid>
      <w:tr w:rsidR="00D90278" w:rsidRPr="00006ABF" w:rsidDel="00E35D67" w14:paraId="05A21726" w14:textId="543CED53" w:rsidTr="00FE59AD">
        <w:trPr>
          <w:trHeight w:val="433"/>
          <w:del w:id="12296" w:author="nadira firinda" w:date="2022-10-29T23:30:00Z"/>
        </w:trPr>
        <w:tc>
          <w:tcPr>
            <w:tcW w:w="9000" w:type="dxa"/>
            <w:gridSpan w:val="5"/>
            <w:tcBorders>
              <w:top w:val="nil"/>
              <w:left w:val="nil"/>
              <w:bottom w:val="nil"/>
              <w:right w:val="nil"/>
            </w:tcBorders>
            <w:shd w:val="clear" w:color="auto" w:fill="44546A"/>
            <w:tcMar>
              <w:top w:w="15" w:type="dxa"/>
              <w:left w:w="108" w:type="dxa"/>
              <w:bottom w:w="0" w:type="dxa"/>
              <w:right w:w="108" w:type="dxa"/>
            </w:tcMar>
            <w:vAlign w:val="center"/>
            <w:hideMark/>
          </w:tcPr>
          <w:p w14:paraId="38CF5950" w14:textId="7BD5CD96" w:rsidR="00D90278" w:rsidRPr="00006ABF" w:rsidDel="00E35D67" w:rsidRDefault="00D90278" w:rsidP="00CC4C47">
            <w:pPr>
              <w:spacing w:after="0" w:line="360" w:lineRule="auto"/>
              <w:jc w:val="center"/>
              <w:rPr>
                <w:del w:id="12297" w:author="nadira firinda" w:date="2022-10-29T23:30:00Z"/>
                <w:rFonts w:ascii="Times New Roman" w:hAnsi="Times New Roman" w:cs="Times New Roman"/>
                <w:szCs w:val="20"/>
              </w:rPr>
              <w:pPrChange w:id="12298" w:author="nadira firinda" w:date="2022-10-29T23:37:00Z">
                <w:pPr>
                  <w:spacing w:after="0"/>
                  <w:jc w:val="center"/>
                </w:pPr>
              </w:pPrChange>
            </w:pPr>
            <w:del w:id="12299" w:author="nadira firinda" w:date="2022-10-29T23:30:00Z">
              <w:r w:rsidRPr="00006ABF" w:rsidDel="00E35D67">
                <w:rPr>
                  <w:rFonts w:ascii="Times New Roman" w:hAnsi="Times New Roman" w:cs="Times New Roman"/>
                  <w:b/>
                  <w:bCs/>
                  <w:color w:val="FFFFFF" w:themeColor="background1"/>
                  <w:szCs w:val="20"/>
                </w:rPr>
                <w:delText>Persamaan Jangka Panjang</w:delText>
              </w:r>
              <w:bookmarkStart w:id="12300" w:name="_Toc117979929"/>
              <w:bookmarkStart w:id="12301" w:name="_Toc117981577"/>
              <w:bookmarkEnd w:id="12300"/>
              <w:bookmarkEnd w:id="12301"/>
            </w:del>
          </w:p>
        </w:tc>
        <w:bookmarkStart w:id="12302" w:name="_Toc117979930"/>
        <w:bookmarkStart w:id="12303" w:name="_Toc117981578"/>
        <w:bookmarkEnd w:id="12302"/>
        <w:bookmarkEnd w:id="12303"/>
      </w:tr>
      <w:tr w:rsidR="00D90278" w:rsidRPr="00006ABF" w:rsidDel="00E35D67" w14:paraId="1676C6F3" w14:textId="7EEEA06B" w:rsidTr="00FE59AD">
        <w:trPr>
          <w:trHeight w:val="433"/>
          <w:del w:id="12304" w:author="nadira firinda" w:date="2022-10-29T23:30:00Z"/>
        </w:trPr>
        <w:tc>
          <w:tcPr>
            <w:tcW w:w="9000" w:type="dxa"/>
            <w:gridSpan w:val="5"/>
            <w:tcBorders>
              <w:top w:val="nil"/>
              <w:left w:val="nil"/>
              <w:bottom w:val="nil"/>
              <w:right w:val="nil"/>
            </w:tcBorders>
            <w:shd w:val="clear" w:color="auto" w:fill="4472C4"/>
            <w:tcMar>
              <w:top w:w="15" w:type="dxa"/>
              <w:left w:w="108" w:type="dxa"/>
              <w:bottom w:w="0" w:type="dxa"/>
              <w:right w:w="108" w:type="dxa"/>
            </w:tcMar>
            <w:vAlign w:val="center"/>
            <w:hideMark/>
          </w:tcPr>
          <w:p w14:paraId="365ED26A" w14:textId="11AD40A0" w:rsidR="00D90278" w:rsidRPr="00006ABF" w:rsidDel="00E35D67" w:rsidRDefault="00D90278" w:rsidP="00CC4C47">
            <w:pPr>
              <w:spacing w:after="0" w:line="360" w:lineRule="auto"/>
              <w:rPr>
                <w:del w:id="12305" w:author="nadira firinda" w:date="2022-10-29T23:30:00Z"/>
                <w:rFonts w:ascii="Times New Roman" w:hAnsi="Times New Roman" w:cs="Times New Roman"/>
                <w:b/>
                <w:bCs/>
                <w:color w:val="FFFFFF" w:themeColor="background1"/>
                <w:szCs w:val="20"/>
              </w:rPr>
              <w:pPrChange w:id="12306" w:author="nadira firinda" w:date="2022-10-29T23:37:00Z">
                <w:pPr>
                  <w:spacing w:after="0"/>
                </w:pPr>
              </w:pPrChange>
            </w:pPr>
            <w:del w:id="12307" w:author="nadira firinda" w:date="2022-10-29T23:30:00Z">
              <w:r w:rsidRPr="00006ABF" w:rsidDel="00E35D67">
                <w:rPr>
                  <w:rFonts w:ascii="Times New Roman" w:hAnsi="Times New Roman" w:cs="Times New Roman"/>
                  <w:b/>
                  <w:bCs/>
                  <w:color w:val="FFFFFF" w:themeColor="background1"/>
                  <w:szCs w:val="20"/>
                </w:rPr>
                <w:delText xml:space="preserve">Dependent variable: </w:delText>
              </w:r>
              <w:r w:rsidR="00D45762" w:rsidRPr="00006ABF" w:rsidDel="00E35D67">
                <w:rPr>
                  <w:rFonts w:ascii="Times New Roman" w:hAnsi="Times New Roman" w:cs="Times New Roman"/>
                  <w:b/>
                  <w:bCs/>
                  <w:color w:val="FFFFFF" w:themeColor="background1"/>
                  <w:szCs w:val="20"/>
                </w:rPr>
                <w:delText>Jasa Perusahaan</w:delText>
              </w:r>
              <w:bookmarkStart w:id="12308" w:name="_Toc117979931"/>
              <w:bookmarkStart w:id="12309" w:name="_Toc117981579"/>
              <w:bookmarkEnd w:id="12308"/>
              <w:bookmarkEnd w:id="12309"/>
            </w:del>
          </w:p>
          <w:p w14:paraId="6EBAFC87" w14:textId="0604BDB6" w:rsidR="00D90278" w:rsidRPr="00006ABF" w:rsidDel="00E35D67" w:rsidRDefault="00D90278" w:rsidP="00CC4C47">
            <w:pPr>
              <w:spacing w:after="0" w:line="360" w:lineRule="auto"/>
              <w:rPr>
                <w:del w:id="12310" w:author="nadira firinda" w:date="2022-10-29T23:30:00Z"/>
                <w:rFonts w:ascii="Times New Roman" w:hAnsi="Times New Roman" w:cs="Times New Roman"/>
                <w:szCs w:val="20"/>
              </w:rPr>
              <w:pPrChange w:id="12311" w:author="nadira firinda" w:date="2022-10-29T23:37:00Z">
                <w:pPr>
                  <w:spacing w:after="0"/>
                </w:pPr>
              </w:pPrChange>
            </w:pPr>
            <w:del w:id="12312" w:author="nadira firinda" w:date="2022-10-29T23:30:00Z">
              <w:r w:rsidRPr="00006ABF" w:rsidDel="00E35D67">
                <w:rPr>
                  <w:rFonts w:ascii="Times New Roman" w:hAnsi="Times New Roman" w:cs="Times New Roman"/>
                  <w:b/>
                  <w:bCs/>
                  <w:color w:val="FFFFFF" w:themeColor="background1"/>
                  <w:szCs w:val="20"/>
                </w:rPr>
                <w:delText>LOG(</w:delText>
              </w:r>
              <w:r w:rsidR="00D45762" w:rsidRPr="00006ABF" w:rsidDel="00E35D67">
                <w:rPr>
                  <w:rFonts w:ascii="Times New Roman" w:hAnsi="Times New Roman" w:cs="Times New Roman"/>
                  <w:b/>
                  <w:bCs/>
                  <w:color w:val="FFFFFF" w:themeColor="background1"/>
                  <w:szCs w:val="20"/>
                </w:rPr>
                <w:delText>G13BUSRL</w:delText>
              </w:r>
              <w:r w:rsidRPr="00006ABF" w:rsidDel="00E35D67">
                <w:rPr>
                  <w:rFonts w:ascii="Times New Roman" w:hAnsi="Times New Roman" w:cs="Times New Roman"/>
                  <w:b/>
                  <w:bCs/>
                  <w:color w:val="FFFFFF" w:themeColor="background1"/>
                  <w:szCs w:val="20"/>
                </w:rPr>
                <w:delText xml:space="preserve">/ </w:delText>
              </w:r>
              <w:r w:rsidR="00D45762" w:rsidRPr="00006ABF" w:rsidDel="00E35D67">
                <w:rPr>
                  <w:rFonts w:ascii="Times New Roman" w:hAnsi="Times New Roman" w:cs="Times New Roman"/>
                  <w:b/>
                  <w:bCs/>
                  <w:color w:val="FFFFFF" w:themeColor="background1"/>
                  <w:szCs w:val="20"/>
                </w:rPr>
                <w:delText>G13BUSRL</w:delText>
              </w:r>
              <w:r w:rsidRPr="00006ABF" w:rsidDel="00E35D67">
                <w:rPr>
                  <w:rFonts w:ascii="Times New Roman" w:hAnsi="Times New Roman" w:cs="Times New Roman"/>
                  <w:b/>
                  <w:bCs/>
                  <w:color w:val="FFFFFF" w:themeColor="background1"/>
                  <w:szCs w:val="20"/>
                </w:rPr>
                <w:delText>_SF)</w:delText>
              </w:r>
              <w:bookmarkStart w:id="12313" w:name="_Toc117979932"/>
              <w:bookmarkStart w:id="12314" w:name="_Toc117981580"/>
              <w:bookmarkEnd w:id="12313"/>
              <w:bookmarkEnd w:id="12314"/>
            </w:del>
          </w:p>
        </w:tc>
        <w:bookmarkStart w:id="12315" w:name="_Toc117979933"/>
        <w:bookmarkStart w:id="12316" w:name="_Toc117981581"/>
        <w:bookmarkEnd w:id="12315"/>
        <w:bookmarkEnd w:id="12316"/>
      </w:tr>
      <w:tr w:rsidR="00D90278" w:rsidRPr="00006ABF" w:rsidDel="00E35D67" w14:paraId="347E7A13" w14:textId="53501803" w:rsidTr="00FE59AD">
        <w:trPr>
          <w:trHeight w:val="433"/>
          <w:del w:id="12317" w:author="nadira firinda" w:date="2022-10-29T23:30:00Z"/>
        </w:trPr>
        <w:tc>
          <w:tcPr>
            <w:tcW w:w="3969" w:type="dxa"/>
            <w:tcBorders>
              <w:top w:val="nil"/>
              <w:left w:val="nil"/>
              <w:bottom w:val="nil"/>
              <w:right w:val="nil"/>
            </w:tcBorders>
            <w:shd w:val="clear" w:color="auto" w:fill="FFC000"/>
            <w:tcMar>
              <w:top w:w="15" w:type="dxa"/>
              <w:left w:w="108" w:type="dxa"/>
              <w:bottom w:w="0" w:type="dxa"/>
              <w:right w:w="108" w:type="dxa"/>
            </w:tcMar>
            <w:vAlign w:val="center"/>
            <w:hideMark/>
          </w:tcPr>
          <w:p w14:paraId="65BB0E26" w14:textId="76AA6F76" w:rsidR="00D90278" w:rsidRPr="00006ABF" w:rsidDel="00E35D67" w:rsidRDefault="00D90278" w:rsidP="00CC4C47">
            <w:pPr>
              <w:spacing w:after="0" w:line="360" w:lineRule="auto"/>
              <w:rPr>
                <w:del w:id="12318" w:author="nadira firinda" w:date="2022-10-29T23:30:00Z"/>
                <w:rFonts w:ascii="Times New Roman" w:hAnsi="Times New Roman" w:cs="Times New Roman"/>
                <w:szCs w:val="20"/>
              </w:rPr>
              <w:pPrChange w:id="12319" w:author="nadira firinda" w:date="2022-10-29T23:37:00Z">
                <w:pPr>
                  <w:spacing w:after="0"/>
                </w:pPr>
              </w:pPrChange>
            </w:pPr>
            <w:del w:id="12320" w:author="nadira firinda" w:date="2022-10-29T23:30:00Z">
              <w:r w:rsidRPr="00006ABF" w:rsidDel="00E35D67">
                <w:rPr>
                  <w:rFonts w:ascii="Times New Roman" w:hAnsi="Times New Roman" w:cs="Times New Roman"/>
                  <w:b/>
                  <w:bCs/>
                  <w:szCs w:val="20"/>
                </w:rPr>
                <w:delText>Explanatory Variables</w:delText>
              </w:r>
              <w:bookmarkStart w:id="12321" w:name="_Toc117979934"/>
              <w:bookmarkStart w:id="12322" w:name="_Toc117981582"/>
              <w:bookmarkEnd w:id="12321"/>
              <w:bookmarkEnd w:id="12322"/>
            </w:del>
          </w:p>
        </w:tc>
        <w:tc>
          <w:tcPr>
            <w:tcW w:w="2694" w:type="dxa"/>
            <w:gridSpan w:val="2"/>
            <w:tcBorders>
              <w:top w:val="nil"/>
              <w:left w:val="nil"/>
              <w:bottom w:val="nil"/>
              <w:right w:val="nil"/>
            </w:tcBorders>
            <w:shd w:val="clear" w:color="auto" w:fill="FFC000"/>
            <w:vAlign w:val="center"/>
          </w:tcPr>
          <w:p w14:paraId="541AB8A5" w14:textId="0382F290" w:rsidR="00D90278" w:rsidRPr="00006ABF" w:rsidDel="00E35D67" w:rsidRDefault="00D90278" w:rsidP="00CC4C47">
            <w:pPr>
              <w:spacing w:after="0" w:line="360" w:lineRule="auto"/>
              <w:rPr>
                <w:del w:id="12323" w:author="nadira firinda" w:date="2022-10-29T23:30:00Z"/>
                <w:rFonts w:ascii="Times New Roman" w:hAnsi="Times New Roman" w:cs="Times New Roman"/>
                <w:szCs w:val="20"/>
              </w:rPr>
              <w:pPrChange w:id="12324" w:author="nadira firinda" w:date="2022-10-29T23:37:00Z">
                <w:pPr>
                  <w:spacing w:after="0"/>
                </w:pPr>
              </w:pPrChange>
            </w:pPr>
            <w:bookmarkStart w:id="12325" w:name="_Toc117979935"/>
            <w:bookmarkStart w:id="12326" w:name="_Toc117981583"/>
            <w:bookmarkEnd w:id="12325"/>
            <w:bookmarkEnd w:id="12326"/>
          </w:p>
        </w:tc>
        <w:tc>
          <w:tcPr>
            <w:tcW w:w="1134" w:type="dxa"/>
            <w:tcBorders>
              <w:top w:val="nil"/>
              <w:left w:val="nil"/>
              <w:bottom w:val="nil"/>
              <w:right w:val="nil"/>
            </w:tcBorders>
            <w:shd w:val="clear" w:color="auto" w:fill="FFC000"/>
            <w:tcMar>
              <w:top w:w="15" w:type="dxa"/>
              <w:left w:w="108" w:type="dxa"/>
              <w:bottom w:w="0" w:type="dxa"/>
              <w:right w:w="108" w:type="dxa"/>
            </w:tcMar>
            <w:vAlign w:val="center"/>
            <w:hideMark/>
          </w:tcPr>
          <w:p w14:paraId="202A80EA" w14:textId="0AB6D7A5" w:rsidR="00D90278" w:rsidRPr="00006ABF" w:rsidDel="00E35D67" w:rsidRDefault="00D90278" w:rsidP="00CC4C47">
            <w:pPr>
              <w:spacing w:after="0" w:line="360" w:lineRule="auto"/>
              <w:rPr>
                <w:del w:id="12327" w:author="nadira firinda" w:date="2022-10-29T23:30:00Z"/>
                <w:rFonts w:ascii="Times New Roman" w:hAnsi="Times New Roman" w:cs="Times New Roman"/>
                <w:noProof/>
                <w:szCs w:val="20"/>
              </w:rPr>
              <w:pPrChange w:id="12328" w:author="nadira firinda" w:date="2022-10-29T23:37:00Z">
                <w:pPr>
                  <w:spacing w:after="0"/>
                </w:pPr>
              </w:pPrChange>
            </w:pPr>
            <w:del w:id="12329" w:author="nadira firinda" w:date="2022-10-29T23:30:00Z">
              <w:r w:rsidRPr="00006ABF" w:rsidDel="00E35D67">
                <w:rPr>
                  <w:rFonts w:ascii="Times New Roman" w:hAnsi="Times New Roman" w:cs="Times New Roman"/>
                  <w:b/>
                  <w:bCs/>
                  <w:noProof/>
                  <w:szCs w:val="20"/>
                  <w:lang w:val="en-GB"/>
                </w:rPr>
                <w:delText>Koefisien</w:delText>
              </w:r>
              <w:bookmarkStart w:id="12330" w:name="_Toc117979936"/>
              <w:bookmarkStart w:id="12331" w:name="_Toc117981584"/>
              <w:bookmarkEnd w:id="12330"/>
              <w:bookmarkEnd w:id="12331"/>
            </w:del>
          </w:p>
        </w:tc>
        <w:tc>
          <w:tcPr>
            <w:tcW w:w="1203" w:type="dxa"/>
            <w:tcBorders>
              <w:top w:val="nil"/>
              <w:left w:val="nil"/>
              <w:bottom w:val="nil"/>
              <w:right w:val="nil"/>
            </w:tcBorders>
            <w:shd w:val="clear" w:color="auto" w:fill="FFC000"/>
            <w:vAlign w:val="center"/>
          </w:tcPr>
          <w:p w14:paraId="19A044DC" w14:textId="237B7BFB" w:rsidR="00D90278" w:rsidRPr="00006ABF" w:rsidDel="00E35D67" w:rsidRDefault="00D90278" w:rsidP="00CC4C47">
            <w:pPr>
              <w:spacing w:after="0" w:line="360" w:lineRule="auto"/>
              <w:rPr>
                <w:del w:id="12332" w:author="nadira firinda" w:date="2022-10-29T23:30:00Z"/>
                <w:rFonts w:ascii="Times New Roman" w:hAnsi="Times New Roman" w:cs="Times New Roman"/>
                <w:szCs w:val="20"/>
              </w:rPr>
              <w:pPrChange w:id="12333" w:author="nadira firinda" w:date="2022-10-29T23:37:00Z">
                <w:pPr>
                  <w:spacing w:after="0"/>
                </w:pPr>
              </w:pPrChange>
            </w:pPr>
            <w:bookmarkStart w:id="12334" w:name="_Toc117979937"/>
            <w:bookmarkStart w:id="12335" w:name="_Toc117981585"/>
            <w:bookmarkEnd w:id="12334"/>
            <w:bookmarkEnd w:id="12335"/>
          </w:p>
        </w:tc>
        <w:bookmarkStart w:id="12336" w:name="_Toc117979938"/>
        <w:bookmarkStart w:id="12337" w:name="_Toc117981586"/>
        <w:bookmarkEnd w:id="12336"/>
        <w:bookmarkEnd w:id="12337"/>
      </w:tr>
      <w:tr w:rsidR="00DB7279" w:rsidRPr="00006ABF" w:rsidDel="00E35D67" w14:paraId="6EBF2F06" w14:textId="3E0818B4" w:rsidTr="00572C34">
        <w:trPr>
          <w:trHeight w:val="433"/>
          <w:del w:id="12338" w:author="nadira firinda" w:date="2022-10-29T23:30:00Z"/>
        </w:trPr>
        <w:tc>
          <w:tcPr>
            <w:tcW w:w="3969" w:type="dxa"/>
            <w:tcBorders>
              <w:top w:val="dotted" w:sz="8" w:space="0" w:color="7F7F7F"/>
              <w:left w:val="nil"/>
              <w:bottom w:val="dotted" w:sz="8" w:space="0" w:color="7F7F7F"/>
              <w:right w:val="dotted" w:sz="8" w:space="0" w:color="7F7F7F"/>
            </w:tcBorders>
            <w:shd w:val="clear" w:color="auto" w:fill="auto"/>
            <w:tcMar>
              <w:top w:w="15" w:type="dxa"/>
              <w:left w:w="108" w:type="dxa"/>
              <w:bottom w:w="0" w:type="dxa"/>
              <w:right w:w="108" w:type="dxa"/>
            </w:tcMar>
          </w:tcPr>
          <w:p w14:paraId="7E429675" w14:textId="5ADF7C08" w:rsidR="00DB7279" w:rsidRPr="00006ABF" w:rsidDel="00E35D67" w:rsidRDefault="00DB7279" w:rsidP="00CC4C47">
            <w:pPr>
              <w:spacing w:line="360" w:lineRule="auto"/>
              <w:rPr>
                <w:del w:id="12339" w:author="nadira firinda" w:date="2022-10-29T23:30:00Z"/>
                <w:rFonts w:ascii="Times New Roman" w:hAnsi="Times New Roman" w:cs="Times New Roman"/>
              </w:rPr>
              <w:pPrChange w:id="12340" w:author="nadira firinda" w:date="2022-10-29T23:37:00Z">
                <w:pPr/>
              </w:pPrChange>
            </w:pPr>
            <w:del w:id="12341" w:author="nadira firinda" w:date="2022-10-29T23:30:00Z">
              <w:r w:rsidRPr="00006ABF" w:rsidDel="00E35D67">
                <w:rPr>
                  <w:rFonts w:ascii="Times New Roman" w:hAnsi="Times New Roman" w:cs="Times New Roman"/>
                </w:rPr>
                <w:delText>C</w:delText>
              </w:r>
              <w:bookmarkStart w:id="12342" w:name="_Toc117979939"/>
              <w:bookmarkStart w:id="12343" w:name="_Toc117981587"/>
              <w:bookmarkEnd w:id="12342"/>
              <w:bookmarkEnd w:id="12343"/>
            </w:del>
          </w:p>
        </w:tc>
        <w:tc>
          <w:tcPr>
            <w:tcW w:w="2694" w:type="dxa"/>
            <w:gridSpan w:val="2"/>
            <w:tcBorders>
              <w:top w:val="dotted" w:sz="8" w:space="0" w:color="7F7F7F"/>
              <w:left w:val="dotted" w:sz="8" w:space="0" w:color="7F7F7F"/>
              <w:bottom w:val="dotted" w:sz="8" w:space="0" w:color="7F7F7F"/>
              <w:right w:val="dotted" w:sz="8" w:space="0" w:color="7F7F7F"/>
            </w:tcBorders>
            <w:shd w:val="clear" w:color="auto" w:fill="auto"/>
            <w:tcMar>
              <w:top w:w="15" w:type="dxa"/>
              <w:left w:w="108" w:type="dxa"/>
              <w:bottom w:w="0" w:type="dxa"/>
              <w:right w:w="108" w:type="dxa"/>
            </w:tcMar>
            <w:vAlign w:val="center"/>
          </w:tcPr>
          <w:p w14:paraId="5B9306B4" w14:textId="60527198" w:rsidR="00DB7279" w:rsidRPr="00006ABF" w:rsidDel="00E35D67" w:rsidRDefault="00DB7279" w:rsidP="00CC4C47">
            <w:pPr>
              <w:spacing w:after="0" w:line="360" w:lineRule="auto"/>
              <w:rPr>
                <w:del w:id="12344" w:author="nadira firinda" w:date="2022-10-29T23:30:00Z"/>
                <w:rFonts w:ascii="Times New Roman" w:hAnsi="Times New Roman" w:cs="Times New Roman"/>
                <w:szCs w:val="20"/>
              </w:rPr>
              <w:pPrChange w:id="12345" w:author="nadira firinda" w:date="2022-10-29T23:37:00Z">
                <w:pPr>
                  <w:spacing w:after="0"/>
                </w:pPr>
              </w:pPrChange>
            </w:pPr>
            <w:del w:id="12346" w:author="nadira firinda" w:date="2022-10-29T23:30:00Z">
              <w:r w:rsidRPr="00006ABF" w:rsidDel="00E35D67">
                <w:rPr>
                  <w:rFonts w:ascii="Times New Roman" w:hAnsi="Times New Roman" w:cs="Times New Roman"/>
                  <w:szCs w:val="20"/>
                </w:rPr>
                <w:delText>Konstanta</w:delText>
              </w:r>
              <w:bookmarkStart w:id="12347" w:name="_Toc117979940"/>
              <w:bookmarkStart w:id="12348" w:name="_Toc117981588"/>
              <w:bookmarkEnd w:id="12347"/>
              <w:bookmarkEnd w:id="12348"/>
            </w:del>
          </w:p>
        </w:tc>
        <w:tc>
          <w:tcPr>
            <w:tcW w:w="1134" w:type="dxa"/>
            <w:tcBorders>
              <w:top w:val="dotted" w:sz="8" w:space="0" w:color="7F7F7F"/>
              <w:left w:val="dotted" w:sz="8" w:space="0" w:color="7F7F7F"/>
              <w:bottom w:val="dotted" w:sz="8" w:space="0" w:color="7F7F7F"/>
              <w:right w:val="dotted" w:sz="8" w:space="0" w:color="7F7F7F"/>
            </w:tcBorders>
            <w:shd w:val="clear" w:color="auto" w:fill="auto"/>
            <w:tcMar>
              <w:top w:w="15" w:type="dxa"/>
              <w:left w:w="108" w:type="dxa"/>
              <w:bottom w:w="0" w:type="dxa"/>
              <w:right w:w="108" w:type="dxa"/>
            </w:tcMar>
          </w:tcPr>
          <w:p w14:paraId="32751F80" w14:textId="0E8141F4" w:rsidR="00DB7279" w:rsidRPr="00006ABF" w:rsidDel="00E35D67" w:rsidRDefault="00DB7279" w:rsidP="00CC4C47">
            <w:pPr>
              <w:spacing w:line="360" w:lineRule="auto"/>
              <w:jc w:val="center"/>
              <w:rPr>
                <w:del w:id="12349" w:author="nadira firinda" w:date="2022-10-29T23:30:00Z"/>
                <w:rFonts w:ascii="Times New Roman" w:hAnsi="Times New Roman" w:cs="Times New Roman"/>
              </w:rPr>
              <w:pPrChange w:id="12350" w:author="nadira firinda" w:date="2022-10-29T23:37:00Z">
                <w:pPr>
                  <w:jc w:val="center"/>
                </w:pPr>
              </w:pPrChange>
            </w:pPr>
            <w:del w:id="12351" w:author="nadira firinda" w:date="2022-10-29T23:30:00Z">
              <w:r w:rsidRPr="00006ABF" w:rsidDel="00E35D67">
                <w:rPr>
                  <w:rFonts w:ascii="Times New Roman" w:hAnsi="Times New Roman" w:cs="Times New Roman"/>
                </w:rPr>
                <w:delText>-8.1690</w:delText>
              </w:r>
              <w:bookmarkStart w:id="12352" w:name="_Toc117979941"/>
              <w:bookmarkStart w:id="12353" w:name="_Toc117981589"/>
              <w:bookmarkEnd w:id="12352"/>
              <w:bookmarkEnd w:id="12353"/>
            </w:del>
          </w:p>
        </w:tc>
        <w:tc>
          <w:tcPr>
            <w:tcW w:w="1203" w:type="dxa"/>
            <w:tcBorders>
              <w:top w:val="dotted" w:sz="8" w:space="0" w:color="7F7F7F"/>
              <w:left w:val="dotted" w:sz="8" w:space="0" w:color="7F7F7F"/>
              <w:bottom w:val="dotted" w:sz="8" w:space="0" w:color="7F7F7F"/>
              <w:right w:val="nil"/>
            </w:tcBorders>
            <w:shd w:val="clear" w:color="auto" w:fill="auto"/>
            <w:tcMar>
              <w:top w:w="15" w:type="dxa"/>
              <w:left w:w="108" w:type="dxa"/>
              <w:bottom w:w="0" w:type="dxa"/>
              <w:right w:w="108" w:type="dxa"/>
            </w:tcMar>
            <w:vAlign w:val="center"/>
          </w:tcPr>
          <w:p w14:paraId="524651DB" w14:textId="19C1E202" w:rsidR="00DB7279" w:rsidRPr="00006ABF" w:rsidDel="00E35D67" w:rsidRDefault="00DB7279" w:rsidP="00CC4C47">
            <w:pPr>
              <w:spacing w:after="0" w:line="360" w:lineRule="auto"/>
              <w:jc w:val="center"/>
              <w:rPr>
                <w:del w:id="12354" w:author="nadira firinda" w:date="2022-10-29T23:30:00Z"/>
                <w:rFonts w:ascii="Times New Roman" w:hAnsi="Times New Roman" w:cs="Times New Roman"/>
                <w:szCs w:val="20"/>
              </w:rPr>
              <w:pPrChange w:id="12355" w:author="nadira firinda" w:date="2022-10-29T23:37:00Z">
                <w:pPr>
                  <w:spacing w:after="0"/>
                  <w:jc w:val="center"/>
                </w:pPr>
              </w:pPrChange>
            </w:pPr>
            <w:del w:id="12356" w:author="nadira firinda" w:date="2022-10-29T23:30:00Z">
              <w:r w:rsidRPr="00006ABF" w:rsidDel="00E35D67">
                <w:rPr>
                  <w:rFonts w:ascii="Times New Roman" w:hAnsi="Times New Roman" w:cs="Times New Roman"/>
                  <w:szCs w:val="20"/>
                </w:rPr>
                <w:delText>***</w:delText>
              </w:r>
              <w:bookmarkStart w:id="12357" w:name="_Toc117979942"/>
              <w:bookmarkStart w:id="12358" w:name="_Toc117981590"/>
              <w:bookmarkEnd w:id="12357"/>
              <w:bookmarkEnd w:id="12358"/>
            </w:del>
          </w:p>
        </w:tc>
        <w:bookmarkStart w:id="12359" w:name="_Toc117979943"/>
        <w:bookmarkStart w:id="12360" w:name="_Toc117981591"/>
        <w:bookmarkEnd w:id="12359"/>
        <w:bookmarkEnd w:id="12360"/>
      </w:tr>
      <w:tr w:rsidR="00C40681" w:rsidRPr="00006ABF" w:rsidDel="00E35D67" w14:paraId="1E38A305" w14:textId="55B2068F" w:rsidTr="00572C34">
        <w:trPr>
          <w:trHeight w:val="433"/>
          <w:del w:id="12361" w:author="nadira firinda" w:date="2022-10-29T23:30:00Z"/>
        </w:trPr>
        <w:tc>
          <w:tcPr>
            <w:tcW w:w="3969" w:type="dxa"/>
            <w:tcBorders>
              <w:top w:val="dotted" w:sz="8" w:space="0" w:color="7F7F7F"/>
              <w:left w:val="nil"/>
              <w:bottom w:val="dotted" w:sz="8" w:space="0" w:color="7F7F7F"/>
              <w:right w:val="dotted" w:sz="8" w:space="0" w:color="7F7F7F"/>
            </w:tcBorders>
            <w:shd w:val="clear" w:color="auto" w:fill="auto"/>
            <w:tcMar>
              <w:top w:w="15" w:type="dxa"/>
              <w:left w:w="108" w:type="dxa"/>
              <w:bottom w:w="0" w:type="dxa"/>
              <w:right w:w="108" w:type="dxa"/>
            </w:tcMar>
          </w:tcPr>
          <w:p w14:paraId="731DEFAF" w14:textId="78D53DE3" w:rsidR="00C40681" w:rsidRPr="00006ABF" w:rsidDel="00E35D67" w:rsidRDefault="00C40681" w:rsidP="00CC4C47">
            <w:pPr>
              <w:spacing w:line="360" w:lineRule="auto"/>
              <w:rPr>
                <w:del w:id="12362" w:author="nadira firinda" w:date="2022-10-29T23:30:00Z"/>
                <w:rFonts w:ascii="Times New Roman" w:hAnsi="Times New Roman" w:cs="Times New Roman"/>
                <w:szCs w:val="20"/>
              </w:rPr>
              <w:pPrChange w:id="12363" w:author="nadira firinda" w:date="2022-10-29T23:37:00Z">
                <w:pPr/>
              </w:pPrChange>
            </w:pPr>
            <w:del w:id="12364" w:author="nadira firinda" w:date="2022-10-29T23:30:00Z">
              <w:r w:rsidRPr="00006ABF" w:rsidDel="00E35D67">
                <w:rPr>
                  <w:rFonts w:ascii="Times New Roman" w:hAnsi="Times New Roman" w:cs="Times New Roman"/>
                </w:rPr>
                <w:delText>LOG(G08TRSRL/G08TRSRL_SF)</w:delText>
              </w:r>
              <w:bookmarkStart w:id="12365" w:name="_Toc117979944"/>
              <w:bookmarkStart w:id="12366" w:name="_Toc117981592"/>
              <w:bookmarkEnd w:id="12365"/>
              <w:bookmarkEnd w:id="12366"/>
            </w:del>
          </w:p>
        </w:tc>
        <w:tc>
          <w:tcPr>
            <w:tcW w:w="2694" w:type="dxa"/>
            <w:gridSpan w:val="2"/>
            <w:tcBorders>
              <w:top w:val="dotted" w:sz="8" w:space="0" w:color="7F7F7F"/>
              <w:left w:val="dotted" w:sz="8" w:space="0" w:color="7F7F7F"/>
              <w:bottom w:val="dotted" w:sz="8" w:space="0" w:color="7F7F7F"/>
              <w:right w:val="dotted" w:sz="8" w:space="0" w:color="7F7F7F"/>
            </w:tcBorders>
            <w:shd w:val="clear" w:color="auto" w:fill="auto"/>
            <w:tcMar>
              <w:top w:w="15" w:type="dxa"/>
              <w:left w:w="108" w:type="dxa"/>
              <w:bottom w:w="0" w:type="dxa"/>
              <w:right w:w="108" w:type="dxa"/>
            </w:tcMar>
            <w:vAlign w:val="center"/>
          </w:tcPr>
          <w:p w14:paraId="5E810309" w14:textId="436BCBC5" w:rsidR="00C40681" w:rsidRPr="00006ABF" w:rsidDel="00E35D67" w:rsidRDefault="00C40681" w:rsidP="00CC4C47">
            <w:pPr>
              <w:spacing w:after="0" w:line="360" w:lineRule="auto"/>
              <w:rPr>
                <w:del w:id="12367" w:author="nadira firinda" w:date="2022-10-29T23:30:00Z"/>
                <w:rFonts w:ascii="Times New Roman" w:hAnsi="Times New Roman" w:cs="Times New Roman"/>
                <w:szCs w:val="20"/>
              </w:rPr>
              <w:pPrChange w:id="12368" w:author="nadira firinda" w:date="2022-10-29T23:37:00Z">
                <w:pPr>
                  <w:spacing w:after="0"/>
                </w:pPr>
              </w:pPrChange>
            </w:pPr>
            <w:del w:id="12369" w:author="nadira firinda" w:date="2022-10-29T23:30:00Z">
              <w:r w:rsidRPr="00006ABF" w:rsidDel="00E35D67">
                <w:rPr>
                  <w:rFonts w:ascii="Times New Roman" w:hAnsi="Times New Roman" w:cs="Times New Roman"/>
                  <w:szCs w:val="20"/>
                </w:rPr>
                <w:delText>Sektor Transportasi dan Pergudangan</w:delText>
              </w:r>
              <w:bookmarkStart w:id="12370" w:name="_Toc117979945"/>
              <w:bookmarkStart w:id="12371" w:name="_Toc117981593"/>
              <w:bookmarkEnd w:id="12370"/>
              <w:bookmarkEnd w:id="12371"/>
            </w:del>
          </w:p>
        </w:tc>
        <w:tc>
          <w:tcPr>
            <w:tcW w:w="1134" w:type="dxa"/>
            <w:tcBorders>
              <w:top w:val="dotted" w:sz="8" w:space="0" w:color="7F7F7F"/>
              <w:left w:val="dotted" w:sz="8" w:space="0" w:color="7F7F7F"/>
              <w:bottom w:val="dotted" w:sz="8" w:space="0" w:color="7F7F7F"/>
              <w:right w:val="dotted" w:sz="8" w:space="0" w:color="7F7F7F"/>
            </w:tcBorders>
            <w:shd w:val="clear" w:color="auto" w:fill="auto"/>
            <w:tcMar>
              <w:top w:w="15" w:type="dxa"/>
              <w:left w:w="108" w:type="dxa"/>
              <w:bottom w:w="0" w:type="dxa"/>
              <w:right w:w="108" w:type="dxa"/>
            </w:tcMar>
            <w:hideMark/>
          </w:tcPr>
          <w:p w14:paraId="165E50DB" w14:textId="3F4CD43C" w:rsidR="00C40681" w:rsidRPr="00006ABF" w:rsidDel="00E35D67" w:rsidRDefault="00DB7279" w:rsidP="00CC4C47">
            <w:pPr>
              <w:spacing w:line="360" w:lineRule="auto"/>
              <w:jc w:val="center"/>
              <w:rPr>
                <w:del w:id="12372" w:author="nadira firinda" w:date="2022-10-29T23:30:00Z"/>
                <w:rFonts w:ascii="Times New Roman" w:hAnsi="Times New Roman" w:cs="Times New Roman"/>
              </w:rPr>
              <w:pPrChange w:id="12373" w:author="nadira firinda" w:date="2022-10-29T23:37:00Z">
                <w:pPr>
                  <w:jc w:val="center"/>
                </w:pPr>
              </w:pPrChange>
            </w:pPr>
            <w:del w:id="12374" w:author="nadira firinda" w:date="2022-10-29T23:30:00Z">
              <w:r w:rsidRPr="00006ABF" w:rsidDel="00E35D67">
                <w:rPr>
                  <w:rFonts w:ascii="Times New Roman" w:hAnsi="Times New Roman" w:cs="Times New Roman"/>
                </w:rPr>
                <w:delText>0.4011</w:delText>
              </w:r>
              <w:bookmarkStart w:id="12375" w:name="_Toc117979946"/>
              <w:bookmarkStart w:id="12376" w:name="_Toc117981594"/>
              <w:bookmarkEnd w:id="12375"/>
              <w:bookmarkEnd w:id="12376"/>
            </w:del>
          </w:p>
        </w:tc>
        <w:tc>
          <w:tcPr>
            <w:tcW w:w="1203" w:type="dxa"/>
            <w:tcBorders>
              <w:top w:val="dotted" w:sz="8" w:space="0" w:color="7F7F7F"/>
              <w:left w:val="dotted" w:sz="8" w:space="0" w:color="7F7F7F"/>
              <w:bottom w:val="dotted" w:sz="8" w:space="0" w:color="7F7F7F"/>
              <w:right w:val="nil"/>
            </w:tcBorders>
            <w:shd w:val="clear" w:color="auto" w:fill="auto"/>
            <w:tcMar>
              <w:top w:w="15" w:type="dxa"/>
              <w:left w:w="108" w:type="dxa"/>
              <w:bottom w:w="0" w:type="dxa"/>
              <w:right w:w="108" w:type="dxa"/>
            </w:tcMar>
            <w:vAlign w:val="center"/>
            <w:hideMark/>
          </w:tcPr>
          <w:p w14:paraId="3B509A34" w14:textId="48112B2C" w:rsidR="00C40681" w:rsidRPr="00006ABF" w:rsidDel="00E35D67" w:rsidRDefault="00C40681" w:rsidP="00CC4C47">
            <w:pPr>
              <w:spacing w:after="0" w:line="360" w:lineRule="auto"/>
              <w:jc w:val="center"/>
              <w:rPr>
                <w:del w:id="12377" w:author="nadira firinda" w:date="2022-10-29T23:30:00Z"/>
                <w:rFonts w:ascii="Times New Roman" w:hAnsi="Times New Roman" w:cs="Times New Roman"/>
                <w:szCs w:val="20"/>
              </w:rPr>
              <w:pPrChange w:id="12378" w:author="nadira firinda" w:date="2022-10-29T23:37:00Z">
                <w:pPr>
                  <w:spacing w:after="0"/>
                  <w:jc w:val="center"/>
                </w:pPr>
              </w:pPrChange>
            </w:pPr>
            <w:del w:id="12379" w:author="nadira firinda" w:date="2022-10-29T23:30:00Z">
              <w:r w:rsidRPr="00006ABF" w:rsidDel="00E35D67">
                <w:rPr>
                  <w:rFonts w:ascii="Times New Roman" w:hAnsi="Times New Roman" w:cs="Times New Roman"/>
                  <w:szCs w:val="20"/>
                </w:rPr>
                <w:delText>***</w:delText>
              </w:r>
              <w:bookmarkStart w:id="12380" w:name="_Toc117979947"/>
              <w:bookmarkStart w:id="12381" w:name="_Toc117981595"/>
              <w:bookmarkEnd w:id="12380"/>
              <w:bookmarkEnd w:id="12381"/>
            </w:del>
          </w:p>
        </w:tc>
        <w:bookmarkStart w:id="12382" w:name="_Toc117979948"/>
        <w:bookmarkStart w:id="12383" w:name="_Toc117981596"/>
        <w:bookmarkEnd w:id="12382"/>
        <w:bookmarkEnd w:id="12383"/>
      </w:tr>
      <w:tr w:rsidR="00C40681" w:rsidRPr="00006ABF" w:rsidDel="00E35D67" w14:paraId="24541AAD" w14:textId="77DC69A8" w:rsidTr="00572C34">
        <w:trPr>
          <w:trHeight w:val="433"/>
          <w:del w:id="12384" w:author="nadira firinda" w:date="2022-10-29T23:30:00Z"/>
        </w:trPr>
        <w:tc>
          <w:tcPr>
            <w:tcW w:w="3969" w:type="dxa"/>
            <w:tcBorders>
              <w:top w:val="dotted" w:sz="8" w:space="0" w:color="7F7F7F"/>
              <w:left w:val="nil"/>
              <w:bottom w:val="dotted" w:sz="8" w:space="0" w:color="7F7F7F"/>
              <w:right w:val="dotted" w:sz="8" w:space="0" w:color="7F7F7F"/>
            </w:tcBorders>
            <w:shd w:val="clear" w:color="auto" w:fill="auto"/>
            <w:tcMar>
              <w:top w:w="15" w:type="dxa"/>
              <w:left w:w="108" w:type="dxa"/>
              <w:bottom w:w="0" w:type="dxa"/>
              <w:right w:w="108" w:type="dxa"/>
            </w:tcMar>
          </w:tcPr>
          <w:p w14:paraId="7DD2C064" w14:textId="3F85AABC" w:rsidR="00C40681" w:rsidRPr="00006ABF" w:rsidDel="00E35D67" w:rsidRDefault="00DB7279" w:rsidP="00CC4C47">
            <w:pPr>
              <w:spacing w:line="360" w:lineRule="auto"/>
              <w:rPr>
                <w:del w:id="12385" w:author="nadira firinda" w:date="2022-10-29T23:30:00Z"/>
                <w:rFonts w:ascii="Times New Roman" w:hAnsi="Times New Roman" w:cs="Times New Roman"/>
                <w:szCs w:val="20"/>
              </w:rPr>
              <w:pPrChange w:id="12386" w:author="nadira firinda" w:date="2022-10-29T23:37:00Z">
                <w:pPr/>
              </w:pPrChange>
            </w:pPr>
            <w:del w:id="12387" w:author="nadira firinda" w:date="2022-10-29T23:30:00Z">
              <w:r w:rsidRPr="00006ABF" w:rsidDel="00E35D67">
                <w:rPr>
                  <w:rFonts w:ascii="Times New Roman" w:hAnsi="Times New Roman" w:cs="Times New Roman"/>
                </w:rPr>
                <w:delText>LOG(CSPLRL/CSPLRL_SF)</w:delText>
              </w:r>
              <w:bookmarkStart w:id="12388" w:name="_Toc117979949"/>
              <w:bookmarkStart w:id="12389" w:name="_Toc117981597"/>
              <w:bookmarkEnd w:id="12388"/>
              <w:bookmarkEnd w:id="12389"/>
            </w:del>
          </w:p>
        </w:tc>
        <w:tc>
          <w:tcPr>
            <w:tcW w:w="2694" w:type="dxa"/>
            <w:gridSpan w:val="2"/>
            <w:tcBorders>
              <w:top w:val="dotted" w:sz="8" w:space="0" w:color="7F7F7F"/>
              <w:left w:val="dotted" w:sz="8" w:space="0" w:color="7F7F7F"/>
              <w:bottom w:val="dotted" w:sz="8" w:space="0" w:color="7F7F7F"/>
              <w:right w:val="dotted" w:sz="8" w:space="0" w:color="7F7F7F"/>
            </w:tcBorders>
            <w:shd w:val="clear" w:color="auto" w:fill="auto"/>
            <w:tcMar>
              <w:top w:w="15" w:type="dxa"/>
              <w:left w:w="108" w:type="dxa"/>
              <w:bottom w:w="0" w:type="dxa"/>
              <w:right w:w="108" w:type="dxa"/>
            </w:tcMar>
            <w:vAlign w:val="center"/>
          </w:tcPr>
          <w:p w14:paraId="192BCAC5" w14:textId="73E19D6D" w:rsidR="00C40681" w:rsidRPr="00006ABF" w:rsidDel="00E35D67" w:rsidRDefault="00C40681" w:rsidP="00CC4C47">
            <w:pPr>
              <w:spacing w:after="0" w:line="360" w:lineRule="auto"/>
              <w:rPr>
                <w:del w:id="12390" w:author="nadira firinda" w:date="2022-10-29T23:30:00Z"/>
                <w:rFonts w:ascii="Times New Roman" w:hAnsi="Times New Roman" w:cs="Times New Roman"/>
                <w:i/>
                <w:szCs w:val="20"/>
              </w:rPr>
              <w:pPrChange w:id="12391" w:author="nadira firinda" w:date="2022-10-29T23:37:00Z">
                <w:pPr>
                  <w:spacing w:after="0"/>
                </w:pPr>
              </w:pPrChange>
            </w:pPr>
            <w:del w:id="12392" w:author="nadira firinda" w:date="2022-10-29T23:30:00Z">
              <w:r w:rsidRPr="00006ABF" w:rsidDel="00E35D67">
                <w:rPr>
                  <w:rFonts w:ascii="Times New Roman" w:hAnsi="Times New Roman" w:cs="Times New Roman"/>
                  <w:szCs w:val="20"/>
                </w:rPr>
                <w:delText>Sektor Akomodasi dan Makan Minum</w:delText>
              </w:r>
              <w:bookmarkStart w:id="12393" w:name="_Toc117979950"/>
              <w:bookmarkStart w:id="12394" w:name="_Toc117981598"/>
              <w:bookmarkEnd w:id="12393"/>
              <w:bookmarkEnd w:id="12394"/>
            </w:del>
          </w:p>
        </w:tc>
        <w:tc>
          <w:tcPr>
            <w:tcW w:w="1134" w:type="dxa"/>
            <w:tcBorders>
              <w:top w:val="dotted" w:sz="8" w:space="0" w:color="7F7F7F"/>
              <w:left w:val="dotted" w:sz="8" w:space="0" w:color="7F7F7F"/>
              <w:bottom w:val="dotted" w:sz="8" w:space="0" w:color="7F7F7F"/>
              <w:right w:val="dotted" w:sz="8" w:space="0" w:color="7F7F7F"/>
            </w:tcBorders>
            <w:shd w:val="clear" w:color="auto" w:fill="auto"/>
            <w:tcMar>
              <w:top w:w="15" w:type="dxa"/>
              <w:left w:w="108" w:type="dxa"/>
              <w:bottom w:w="0" w:type="dxa"/>
              <w:right w:w="108" w:type="dxa"/>
            </w:tcMar>
          </w:tcPr>
          <w:p w14:paraId="400EA695" w14:textId="00844488" w:rsidR="00C40681" w:rsidRPr="00006ABF" w:rsidDel="00E35D67" w:rsidRDefault="00DB7279" w:rsidP="00CC4C47">
            <w:pPr>
              <w:spacing w:line="360" w:lineRule="auto"/>
              <w:jc w:val="center"/>
              <w:rPr>
                <w:del w:id="12395" w:author="nadira firinda" w:date="2022-10-29T23:30:00Z"/>
                <w:rFonts w:ascii="Times New Roman" w:hAnsi="Times New Roman" w:cs="Times New Roman"/>
              </w:rPr>
              <w:pPrChange w:id="12396" w:author="nadira firinda" w:date="2022-10-29T23:37:00Z">
                <w:pPr>
                  <w:jc w:val="center"/>
                </w:pPr>
              </w:pPrChange>
            </w:pPr>
            <w:del w:id="12397" w:author="nadira firinda" w:date="2022-10-29T23:30:00Z">
              <w:r w:rsidRPr="00006ABF" w:rsidDel="00E35D67">
                <w:rPr>
                  <w:rFonts w:ascii="Times New Roman" w:hAnsi="Times New Roman" w:cs="Times New Roman"/>
                </w:rPr>
                <w:delText>1.0062</w:delText>
              </w:r>
              <w:bookmarkStart w:id="12398" w:name="_Toc117979951"/>
              <w:bookmarkStart w:id="12399" w:name="_Toc117981599"/>
              <w:bookmarkEnd w:id="12398"/>
              <w:bookmarkEnd w:id="12399"/>
            </w:del>
          </w:p>
        </w:tc>
        <w:tc>
          <w:tcPr>
            <w:tcW w:w="1203" w:type="dxa"/>
            <w:tcBorders>
              <w:top w:val="dotted" w:sz="8" w:space="0" w:color="7F7F7F"/>
              <w:left w:val="dotted" w:sz="8" w:space="0" w:color="7F7F7F"/>
              <w:bottom w:val="dotted" w:sz="8" w:space="0" w:color="7F7F7F"/>
              <w:right w:val="nil"/>
            </w:tcBorders>
            <w:shd w:val="clear" w:color="auto" w:fill="auto"/>
            <w:tcMar>
              <w:top w:w="15" w:type="dxa"/>
              <w:left w:w="108" w:type="dxa"/>
              <w:bottom w:w="0" w:type="dxa"/>
              <w:right w:w="108" w:type="dxa"/>
            </w:tcMar>
            <w:vAlign w:val="center"/>
          </w:tcPr>
          <w:p w14:paraId="0D1972C1" w14:textId="26C893D7" w:rsidR="00C40681" w:rsidRPr="00006ABF" w:rsidDel="00E35D67" w:rsidRDefault="00C40681" w:rsidP="00CC4C47">
            <w:pPr>
              <w:spacing w:after="0" w:line="360" w:lineRule="auto"/>
              <w:jc w:val="center"/>
              <w:rPr>
                <w:del w:id="12400" w:author="nadira firinda" w:date="2022-10-29T23:30:00Z"/>
                <w:rFonts w:ascii="Times New Roman" w:hAnsi="Times New Roman" w:cs="Times New Roman"/>
                <w:szCs w:val="20"/>
              </w:rPr>
              <w:pPrChange w:id="12401" w:author="nadira firinda" w:date="2022-10-29T23:37:00Z">
                <w:pPr>
                  <w:spacing w:after="0"/>
                  <w:jc w:val="center"/>
                </w:pPr>
              </w:pPrChange>
            </w:pPr>
            <w:del w:id="12402" w:author="nadira firinda" w:date="2022-10-29T23:30:00Z">
              <w:r w:rsidRPr="00006ABF" w:rsidDel="00E35D67">
                <w:rPr>
                  <w:rFonts w:ascii="Times New Roman" w:hAnsi="Times New Roman" w:cs="Times New Roman"/>
                  <w:szCs w:val="20"/>
                </w:rPr>
                <w:delText>***</w:delText>
              </w:r>
              <w:bookmarkStart w:id="12403" w:name="_Toc117979952"/>
              <w:bookmarkStart w:id="12404" w:name="_Toc117981600"/>
              <w:bookmarkEnd w:id="12403"/>
              <w:bookmarkEnd w:id="12404"/>
            </w:del>
          </w:p>
        </w:tc>
        <w:bookmarkStart w:id="12405" w:name="_Toc117979953"/>
        <w:bookmarkStart w:id="12406" w:name="_Toc117981601"/>
        <w:bookmarkEnd w:id="12405"/>
        <w:bookmarkEnd w:id="12406"/>
      </w:tr>
      <w:tr w:rsidR="00D90278" w:rsidRPr="00006ABF" w:rsidDel="00E35D67" w14:paraId="0CE95078" w14:textId="69737BB3" w:rsidTr="00FE59AD">
        <w:trPr>
          <w:trHeight w:val="433"/>
          <w:del w:id="12407" w:author="nadira firinda" w:date="2022-10-29T23:30:00Z"/>
        </w:trPr>
        <w:tc>
          <w:tcPr>
            <w:tcW w:w="3969" w:type="dxa"/>
            <w:tcBorders>
              <w:top w:val="dotted" w:sz="8" w:space="0" w:color="7F7F7F"/>
              <w:left w:val="nil"/>
              <w:bottom w:val="dotted" w:sz="8" w:space="0" w:color="7F7F7F"/>
              <w:right w:val="nil"/>
            </w:tcBorders>
            <w:shd w:val="clear" w:color="auto" w:fill="auto"/>
            <w:tcMar>
              <w:top w:w="15" w:type="dxa"/>
              <w:left w:w="108" w:type="dxa"/>
              <w:bottom w:w="0" w:type="dxa"/>
              <w:right w:w="108" w:type="dxa"/>
            </w:tcMar>
            <w:vAlign w:val="center"/>
          </w:tcPr>
          <w:p w14:paraId="49901A0A" w14:textId="38E0F489" w:rsidR="00D90278" w:rsidRPr="00006ABF" w:rsidDel="00E35D67" w:rsidRDefault="00D90278" w:rsidP="00CC4C47">
            <w:pPr>
              <w:spacing w:after="0" w:line="360" w:lineRule="auto"/>
              <w:rPr>
                <w:del w:id="12408" w:author="nadira firinda" w:date="2022-10-29T23:30:00Z"/>
                <w:rFonts w:ascii="Times New Roman" w:hAnsi="Times New Roman" w:cs="Times New Roman"/>
                <w:szCs w:val="20"/>
              </w:rPr>
              <w:pPrChange w:id="12409" w:author="nadira firinda" w:date="2022-10-29T23:37:00Z">
                <w:pPr>
                  <w:spacing w:after="0"/>
                </w:pPr>
              </w:pPrChange>
            </w:pPr>
            <w:del w:id="12410" w:author="nadira firinda" w:date="2022-10-29T23:30:00Z">
              <w:r w:rsidRPr="00006ABF" w:rsidDel="00E35D67">
                <w:rPr>
                  <w:rFonts w:ascii="Times New Roman" w:hAnsi="Times New Roman" w:cs="Times New Roman"/>
                  <w:szCs w:val="20"/>
                  <w:lang w:val="en-GB"/>
                </w:rPr>
                <w:delText xml:space="preserve">Dummy </w:delText>
              </w:r>
              <w:r w:rsidRPr="00006ABF" w:rsidDel="00E35D67">
                <w:rPr>
                  <w:rFonts w:ascii="Times New Roman" w:hAnsi="Times New Roman" w:cs="Times New Roman"/>
                  <w:szCs w:val="20"/>
                </w:rPr>
                <w:delText>w</w:delText>
              </w:r>
              <w:r w:rsidRPr="00006ABF" w:rsidDel="00E35D67">
                <w:rPr>
                  <w:rFonts w:ascii="Times New Roman" w:hAnsi="Times New Roman" w:cs="Times New Roman"/>
                  <w:noProof/>
                  <w:szCs w:val="20"/>
                  <w:lang w:val="en-GB"/>
                </w:rPr>
                <w:delText>aktu</w:delText>
              </w:r>
              <w:r w:rsidRPr="00006ABF" w:rsidDel="00E35D67">
                <w:rPr>
                  <w:rFonts w:ascii="Times New Roman" w:hAnsi="Times New Roman" w:cs="Times New Roman"/>
                  <w:szCs w:val="20"/>
                  <w:lang w:val="en-GB"/>
                </w:rPr>
                <w:delText>: --</w:delText>
              </w:r>
              <w:bookmarkStart w:id="12411" w:name="_Toc117979954"/>
              <w:bookmarkStart w:id="12412" w:name="_Toc117981602"/>
              <w:bookmarkEnd w:id="12411"/>
              <w:bookmarkEnd w:id="12412"/>
            </w:del>
          </w:p>
        </w:tc>
        <w:tc>
          <w:tcPr>
            <w:tcW w:w="2694" w:type="dxa"/>
            <w:gridSpan w:val="2"/>
            <w:tcMar>
              <w:top w:w="15" w:type="dxa"/>
              <w:left w:w="108" w:type="dxa"/>
              <w:bottom w:w="0" w:type="dxa"/>
              <w:right w:w="108" w:type="dxa"/>
            </w:tcMar>
          </w:tcPr>
          <w:p w14:paraId="3843DE81" w14:textId="2912071C" w:rsidR="00D90278" w:rsidRPr="00006ABF" w:rsidDel="00E35D67" w:rsidRDefault="00D90278" w:rsidP="00CC4C47">
            <w:pPr>
              <w:spacing w:after="0" w:line="360" w:lineRule="auto"/>
              <w:rPr>
                <w:del w:id="12413" w:author="nadira firinda" w:date="2022-10-29T23:30:00Z"/>
                <w:rFonts w:ascii="Times New Roman" w:hAnsi="Times New Roman" w:cs="Times New Roman"/>
                <w:szCs w:val="20"/>
              </w:rPr>
              <w:pPrChange w:id="12414" w:author="nadira firinda" w:date="2022-10-29T23:37:00Z">
                <w:pPr>
                  <w:spacing w:after="0"/>
                </w:pPr>
              </w:pPrChange>
            </w:pPr>
            <w:bookmarkStart w:id="12415" w:name="_Toc117979955"/>
            <w:bookmarkStart w:id="12416" w:name="_Toc117981603"/>
            <w:bookmarkEnd w:id="12415"/>
            <w:bookmarkEnd w:id="12416"/>
          </w:p>
        </w:tc>
        <w:tc>
          <w:tcPr>
            <w:tcW w:w="1134" w:type="dxa"/>
            <w:tcBorders>
              <w:top w:val="dotted" w:sz="8" w:space="0" w:color="7F7F7F"/>
              <w:left w:val="dotted" w:sz="8" w:space="0" w:color="7F7F7F"/>
              <w:bottom w:val="dotted" w:sz="8" w:space="0" w:color="7F7F7F"/>
              <w:right w:val="dotted" w:sz="8" w:space="0" w:color="7F7F7F"/>
            </w:tcBorders>
            <w:shd w:val="clear" w:color="auto" w:fill="auto"/>
            <w:tcMar>
              <w:top w:w="15" w:type="dxa"/>
              <w:left w:w="108" w:type="dxa"/>
              <w:bottom w:w="0" w:type="dxa"/>
              <w:right w:w="108" w:type="dxa"/>
            </w:tcMar>
            <w:vAlign w:val="center"/>
          </w:tcPr>
          <w:p w14:paraId="1EBBD1C8" w14:textId="33A780C2" w:rsidR="00D90278" w:rsidRPr="00006ABF" w:rsidDel="00E35D67" w:rsidRDefault="00D90278" w:rsidP="00CC4C47">
            <w:pPr>
              <w:spacing w:line="360" w:lineRule="auto"/>
              <w:jc w:val="center"/>
              <w:rPr>
                <w:del w:id="12417" w:author="nadira firinda" w:date="2022-10-29T23:30:00Z"/>
                <w:rFonts w:ascii="Times New Roman" w:hAnsi="Times New Roman" w:cs="Times New Roman"/>
              </w:rPr>
              <w:pPrChange w:id="12418" w:author="nadira firinda" w:date="2022-10-29T23:37:00Z">
                <w:pPr>
                  <w:jc w:val="center"/>
                </w:pPr>
              </w:pPrChange>
            </w:pPr>
            <w:bookmarkStart w:id="12419" w:name="_Toc117979956"/>
            <w:bookmarkStart w:id="12420" w:name="_Toc117981604"/>
            <w:bookmarkEnd w:id="12419"/>
            <w:bookmarkEnd w:id="12420"/>
          </w:p>
        </w:tc>
        <w:tc>
          <w:tcPr>
            <w:tcW w:w="1203" w:type="dxa"/>
            <w:tcBorders>
              <w:top w:val="dotted" w:sz="8" w:space="0" w:color="7F7F7F"/>
              <w:left w:val="dotted" w:sz="8" w:space="0" w:color="7F7F7F"/>
              <w:bottom w:val="dotted" w:sz="8" w:space="0" w:color="7F7F7F"/>
              <w:right w:val="nil"/>
            </w:tcBorders>
            <w:shd w:val="clear" w:color="auto" w:fill="auto"/>
            <w:tcMar>
              <w:top w:w="15" w:type="dxa"/>
              <w:left w:w="108" w:type="dxa"/>
              <w:bottom w:w="0" w:type="dxa"/>
              <w:right w:w="108" w:type="dxa"/>
            </w:tcMar>
            <w:vAlign w:val="center"/>
          </w:tcPr>
          <w:p w14:paraId="266BB41C" w14:textId="3C03662C" w:rsidR="00D90278" w:rsidRPr="00006ABF" w:rsidDel="00E35D67" w:rsidRDefault="00D90278" w:rsidP="00CC4C47">
            <w:pPr>
              <w:spacing w:after="0" w:line="360" w:lineRule="auto"/>
              <w:jc w:val="center"/>
              <w:rPr>
                <w:del w:id="12421" w:author="nadira firinda" w:date="2022-10-29T23:30:00Z"/>
                <w:rFonts w:ascii="Times New Roman" w:hAnsi="Times New Roman" w:cs="Times New Roman"/>
                <w:szCs w:val="20"/>
                <w:lang w:val="en-GB"/>
              </w:rPr>
              <w:pPrChange w:id="12422" w:author="nadira firinda" w:date="2022-10-29T23:37:00Z">
                <w:pPr>
                  <w:spacing w:after="0"/>
                  <w:jc w:val="center"/>
                </w:pPr>
              </w:pPrChange>
            </w:pPr>
            <w:bookmarkStart w:id="12423" w:name="_Toc117979957"/>
            <w:bookmarkStart w:id="12424" w:name="_Toc117981605"/>
            <w:bookmarkEnd w:id="12423"/>
            <w:bookmarkEnd w:id="12424"/>
          </w:p>
        </w:tc>
        <w:bookmarkStart w:id="12425" w:name="_Toc117979958"/>
        <w:bookmarkStart w:id="12426" w:name="_Toc117981606"/>
        <w:bookmarkEnd w:id="12425"/>
        <w:bookmarkEnd w:id="12426"/>
      </w:tr>
      <w:tr w:rsidR="00D90278" w:rsidRPr="00006ABF" w:rsidDel="00E35D67" w14:paraId="18409243" w14:textId="2ACF5792" w:rsidTr="00FE59AD">
        <w:trPr>
          <w:trHeight w:val="363"/>
          <w:del w:id="12427" w:author="nadira firinda" w:date="2022-10-29T23:30:00Z"/>
        </w:trPr>
        <w:tc>
          <w:tcPr>
            <w:tcW w:w="9000" w:type="dxa"/>
            <w:gridSpan w:val="5"/>
            <w:tcBorders>
              <w:top w:val="dotted" w:sz="8" w:space="0" w:color="7F7F7F"/>
              <w:left w:val="nil"/>
              <w:bottom w:val="dotted" w:sz="8" w:space="0" w:color="7F7F7F"/>
              <w:right w:val="nil"/>
            </w:tcBorders>
            <w:shd w:val="clear" w:color="auto" w:fill="92D050"/>
            <w:tcMar>
              <w:top w:w="15" w:type="dxa"/>
              <w:left w:w="108" w:type="dxa"/>
              <w:bottom w:w="0" w:type="dxa"/>
              <w:right w:w="108" w:type="dxa"/>
            </w:tcMar>
            <w:vAlign w:val="center"/>
            <w:hideMark/>
          </w:tcPr>
          <w:p w14:paraId="6DC0CB35" w14:textId="332EF08E" w:rsidR="00D90278" w:rsidRPr="00006ABF" w:rsidDel="00E35D67" w:rsidRDefault="00D90278" w:rsidP="00CC4C47">
            <w:pPr>
              <w:spacing w:after="0" w:line="360" w:lineRule="auto"/>
              <w:rPr>
                <w:del w:id="12428" w:author="nadira firinda" w:date="2022-10-29T23:30:00Z"/>
                <w:rFonts w:ascii="Times New Roman" w:hAnsi="Times New Roman" w:cs="Times New Roman"/>
                <w:szCs w:val="20"/>
              </w:rPr>
              <w:pPrChange w:id="12429" w:author="nadira firinda" w:date="2022-10-29T23:37:00Z">
                <w:pPr>
                  <w:spacing w:after="0"/>
                </w:pPr>
              </w:pPrChange>
            </w:pPr>
            <w:del w:id="12430" w:author="nadira firinda" w:date="2022-10-29T23:30:00Z">
              <w:r w:rsidRPr="00006ABF" w:rsidDel="00E35D67">
                <w:rPr>
                  <w:rFonts w:ascii="Times New Roman" w:hAnsi="Times New Roman" w:cs="Times New Roman"/>
                  <w:b/>
                  <w:bCs/>
                  <w:szCs w:val="20"/>
                </w:rPr>
                <w:delText>Diagnostic Test</w:delText>
              </w:r>
              <w:bookmarkStart w:id="12431" w:name="_Toc117979959"/>
              <w:bookmarkStart w:id="12432" w:name="_Toc117981607"/>
              <w:bookmarkEnd w:id="12431"/>
              <w:bookmarkEnd w:id="12432"/>
            </w:del>
          </w:p>
        </w:tc>
        <w:bookmarkStart w:id="12433" w:name="_Toc117979960"/>
        <w:bookmarkStart w:id="12434" w:name="_Toc117981608"/>
        <w:bookmarkEnd w:id="12433"/>
        <w:bookmarkEnd w:id="12434"/>
      </w:tr>
      <w:tr w:rsidR="00D90278" w:rsidRPr="00006ABF" w:rsidDel="00E35D67" w14:paraId="008AB112" w14:textId="70C58D30" w:rsidTr="00FE59AD">
        <w:trPr>
          <w:trHeight w:val="433"/>
          <w:del w:id="12435" w:author="nadira firinda" w:date="2022-10-29T23:30:00Z"/>
        </w:trPr>
        <w:tc>
          <w:tcPr>
            <w:tcW w:w="3969" w:type="dxa"/>
            <w:tcBorders>
              <w:top w:val="dotted" w:sz="8" w:space="0" w:color="7F7F7F"/>
              <w:left w:val="nil"/>
              <w:bottom w:val="dotted" w:sz="8" w:space="0" w:color="7F7F7F"/>
              <w:right w:val="nil"/>
            </w:tcBorders>
            <w:shd w:val="clear" w:color="auto" w:fill="auto"/>
            <w:tcMar>
              <w:top w:w="15" w:type="dxa"/>
              <w:left w:w="108" w:type="dxa"/>
              <w:bottom w:w="0" w:type="dxa"/>
              <w:right w:w="108" w:type="dxa"/>
            </w:tcMar>
            <w:vAlign w:val="center"/>
          </w:tcPr>
          <w:p w14:paraId="0037DE4C" w14:textId="3599DF7E" w:rsidR="00D90278" w:rsidRPr="00006ABF" w:rsidDel="00E35D67" w:rsidRDefault="00D90278" w:rsidP="00CC4C47">
            <w:pPr>
              <w:spacing w:after="0" w:line="360" w:lineRule="auto"/>
              <w:rPr>
                <w:del w:id="12436" w:author="nadira firinda" w:date="2022-10-29T23:30:00Z"/>
                <w:rFonts w:ascii="Times New Roman" w:hAnsi="Times New Roman" w:cs="Times New Roman"/>
                <w:szCs w:val="20"/>
              </w:rPr>
              <w:pPrChange w:id="12437" w:author="nadira firinda" w:date="2022-10-29T23:37:00Z">
                <w:pPr>
                  <w:spacing w:after="0"/>
                </w:pPr>
              </w:pPrChange>
            </w:pPr>
            <w:del w:id="12438" w:author="nadira firinda" w:date="2022-10-29T23:30:00Z">
              <w:r w:rsidRPr="00006ABF" w:rsidDel="00E35D67">
                <w:rPr>
                  <w:rFonts w:ascii="Times New Roman" w:hAnsi="Times New Roman" w:cs="Times New Roman"/>
                  <w:szCs w:val="20"/>
                  <w:lang w:val="en-GB"/>
                </w:rPr>
                <w:delText>Adjusted R-Squared</w:delText>
              </w:r>
              <w:bookmarkStart w:id="12439" w:name="_Toc117979961"/>
              <w:bookmarkStart w:id="12440" w:name="_Toc117981609"/>
              <w:bookmarkEnd w:id="12439"/>
              <w:bookmarkEnd w:id="12440"/>
            </w:del>
          </w:p>
        </w:tc>
        <w:tc>
          <w:tcPr>
            <w:tcW w:w="236" w:type="dxa"/>
            <w:tcBorders>
              <w:top w:val="dotted" w:sz="8" w:space="0" w:color="7F7F7F"/>
              <w:left w:val="nil"/>
              <w:bottom w:val="dotted" w:sz="8" w:space="0" w:color="7F7F7F"/>
              <w:right w:val="nil"/>
            </w:tcBorders>
            <w:shd w:val="clear" w:color="auto" w:fill="auto"/>
            <w:tcMar>
              <w:top w:w="15" w:type="dxa"/>
              <w:left w:w="108" w:type="dxa"/>
              <w:bottom w:w="0" w:type="dxa"/>
              <w:right w:w="108" w:type="dxa"/>
            </w:tcMar>
            <w:vAlign w:val="center"/>
          </w:tcPr>
          <w:p w14:paraId="7A57C7CC" w14:textId="6B1FAB6E" w:rsidR="00D90278" w:rsidRPr="00006ABF" w:rsidDel="00E35D67" w:rsidRDefault="00D90278" w:rsidP="00CC4C47">
            <w:pPr>
              <w:spacing w:after="0" w:line="360" w:lineRule="auto"/>
              <w:rPr>
                <w:del w:id="12441" w:author="nadira firinda" w:date="2022-10-29T23:30:00Z"/>
                <w:rFonts w:ascii="Times New Roman" w:hAnsi="Times New Roman" w:cs="Times New Roman"/>
                <w:szCs w:val="20"/>
              </w:rPr>
              <w:pPrChange w:id="12442" w:author="nadira firinda" w:date="2022-10-29T23:37:00Z">
                <w:pPr>
                  <w:spacing w:after="0"/>
                </w:pPr>
              </w:pPrChange>
            </w:pPr>
            <w:bookmarkStart w:id="12443" w:name="_Toc117979962"/>
            <w:bookmarkStart w:id="12444" w:name="_Toc117981610"/>
            <w:bookmarkEnd w:id="12443"/>
            <w:bookmarkEnd w:id="12444"/>
          </w:p>
        </w:tc>
        <w:tc>
          <w:tcPr>
            <w:tcW w:w="2458" w:type="dxa"/>
            <w:tcBorders>
              <w:top w:val="dotted" w:sz="8" w:space="0" w:color="7F7F7F"/>
              <w:left w:val="nil"/>
              <w:bottom w:val="dotted" w:sz="8" w:space="0" w:color="7F7F7F"/>
              <w:right w:val="dotted" w:sz="8" w:space="0" w:color="7F7F7F"/>
            </w:tcBorders>
            <w:shd w:val="clear" w:color="auto" w:fill="auto"/>
            <w:tcMar>
              <w:top w:w="15" w:type="dxa"/>
              <w:left w:w="108" w:type="dxa"/>
              <w:bottom w:w="0" w:type="dxa"/>
              <w:right w:w="108" w:type="dxa"/>
            </w:tcMar>
            <w:vAlign w:val="center"/>
          </w:tcPr>
          <w:p w14:paraId="1498D42D" w14:textId="39007FD1" w:rsidR="00D90278" w:rsidRPr="00006ABF" w:rsidDel="00E35D67" w:rsidRDefault="00D90278" w:rsidP="00CC4C47">
            <w:pPr>
              <w:spacing w:after="0" w:line="360" w:lineRule="auto"/>
              <w:rPr>
                <w:del w:id="12445" w:author="nadira firinda" w:date="2022-10-29T23:30:00Z"/>
                <w:rFonts w:ascii="Times New Roman" w:hAnsi="Times New Roman" w:cs="Times New Roman"/>
                <w:szCs w:val="20"/>
              </w:rPr>
              <w:pPrChange w:id="12446" w:author="nadira firinda" w:date="2022-10-29T23:37:00Z">
                <w:pPr>
                  <w:spacing w:after="0"/>
                </w:pPr>
              </w:pPrChange>
            </w:pPr>
            <w:bookmarkStart w:id="12447" w:name="_Toc117979963"/>
            <w:bookmarkStart w:id="12448" w:name="_Toc117981611"/>
            <w:bookmarkEnd w:id="12447"/>
            <w:bookmarkEnd w:id="12448"/>
          </w:p>
        </w:tc>
        <w:tc>
          <w:tcPr>
            <w:tcW w:w="2337" w:type="dxa"/>
            <w:gridSpan w:val="2"/>
            <w:tcBorders>
              <w:top w:val="dotted" w:sz="8" w:space="0" w:color="7F7F7F"/>
              <w:left w:val="dotted" w:sz="8" w:space="0" w:color="7F7F7F"/>
              <w:bottom w:val="dotted" w:sz="8" w:space="0" w:color="7F7F7F"/>
              <w:right w:val="nil"/>
            </w:tcBorders>
            <w:shd w:val="clear" w:color="auto" w:fill="auto"/>
            <w:tcMar>
              <w:top w:w="15" w:type="dxa"/>
              <w:left w:w="108" w:type="dxa"/>
              <w:bottom w:w="0" w:type="dxa"/>
              <w:right w:w="108" w:type="dxa"/>
            </w:tcMar>
            <w:vAlign w:val="center"/>
          </w:tcPr>
          <w:p w14:paraId="461075F9" w14:textId="65D3287F" w:rsidR="00D90278" w:rsidRPr="00006ABF" w:rsidDel="00E35D67" w:rsidRDefault="00FF1F0A" w:rsidP="00CC4C47">
            <w:pPr>
              <w:spacing w:after="0" w:line="360" w:lineRule="auto"/>
              <w:jc w:val="center"/>
              <w:rPr>
                <w:del w:id="12449" w:author="nadira firinda" w:date="2022-10-29T23:30:00Z"/>
                <w:rFonts w:ascii="Times New Roman" w:hAnsi="Times New Roman" w:cs="Times New Roman"/>
                <w:szCs w:val="20"/>
              </w:rPr>
              <w:pPrChange w:id="12450" w:author="nadira firinda" w:date="2022-10-29T23:37:00Z">
                <w:pPr>
                  <w:spacing w:after="0"/>
                  <w:jc w:val="center"/>
                </w:pPr>
              </w:pPrChange>
            </w:pPr>
            <w:del w:id="12451" w:author="nadira firinda" w:date="2022-10-29T23:30:00Z">
              <w:r w:rsidRPr="00006ABF" w:rsidDel="00E35D67">
                <w:rPr>
                  <w:rFonts w:ascii="Times New Roman" w:hAnsi="Times New Roman" w:cs="Times New Roman"/>
                  <w:szCs w:val="20"/>
                </w:rPr>
                <w:delText>0.9988</w:delText>
              </w:r>
              <w:bookmarkStart w:id="12452" w:name="_Toc117979964"/>
              <w:bookmarkStart w:id="12453" w:name="_Toc117981612"/>
              <w:bookmarkEnd w:id="12452"/>
              <w:bookmarkEnd w:id="12453"/>
            </w:del>
          </w:p>
        </w:tc>
        <w:bookmarkStart w:id="12454" w:name="_Toc117979965"/>
        <w:bookmarkStart w:id="12455" w:name="_Toc117981613"/>
        <w:bookmarkEnd w:id="12454"/>
        <w:bookmarkEnd w:id="12455"/>
      </w:tr>
      <w:tr w:rsidR="00D90278" w:rsidRPr="00006ABF" w:rsidDel="00E35D67" w14:paraId="180E0121" w14:textId="63FCDCC8" w:rsidTr="00FE59AD">
        <w:trPr>
          <w:trHeight w:val="433"/>
          <w:del w:id="12456" w:author="nadira firinda" w:date="2022-10-29T23:30:00Z"/>
        </w:trPr>
        <w:tc>
          <w:tcPr>
            <w:tcW w:w="9000" w:type="dxa"/>
            <w:gridSpan w:val="5"/>
            <w:tcBorders>
              <w:top w:val="nil"/>
              <w:left w:val="nil"/>
              <w:bottom w:val="nil"/>
              <w:right w:val="nil"/>
            </w:tcBorders>
            <w:shd w:val="clear" w:color="auto" w:fill="44546A"/>
            <w:tcMar>
              <w:top w:w="15" w:type="dxa"/>
              <w:left w:w="108" w:type="dxa"/>
              <w:bottom w:w="0" w:type="dxa"/>
              <w:right w:w="108" w:type="dxa"/>
            </w:tcMar>
            <w:vAlign w:val="center"/>
            <w:hideMark/>
          </w:tcPr>
          <w:p w14:paraId="63B7AA52" w14:textId="08DEBCC7" w:rsidR="00D90278" w:rsidRPr="00006ABF" w:rsidDel="00E35D67" w:rsidRDefault="00D90278" w:rsidP="00CC4C47">
            <w:pPr>
              <w:spacing w:after="0" w:line="360" w:lineRule="auto"/>
              <w:jc w:val="center"/>
              <w:rPr>
                <w:del w:id="12457" w:author="nadira firinda" w:date="2022-10-29T23:30:00Z"/>
                <w:rFonts w:ascii="Times New Roman" w:hAnsi="Times New Roman" w:cs="Times New Roman"/>
                <w:szCs w:val="20"/>
              </w:rPr>
              <w:pPrChange w:id="12458" w:author="nadira firinda" w:date="2022-10-29T23:37:00Z">
                <w:pPr>
                  <w:spacing w:after="0"/>
                  <w:jc w:val="center"/>
                </w:pPr>
              </w:pPrChange>
            </w:pPr>
            <w:del w:id="12459" w:author="nadira firinda" w:date="2022-10-29T23:30:00Z">
              <w:r w:rsidRPr="00006ABF" w:rsidDel="00E35D67">
                <w:rPr>
                  <w:rFonts w:ascii="Times New Roman" w:hAnsi="Times New Roman" w:cs="Times New Roman"/>
                  <w:b/>
                  <w:bCs/>
                  <w:color w:val="FFFFFF" w:themeColor="background1"/>
                  <w:szCs w:val="20"/>
                </w:rPr>
                <w:delText>Persamaan Jangka Pendek</w:delText>
              </w:r>
              <w:bookmarkStart w:id="12460" w:name="_Toc117979966"/>
              <w:bookmarkStart w:id="12461" w:name="_Toc117981614"/>
              <w:bookmarkEnd w:id="12460"/>
              <w:bookmarkEnd w:id="12461"/>
            </w:del>
          </w:p>
        </w:tc>
        <w:bookmarkStart w:id="12462" w:name="_Toc117979967"/>
        <w:bookmarkStart w:id="12463" w:name="_Toc117981615"/>
        <w:bookmarkEnd w:id="12462"/>
        <w:bookmarkEnd w:id="12463"/>
      </w:tr>
      <w:tr w:rsidR="00D90278" w:rsidRPr="00006ABF" w:rsidDel="00E35D67" w14:paraId="1C07C382" w14:textId="7E36EB30" w:rsidTr="00FE59AD">
        <w:trPr>
          <w:trHeight w:val="433"/>
          <w:del w:id="12464" w:author="nadira firinda" w:date="2022-10-29T23:30:00Z"/>
        </w:trPr>
        <w:tc>
          <w:tcPr>
            <w:tcW w:w="9000" w:type="dxa"/>
            <w:gridSpan w:val="5"/>
            <w:tcBorders>
              <w:top w:val="nil"/>
              <w:left w:val="nil"/>
              <w:bottom w:val="nil"/>
              <w:right w:val="nil"/>
            </w:tcBorders>
            <w:shd w:val="clear" w:color="auto" w:fill="4472C4"/>
            <w:tcMar>
              <w:top w:w="15" w:type="dxa"/>
              <w:left w:w="108" w:type="dxa"/>
              <w:bottom w:w="0" w:type="dxa"/>
              <w:right w:w="108" w:type="dxa"/>
            </w:tcMar>
            <w:vAlign w:val="center"/>
            <w:hideMark/>
          </w:tcPr>
          <w:p w14:paraId="59F2BA61" w14:textId="54304A41" w:rsidR="00D45762" w:rsidRPr="00006ABF" w:rsidDel="00E35D67" w:rsidRDefault="00D45762" w:rsidP="00CC4C47">
            <w:pPr>
              <w:spacing w:after="0" w:line="360" w:lineRule="auto"/>
              <w:rPr>
                <w:del w:id="12465" w:author="nadira firinda" w:date="2022-10-29T23:30:00Z"/>
                <w:rFonts w:ascii="Times New Roman" w:hAnsi="Times New Roman" w:cs="Times New Roman"/>
                <w:b/>
                <w:bCs/>
                <w:color w:val="FFFFFF" w:themeColor="background1"/>
                <w:szCs w:val="20"/>
              </w:rPr>
              <w:pPrChange w:id="12466" w:author="nadira firinda" w:date="2022-10-29T23:37:00Z">
                <w:pPr>
                  <w:spacing w:after="0"/>
                </w:pPr>
              </w:pPrChange>
            </w:pPr>
            <w:del w:id="12467" w:author="nadira firinda" w:date="2022-10-29T23:30:00Z">
              <w:r w:rsidRPr="00006ABF" w:rsidDel="00E35D67">
                <w:rPr>
                  <w:rFonts w:ascii="Times New Roman" w:hAnsi="Times New Roman" w:cs="Times New Roman"/>
                  <w:b/>
                  <w:bCs/>
                  <w:color w:val="FFFFFF" w:themeColor="background1"/>
                  <w:szCs w:val="20"/>
                </w:rPr>
                <w:delText>Dependent variable: Jasa Perusahaan</w:delText>
              </w:r>
              <w:bookmarkStart w:id="12468" w:name="_Toc117979968"/>
              <w:bookmarkStart w:id="12469" w:name="_Toc117981616"/>
              <w:bookmarkEnd w:id="12468"/>
              <w:bookmarkEnd w:id="12469"/>
            </w:del>
          </w:p>
          <w:p w14:paraId="0C0E4F60" w14:textId="44153FA1" w:rsidR="00D90278" w:rsidRPr="00006ABF" w:rsidDel="00E35D67" w:rsidRDefault="00D45762" w:rsidP="00CC4C47">
            <w:pPr>
              <w:spacing w:after="0" w:line="360" w:lineRule="auto"/>
              <w:rPr>
                <w:del w:id="12470" w:author="nadira firinda" w:date="2022-10-29T23:30:00Z"/>
                <w:rFonts w:ascii="Times New Roman" w:hAnsi="Times New Roman" w:cs="Times New Roman"/>
                <w:szCs w:val="20"/>
              </w:rPr>
              <w:pPrChange w:id="12471" w:author="nadira firinda" w:date="2022-10-29T23:37:00Z">
                <w:pPr>
                  <w:spacing w:after="0"/>
                </w:pPr>
              </w:pPrChange>
            </w:pPr>
            <w:del w:id="12472" w:author="nadira firinda" w:date="2022-10-29T23:30:00Z">
              <w:r w:rsidRPr="00006ABF" w:rsidDel="00E35D67">
                <w:rPr>
                  <w:rFonts w:ascii="Times New Roman" w:hAnsi="Times New Roman" w:cs="Times New Roman"/>
                  <w:b/>
                  <w:bCs/>
                  <w:color w:val="FFFFFF" w:themeColor="background1"/>
                  <w:szCs w:val="20"/>
                </w:rPr>
                <w:delText>LOG(G13BUSRL/ G13BUSRL_SF)</w:delText>
              </w:r>
              <w:bookmarkStart w:id="12473" w:name="_Toc117979969"/>
              <w:bookmarkStart w:id="12474" w:name="_Toc117981617"/>
              <w:bookmarkEnd w:id="12473"/>
              <w:bookmarkEnd w:id="12474"/>
            </w:del>
          </w:p>
        </w:tc>
        <w:bookmarkStart w:id="12475" w:name="_Toc117979970"/>
        <w:bookmarkStart w:id="12476" w:name="_Toc117981618"/>
        <w:bookmarkEnd w:id="12475"/>
        <w:bookmarkEnd w:id="12476"/>
      </w:tr>
      <w:tr w:rsidR="00D90278" w:rsidRPr="00006ABF" w:rsidDel="00E35D67" w14:paraId="1CBC5C63" w14:textId="47777AFA" w:rsidTr="00FE59AD">
        <w:trPr>
          <w:trHeight w:val="433"/>
          <w:del w:id="12477" w:author="nadira firinda" w:date="2022-10-29T23:30:00Z"/>
        </w:trPr>
        <w:tc>
          <w:tcPr>
            <w:tcW w:w="3969" w:type="dxa"/>
            <w:tcBorders>
              <w:top w:val="nil"/>
              <w:left w:val="nil"/>
              <w:bottom w:val="nil"/>
              <w:right w:val="nil"/>
            </w:tcBorders>
            <w:shd w:val="clear" w:color="auto" w:fill="FFC000"/>
            <w:tcMar>
              <w:top w:w="15" w:type="dxa"/>
              <w:left w:w="108" w:type="dxa"/>
              <w:bottom w:w="0" w:type="dxa"/>
              <w:right w:w="108" w:type="dxa"/>
            </w:tcMar>
            <w:vAlign w:val="center"/>
            <w:hideMark/>
          </w:tcPr>
          <w:p w14:paraId="70E41D74" w14:textId="66DDDDAC" w:rsidR="00D90278" w:rsidRPr="00006ABF" w:rsidDel="00E35D67" w:rsidRDefault="00D90278" w:rsidP="00CC4C47">
            <w:pPr>
              <w:spacing w:after="0" w:line="360" w:lineRule="auto"/>
              <w:rPr>
                <w:del w:id="12478" w:author="nadira firinda" w:date="2022-10-29T23:30:00Z"/>
                <w:rFonts w:ascii="Times New Roman" w:hAnsi="Times New Roman" w:cs="Times New Roman"/>
                <w:szCs w:val="20"/>
              </w:rPr>
              <w:pPrChange w:id="12479" w:author="nadira firinda" w:date="2022-10-29T23:37:00Z">
                <w:pPr>
                  <w:spacing w:after="0"/>
                </w:pPr>
              </w:pPrChange>
            </w:pPr>
            <w:del w:id="12480" w:author="nadira firinda" w:date="2022-10-29T23:30:00Z">
              <w:r w:rsidRPr="00006ABF" w:rsidDel="00E35D67">
                <w:rPr>
                  <w:rFonts w:ascii="Times New Roman" w:hAnsi="Times New Roman" w:cs="Times New Roman"/>
                  <w:b/>
                  <w:bCs/>
                  <w:szCs w:val="20"/>
                </w:rPr>
                <w:delText>Explanatory Variables</w:delText>
              </w:r>
              <w:bookmarkStart w:id="12481" w:name="_Toc117979971"/>
              <w:bookmarkStart w:id="12482" w:name="_Toc117981619"/>
              <w:bookmarkEnd w:id="12481"/>
              <w:bookmarkEnd w:id="12482"/>
            </w:del>
          </w:p>
        </w:tc>
        <w:tc>
          <w:tcPr>
            <w:tcW w:w="2694" w:type="dxa"/>
            <w:gridSpan w:val="2"/>
            <w:tcBorders>
              <w:top w:val="nil"/>
              <w:left w:val="nil"/>
              <w:bottom w:val="nil"/>
              <w:right w:val="nil"/>
            </w:tcBorders>
            <w:shd w:val="clear" w:color="auto" w:fill="FFC000"/>
            <w:vAlign w:val="center"/>
          </w:tcPr>
          <w:p w14:paraId="7A4AD310" w14:textId="688E039F" w:rsidR="00D90278" w:rsidRPr="00006ABF" w:rsidDel="00E35D67" w:rsidRDefault="00D90278" w:rsidP="00CC4C47">
            <w:pPr>
              <w:spacing w:after="0" w:line="360" w:lineRule="auto"/>
              <w:rPr>
                <w:del w:id="12483" w:author="nadira firinda" w:date="2022-10-29T23:30:00Z"/>
                <w:rFonts w:ascii="Times New Roman" w:hAnsi="Times New Roman" w:cs="Times New Roman"/>
                <w:szCs w:val="20"/>
              </w:rPr>
              <w:pPrChange w:id="12484" w:author="nadira firinda" w:date="2022-10-29T23:37:00Z">
                <w:pPr>
                  <w:spacing w:after="0"/>
                </w:pPr>
              </w:pPrChange>
            </w:pPr>
            <w:bookmarkStart w:id="12485" w:name="_Toc117979972"/>
            <w:bookmarkStart w:id="12486" w:name="_Toc117981620"/>
            <w:bookmarkEnd w:id="12485"/>
            <w:bookmarkEnd w:id="12486"/>
          </w:p>
        </w:tc>
        <w:tc>
          <w:tcPr>
            <w:tcW w:w="1134" w:type="dxa"/>
            <w:tcBorders>
              <w:top w:val="nil"/>
              <w:left w:val="nil"/>
              <w:bottom w:val="nil"/>
              <w:right w:val="nil"/>
            </w:tcBorders>
            <w:shd w:val="clear" w:color="auto" w:fill="FFC000"/>
            <w:tcMar>
              <w:top w:w="15" w:type="dxa"/>
              <w:left w:w="108" w:type="dxa"/>
              <w:bottom w:w="0" w:type="dxa"/>
              <w:right w:w="108" w:type="dxa"/>
            </w:tcMar>
            <w:vAlign w:val="center"/>
            <w:hideMark/>
          </w:tcPr>
          <w:p w14:paraId="23900A9F" w14:textId="18FB35AB" w:rsidR="00D90278" w:rsidRPr="00006ABF" w:rsidDel="00E35D67" w:rsidRDefault="00D90278" w:rsidP="00CC4C47">
            <w:pPr>
              <w:spacing w:after="0" w:line="360" w:lineRule="auto"/>
              <w:rPr>
                <w:del w:id="12487" w:author="nadira firinda" w:date="2022-10-29T23:30:00Z"/>
                <w:rFonts w:ascii="Times New Roman" w:hAnsi="Times New Roman" w:cs="Times New Roman"/>
                <w:noProof/>
                <w:szCs w:val="20"/>
              </w:rPr>
              <w:pPrChange w:id="12488" w:author="nadira firinda" w:date="2022-10-29T23:37:00Z">
                <w:pPr>
                  <w:spacing w:after="0"/>
                </w:pPr>
              </w:pPrChange>
            </w:pPr>
            <w:del w:id="12489" w:author="nadira firinda" w:date="2022-10-29T23:30:00Z">
              <w:r w:rsidRPr="00006ABF" w:rsidDel="00E35D67">
                <w:rPr>
                  <w:rFonts w:ascii="Times New Roman" w:hAnsi="Times New Roman" w:cs="Times New Roman"/>
                  <w:b/>
                  <w:bCs/>
                  <w:noProof/>
                  <w:szCs w:val="20"/>
                  <w:lang w:val="en-GB"/>
                </w:rPr>
                <w:delText>Koefisien</w:delText>
              </w:r>
              <w:bookmarkStart w:id="12490" w:name="_Toc117979973"/>
              <w:bookmarkStart w:id="12491" w:name="_Toc117981621"/>
              <w:bookmarkEnd w:id="12490"/>
              <w:bookmarkEnd w:id="12491"/>
            </w:del>
          </w:p>
        </w:tc>
        <w:tc>
          <w:tcPr>
            <w:tcW w:w="1203" w:type="dxa"/>
            <w:tcBorders>
              <w:top w:val="nil"/>
              <w:left w:val="nil"/>
              <w:bottom w:val="nil"/>
              <w:right w:val="nil"/>
            </w:tcBorders>
            <w:shd w:val="clear" w:color="auto" w:fill="FFC000"/>
            <w:vAlign w:val="center"/>
          </w:tcPr>
          <w:p w14:paraId="67F42856" w14:textId="78469964" w:rsidR="00D90278" w:rsidRPr="00006ABF" w:rsidDel="00E35D67" w:rsidRDefault="00D90278" w:rsidP="00CC4C47">
            <w:pPr>
              <w:spacing w:after="0" w:line="360" w:lineRule="auto"/>
              <w:rPr>
                <w:del w:id="12492" w:author="nadira firinda" w:date="2022-10-29T23:30:00Z"/>
                <w:rFonts w:ascii="Times New Roman" w:hAnsi="Times New Roman" w:cs="Times New Roman"/>
                <w:szCs w:val="20"/>
              </w:rPr>
              <w:pPrChange w:id="12493" w:author="nadira firinda" w:date="2022-10-29T23:37:00Z">
                <w:pPr>
                  <w:spacing w:after="0"/>
                </w:pPr>
              </w:pPrChange>
            </w:pPr>
            <w:bookmarkStart w:id="12494" w:name="_Toc117979974"/>
            <w:bookmarkStart w:id="12495" w:name="_Toc117981622"/>
            <w:bookmarkEnd w:id="12494"/>
            <w:bookmarkEnd w:id="12495"/>
          </w:p>
        </w:tc>
        <w:bookmarkStart w:id="12496" w:name="_Toc117979975"/>
        <w:bookmarkStart w:id="12497" w:name="_Toc117981623"/>
        <w:bookmarkEnd w:id="12496"/>
        <w:bookmarkEnd w:id="12497"/>
      </w:tr>
      <w:tr w:rsidR="00C40681" w:rsidRPr="00006ABF" w:rsidDel="00E35D67" w14:paraId="799C698F" w14:textId="480B8494" w:rsidTr="00917549">
        <w:trPr>
          <w:trHeight w:val="433"/>
          <w:del w:id="12498" w:author="nadira firinda" w:date="2022-10-29T23:30:00Z"/>
        </w:trPr>
        <w:tc>
          <w:tcPr>
            <w:tcW w:w="3969" w:type="dxa"/>
            <w:tcBorders>
              <w:top w:val="dotted" w:sz="8" w:space="0" w:color="7F7F7F"/>
              <w:left w:val="nil"/>
              <w:bottom w:val="dotted" w:sz="8" w:space="0" w:color="7F7F7F"/>
              <w:right w:val="dotted" w:sz="8" w:space="0" w:color="7F7F7F"/>
            </w:tcBorders>
            <w:shd w:val="clear" w:color="auto" w:fill="auto"/>
            <w:tcMar>
              <w:top w:w="15" w:type="dxa"/>
              <w:left w:w="108" w:type="dxa"/>
              <w:bottom w:w="0" w:type="dxa"/>
              <w:right w:w="108" w:type="dxa"/>
            </w:tcMar>
          </w:tcPr>
          <w:p w14:paraId="01310016" w14:textId="4CDA774E" w:rsidR="00C40681" w:rsidRPr="00006ABF" w:rsidDel="00E35D67" w:rsidRDefault="00C40681" w:rsidP="00CC4C47">
            <w:pPr>
              <w:spacing w:line="360" w:lineRule="auto"/>
              <w:rPr>
                <w:del w:id="12499" w:author="nadira firinda" w:date="2022-10-29T23:30:00Z"/>
                <w:rFonts w:ascii="Times New Roman" w:hAnsi="Times New Roman" w:cs="Times New Roman"/>
              </w:rPr>
              <w:pPrChange w:id="12500" w:author="nadira firinda" w:date="2022-10-29T23:37:00Z">
                <w:pPr/>
              </w:pPrChange>
            </w:pPr>
            <w:del w:id="12501" w:author="nadira firinda" w:date="2022-10-29T23:30:00Z">
              <w:r w:rsidRPr="00006ABF" w:rsidDel="00E35D67">
                <w:rPr>
                  <w:rFonts w:ascii="Times New Roman" w:hAnsi="Times New Roman" w:cs="Times New Roman"/>
                </w:rPr>
                <w:delText>DLOG(GDPRL/GDPRL_SF)</w:delText>
              </w:r>
              <w:bookmarkStart w:id="12502" w:name="_Toc117979976"/>
              <w:bookmarkStart w:id="12503" w:name="_Toc117981624"/>
              <w:bookmarkEnd w:id="12502"/>
              <w:bookmarkEnd w:id="12503"/>
            </w:del>
          </w:p>
        </w:tc>
        <w:tc>
          <w:tcPr>
            <w:tcW w:w="2694" w:type="dxa"/>
            <w:gridSpan w:val="2"/>
            <w:tcBorders>
              <w:top w:val="dotted" w:sz="8" w:space="0" w:color="7F7F7F"/>
              <w:left w:val="dotted" w:sz="8" w:space="0" w:color="7F7F7F"/>
              <w:bottom w:val="dotted" w:sz="8" w:space="0" w:color="7F7F7F"/>
              <w:right w:val="dotted" w:sz="8" w:space="0" w:color="7F7F7F"/>
            </w:tcBorders>
            <w:shd w:val="clear" w:color="auto" w:fill="auto"/>
            <w:tcMar>
              <w:top w:w="15" w:type="dxa"/>
              <w:left w:w="108" w:type="dxa"/>
              <w:bottom w:w="0" w:type="dxa"/>
              <w:right w:w="108" w:type="dxa"/>
            </w:tcMar>
            <w:vAlign w:val="center"/>
          </w:tcPr>
          <w:p w14:paraId="4FDCEF5C" w14:textId="04FB3D12" w:rsidR="00C40681" w:rsidRPr="00006ABF" w:rsidDel="00E35D67" w:rsidRDefault="00C40681" w:rsidP="00CC4C47">
            <w:pPr>
              <w:spacing w:after="0" w:line="360" w:lineRule="auto"/>
              <w:rPr>
                <w:del w:id="12504" w:author="nadira firinda" w:date="2022-10-29T23:30:00Z"/>
                <w:rFonts w:ascii="Times New Roman" w:hAnsi="Times New Roman" w:cs="Times New Roman"/>
                <w:szCs w:val="20"/>
              </w:rPr>
              <w:pPrChange w:id="12505" w:author="nadira firinda" w:date="2022-10-29T23:37:00Z">
                <w:pPr>
                  <w:spacing w:after="0"/>
                </w:pPr>
              </w:pPrChange>
            </w:pPr>
            <w:del w:id="12506" w:author="nadira firinda" w:date="2022-10-29T23:30:00Z">
              <w:r w:rsidRPr="00006ABF" w:rsidDel="00E35D67">
                <w:rPr>
                  <w:rFonts w:ascii="Times New Roman" w:hAnsi="Times New Roman" w:cs="Times New Roman"/>
                  <w:szCs w:val="20"/>
                </w:rPr>
                <w:delText>PDB Total</w:delText>
              </w:r>
              <w:bookmarkStart w:id="12507" w:name="_Toc117979977"/>
              <w:bookmarkStart w:id="12508" w:name="_Toc117981625"/>
              <w:bookmarkEnd w:id="12507"/>
              <w:bookmarkEnd w:id="12508"/>
            </w:del>
          </w:p>
        </w:tc>
        <w:tc>
          <w:tcPr>
            <w:tcW w:w="1134" w:type="dxa"/>
            <w:tcBorders>
              <w:top w:val="dotted" w:sz="8" w:space="0" w:color="7F7F7F"/>
              <w:left w:val="dotted" w:sz="8" w:space="0" w:color="7F7F7F"/>
              <w:bottom w:val="dotted" w:sz="8" w:space="0" w:color="7F7F7F"/>
              <w:right w:val="dotted" w:sz="8" w:space="0" w:color="7F7F7F"/>
            </w:tcBorders>
            <w:shd w:val="clear" w:color="auto" w:fill="auto"/>
            <w:tcMar>
              <w:top w:w="15" w:type="dxa"/>
              <w:left w:w="108" w:type="dxa"/>
              <w:bottom w:w="0" w:type="dxa"/>
              <w:right w:w="108" w:type="dxa"/>
            </w:tcMar>
          </w:tcPr>
          <w:p w14:paraId="69D76C12" w14:textId="21CD55DA" w:rsidR="00C40681" w:rsidRPr="00006ABF" w:rsidDel="00E35D67" w:rsidRDefault="00DB7279" w:rsidP="00CC4C47">
            <w:pPr>
              <w:spacing w:line="360" w:lineRule="auto"/>
              <w:jc w:val="center"/>
              <w:rPr>
                <w:del w:id="12509" w:author="nadira firinda" w:date="2022-10-29T23:30:00Z"/>
                <w:rFonts w:ascii="Times New Roman" w:hAnsi="Times New Roman" w:cs="Times New Roman"/>
              </w:rPr>
              <w:pPrChange w:id="12510" w:author="nadira firinda" w:date="2022-10-29T23:37:00Z">
                <w:pPr>
                  <w:jc w:val="center"/>
                </w:pPr>
              </w:pPrChange>
            </w:pPr>
            <w:del w:id="12511" w:author="nadira firinda" w:date="2022-10-29T23:30:00Z">
              <w:r w:rsidRPr="00006ABF" w:rsidDel="00E35D67">
                <w:rPr>
                  <w:rFonts w:ascii="Times New Roman" w:hAnsi="Times New Roman" w:cs="Times New Roman"/>
                </w:rPr>
                <w:delText>1.2694</w:delText>
              </w:r>
              <w:bookmarkStart w:id="12512" w:name="_Toc117979978"/>
              <w:bookmarkStart w:id="12513" w:name="_Toc117981626"/>
              <w:bookmarkEnd w:id="12512"/>
              <w:bookmarkEnd w:id="12513"/>
            </w:del>
          </w:p>
        </w:tc>
        <w:tc>
          <w:tcPr>
            <w:tcW w:w="1203" w:type="dxa"/>
            <w:tcBorders>
              <w:top w:val="dotted" w:sz="8" w:space="0" w:color="7F7F7F"/>
              <w:left w:val="dotted" w:sz="8" w:space="0" w:color="7F7F7F"/>
              <w:bottom w:val="dotted" w:sz="8" w:space="0" w:color="7F7F7F"/>
              <w:right w:val="nil"/>
            </w:tcBorders>
            <w:shd w:val="clear" w:color="auto" w:fill="auto"/>
            <w:tcMar>
              <w:top w:w="15" w:type="dxa"/>
              <w:left w:w="108" w:type="dxa"/>
              <w:bottom w:w="0" w:type="dxa"/>
              <w:right w:w="108" w:type="dxa"/>
            </w:tcMar>
            <w:vAlign w:val="center"/>
          </w:tcPr>
          <w:p w14:paraId="0859D711" w14:textId="443533A8" w:rsidR="00C40681" w:rsidRPr="00006ABF" w:rsidDel="00E35D67" w:rsidRDefault="00C40681" w:rsidP="00CC4C47">
            <w:pPr>
              <w:spacing w:after="0" w:line="360" w:lineRule="auto"/>
              <w:jc w:val="center"/>
              <w:rPr>
                <w:del w:id="12514" w:author="nadira firinda" w:date="2022-10-29T23:30:00Z"/>
                <w:rFonts w:ascii="Times New Roman" w:hAnsi="Times New Roman" w:cs="Times New Roman"/>
                <w:szCs w:val="20"/>
              </w:rPr>
              <w:pPrChange w:id="12515" w:author="nadira firinda" w:date="2022-10-29T23:37:00Z">
                <w:pPr>
                  <w:spacing w:after="0"/>
                  <w:jc w:val="center"/>
                </w:pPr>
              </w:pPrChange>
            </w:pPr>
            <w:del w:id="12516" w:author="nadira firinda" w:date="2022-10-29T23:30:00Z">
              <w:r w:rsidRPr="00006ABF" w:rsidDel="00E35D67">
                <w:rPr>
                  <w:rFonts w:ascii="Times New Roman" w:hAnsi="Times New Roman" w:cs="Times New Roman"/>
                  <w:szCs w:val="20"/>
                </w:rPr>
                <w:delText>***</w:delText>
              </w:r>
              <w:bookmarkStart w:id="12517" w:name="_Toc117979979"/>
              <w:bookmarkStart w:id="12518" w:name="_Toc117981627"/>
              <w:bookmarkEnd w:id="12517"/>
              <w:bookmarkEnd w:id="12518"/>
            </w:del>
          </w:p>
        </w:tc>
        <w:bookmarkStart w:id="12519" w:name="_Toc117979980"/>
        <w:bookmarkStart w:id="12520" w:name="_Toc117981628"/>
        <w:bookmarkEnd w:id="12519"/>
        <w:bookmarkEnd w:id="12520"/>
      </w:tr>
      <w:tr w:rsidR="00C40681" w:rsidRPr="00006ABF" w:rsidDel="00E35D67" w14:paraId="16B2A469" w14:textId="6D0471DB" w:rsidTr="00917549">
        <w:trPr>
          <w:trHeight w:val="433"/>
          <w:del w:id="12521" w:author="nadira firinda" w:date="2022-10-29T23:30:00Z"/>
        </w:trPr>
        <w:tc>
          <w:tcPr>
            <w:tcW w:w="3969" w:type="dxa"/>
            <w:tcBorders>
              <w:top w:val="dotted" w:sz="8" w:space="0" w:color="7F7F7F"/>
              <w:left w:val="nil"/>
              <w:bottom w:val="dotted" w:sz="8" w:space="0" w:color="7F7F7F"/>
              <w:right w:val="dotted" w:sz="8" w:space="0" w:color="7F7F7F"/>
            </w:tcBorders>
            <w:shd w:val="clear" w:color="auto" w:fill="auto"/>
            <w:tcMar>
              <w:top w:w="15" w:type="dxa"/>
              <w:left w:w="108" w:type="dxa"/>
              <w:bottom w:w="0" w:type="dxa"/>
              <w:right w:w="108" w:type="dxa"/>
            </w:tcMar>
          </w:tcPr>
          <w:p w14:paraId="008A909C" w14:textId="38EA4986" w:rsidR="00C40681" w:rsidRPr="00006ABF" w:rsidDel="00E35D67" w:rsidRDefault="00C40681" w:rsidP="00CC4C47">
            <w:pPr>
              <w:spacing w:line="360" w:lineRule="auto"/>
              <w:rPr>
                <w:del w:id="12522" w:author="nadira firinda" w:date="2022-10-29T23:30:00Z"/>
                <w:rFonts w:ascii="Times New Roman" w:hAnsi="Times New Roman" w:cs="Times New Roman"/>
              </w:rPr>
              <w:pPrChange w:id="12523" w:author="nadira firinda" w:date="2022-10-29T23:37:00Z">
                <w:pPr/>
              </w:pPrChange>
            </w:pPr>
            <w:del w:id="12524" w:author="nadira firinda" w:date="2022-10-29T23:30:00Z">
              <w:r w:rsidRPr="00006ABF" w:rsidDel="00E35D67">
                <w:rPr>
                  <w:rFonts w:ascii="Times New Roman" w:hAnsi="Times New Roman" w:cs="Times New Roman"/>
                </w:rPr>
                <w:delText>DLOG(G08TRSRL/G08TRSRL_SF)</w:delText>
              </w:r>
              <w:bookmarkStart w:id="12525" w:name="_Toc117979981"/>
              <w:bookmarkStart w:id="12526" w:name="_Toc117981629"/>
              <w:bookmarkEnd w:id="12525"/>
              <w:bookmarkEnd w:id="12526"/>
            </w:del>
          </w:p>
        </w:tc>
        <w:tc>
          <w:tcPr>
            <w:tcW w:w="2694" w:type="dxa"/>
            <w:gridSpan w:val="2"/>
            <w:tcBorders>
              <w:top w:val="dotted" w:sz="8" w:space="0" w:color="7F7F7F"/>
              <w:left w:val="dotted" w:sz="8" w:space="0" w:color="7F7F7F"/>
              <w:bottom w:val="dotted" w:sz="8" w:space="0" w:color="7F7F7F"/>
              <w:right w:val="dotted" w:sz="8" w:space="0" w:color="7F7F7F"/>
            </w:tcBorders>
            <w:shd w:val="clear" w:color="auto" w:fill="auto"/>
            <w:tcMar>
              <w:top w:w="15" w:type="dxa"/>
              <w:left w:w="108" w:type="dxa"/>
              <w:bottom w:w="0" w:type="dxa"/>
              <w:right w:w="108" w:type="dxa"/>
            </w:tcMar>
            <w:vAlign w:val="center"/>
          </w:tcPr>
          <w:p w14:paraId="5EDA554F" w14:textId="755268DE" w:rsidR="00C40681" w:rsidRPr="00006ABF" w:rsidDel="00E35D67" w:rsidRDefault="00C40681" w:rsidP="00CC4C47">
            <w:pPr>
              <w:spacing w:after="0" w:line="360" w:lineRule="auto"/>
              <w:rPr>
                <w:del w:id="12527" w:author="nadira firinda" w:date="2022-10-29T23:30:00Z"/>
                <w:rFonts w:ascii="Times New Roman" w:hAnsi="Times New Roman" w:cs="Times New Roman"/>
                <w:szCs w:val="20"/>
              </w:rPr>
              <w:pPrChange w:id="12528" w:author="nadira firinda" w:date="2022-10-29T23:37:00Z">
                <w:pPr>
                  <w:spacing w:after="0"/>
                </w:pPr>
              </w:pPrChange>
            </w:pPr>
            <w:del w:id="12529" w:author="nadira firinda" w:date="2022-10-29T23:30:00Z">
              <w:r w:rsidRPr="00006ABF" w:rsidDel="00E35D67">
                <w:rPr>
                  <w:rFonts w:ascii="Times New Roman" w:hAnsi="Times New Roman" w:cs="Times New Roman"/>
                  <w:szCs w:val="20"/>
                </w:rPr>
                <w:delText>Sektor Transportasi dan Pergudangan</w:delText>
              </w:r>
              <w:bookmarkStart w:id="12530" w:name="_Toc117979982"/>
              <w:bookmarkStart w:id="12531" w:name="_Toc117981630"/>
              <w:bookmarkEnd w:id="12530"/>
              <w:bookmarkEnd w:id="12531"/>
            </w:del>
          </w:p>
        </w:tc>
        <w:tc>
          <w:tcPr>
            <w:tcW w:w="1134" w:type="dxa"/>
            <w:tcBorders>
              <w:top w:val="dotted" w:sz="8" w:space="0" w:color="7F7F7F"/>
              <w:left w:val="dotted" w:sz="8" w:space="0" w:color="7F7F7F"/>
              <w:bottom w:val="dotted" w:sz="8" w:space="0" w:color="7F7F7F"/>
              <w:right w:val="dotted" w:sz="8" w:space="0" w:color="7F7F7F"/>
            </w:tcBorders>
            <w:shd w:val="clear" w:color="auto" w:fill="auto"/>
            <w:tcMar>
              <w:top w:w="15" w:type="dxa"/>
              <w:left w:w="108" w:type="dxa"/>
              <w:bottom w:w="0" w:type="dxa"/>
              <w:right w:w="108" w:type="dxa"/>
            </w:tcMar>
          </w:tcPr>
          <w:p w14:paraId="7907B115" w14:textId="66535025" w:rsidR="00C40681" w:rsidRPr="00006ABF" w:rsidDel="00E35D67" w:rsidRDefault="00DB7279" w:rsidP="00CC4C47">
            <w:pPr>
              <w:spacing w:line="360" w:lineRule="auto"/>
              <w:jc w:val="center"/>
              <w:rPr>
                <w:del w:id="12532" w:author="nadira firinda" w:date="2022-10-29T23:30:00Z"/>
                <w:rFonts w:ascii="Times New Roman" w:hAnsi="Times New Roman" w:cs="Times New Roman"/>
              </w:rPr>
              <w:pPrChange w:id="12533" w:author="nadira firinda" w:date="2022-10-29T23:37:00Z">
                <w:pPr>
                  <w:jc w:val="center"/>
                </w:pPr>
              </w:pPrChange>
            </w:pPr>
            <w:del w:id="12534" w:author="nadira firinda" w:date="2022-10-29T23:30:00Z">
              <w:r w:rsidRPr="00006ABF" w:rsidDel="00E35D67">
                <w:rPr>
                  <w:rFonts w:ascii="Times New Roman" w:hAnsi="Times New Roman" w:cs="Times New Roman"/>
                </w:rPr>
                <w:delText>0.1319</w:delText>
              </w:r>
              <w:bookmarkStart w:id="12535" w:name="_Toc117979983"/>
              <w:bookmarkStart w:id="12536" w:name="_Toc117981631"/>
              <w:bookmarkEnd w:id="12535"/>
              <w:bookmarkEnd w:id="12536"/>
            </w:del>
          </w:p>
        </w:tc>
        <w:tc>
          <w:tcPr>
            <w:tcW w:w="1203" w:type="dxa"/>
            <w:tcBorders>
              <w:top w:val="dotted" w:sz="8" w:space="0" w:color="7F7F7F"/>
              <w:left w:val="dotted" w:sz="8" w:space="0" w:color="7F7F7F"/>
              <w:bottom w:val="dotted" w:sz="8" w:space="0" w:color="7F7F7F"/>
              <w:right w:val="nil"/>
            </w:tcBorders>
            <w:shd w:val="clear" w:color="auto" w:fill="auto"/>
            <w:tcMar>
              <w:top w:w="15" w:type="dxa"/>
              <w:left w:w="108" w:type="dxa"/>
              <w:bottom w:w="0" w:type="dxa"/>
              <w:right w:w="108" w:type="dxa"/>
            </w:tcMar>
            <w:vAlign w:val="center"/>
          </w:tcPr>
          <w:p w14:paraId="372161D3" w14:textId="3A3A6368" w:rsidR="00C40681" w:rsidRPr="00006ABF" w:rsidDel="00E35D67" w:rsidRDefault="00DB7279" w:rsidP="00CC4C47">
            <w:pPr>
              <w:spacing w:after="0" w:line="360" w:lineRule="auto"/>
              <w:jc w:val="center"/>
              <w:rPr>
                <w:del w:id="12537" w:author="nadira firinda" w:date="2022-10-29T23:30:00Z"/>
                <w:rFonts w:ascii="Times New Roman" w:hAnsi="Times New Roman" w:cs="Times New Roman"/>
                <w:szCs w:val="20"/>
              </w:rPr>
              <w:pPrChange w:id="12538" w:author="nadira firinda" w:date="2022-10-29T23:37:00Z">
                <w:pPr>
                  <w:spacing w:after="0"/>
                  <w:jc w:val="center"/>
                </w:pPr>
              </w:pPrChange>
            </w:pPr>
            <w:del w:id="12539" w:author="nadira firinda" w:date="2022-10-29T23:30:00Z">
              <w:r w:rsidRPr="00006ABF" w:rsidDel="00E35D67">
                <w:rPr>
                  <w:rFonts w:ascii="Times New Roman" w:hAnsi="Times New Roman" w:cs="Times New Roman"/>
                  <w:szCs w:val="20"/>
                </w:rPr>
                <w:delText>**</w:delText>
              </w:r>
              <w:bookmarkStart w:id="12540" w:name="_Toc117979984"/>
              <w:bookmarkStart w:id="12541" w:name="_Toc117981632"/>
              <w:bookmarkEnd w:id="12540"/>
              <w:bookmarkEnd w:id="12541"/>
            </w:del>
          </w:p>
        </w:tc>
        <w:bookmarkStart w:id="12542" w:name="_Toc117979985"/>
        <w:bookmarkStart w:id="12543" w:name="_Toc117981633"/>
        <w:bookmarkEnd w:id="12542"/>
        <w:bookmarkEnd w:id="12543"/>
      </w:tr>
      <w:tr w:rsidR="00C40681" w:rsidRPr="00006ABF" w:rsidDel="00E35D67" w14:paraId="7CA6EC0E" w14:textId="4684D63A" w:rsidTr="00917549">
        <w:trPr>
          <w:trHeight w:val="433"/>
          <w:del w:id="12544" w:author="nadira firinda" w:date="2022-10-29T23:30:00Z"/>
        </w:trPr>
        <w:tc>
          <w:tcPr>
            <w:tcW w:w="3969" w:type="dxa"/>
            <w:tcBorders>
              <w:top w:val="dotted" w:sz="8" w:space="0" w:color="7F7F7F"/>
              <w:left w:val="nil"/>
              <w:bottom w:val="dotted" w:sz="8" w:space="0" w:color="7F7F7F"/>
              <w:right w:val="dotted" w:sz="8" w:space="0" w:color="7F7F7F"/>
            </w:tcBorders>
            <w:shd w:val="clear" w:color="auto" w:fill="auto"/>
            <w:tcMar>
              <w:top w:w="15" w:type="dxa"/>
              <w:left w:w="108" w:type="dxa"/>
              <w:bottom w:w="0" w:type="dxa"/>
              <w:right w:w="108" w:type="dxa"/>
            </w:tcMar>
          </w:tcPr>
          <w:p w14:paraId="5E5A11EE" w14:textId="76EF8E4F" w:rsidR="00C40681" w:rsidRPr="00006ABF" w:rsidDel="00E35D67" w:rsidRDefault="00C40681" w:rsidP="00CC4C47">
            <w:pPr>
              <w:spacing w:line="360" w:lineRule="auto"/>
              <w:rPr>
                <w:del w:id="12545" w:author="nadira firinda" w:date="2022-10-29T23:30:00Z"/>
                <w:rFonts w:ascii="Times New Roman" w:hAnsi="Times New Roman" w:cs="Times New Roman"/>
              </w:rPr>
              <w:pPrChange w:id="12546" w:author="nadira firinda" w:date="2022-10-29T23:37:00Z">
                <w:pPr/>
              </w:pPrChange>
            </w:pPr>
            <w:del w:id="12547" w:author="nadira firinda" w:date="2022-10-29T23:30:00Z">
              <w:r w:rsidRPr="00006ABF" w:rsidDel="00E35D67">
                <w:rPr>
                  <w:rFonts w:ascii="Times New Roman" w:hAnsi="Times New Roman" w:cs="Times New Roman"/>
                </w:rPr>
                <w:delText>ECM_G13BUSRL(-1)</w:delText>
              </w:r>
              <w:bookmarkStart w:id="12548" w:name="_Toc117979986"/>
              <w:bookmarkStart w:id="12549" w:name="_Toc117981634"/>
              <w:bookmarkEnd w:id="12548"/>
              <w:bookmarkEnd w:id="12549"/>
            </w:del>
          </w:p>
        </w:tc>
        <w:tc>
          <w:tcPr>
            <w:tcW w:w="2694" w:type="dxa"/>
            <w:gridSpan w:val="2"/>
            <w:tcBorders>
              <w:top w:val="dotted" w:sz="8" w:space="0" w:color="7F7F7F"/>
              <w:left w:val="dotted" w:sz="8" w:space="0" w:color="7F7F7F"/>
              <w:bottom w:val="dotted" w:sz="8" w:space="0" w:color="7F7F7F"/>
              <w:right w:val="dotted" w:sz="8" w:space="0" w:color="7F7F7F"/>
            </w:tcBorders>
            <w:shd w:val="clear" w:color="auto" w:fill="auto"/>
            <w:tcMar>
              <w:top w:w="15" w:type="dxa"/>
              <w:left w:w="108" w:type="dxa"/>
              <w:bottom w:w="0" w:type="dxa"/>
              <w:right w:w="108" w:type="dxa"/>
            </w:tcMar>
            <w:vAlign w:val="center"/>
          </w:tcPr>
          <w:p w14:paraId="406EC3BC" w14:textId="10CEADEA" w:rsidR="00C40681" w:rsidRPr="00006ABF" w:rsidDel="00E35D67" w:rsidRDefault="00C40681" w:rsidP="00CC4C47">
            <w:pPr>
              <w:spacing w:after="0" w:line="360" w:lineRule="auto"/>
              <w:rPr>
                <w:del w:id="12550" w:author="nadira firinda" w:date="2022-10-29T23:30:00Z"/>
                <w:rFonts w:ascii="Times New Roman" w:hAnsi="Times New Roman" w:cs="Times New Roman"/>
                <w:szCs w:val="20"/>
              </w:rPr>
              <w:pPrChange w:id="12551" w:author="nadira firinda" w:date="2022-10-29T23:37:00Z">
                <w:pPr>
                  <w:spacing w:after="0"/>
                </w:pPr>
              </w:pPrChange>
            </w:pPr>
            <w:del w:id="12552" w:author="nadira firinda" w:date="2022-10-29T23:30:00Z">
              <w:r w:rsidRPr="00006ABF" w:rsidDel="00E35D67">
                <w:rPr>
                  <w:rFonts w:ascii="Times New Roman" w:hAnsi="Times New Roman" w:cs="Times New Roman"/>
                  <w:szCs w:val="20"/>
                </w:rPr>
                <w:delText>ECM Sektor Jasa Perusahaan</w:delText>
              </w:r>
              <w:bookmarkStart w:id="12553" w:name="_Toc117979987"/>
              <w:bookmarkStart w:id="12554" w:name="_Toc117981635"/>
              <w:bookmarkEnd w:id="12553"/>
              <w:bookmarkEnd w:id="12554"/>
            </w:del>
          </w:p>
        </w:tc>
        <w:tc>
          <w:tcPr>
            <w:tcW w:w="1134" w:type="dxa"/>
            <w:tcBorders>
              <w:top w:val="dotted" w:sz="8" w:space="0" w:color="7F7F7F"/>
              <w:left w:val="dotted" w:sz="8" w:space="0" w:color="7F7F7F"/>
              <w:bottom w:val="dotted" w:sz="8" w:space="0" w:color="7F7F7F"/>
              <w:right w:val="dotted" w:sz="8" w:space="0" w:color="7F7F7F"/>
            </w:tcBorders>
            <w:shd w:val="clear" w:color="auto" w:fill="auto"/>
            <w:tcMar>
              <w:top w:w="15" w:type="dxa"/>
              <w:left w:w="108" w:type="dxa"/>
              <w:bottom w:w="0" w:type="dxa"/>
              <w:right w:w="108" w:type="dxa"/>
            </w:tcMar>
          </w:tcPr>
          <w:p w14:paraId="7457C8D4" w14:textId="6F3F9C51" w:rsidR="00C40681" w:rsidRPr="00006ABF" w:rsidDel="00E35D67" w:rsidRDefault="00DB7279" w:rsidP="00CC4C47">
            <w:pPr>
              <w:spacing w:line="360" w:lineRule="auto"/>
              <w:jc w:val="center"/>
              <w:rPr>
                <w:del w:id="12555" w:author="nadira firinda" w:date="2022-10-29T23:30:00Z"/>
                <w:rFonts w:ascii="Times New Roman" w:hAnsi="Times New Roman" w:cs="Times New Roman"/>
              </w:rPr>
              <w:pPrChange w:id="12556" w:author="nadira firinda" w:date="2022-10-29T23:37:00Z">
                <w:pPr>
                  <w:jc w:val="center"/>
                </w:pPr>
              </w:pPrChange>
            </w:pPr>
            <w:del w:id="12557" w:author="nadira firinda" w:date="2022-10-29T23:30:00Z">
              <w:r w:rsidRPr="00006ABF" w:rsidDel="00E35D67">
                <w:rPr>
                  <w:rFonts w:ascii="Times New Roman" w:hAnsi="Times New Roman" w:cs="Times New Roman"/>
                </w:rPr>
                <w:delText>-0.2502</w:delText>
              </w:r>
              <w:bookmarkStart w:id="12558" w:name="_Toc117979988"/>
              <w:bookmarkStart w:id="12559" w:name="_Toc117981636"/>
              <w:bookmarkEnd w:id="12558"/>
              <w:bookmarkEnd w:id="12559"/>
            </w:del>
          </w:p>
        </w:tc>
        <w:tc>
          <w:tcPr>
            <w:tcW w:w="1203" w:type="dxa"/>
            <w:tcBorders>
              <w:top w:val="dotted" w:sz="8" w:space="0" w:color="7F7F7F"/>
              <w:left w:val="dotted" w:sz="8" w:space="0" w:color="7F7F7F"/>
              <w:bottom w:val="dotted" w:sz="8" w:space="0" w:color="7F7F7F"/>
              <w:right w:val="nil"/>
            </w:tcBorders>
            <w:shd w:val="clear" w:color="auto" w:fill="auto"/>
            <w:tcMar>
              <w:top w:w="15" w:type="dxa"/>
              <w:left w:w="108" w:type="dxa"/>
              <w:bottom w:w="0" w:type="dxa"/>
              <w:right w:w="108" w:type="dxa"/>
            </w:tcMar>
            <w:vAlign w:val="center"/>
          </w:tcPr>
          <w:p w14:paraId="66C05C6F" w14:textId="60DE2D83" w:rsidR="00C40681" w:rsidRPr="00006ABF" w:rsidDel="00E35D67" w:rsidRDefault="00DB7279" w:rsidP="00CC4C47">
            <w:pPr>
              <w:spacing w:after="0" w:line="360" w:lineRule="auto"/>
              <w:jc w:val="center"/>
              <w:rPr>
                <w:del w:id="12560" w:author="nadira firinda" w:date="2022-10-29T23:30:00Z"/>
                <w:rFonts w:ascii="Times New Roman" w:hAnsi="Times New Roman" w:cs="Times New Roman"/>
                <w:szCs w:val="20"/>
              </w:rPr>
              <w:pPrChange w:id="12561" w:author="nadira firinda" w:date="2022-10-29T23:37:00Z">
                <w:pPr>
                  <w:spacing w:after="0"/>
                  <w:jc w:val="center"/>
                </w:pPr>
              </w:pPrChange>
            </w:pPr>
            <w:del w:id="12562" w:author="nadira firinda" w:date="2022-10-29T23:30:00Z">
              <w:r w:rsidRPr="00006ABF" w:rsidDel="00E35D67">
                <w:rPr>
                  <w:rFonts w:ascii="Times New Roman" w:hAnsi="Times New Roman" w:cs="Times New Roman"/>
                  <w:szCs w:val="20"/>
                </w:rPr>
                <w:delText>**</w:delText>
              </w:r>
              <w:bookmarkStart w:id="12563" w:name="_Toc117979989"/>
              <w:bookmarkStart w:id="12564" w:name="_Toc117981637"/>
              <w:bookmarkEnd w:id="12563"/>
              <w:bookmarkEnd w:id="12564"/>
            </w:del>
          </w:p>
        </w:tc>
        <w:bookmarkStart w:id="12565" w:name="_Toc117979990"/>
        <w:bookmarkStart w:id="12566" w:name="_Toc117981638"/>
        <w:bookmarkEnd w:id="12565"/>
        <w:bookmarkEnd w:id="12566"/>
      </w:tr>
      <w:tr w:rsidR="00D90278" w:rsidRPr="00006ABF" w:rsidDel="00E35D67" w14:paraId="5DEB5A50" w14:textId="057C99F5" w:rsidTr="00FE59AD">
        <w:trPr>
          <w:trHeight w:val="363"/>
          <w:del w:id="12567" w:author="nadira firinda" w:date="2022-10-29T23:30:00Z"/>
        </w:trPr>
        <w:tc>
          <w:tcPr>
            <w:tcW w:w="9000" w:type="dxa"/>
            <w:gridSpan w:val="5"/>
            <w:tcBorders>
              <w:top w:val="dotted" w:sz="8" w:space="0" w:color="7F7F7F"/>
              <w:left w:val="nil"/>
              <w:bottom w:val="dotted" w:sz="8" w:space="0" w:color="7F7F7F"/>
              <w:right w:val="nil"/>
            </w:tcBorders>
            <w:shd w:val="clear" w:color="auto" w:fill="auto"/>
            <w:tcMar>
              <w:top w:w="15" w:type="dxa"/>
              <w:left w:w="108" w:type="dxa"/>
              <w:bottom w:w="0" w:type="dxa"/>
              <w:right w:w="108" w:type="dxa"/>
            </w:tcMar>
            <w:vAlign w:val="center"/>
            <w:hideMark/>
          </w:tcPr>
          <w:p w14:paraId="2ABADE35" w14:textId="0DC97AE7" w:rsidR="00D90278" w:rsidRPr="00006ABF" w:rsidDel="00E35D67" w:rsidRDefault="00D90278" w:rsidP="00CC4C47">
            <w:pPr>
              <w:spacing w:after="0" w:line="360" w:lineRule="auto"/>
              <w:rPr>
                <w:del w:id="12568" w:author="nadira firinda" w:date="2022-10-29T23:30:00Z"/>
                <w:rFonts w:ascii="Times New Roman" w:hAnsi="Times New Roman" w:cs="Times New Roman"/>
                <w:szCs w:val="20"/>
              </w:rPr>
              <w:pPrChange w:id="12569" w:author="nadira firinda" w:date="2022-10-29T23:37:00Z">
                <w:pPr>
                  <w:spacing w:after="0"/>
                </w:pPr>
              </w:pPrChange>
            </w:pPr>
            <w:del w:id="12570" w:author="nadira firinda" w:date="2022-10-29T23:30:00Z">
              <w:r w:rsidRPr="00006ABF" w:rsidDel="00E35D67">
                <w:rPr>
                  <w:rFonts w:ascii="Times New Roman" w:hAnsi="Times New Roman" w:cs="Times New Roman"/>
                  <w:szCs w:val="20"/>
                  <w:lang w:val="en-GB"/>
                </w:rPr>
                <w:delText xml:space="preserve">Dummy </w:delText>
              </w:r>
              <w:r w:rsidRPr="00006ABF" w:rsidDel="00E35D67">
                <w:rPr>
                  <w:rFonts w:ascii="Times New Roman" w:hAnsi="Times New Roman" w:cs="Times New Roman"/>
                  <w:szCs w:val="20"/>
                </w:rPr>
                <w:delText>w</w:delText>
              </w:r>
              <w:r w:rsidRPr="00006ABF" w:rsidDel="00E35D67">
                <w:rPr>
                  <w:rFonts w:ascii="Times New Roman" w:hAnsi="Times New Roman" w:cs="Times New Roman"/>
                  <w:noProof/>
                  <w:szCs w:val="20"/>
                  <w:lang w:val="en-GB"/>
                </w:rPr>
                <w:delText>aktu</w:delText>
              </w:r>
              <w:r w:rsidRPr="00006ABF" w:rsidDel="00E35D67">
                <w:rPr>
                  <w:rFonts w:ascii="Times New Roman" w:hAnsi="Times New Roman" w:cs="Times New Roman"/>
                  <w:szCs w:val="20"/>
                  <w:lang w:val="en-GB"/>
                </w:rPr>
                <w:delText xml:space="preserve">: </w:delText>
              </w:r>
              <w:r w:rsidR="00DB7279" w:rsidRPr="00006ABF" w:rsidDel="00E35D67">
                <w:rPr>
                  <w:rFonts w:ascii="Times New Roman" w:hAnsi="Times New Roman" w:cs="Times New Roman"/>
                  <w:szCs w:val="20"/>
                </w:rPr>
                <w:delText>2014, 2018.25</w:delText>
              </w:r>
              <w:bookmarkStart w:id="12571" w:name="_Toc117979991"/>
              <w:bookmarkStart w:id="12572" w:name="_Toc117981639"/>
              <w:bookmarkEnd w:id="12571"/>
              <w:bookmarkEnd w:id="12572"/>
            </w:del>
          </w:p>
        </w:tc>
        <w:bookmarkStart w:id="12573" w:name="_Toc117979992"/>
        <w:bookmarkStart w:id="12574" w:name="_Toc117981640"/>
        <w:bookmarkEnd w:id="12573"/>
        <w:bookmarkEnd w:id="12574"/>
      </w:tr>
      <w:tr w:rsidR="00D90278" w:rsidRPr="00006ABF" w:rsidDel="00E35D67" w14:paraId="4B7951F5" w14:textId="19F2DB07" w:rsidTr="00FE59AD">
        <w:trPr>
          <w:trHeight w:val="433"/>
          <w:del w:id="12575" w:author="nadira firinda" w:date="2022-10-29T23:30:00Z"/>
        </w:trPr>
        <w:tc>
          <w:tcPr>
            <w:tcW w:w="9000" w:type="dxa"/>
            <w:gridSpan w:val="5"/>
            <w:tcBorders>
              <w:top w:val="dotted" w:sz="8" w:space="0" w:color="7F7F7F"/>
              <w:left w:val="nil"/>
              <w:bottom w:val="dotted" w:sz="8" w:space="0" w:color="7F7F7F"/>
              <w:right w:val="nil"/>
            </w:tcBorders>
            <w:shd w:val="clear" w:color="auto" w:fill="92D050"/>
            <w:tcMar>
              <w:top w:w="15" w:type="dxa"/>
              <w:left w:w="108" w:type="dxa"/>
              <w:bottom w:w="0" w:type="dxa"/>
              <w:right w:w="108" w:type="dxa"/>
            </w:tcMar>
            <w:vAlign w:val="center"/>
            <w:hideMark/>
          </w:tcPr>
          <w:p w14:paraId="28F49EB5" w14:textId="440549F3" w:rsidR="00D90278" w:rsidRPr="00006ABF" w:rsidDel="00E35D67" w:rsidRDefault="00D90278" w:rsidP="00CC4C47">
            <w:pPr>
              <w:spacing w:after="0" w:line="360" w:lineRule="auto"/>
              <w:rPr>
                <w:del w:id="12576" w:author="nadira firinda" w:date="2022-10-29T23:30:00Z"/>
                <w:rFonts w:ascii="Times New Roman" w:hAnsi="Times New Roman" w:cs="Times New Roman"/>
                <w:szCs w:val="20"/>
              </w:rPr>
              <w:pPrChange w:id="12577" w:author="nadira firinda" w:date="2022-10-29T23:37:00Z">
                <w:pPr>
                  <w:spacing w:after="0"/>
                </w:pPr>
              </w:pPrChange>
            </w:pPr>
            <w:del w:id="12578" w:author="nadira firinda" w:date="2022-10-29T23:30:00Z">
              <w:r w:rsidRPr="00006ABF" w:rsidDel="00E35D67">
                <w:rPr>
                  <w:rFonts w:ascii="Times New Roman" w:hAnsi="Times New Roman" w:cs="Times New Roman"/>
                  <w:b/>
                  <w:bCs/>
                  <w:szCs w:val="20"/>
                </w:rPr>
                <w:delText>Diagnostic Test</w:delText>
              </w:r>
              <w:bookmarkStart w:id="12579" w:name="_Toc117979993"/>
              <w:bookmarkStart w:id="12580" w:name="_Toc117981641"/>
              <w:bookmarkEnd w:id="12579"/>
              <w:bookmarkEnd w:id="12580"/>
            </w:del>
          </w:p>
        </w:tc>
        <w:bookmarkStart w:id="12581" w:name="_Toc117979994"/>
        <w:bookmarkStart w:id="12582" w:name="_Toc117981642"/>
        <w:bookmarkEnd w:id="12581"/>
        <w:bookmarkEnd w:id="12582"/>
      </w:tr>
      <w:tr w:rsidR="00D90278" w:rsidRPr="00006ABF" w:rsidDel="00E35D67" w14:paraId="778983C0" w14:textId="578D5F7D" w:rsidTr="00FE59AD">
        <w:trPr>
          <w:trHeight w:val="433"/>
          <w:del w:id="12583" w:author="nadira firinda" w:date="2022-10-29T23:30:00Z"/>
        </w:trPr>
        <w:tc>
          <w:tcPr>
            <w:tcW w:w="3969" w:type="dxa"/>
            <w:tcBorders>
              <w:top w:val="dotted" w:sz="8" w:space="0" w:color="7F7F7F"/>
              <w:left w:val="nil"/>
              <w:bottom w:val="dotted" w:sz="8" w:space="0" w:color="7F7F7F"/>
              <w:right w:val="nil"/>
            </w:tcBorders>
            <w:shd w:val="clear" w:color="auto" w:fill="auto"/>
            <w:tcMar>
              <w:top w:w="15" w:type="dxa"/>
              <w:left w:w="108" w:type="dxa"/>
              <w:bottom w:w="0" w:type="dxa"/>
              <w:right w:w="108" w:type="dxa"/>
            </w:tcMar>
            <w:vAlign w:val="center"/>
            <w:hideMark/>
          </w:tcPr>
          <w:p w14:paraId="0849F36E" w14:textId="0B0E774D" w:rsidR="00D90278" w:rsidRPr="00006ABF" w:rsidDel="00E35D67" w:rsidRDefault="00D90278" w:rsidP="00CC4C47">
            <w:pPr>
              <w:spacing w:after="0" w:line="360" w:lineRule="auto"/>
              <w:rPr>
                <w:del w:id="12584" w:author="nadira firinda" w:date="2022-10-29T23:30:00Z"/>
                <w:rFonts w:ascii="Times New Roman" w:hAnsi="Times New Roman" w:cs="Times New Roman"/>
                <w:szCs w:val="20"/>
              </w:rPr>
              <w:pPrChange w:id="12585" w:author="nadira firinda" w:date="2022-10-29T23:37:00Z">
                <w:pPr>
                  <w:spacing w:after="0"/>
                </w:pPr>
              </w:pPrChange>
            </w:pPr>
            <w:del w:id="12586" w:author="nadira firinda" w:date="2022-10-29T23:30:00Z">
              <w:r w:rsidRPr="00006ABF" w:rsidDel="00E35D67">
                <w:rPr>
                  <w:rFonts w:ascii="Times New Roman" w:hAnsi="Times New Roman" w:cs="Times New Roman"/>
                  <w:szCs w:val="20"/>
                  <w:lang w:val="en-GB"/>
                </w:rPr>
                <w:delText>Adjusted R-Squared</w:delText>
              </w:r>
              <w:bookmarkStart w:id="12587" w:name="_Toc117979995"/>
              <w:bookmarkStart w:id="12588" w:name="_Toc117981643"/>
              <w:bookmarkEnd w:id="12587"/>
              <w:bookmarkEnd w:id="12588"/>
            </w:del>
          </w:p>
        </w:tc>
        <w:tc>
          <w:tcPr>
            <w:tcW w:w="236" w:type="dxa"/>
            <w:tcBorders>
              <w:top w:val="dotted" w:sz="8" w:space="0" w:color="7F7F7F"/>
              <w:left w:val="nil"/>
              <w:bottom w:val="dotted" w:sz="8" w:space="0" w:color="7F7F7F"/>
              <w:right w:val="nil"/>
            </w:tcBorders>
            <w:shd w:val="clear" w:color="auto" w:fill="auto"/>
            <w:tcMar>
              <w:top w:w="15" w:type="dxa"/>
              <w:left w:w="108" w:type="dxa"/>
              <w:bottom w:w="0" w:type="dxa"/>
              <w:right w:w="108" w:type="dxa"/>
            </w:tcMar>
            <w:vAlign w:val="center"/>
            <w:hideMark/>
          </w:tcPr>
          <w:p w14:paraId="180C8B1F" w14:textId="450379A6" w:rsidR="00D90278" w:rsidRPr="00006ABF" w:rsidDel="00E35D67" w:rsidRDefault="00D90278" w:rsidP="00CC4C47">
            <w:pPr>
              <w:spacing w:after="0" w:line="360" w:lineRule="auto"/>
              <w:rPr>
                <w:del w:id="12589" w:author="nadira firinda" w:date="2022-10-29T23:30:00Z"/>
                <w:rFonts w:ascii="Times New Roman" w:hAnsi="Times New Roman" w:cs="Times New Roman"/>
                <w:szCs w:val="20"/>
              </w:rPr>
              <w:pPrChange w:id="12590" w:author="nadira firinda" w:date="2022-10-29T23:37:00Z">
                <w:pPr>
                  <w:spacing w:after="0"/>
                </w:pPr>
              </w:pPrChange>
            </w:pPr>
            <w:bookmarkStart w:id="12591" w:name="_Toc117979996"/>
            <w:bookmarkStart w:id="12592" w:name="_Toc117981644"/>
            <w:bookmarkEnd w:id="12591"/>
            <w:bookmarkEnd w:id="12592"/>
          </w:p>
        </w:tc>
        <w:tc>
          <w:tcPr>
            <w:tcW w:w="2458" w:type="dxa"/>
            <w:tcBorders>
              <w:top w:val="dotted" w:sz="8" w:space="0" w:color="7F7F7F"/>
              <w:left w:val="nil"/>
              <w:bottom w:val="dotted" w:sz="8" w:space="0" w:color="7F7F7F"/>
              <w:right w:val="dotted" w:sz="8" w:space="0" w:color="7F7F7F"/>
            </w:tcBorders>
            <w:shd w:val="clear" w:color="auto" w:fill="auto"/>
            <w:tcMar>
              <w:top w:w="15" w:type="dxa"/>
              <w:left w:w="108" w:type="dxa"/>
              <w:bottom w:w="0" w:type="dxa"/>
              <w:right w:w="108" w:type="dxa"/>
            </w:tcMar>
            <w:vAlign w:val="center"/>
            <w:hideMark/>
          </w:tcPr>
          <w:p w14:paraId="3441D4AB" w14:textId="315EA362" w:rsidR="00D90278" w:rsidRPr="00006ABF" w:rsidDel="00E35D67" w:rsidRDefault="00D90278" w:rsidP="00CC4C47">
            <w:pPr>
              <w:spacing w:after="0" w:line="360" w:lineRule="auto"/>
              <w:rPr>
                <w:del w:id="12593" w:author="nadira firinda" w:date="2022-10-29T23:30:00Z"/>
                <w:rFonts w:ascii="Times New Roman" w:hAnsi="Times New Roman" w:cs="Times New Roman"/>
                <w:szCs w:val="20"/>
              </w:rPr>
              <w:pPrChange w:id="12594" w:author="nadira firinda" w:date="2022-10-29T23:37:00Z">
                <w:pPr>
                  <w:spacing w:after="0"/>
                </w:pPr>
              </w:pPrChange>
            </w:pPr>
            <w:bookmarkStart w:id="12595" w:name="_Toc117979997"/>
            <w:bookmarkStart w:id="12596" w:name="_Toc117981645"/>
            <w:bookmarkEnd w:id="12595"/>
            <w:bookmarkEnd w:id="12596"/>
          </w:p>
        </w:tc>
        <w:tc>
          <w:tcPr>
            <w:tcW w:w="2337" w:type="dxa"/>
            <w:gridSpan w:val="2"/>
            <w:tcBorders>
              <w:top w:val="dotted" w:sz="8" w:space="0" w:color="7F7F7F"/>
              <w:left w:val="dotted" w:sz="8" w:space="0" w:color="7F7F7F"/>
              <w:bottom w:val="dotted" w:sz="8" w:space="0" w:color="7F7F7F"/>
              <w:right w:val="nil"/>
            </w:tcBorders>
            <w:shd w:val="clear" w:color="auto" w:fill="auto"/>
            <w:tcMar>
              <w:top w:w="15" w:type="dxa"/>
              <w:left w:w="108" w:type="dxa"/>
              <w:bottom w:w="0" w:type="dxa"/>
              <w:right w:w="108" w:type="dxa"/>
            </w:tcMar>
            <w:vAlign w:val="center"/>
            <w:hideMark/>
          </w:tcPr>
          <w:p w14:paraId="5C8864A2" w14:textId="44E67117" w:rsidR="00D90278" w:rsidRPr="00006ABF" w:rsidDel="00E35D67" w:rsidRDefault="00FF1F0A" w:rsidP="00CC4C47">
            <w:pPr>
              <w:spacing w:after="0" w:line="360" w:lineRule="auto"/>
              <w:jc w:val="center"/>
              <w:rPr>
                <w:del w:id="12597" w:author="nadira firinda" w:date="2022-10-29T23:30:00Z"/>
                <w:rFonts w:ascii="Times New Roman" w:hAnsi="Times New Roman" w:cs="Times New Roman"/>
                <w:szCs w:val="20"/>
              </w:rPr>
              <w:pPrChange w:id="12598" w:author="nadira firinda" w:date="2022-10-29T23:37:00Z">
                <w:pPr>
                  <w:spacing w:after="0"/>
                  <w:jc w:val="center"/>
                </w:pPr>
              </w:pPrChange>
            </w:pPr>
            <w:del w:id="12599" w:author="nadira firinda" w:date="2022-10-29T23:30:00Z">
              <w:r w:rsidRPr="00006ABF" w:rsidDel="00E35D67">
                <w:rPr>
                  <w:rFonts w:ascii="Times New Roman" w:hAnsi="Times New Roman" w:cs="Times New Roman"/>
                  <w:szCs w:val="20"/>
                </w:rPr>
                <w:delText>0.6025</w:delText>
              </w:r>
              <w:bookmarkStart w:id="12600" w:name="_Toc117979998"/>
              <w:bookmarkStart w:id="12601" w:name="_Toc117981646"/>
              <w:bookmarkEnd w:id="12600"/>
              <w:bookmarkEnd w:id="12601"/>
            </w:del>
          </w:p>
        </w:tc>
        <w:bookmarkStart w:id="12602" w:name="_Toc117979999"/>
        <w:bookmarkStart w:id="12603" w:name="_Toc117981647"/>
        <w:bookmarkEnd w:id="12602"/>
        <w:bookmarkEnd w:id="12603"/>
      </w:tr>
      <w:tr w:rsidR="00D90278" w:rsidRPr="00006ABF" w:rsidDel="00E35D67" w14:paraId="047A3B29" w14:textId="517A13F0" w:rsidTr="00FE59AD">
        <w:trPr>
          <w:trHeight w:val="433"/>
          <w:del w:id="12604" w:author="nadira firinda" w:date="2022-10-29T23:30:00Z"/>
        </w:trPr>
        <w:tc>
          <w:tcPr>
            <w:tcW w:w="3969" w:type="dxa"/>
            <w:tcBorders>
              <w:top w:val="dotted" w:sz="8" w:space="0" w:color="7F7F7F"/>
              <w:left w:val="nil"/>
              <w:bottom w:val="dotted" w:sz="8" w:space="0" w:color="7F7F7F"/>
              <w:right w:val="nil"/>
            </w:tcBorders>
            <w:shd w:val="clear" w:color="auto" w:fill="auto"/>
            <w:tcMar>
              <w:top w:w="15" w:type="dxa"/>
              <w:left w:w="108" w:type="dxa"/>
              <w:bottom w:w="0" w:type="dxa"/>
              <w:right w:w="108" w:type="dxa"/>
            </w:tcMar>
            <w:vAlign w:val="center"/>
          </w:tcPr>
          <w:p w14:paraId="719041FA" w14:textId="24123DF3" w:rsidR="00D90278" w:rsidRPr="00006ABF" w:rsidDel="00E35D67" w:rsidRDefault="00D90278" w:rsidP="00CC4C47">
            <w:pPr>
              <w:spacing w:after="0" w:line="360" w:lineRule="auto"/>
              <w:rPr>
                <w:del w:id="12605" w:author="nadira firinda" w:date="2022-10-29T23:30:00Z"/>
                <w:rFonts w:ascii="Times New Roman" w:hAnsi="Times New Roman" w:cs="Times New Roman"/>
                <w:szCs w:val="20"/>
                <w:lang w:val="en-GB"/>
              </w:rPr>
              <w:pPrChange w:id="12606" w:author="nadira firinda" w:date="2022-10-29T23:37:00Z">
                <w:pPr>
                  <w:spacing w:after="0"/>
                </w:pPr>
              </w:pPrChange>
            </w:pPr>
            <w:del w:id="12607" w:author="nadira firinda" w:date="2022-10-29T23:30:00Z">
              <w:r w:rsidRPr="00006ABF" w:rsidDel="00E35D67">
                <w:rPr>
                  <w:rFonts w:ascii="Times New Roman" w:hAnsi="Times New Roman" w:cs="Times New Roman"/>
                  <w:szCs w:val="20"/>
                  <w:lang w:val="en-GB"/>
                </w:rPr>
                <w:delText>LM Test Stat</w:delText>
              </w:r>
              <w:bookmarkStart w:id="12608" w:name="_Toc117980000"/>
              <w:bookmarkStart w:id="12609" w:name="_Toc117981648"/>
              <w:bookmarkEnd w:id="12608"/>
              <w:bookmarkEnd w:id="12609"/>
            </w:del>
          </w:p>
        </w:tc>
        <w:tc>
          <w:tcPr>
            <w:tcW w:w="236" w:type="dxa"/>
            <w:tcBorders>
              <w:top w:val="dotted" w:sz="8" w:space="0" w:color="7F7F7F"/>
              <w:left w:val="nil"/>
              <w:bottom w:val="dotted" w:sz="8" w:space="0" w:color="7F7F7F"/>
              <w:right w:val="nil"/>
            </w:tcBorders>
            <w:shd w:val="clear" w:color="auto" w:fill="auto"/>
            <w:tcMar>
              <w:top w:w="15" w:type="dxa"/>
              <w:left w:w="108" w:type="dxa"/>
              <w:bottom w:w="0" w:type="dxa"/>
              <w:right w:w="108" w:type="dxa"/>
            </w:tcMar>
            <w:vAlign w:val="center"/>
          </w:tcPr>
          <w:p w14:paraId="463FFCF2" w14:textId="6ADF5A9B" w:rsidR="00D90278" w:rsidRPr="00006ABF" w:rsidDel="00E35D67" w:rsidRDefault="00D90278" w:rsidP="00CC4C47">
            <w:pPr>
              <w:spacing w:after="0" w:line="360" w:lineRule="auto"/>
              <w:rPr>
                <w:del w:id="12610" w:author="nadira firinda" w:date="2022-10-29T23:30:00Z"/>
                <w:rFonts w:ascii="Times New Roman" w:hAnsi="Times New Roman" w:cs="Times New Roman"/>
                <w:szCs w:val="20"/>
              </w:rPr>
              <w:pPrChange w:id="12611" w:author="nadira firinda" w:date="2022-10-29T23:37:00Z">
                <w:pPr>
                  <w:spacing w:after="0"/>
                </w:pPr>
              </w:pPrChange>
            </w:pPr>
            <w:bookmarkStart w:id="12612" w:name="_Toc117980001"/>
            <w:bookmarkStart w:id="12613" w:name="_Toc117981649"/>
            <w:bookmarkEnd w:id="12612"/>
            <w:bookmarkEnd w:id="12613"/>
          </w:p>
        </w:tc>
        <w:tc>
          <w:tcPr>
            <w:tcW w:w="2458" w:type="dxa"/>
            <w:tcBorders>
              <w:top w:val="dotted" w:sz="8" w:space="0" w:color="7F7F7F"/>
              <w:left w:val="nil"/>
              <w:bottom w:val="dotted" w:sz="8" w:space="0" w:color="7F7F7F"/>
              <w:right w:val="dotted" w:sz="8" w:space="0" w:color="7F7F7F"/>
            </w:tcBorders>
            <w:shd w:val="clear" w:color="auto" w:fill="auto"/>
            <w:tcMar>
              <w:top w:w="15" w:type="dxa"/>
              <w:left w:w="108" w:type="dxa"/>
              <w:bottom w:w="0" w:type="dxa"/>
              <w:right w:w="108" w:type="dxa"/>
            </w:tcMar>
            <w:vAlign w:val="center"/>
          </w:tcPr>
          <w:p w14:paraId="1FD7A3C3" w14:textId="15A3E984" w:rsidR="00D90278" w:rsidRPr="00006ABF" w:rsidDel="00E35D67" w:rsidRDefault="00D90278" w:rsidP="00CC4C47">
            <w:pPr>
              <w:spacing w:after="0" w:line="360" w:lineRule="auto"/>
              <w:rPr>
                <w:del w:id="12614" w:author="nadira firinda" w:date="2022-10-29T23:30:00Z"/>
                <w:rFonts w:ascii="Times New Roman" w:hAnsi="Times New Roman" w:cs="Times New Roman"/>
                <w:szCs w:val="20"/>
              </w:rPr>
              <w:pPrChange w:id="12615" w:author="nadira firinda" w:date="2022-10-29T23:37:00Z">
                <w:pPr>
                  <w:spacing w:after="0"/>
                </w:pPr>
              </w:pPrChange>
            </w:pPr>
            <w:bookmarkStart w:id="12616" w:name="_Toc117980002"/>
            <w:bookmarkStart w:id="12617" w:name="_Toc117981650"/>
            <w:bookmarkEnd w:id="12616"/>
            <w:bookmarkEnd w:id="12617"/>
          </w:p>
        </w:tc>
        <w:tc>
          <w:tcPr>
            <w:tcW w:w="2337" w:type="dxa"/>
            <w:gridSpan w:val="2"/>
            <w:tcBorders>
              <w:top w:val="dotted" w:sz="8" w:space="0" w:color="7F7F7F"/>
              <w:left w:val="dotted" w:sz="8" w:space="0" w:color="7F7F7F"/>
              <w:bottom w:val="dotted" w:sz="8" w:space="0" w:color="7F7F7F"/>
              <w:right w:val="nil"/>
            </w:tcBorders>
            <w:shd w:val="clear" w:color="auto" w:fill="auto"/>
            <w:tcMar>
              <w:top w:w="15" w:type="dxa"/>
              <w:left w:w="108" w:type="dxa"/>
              <w:bottom w:w="0" w:type="dxa"/>
              <w:right w:w="108" w:type="dxa"/>
            </w:tcMar>
            <w:vAlign w:val="center"/>
          </w:tcPr>
          <w:p w14:paraId="2EB22D22" w14:textId="22E54AFA" w:rsidR="00D90278" w:rsidRPr="00006ABF" w:rsidDel="00E35D67" w:rsidRDefault="00FF1F0A" w:rsidP="00CC4C47">
            <w:pPr>
              <w:spacing w:after="0" w:line="360" w:lineRule="auto"/>
              <w:jc w:val="center"/>
              <w:rPr>
                <w:del w:id="12618" w:author="nadira firinda" w:date="2022-10-29T23:30:00Z"/>
                <w:rFonts w:ascii="Times New Roman" w:hAnsi="Times New Roman" w:cs="Times New Roman"/>
                <w:szCs w:val="20"/>
              </w:rPr>
              <w:pPrChange w:id="12619" w:author="nadira firinda" w:date="2022-10-29T23:37:00Z">
                <w:pPr>
                  <w:spacing w:after="0"/>
                  <w:jc w:val="center"/>
                </w:pPr>
              </w:pPrChange>
            </w:pPr>
            <w:del w:id="12620" w:author="nadira firinda" w:date="2022-10-29T23:30:00Z">
              <w:r w:rsidRPr="00006ABF" w:rsidDel="00E35D67">
                <w:rPr>
                  <w:rFonts w:ascii="Times New Roman" w:hAnsi="Times New Roman" w:cs="Times New Roman"/>
                  <w:szCs w:val="20"/>
                </w:rPr>
                <w:delText>0.9611</w:delText>
              </w:r>
              <w:bookmarkStart w:id="12621" w:name="_Toc117980003"/>
              <w:bookmarkStart w:id="12622" w:name="_Toc117981651"/>
              <w:bookmarkEnd w:id="12621"/>
              <w:bookmarkEnd w:id="12622"/>
            </w:del>
          </w:p>
        </w:tc>
        <w:bookmarkStart w:id="12623" w:name="_Toc117980004"/>
        <w:bookmarkStart w:id="12624" w:name="_Toc117981652"/>
        <w:bookmarkEnd w:id="12623"/>
        <w:bookmarkEnd w:id="12624"/>
      </w:tr>
      <w:tr w:rsidR="00D90278" w:rsidRPr="00006ABF" w:rsidDel="00E35D67" w14:paraId="589DB664" w14:textId="4A261D97" w:rsidTr="00FE59AD">
        <w:trPr>
          <w:trHeight w:val="433"/>
          <w:del w:id="12625" w:author="nadira firinda" w:date="2022-10-29T23:30:00Z"/>
        </w:trPr>
        <w:tc>
          <w:tcPr>
            <w:tcW w:w="3969" w:type="dxa"/>
            <w:tcBorders>
              <w:top w:val="dotted" w:sz="8" w:space="0" w:color="7F7F7F"/>
              <w:left w:val="nil"/>
              <w:bottom w:val="dotted" w:sz="8" w:space="0" w:color="7F7F7F"/>
              <w:right w:val="nil"/>
            </w:tcBorders>
            <w:shd w:val="clear" w:color="auto" w:fill="auto"/>
            <w:tcMar>
              <w:top w:w="15" w:type="dxa"/>
              <w:left w:w="108" w:type="dxa"/>
              <w:bottom w:w="0" w:type="dxa"/>
              <w:right w:w="108" w:type="dxa"/>
            </w:tcMar>
            <w:vAlign w:val="center"/>
          </w:tcPr>
          <w:p w14:paraId="603C4426" w14:textId="4A36CDC4" w:rsidR="00D90278" w:rsidRPr="00006ABF" w:rsidDel="00E35D67" w:rsidRDefault="00D90278" w:rsidP="00CC4C47">
            <w:pPr>
              <w:spacing w:after="0" w:line="360" w:lineRule="auto"/>
              <w:rPr>
                <w:del w:id="12626" w:author="nadira firinda" w:date="2022-10-29T23:30:00Z"/>
                <w:rFonts w:ascii="Times New Roman" w:hAnsi="Times New Roman" w:cs="Times New Roman"/>
                <w:szCs w:val="20"/>
                <w:lang w:val="en-GB"/>
              </w:rPr>
              <w:pPrChange w:id="12627" w:author="nadira firinda" w:date="2022-10-29T23:37:00Z">
                <w:pPr>
                  <w:spacing w:after="0"/>
                </w:pPr>
              </w:pPrChange>
            </w:pPr>
            <w:del w:id="12628" w:author="nadira firinda" w:date="2022-10-29T23:30:00Z">
              <w:r w:rsidRPr="00006ABF" w:rsidDel="00E35D67">
                <w:rPr>
                  <w:rFonts w:ascii="Times New Roman" w:hAnsi="Times New Roman" w:cs="Times New Roman"/>
                  <w:noProof/>
                  <w:szCs w:val="20"/>
                  <w:lang w:val="en-GB"/>
                </w:rPr>
                <w:delText>Heteroskedasticity</w:delText>
              </w:r>
              <w:r w:rsidRPr="00006ABF" w:rsidDel="00E35D67">
                <w:rPr>
                  <w:rFonts w:ascii="Times New Roman" w:hAnsi="Times New Roman" w:cs="Times New Roman"/>
                  <w:szCs w:val="20"/>
                  <w:lang w:val="en-GB"/>
                </w:rPr>
                <w:delText xml:space="preserve"> Test Stat</w:delText>
              </w:r>
              <w:bookmarkStart w:id="12629" w:name="_Toc117980005"/>
              <w:bookmarkStart w:id="12630" w:name="_Toc117981653"/>
              <w:bookmarkEnd w:id="12629"/>
              <w:bookmarkEnd w:id="12630"/>
            </w:del>
          </w:p>
        </w:tc>
        <w:tc>
          <w:tcPr>
            <w:tcW w:w="236" w:type="dxa"/>
            <w:tcBorders>
              <w:top w:val="dotted" w:sz="8" w:space="0" w:color="7F7F7F"/>
              <w:left w:val="nil"/>
              <w:bottom w:val="dotted" w:sz="8" w:space="0" w:color="7F7F7F"/>
              <w:right w:val="nil"/>
            </w:tcBorders>
            <w:shd w:val="clear" w:color="auto" w:fill="auto"/>
            <w:tcMar>
              <w:top w:w="15" w:type="dxa"/>
              <w:left w:w="108" w:type="dxa"/>
              <w:bottom w:w="0" w:type="dxa"/>
              <w:right w:w="108" w:type="dxa"/>
            </w:tcMar>
            <w:vAlign w:val="center"/>
          </w:tcPr>
          <w:p w14:paraId="030F3EC0" w14:textId="3380BC63" w:rsidR="00D90278" w:rsidRPr="00006ABF" w:rsidDel="00E35D67" w:rsidRDefault="00D90278" w:rsidP="00CC4C47">
            <w:pPr>
              <w:spacing w:after="0" w:line="360" w:lineRule="auto"/>
              <w:rPr>
                <w:del w:id="12631" w:author="nadira firinda" w:date="2022-10-29T23:30:00Z"/>
                <w:rFonts w:ascii="Times New Roman" w:hAnsi="Times New Roman" w:cs="Times New Roman"/>
                <w:szCs w:val="20"/>
              </w:rPr>
              <w:pPrChange w:id="12632" w:author="nadira firinda" w:date="2022-10-29T23:37:00Z">
                <w:pPr>
                  <w:spacing w:after="0"/>
                </w:pPr>
              </w:pPrChange>
            </w:pPr>
            <w:bookmarkStart w:id="12633" w:name="_Toc117980006"/>
            <w:bookmarkStart w:id="12634" w:name="_Toc117981654"/>
            <w:bookmarkEnd w:id="12633"/>
            <w:bookmarkEnd w:id="12634"/>
          </w:p>
        </w:tc>
        <w:tc>
          <w:tcPr>
            <w:tcW w:w="2458" w:type="dxa"/>
            <w:tcBorders>
              <w:top w:val="dotted" w:sz="8" w:space="0" w:color="7F7F7F"/>
              <w:left w:val="nil"/>
              <w:bottom w:val="dotted" w:sz="8" w:space="0" w:color="7F7F7F"/>
              <w:right w:val="dotted" w:sz="8" w:space="0" w:color="7F7F7F"/>
            </w:tcBorders>
            <w:shd w:val="clear" w:color="auto" w:fill="auto"/>
            <w:tcMar>
              <w:top w:w="15" w:type="dxa"/>
              <w:left w:w="108" w:type="dxa"/>
              <w:bottom w:w="0" w:type="dxa"/>
              <w:right w:w="108" w:type="dxa"/>
            </w:tcMar>
            <w:vAlign w:val="center"/>
          </w:tcPr>
          <w:p w14:paraId="7AE6F029" w14:textId="6CC7E6D2" w:rsidR="00D90278" w:rsidRPr="00006ABF" w:rsidDel="00E35D67" w:rsidRDefault="00D90278" w:rsidP="00CC4C47">
            <w:pPr>
              <w:spacing w:after="0" w:line="360" w:lineRule="auto"/>
              <w:rPr>
                <w:del w:id="12635" w:author="nadira firinda" w:date="2022-10-29T23:30:00Z"/>
                <w:rFonts w:ascii="Times New Roman" w:hAnsi="Times New Roman" w:cs="Times New Roman"/>
                <w:szCs w:val="20"/>
              </w:rPr>
              <w:pPrChange w:id="12636" w:author="nadira firinda" w:date="2022-10-29T23:37:00Z">
                <w:pPr>
                  <w:spacing w:after="0"/>
                </w:pPr>
              </w:pPrChange>
            </w:pPr>
            <w:bookmarkStart w:id="12637" w:name="_Toc117980007"/>
            <w:bookmarkStart w:id="12638" w:name="_Toc117981655"/>
            <w:bookmarkEnd w:id="12637"/>
            <w:bookmarkEnd w:id="12638"/>
          </w:p>
        </w:tc>
        <w:tc>
          <w:tcPr>
            <w:tcW w:w="2337" w:type="dxa"/>
            <w:gridSpan w:val="2"/>
            <w:tcBorders>
              <w:top w:val="dotted" w:sz="8" w:space="0" w:color="7F7F7F"/>
              <w:left w:val="dotted" w:sz="8" w:space="0" w:color="7F7F7F"/>
              <w:bottom w:val="dotted" w:sz="8" w:space="0" w:color="7F7F7F"/>
              <w:right w:val="nil"/>
            </w:tcBorders>
            <w:shd w:val="clear" w:color="auto" w:fill="auto"/>
            <w:tcMar>
              <w:top w:w="15" w:type="dxa"/>
              <w:left w:w="108" w:type="dxa"/>
              <w:bottom w:w="0" w:type="dxa"/>
              <w:right w:w="108" w:type="dxa"/>
            </w:tcMar>
            <w:vAlign w:val="center"/>
          </w:tcPr>
          <w:p w14:paraId="08985FBE" w14:textId="2B6E8662" w:rsidR="00D90278" w:rsidRPr="00006ABF" w:rsidDel="00E35D67" w:rsidRDefault="00FF1F0A" w:rsidP="00CC4C47">
            <w:pPr>
              <w:spacing w:after="0" w:line="360" w:lineRule="auto"/>
              <w:jc w:val="center"/>
              <w:rPr>
                <w:del w:id="12639" w:author="nadira firinda" w:date="2022-10-29T23:30:00Z"/>
                <w:rFonts w:ascii="Times New Roman" w:hAnsi="Times New Roman" w:cs="Times New Roman"/>
                <w:szCs w:val="20"/>
              </w:rPr>
              <w:pPrChange w:id="12640" w:author="nadira firinda" w:date="2022-10-29T23:37:00Z">
                <w:pPr>
                  <w:spacing w:after="0"/>
                  <w:jc w:val="center"/>
                </w:pPr>
              </w:pPrChange>
            </w:pPr>
            <w:del w:id="12641" w:author="nadira firinda" w:date="2022-10-29T23:30:00Z">
              <w:r w:rsidRPr="00006ABF" w:rsidDel="00E35D67">
                <w:rPr>
                  <w:rFonts w:ascii="Times New Roman" w:hAnsi="Times New Roman" w:cs="Times New Roman"/>
                  <w:szCs w:val="20"/>
                </w:rPr>
                <w:delText>0.6478</w:delText>
              </w:r>
              <w:bookmarkStart w:id="12642" w:name="_Toc117980008"/>
              <w:bookmarkStart w:id="12643" w:name="_Toc117981656"/>
              <w:bookmarkEnd w:id="12642"/>
              <w:bookmarkEnd w:id="12643"/>
            </w:del>
          </w:p>
        </w:tc>
        <w:bookmarkStart w:id="12644" w:name="_Toc117980009"/>
        <w:bookmarkStart w:id="12645" w:name="_Toc117981657"/>
        <w:bookmarkEnd w:id="12644"/>
        <w:bookmarkEnd w:id="12645"/>
      </w:tr>
    </w:tbl>
    <w:p w14:paraId="140256F9" w14:textId="334A0857" w:rsidR="00D90278" w:rsidRPr="00E35D67" w:rsidDel="00E35D67" w:rsidRDefault="00D90278" w:rsidP="00CC4C47">
      <w:pPr>
        <w:spacing w:line="360" w:lineRule="auto"/>
        <w:rPr>
          <w:del w:id="12646" w:author="nadira firinda" w:date="2022-10-29T23:30:00Z"/>
          <w:rFonts w:ascii="Times New Roman" w:hAnsi="Times New Roman" w:cs="Times New Roman"/>
        </w:rPr>
        <w:pPrChange w:id="12647" w:author="nadira firinda" w:date="2022-10-29T23:37:00Z">
          <w:pPr/>
        </w:pPrChange>
      </w:pPr>
      <w:bookmarkStart w:id="12648" w:name="_Toc117980010"/>
      <w:bookmarkStart w:id="12649" w:name="_Toc117981658"/>
      <w:bookmarkEnd w:id="12648"/>
      <w:bookmarkEnd w:id="12649"/>
    </w:p>
    <w:p w14:paraId="7E618367" w14:textId="6019CEB4" w:rsidR="001F28D9" w:rsidRPr="00E35D67" w:rsidDel="00E35D67" w:rsidRDefault="001D06AD" w:rsidP="00CC4C47">
      <w:pPr>
        <w:keepNext/>
        <w:spacing w:line="360" w:lineRule="auto"/>
        <w:rPr>
          <w:del w:id="12650" w:author="nadira firinda" w:date="2022-10-29T23:30:00Z"/>
          <w:rFonts w:ascii="Times New Roman" w:hAnsi="Times New Roman" w:cs="Times New Roman"/>
        </w:rPr>
        <w:pPrChange w:id="12651" w:author="nadira firinda" w:date="2022-10-29T23:37:00Z">
          <w:pPr>
            <w:keepNext/>
          </w:pPr>
        </w:pPrChange>
      </w:pPr>
      <w:del w:id="12652" w:author="nadira firinda" w:date="2022-10-29T23:30:00Z">
        <w:r w:rsidRPr="00B30630" w:rsidDel="00E35D67">
          <w:rPr>
            <w:rFonts w:ascii="Times New Roman" w:hAnsi="Times New Roman" w:cs="Times New Roman"/>
          </w:rPr>
          <w:object w:dxaOrig="10032" w:dyaOrig="3360" w14:anchorId="45103085">
            <v:shape id="_x0000_i1037" type="#_x0000_t75" style="width:452.55pt;height:150.65pt" o:ole="">
              <v:imagedata r:id="rId108" o:title=""/>
            </v:shape>
            <o:OLEObject Type="Embed" ProgID="EViews.Workfile.2" ShapeID="_x0000_i1037" DrawAspect="Content" ObjectID="_1728592423" r:id="rId109"/>
          </w:object>
        </w:r>
        <w:bookmarkStart w:id="12653" w:name="_Toc117980011"/>
        <w:bookmarkStart w:id="12654" w:name="_Toc117981659"/>
        <w:bookmarkEnd w:id="12653"/>
        <w:bookmarkEnd w:id="12654"/>
      </w:del>
    </w:p>
    <w:p w14:paraId="47AC7A42" w14:textId="1712172D" w:rsidR="00333067" w:rsidRPr="00006ABF" w:rsidDel="00E35D67" w:rsidRDefault="001F28D9" w:rsidP="00CC4C47">
      <w:pPr>
        <w:pStyle w:val="Caption"/>
        <w:spacing w:line="360" w:lineRule="auto"/>
        <w:rPr>
          <w:del w:id="12655" w:author="nadira firinda" w:date="2022-10-29T23:30:00Z"/>
        </w:rPr>
        <w:pPrChange w:id="12656" w:author="nadira firinda" w:date="2022-10-29T23:37:00Z">
          <w:pPr>
            <w:pStyle w:val="Caption"/>
          </w:pPr>
        </w:pPrChange>
      </w:pPr>
      <w:bookmarkStart w:id="12657" w:name="_Ref84943638"/>
      <w:bookmarkStart w:id="12658" w:name="_Toc84944791"/>
      <w:bookmarkStart w:id="12659" w:name="_Toc84944878"/>
      <w:del w:id="12660" w:author="nadira firinda" w:date="2022-10-29T23:30:00Z">
        <w:r w:rsidRPr="00006ABF" w:rsidDel="00E35D67">
          <w:delText xml:space="preserve">Gambar </w:delText>
        </w:r>
      </w:del>
      <w:ins w:id="12661" w:author="Prasasti Karunia Farista Ananto" w:date="2021-10-12T14:34:00Z">
        <w:del w:id="12662" w:author="nadira firinda" w:date="2022-10-29T23:30:00Z">
          <w:r w:rsidR="00046663" w:rsidRPr="00B30630" w:rsidDel="00E35D67">
            <w:fldChar w:fldCharType="begin"/>
          </w:r>
          <w:r w:rsidR="00046663" w:rsidRPr="00006ABF" w:rsidDel="00E35D67">
            <w:delInstrText xml:space="preserve"> STYLEREF 1 \s </w:delInstrText>
          </w:r>
        </w:del>
      </w:ins>
      <w:del w:id="12663" w:author="nadira firinda" w:date="2022-10-29T23:30:00Z">
        <w:r w:rsidR="00046663" w:rsidRPr="008B62E9" w:rsidDel="00E35D67">
          <w:fldChar w:fldCharType="separate"/>
        </w:r>
        <w:r w:rsidR="00015ADF" w:rsidRPr="00006ABF" w:rsidDel="00E35D67">
          <w:rPr>
            <w:noProof/>
          </w:rPr>
          <w:delText>IV</w:delText>
        </w:r>
      </w:del>
      <w:ins w:id="12664" w:author="Prasasti Karunia Farista Ananto" w:date="2021-10-12T14:34:00Z">
        <w:del w:id="12665" w:author="nadira firinda" w:date="2022-10-29T23:30:00Z">
          <w:r w:rsidR="00046663" w:rsidRPr="00B30630" w:rsidDel="00E35D67">
            <w:fldChar w:fldCharType="end"/>
          </w:r>
          <w:r w:rsidR="00046663" w:rsidRPr="00006ABF" w:rsidDel="00E35D67">
            <w:noBreakHyphen/>
          </w:r>
          <w:r w:rsidR="00046663" w:rsidRPr="00B30630" w:rsidDel="00E35D67">
            <w:fldChar w:fldCharType="begin"/>
          </w:r>
          <w:r w:rsidR="00046663" w:rsidRPr="00006ABF" w:rsidDel="00E35D67">
            <w:delInstrText xml:space="preserve"> SEQ Gambar \* ARABIC \s 1 </w:delInstrText>
          </w:r>
        </w:del>
      </w:ins>
      <w:del w:id="12666" w:author="nadira firinda" w:date="2022-10-29T23:30:00Z">
        <w:r w:rsidR="00046663" w:rsidRPr="008B62E9" w:rsidDel="00E35D67">
          <w:fldChar w:fldCharType="separate"/>
        </w:r>
      </w:del>
      <w:ins w:id="12667" w:author="Prasasti Karunia Farista Ananto" w:date="2021-10-12T15:25:00Z">
        <w:del w:id="12668" w:author="nadira firinda" w:date="2022-10-29T23:30:00Z">
          <w:r w:rsidR="00015ADF" w:rsidRPr="00006ABF" w:rsidDel="00E35D67">
            <w:rPr>
              <w:noProof/>
            </w:rPr>
            <w:delText>13</w:delText>
          </w:r>
        </w:del>
      </w:ins>
      <w:ins w:id="12669" w:author="Prasasti Karunia Farista Ananto" w:date="2021-10-12T14:34:00Z">
        <w:del w:id="12670" w:author="nadira firinda" w:date="2022-10-29T23:30:00Z">
          <w:r w:rsidR="00046663" w:rsidRPr="00B30630" w:rsidDel="00E35D67">
            <w:fldChar w:fldCharType="end"/>
          </w:r>
        </w:del>
      </w:ins>
      <w:bookmarkEnd w:id="12657"/>
      <w:del w:id="12671" w:author="nadira firinda" w:date="2022-10-29T23:30:00Z">
        <w:r w:rsidR="00FB741C" w:rsidRPr="008B62E9" w:rsidDel="00E35D67">
          <w:fldChar w:fldCharType="begin"/>
        </w:r>
        <w:r w:rsidR="00FB741C" w:rsidRPr="00006ABF" w:rsidDel="00E35D67">
          <w:delInstrText xml:space="preserve"> STYLEREF 1 \s </w:delInstrText>
        </w:r>
        <w:r w:rsidR="00FB741C" w:rsidRPr="008B62E9" w:rsidDel="00E35D67">
          <w:fldChar w:fldCharType="separate"/>
        </w:r>
        <w:r w:rsidR="00FB741C" w:rsidRPr="00006ABF" w:rsidDel="00E35D67">
          <w:rPr>
            <w:noProof/>
          </w:rPr>
          <w:delText>IV</w:delText>
        </w:r>
        <w:r w:rsidR="00FB741C" w:rsidRPr="008B62E9" w:rsidDel="00E35D67">
          <w:fldChar w:fldCharType="end"/>
        </w:r>
        <w:r w:rsidR="00FB741C" w:rsidRPr="00006ABF" w:rsidDel="00E35D67">
          <w:noBreakHyphen/>
        </w:r>
        <w:r w:rsidR="00FB741C" w:rsidRPr="008B62E9" w:rsidDel="00E35D67">
          <w:fldChar w:fldCharType="begin"/>
        </w:r>
        <w:r w:rsidR="00FB741C" w:rsidRPr="00006ABF" w:rsidDel="00E35D67">
          <w:delInstrText xml:space="preserve"> SEQ Gambar \* ARABIC \s 1 </w:delInstrText>
        </w:r>
        <w:r w:rsidR="00FB741C" w:rsidRPr="008B62E9" w:rsidDel="00E35D67">
          <w:fldChar w:fldCharType="separate"/>
        </w:r>
        <w:r w:rsidR="00FB741C" w:rsidRPr="00006ABF" w:rsidDel="00E35D67">
          <w:rPr>
            <w:noProof/>
          </w:rPr>
          <w:delText>13</w:delText>
        </w:r>
        <w:r w:rsidR="00FB741C" w:rsidRPr="008B62E9" w:rsidDel="00E35D67">
          <w:fldChar w:fldCharType="end"/>
        </w:r>
        <w:r w:rsidRPr="00006ABF" w:rsidDel="00E35D67">
          <w:rPr>
            <w:noProof/>
          </w:rPr>
          <w:delText>. Hasil Proyeksi Sektor Jasa Perusahaan</w:delText>
        </w:r>
        <w:bookmarkStart w:id="12672" w:name="_Toc117980012"/>
        <w:bookmarkStart w:id="12673" w:name="_Toc117981660"/>
        <w:bookmarkEnd w:id="12658"/>
        <w:bookmarkEnd w:id="12659"/>
        <w:bookmarkEnd w:id="12672"/>
        <w:bookmarkEnd w:id="12673"/>
      </w:del>
    </w:p>
    <w:p w14:paraId="151E589C" w14:textId="69660BC4" w:rsidR="00521DD2" w:rsidRPr="00006ABF" w:rsidDel="00E35D67" w:rsidRDefault="00521DD2" w:rsidP="00CC4C47">
      <w:pPr>
        <w:pStyle w:val="Heading2"/>
        <w:rPr>
          <w:del w:id="12674" w:author="nadira firinda" w:date="2022-10-29T23:30:00Z"/>
        </w:rPr>
        <w:pPrChange w:id="12675" w:author="nadira firinda" w:date="2022-10-29T23:37:00Z">
          <w:pPr>
            <w:pStyle w:val="Heading2"/>
          </w:pPr>
        </w:pPrChange>
      </w:pPr>
      <w:bookmarkStart w:id="12676" w:name="_Hlk79141018"/>
      <w:del w:id="12677" w:author="nadira firinda" w:date="2022-10-29T23:30:00Z">
        <w:r w:rsidRPr="00006ABF" w:rsidDel="00E35D67">
          <w:delText>Administrasi Pemerintahan, Pertahanan, dan Jaminan Sosial Wajib</w:delText>
        </w:r>
        <w:bookmarkStart w:id="12678" w:name="_Toc117980013"/>
        <w:bookmarkStart w:id="12679" w:name="_Toc117981661"/>
        <w:bookmarkEnd w:id="12676"/>
        <w:bookmarkEnd w:id="12678"/>
        <w:bookmarkEnd w:id="12679"/>
      </w:del>
    </w:p>
    <w:p w14:paraId="573A9B0A" w14:textId="38D95B5A" w:rsidR="00F36759" w:rsidRPr="00006ABF" w:rsidDel="00E35D67" w:rsidRDefault="00F36759" w:rsidP="00CC4C47">
      <w:pPr>
        <w:pStyle w:val="BodyTulisan"/>
        <w:ind w:firstLine="709"/>
        <w:rPr>
          <w:del w:id="12680" w:author="nadira firinda" w:date="2022-10-29T23:30:00Z"/>
          <w:rFonts w:cs="Times New Roman"/>
          <w:lang w:val="en-US"/>
        </w:rPr>
        <w:pPrChange w:id="12681" w:author="nadira firinda" w:date="2022-10-29T23:37:00Z">
          <w:pPr>
            <w:pStyle w:val="BodyTulisan"/>
            <w:ind w:firstLine="360"/>
          </w:pPr>
        </w:pPrChange>
      </w:pPr>
      <w:del w:id="12682" w:author="nadira firinda" w:date="2022-10-29T23:30:00Z">
        <w:r w:rsidRPr="00006ABF" w:rsidDel="00E35D67">
          <w:rPr>
            <w:rFonts w:cs="Times New Roman"/>
            <w:lang w:val="en-US"/>
          </w:rPr>
          <w:delText xml:space="preserve">Hasil estimasi persamaan sektor </w:delText>
        </w:r>
        <w:bookmarkStart w:id="12683" w:name="_Hlk79141060"/>
        <w:r w:rsidR="001A2AE6" w:rsidRPr="00006ABF" w:rsidDel="00E35D67">
          <w:rPr>
            <w:rFonts w:cs="Times New Roman"/>
            <w:lang w:val="en-US"/>
          </w:rPr>
          <w:delText>Administrasi Pemerintahan, Pertahanan, dan Jaminan Sosial Wajib</w:delText>
        </w:r>
        <w:bookmarkEnd w:id="12683"/>
        <w:r w:rsidRPr="00006ABF" w:rsidDel="00E35D67">
          <w:rPr>
            <w:rFonts w:cs="Times New Roman"/>
            <w:lang w:val="en-US"/>
          </w:rPr>
          <w:delText xml:space="preserve"> jangka panjang menunjukkan bahwa arah koefisien hasil regresi pada variabel penjelas sejalan dengan teori dan secara statistik signifikan (</w:delText>
        </w:r>
      </w:del>
      <w:ins w:id="12684" w:author="Prasasti Karunia Farista Ananto" w:date="2021-10-12T14:42:00Z">
        <w:del w:id="12685" w:author="nadira firinda" w:date="2022-10-29T23:30:00Z">
          <w:r w:rsidR="00622509" w:rsidRPr="00E35D67" w:rsidDel="00E35D67">
            <w:rPr>
              <w:rFonts w:cs="Times New Roman"/>
              <w:b/>
              <w:bCs/>
              <w:lang w:val="en-US"/>
            </w:rPr>
            <w:fldChar w:fldCharType="begin"/>
          </w:r>
          <w:r w:rsidR="00622509" w:rsidRPr="00E35D67" w:rsidDel="00E35D67">
            <w:rPr>
              <w:rFonts w:cs="Times New Roman"/>
              <w:b/>
              <w:bCs/>
              <w:lang w:val="en-US"/>
            </w:rPr>
            <w:delInstrText xml:space="preserve"> REF _Ref84942162 \h </w:delInstrText>
          </w:r>
        </w:del>
      </w:ins>
      <w:del w:id="12686" w:author="nadira firinda" w:date="2022-10-29T23:30:00Z">
        <w:r w:rsidR="001B099C" w:rsidRPr="00006ABF" w:rsidDel="00E35D67">
          <w:rPr>
            <w:rFonts w:cs="Times New Roman"/>
            <w:b/>
            <w:bCs/>
            <w:lang w:val="en-US"/>
          </w:rPr>
          <w:delInstrText xml:space="preserve"> \* MERGEFORMAT </w:delInstrText>
        </w:r>
        <w:r w:rsidR="00622509" w:rsidRPr="008B62E9" w:rsidDel="00E35D67">
          <w:rPr>
            <w:rFonts w:cs="Times New Roman"/>
            <w:b/>
            <w:bCs/>
            <w:lang w:val="en-US"/>
          </w:rPr>
        </w:r>
        <w:r w:rsidR="00622509" w:rsidRPr="00E35D67" w:rsidDel="00E35D67">
          <w:rPr>
            <w:rFonts w:cs="Times New Roman"/>
            <w:b/>
            <w:bCs/>
            <w:lang w:val="en-US"/>
          </w:rPr>
          <w:fldChar w:fldCharType="separate"/>
        </w:r>
      </w:del>
      <w:ins w:id="12687" w:author="Prasasti Karunia Farista Ananto" w:date="2021-10-12T15:25:00Z">
        <w:del w:id="12688" w:author="nadira firinda" w:date="2022-10-29T23:30:00Z">
          <w:r w:rsidR="00015ADF" w:rsidRPr="00E35D67" w:rsidDel="00E35D67">
            <w:rPr>
              <w:rFonts w:cs="Times New Roman"/>
              <w:b/>
              <w:bCs/>
            </w:rPr>
            <w:delText xml:space="preserve">Tabel </w:delText>
          </w:r>
          <w:r w:rsidR="00015ADF" w:rsidRPr="00E35D67" w:rsidDel="00E35D67">
            <w:rPr>
              <w:rFonts w:cs="Times New Roman"/>
              <w:b/>
              <w:bCs/>
              <w:noProof/>
            </w:rPr>
            <w:delText>IV</w:delText>
          </w:r>
          <w:r w:rsidR="00015ADF" w:rsidRPr="00006ABF" w:rsidDel="00E35D67">
            <w:rPr>
              <w:rFonts w:cs="Times New Roman"/>
              <w:b/>
              <w:bCs/>
              <w:noProof/>
              <w:rPrChange w:id="12689" w:author="Prasasti Karunia Farista Ananto" w:date="2021-10-14T16:56:00Z">
                <w:rPr/>
              </w:rPrChange>
            </w:rPr>
            <w:noBreakHyphen/>
          </w:r>
          <w:r w:rsidR="00015ADF" w:rsidRPr="00E35D67" w:rsidDel="00E35D67">
            <w:rPr>
              <w:rFonts w:cs="Times New Roman"/>
              <w:b/>
              <w:bCs/>
              <w:noProof/>
            </w:rPr>
            <w:delText>14</w:delText>
          </w:r>
        </w:del>
      </w:ins>
      <w:ins w:id="12690" w:author="Prasasti Karunia Farista Ananto" w:date="2021-10-12T14:42:00Z">
        <w:del w:id="12691" w:author="nadira firinda" w:date="2022-10-29T23:30:00Z">
          <w:r w:rsidR="00622509" w:rsidRPr="00E35D67" w:rsidDel="00E35D67">
            <w:rPr>
              <w:rFonts w:cs="Times New Roman"/>
              <w:b/>
              <w:bCs/>
              <w:lang w:val="en-US"/>
            </w:rPr>
            <w:fldChar w:fldCharType="end"/>
          </w:r>
        </w:del>
      </w:ins>
      <w:del w:id="12692" w:author="nadira firinda" w:date="2022-10-29T23:30:00Z">
        <w:r w:rsidRPr="008B62E9" w:rsidDel="00E35D67">
          <w:rPr>
            <w:rFonts w:cs="Times New Roman"/>
            <w:b/>
            <w:lang w:val="en-US"/>
          </w:rPr>
          <w:fldChar w:fldCharType="begin"/>
        </w:r>
        <w:r w:rsidRPr="00006ABF" w:rsidDel="00E35D67">
          <w:rPr>
            <w:rFonts w:cs="Times New Roman"/>
            <w:b/>
            <w:lang w:val="en-US"/>
          </w:rPr>
          <w:delInstrText xml:space="preserve"> REF _Ref58003010 \h  \* MERGEFORMAT </w:delInstrText>
        </w:r>
        <w:r w:rsidRPr="008B62E9" w:rsidDel="00E35D67">
          <w:rPr>
            <w:rFonts w:cs="Times New Roman"/>
            <w:b/>
            <w:lang w:val="en-US"/>
          </w:rPr>
        </w:r>
        <w:r w:rsidRPr="008B62E9" w:rsidDel="00E35D67">
          <w:rPr>
            <w:rFonts w:cs="Times New Roman"/>
            <w:b/>
            <w:lang w:val="en-US"/>
          </w:rPr>
          <w:fldChar w:fldCharType="separate"/>
        </w:r>
        <w:r w:rsidRPr="00006ABF" w:rsidDel="00E35D67">
          <w:rPr>
            <w:rFonts w:cs="Times New Roman"/>
            <w:b/>
          </w:rPr>
          <w:delText xml:space="preserve">Tabel </w:delText>
        </w:r>
        <w:r w:rsidRPr="00006ABF" w:rsidDel="00E35D67">
          <w:rPr>
            <w:rFonts w:cs="Times New Roman"/>
            <w:b/>
            <w:lang w:val="en-US"/>
          </w:rPr>
          <w:delText>x</w:delText>
        </w:r>
        <w:r w:rsidRPr="008B62E9" w:rsidDel="00E35D67">
          <w:rPr>
            <w:rFonts w:cs="Times New Roman"/>
            <w:b/>
            <w:lang w:val="en-US"/>
          </w:rPr>
          <w:fldChar w:fldCharType="end"/>
        </w:r>
        <w:r w:rsidRPr="00006ABF" w:rsidDel="00E35D67">
          <w:rPr>
            <w:rFonts w:cs="Times New Roman"/>
            <w:lang w:val="en-US"/>
          </w:rPr>
          <w:delText xml:space="preserve">). </w:delText>
        </w:r>
        <w:r w:rsidR="001A2AE6" w:rsidRPr="00006ABF" w:rsidDel="00E35D67">
          <w:rPr>
            <w:rFonts w:cs="Times New Roman"/>
            <w:lang w:val="en-US"/>
          </w:rPr>
          <w:delText>Konsumsi Pemerintah dan Konsumsi Swasta</w:delText>
        </w:r>
        <w:r w:rsidRPr="00006ABF" w:rsidDel="00E35D67">
          <w:rPr>
            <w:rFonts w:cs="Times New Roman"/>
            <w:lang w:val="en-US"/>
          </w:rPr>
          <w:delText xml:space="preserve"> berpengaruh positif terhadap sektor ini secara jangka panjang dengan tingkat signifikansi </w:delText>
        </w:r>
        <w:r w:rsidR="001A2AE6" w:rsidRPr="00006ABF" w:rsidDel="00E35D67">
          <w:rPr>
            <w:rFonts w:cs="Times New Roman"/>
            <w:lang w:val="en-US"/>
          </w:rPr>
          <w:delText>Konsumsi Swasta</w:delText>
        </w:r>
        <w:r w:rsidRPr="00006ABF" w:rsidDel="00E35D67">
          <w:rPr>
            <w:rFonts w:cs="Times New Roman"/>
            <w:lang w:val="en-US"/>
          </w:rPr>
          <w:delText xml:space="preserve"> sebesar 1%</w:delText>
        </w:r>
        <w:r w:rsidRPr="00006ABF" w:rsidDel="00E35D67">
          <w:rPr>
            <w:rFonts w:cs="Times New Roman"/>
            <w:szCs w:val="20"/>
            <w:lang w:val="en-US"/>
          </w:rPr>
          <w:delText>.</w:delText>
        </w:r>
        <w:bookmarkStart w:id="12693" w:name="_Toc117980014"/>
        <w:bookmarkStart w:id="12694" w:name="_Toc117981662"/>
        <w:bookmarkEnd w:id="12693"/>
        <w:bookmarkEnd w:id="12694"/>
      </w:del>
    </w:p>
    <w:p w14:paraId="7E5AA852" w14:textId="258B8EE9" w:rsidR="00F36759" w:rsidRPr="00006ABF" w:rsidDel="00E35D67" w:rsidRDefault="00F36759" w:rsidP="00CC4C47">
      <w:pPr>
        <w:pStyle w:val="BodyTulisan"/>
        <w:ind w:firstLine="720"/>
        <w:rPr>
          <w:del w:id="12695" w:author="nadira firinda" w:date="2022-10-29T23:30:00Z"/>
          <w:rFonts w:cs="Times New Roman"/>
          <w:lang w:val="en-US"/>
        </w:rPr>
        <w:pPrChange w:id="12696" w:author="nadira firinda" w:date="2022-10-29T23:37:00Z">
          <w:pPr>
            <w:pStyle w:val="BodyTulisan"/>
            <w:ind w:firstLine="360"/>
          </w:pPr>
        </w:pPrChange>
      </w:pPr>
      <w:del w:id="12697" w:author="nadira firinda" w:date="2022-10-29T23:30:00Z">
        <w:r w:rsidRPr="00006ABF" w:rsidDel="00E35D67">
          <w:rPr>
            <w:rFonts w:cs="Times New Roman"/>
          </w:rPr>
          <w:delText>Hasil estimasi persamaan jangka pendek menunjukkan bahwa arah koefisien hasil regresi sesuai dengan yang diharapkan</w:delText>
        </w:r>
        <w:r w:rsidRPr="00006ABF" w:rsidDel="00E35D67">
          <w:rPr>
            <w:rFonts w:cs="Times New Roman"/>
            <w:lang w:val="en-US"/>
          </w:rPr>
          <w:delText xml:space="preserve">. </w:delText>
        </w:r>
        <w:r w:rsidR="001A2AE6" w:rsidRPr="00006ABF" w:rsidDel="00E35D67">
          <w:rPr>
            <w:rFonts w:cs="Times New Roman"/>
            <w:lang w:val="en-US"/>
          </w:rPr>
          <w:delText>Konsumsi Pemerintah</w:delText>
        </w:r>
        <w:r w:rsidRPr="00006ABF" w:rsidDel="00E35D67">
          <w:rPr>
            <w:rFonts w:cs="Times New Roman"/>
            <w:lang w:val="en-US"/>
          </w:rPr>
          <w:delText xml:space="preserve"> </w:delText>
        </w:r>
        <w:r w:rsidRPr="00006ABF" w:rsidDel="00E35D67">
          <w:rPr>
            <w:rFonts w:cs="Times New Roman"/>
          </w:rPr>
          <w:delText xml:space="preserve">berpengaruh signifikan terhadap </w:delText>
        </w:r>
        <w:r w:rsidR="001A2AE6" w:rsidRPr="00006ABF" w:rsidDel="00E35D67">
          <w:rPr>
            <w:rFonts w:cs="Times New Roman"/>
            <w:lang w:val="en-US"/>
          </w:rPr>
          <w:delText>Administrasi Pemerintahan, Pertahanan, dan Jaminan Sosial Wajib</w:delText>
        </w:r>
        <w:r w:rsidRPr="00006ABF" w:rsidDel="00E35D67">
          <w:rPr>
            <w:rFonts w:cs="Times New Roman"/>
          </w:rPr>
          <w:delText xml:space="preserve"> dengan arah yang positif.</w:delText>
        </w:r>
        <w:r w:rsidRPr="00006ABF" w:rsidDel="00E35D67">
          <w:rPr>
            <w:rFonts w:cs="Times New Roman"/>
            <w:lang w:val="en-US"/>
          </w:rPr>
          <w:delText xml:space="preserve"> </w:delText>
        </w:r>
        <w:r w:rsidRPr="00006ABF" w:rsidDel="00E35D67">
          <w:rPr>
            <w:rFonts w:cs="Times New Roman"/>
          </w:rPr>
          <w:delText xml:space="preserve">Variabel koreksi kesalahan ECM mempunyai nilai koefisien negatif kurang dari 1. Persamaan tersebut cukup baik dalam menjelaskan perilaku </w:delText>
        </w:r>
        <w:r w:rsidRPr="00006ABF" w:rsidDel="00E35D67">
          <w:rPr>
            <w:rFonts w:cs="Times New Roman"/>
            <w:lang w:val="en-US"/>
          </w:rPr>
          <w:delText xml:space="preserve">sektor </w:delText>
        </w:r>
        <w:r w:rsidR="001A2AE6" w:rsidRPr="00006ABF" w:rsidDel="00E35D67">
          <w:rPr>
            <w:rFonts w:cs="Times New Roman"/>
            <w:lang w:val="en-US"/>
          </w:rPr>
          <w:delText>Administrasi Pemerintahan, Pertahanan, dan Jaminan Sosial Wajib</w:delText>
        </w:r>
        <w:r w:rsidRPr="00006ABF" w:rsidDel="00E35D67">
          <w:rPr>
            <w:rFonts w:cs="Times New Roman"/>
            <w:lang w:val="en-US"/>
          </w:rPr>
          <w:delText xml:space="preserve"> </w:delText>
        </w:r>
        <w:r w:rsidRPr="00006ABF" w:rsidDel="00E35D67">
          <w:rPr>
            <w:rFonts w:cs="Times New Roman"/>
          </w:rPr>
          <w:delText xml:space="preserve">yang diindikasikan dengan nilai adjusted </w:delText>
        </w:r>
        <w:r w:rsidRPr="00006ABF" w:rsidDel="00E35D67">
          <w:rPr>
            <w:rFonts w:cs="Times New Roman"/>
            <w:i/>
          </w:rPr>
          <w:delText>R-squared</w:delText>
        </w:r>
        <w:r w:rsidRPr="00006ABF" w:rsidDel="00E35D67">
          <w:rPr>
            <w:rFonts w:cs="Times New Roman"/>
          </w:rPr>
          <w:delText xml:space="preserve"> yang mencapai 0,</w:delText>
        </w:r>
        <w:r w:rsidR="001A2AE6" w:rsidRPr="00006ABF" w:rsidDel="00E35D67">
          <w:rPr>
            <w:rFonts w:cs="Times New Roman"/>
            <w:lang w:val="en-US"/>
          </w:rPr>
          <w:delText>4</w:delText>
        </w:r>
        <w:r w:rsidRPr="00006ABF" w:rsidDel="00E35D67">
          <w:rPr>
            <w:rFonts w:cs="Times New Roman"/>
            <w:lang w:val="en-US"/>
          </w:rPr>
          <w:delText>4</w:delText>
        </w:r>
        <w:r w:rsidRPr="00006ABF" w:rsidDel="00E35D67">
          <w:rPr>
            <w:rFonts w:cs="Times New Roman"/>
          </w:rPr>
          <w:delText xml:space="preserve">. Selain itu, nilai </w:delText>
        </w:r>
        <w:r w:rsidRPr="00006ABF" w:rsidDel="00E35D67">
          <w:rPr>
            <w:rFonts w:cs="Times New Roman"/>
            <w:i/>
          </w:rPr>
          <w:delText>probability LM test</w:delText>
        </w:r>
        <w:r w:rsidRPr="00006ABF" w:rsidDel="00E35D67">
          <w:rPr>
            <w:rFonts w:cs="Times New Roman"/>
          </w:rPr>
          <w:delText xml:space="preserve"> sebesar 0,</w:delText>
        </w:r>
        <w:r w:rsidR="001A2AE6" w:rsidRPr="00006ABF" w:rsidDel="00E35D67">
          <w:rPr>
            <w:rFonts w:cs="Times New Roman"/>
            <w:lang w:val="en-US"/>
          </w:rPr>
          <w:delText>1</w:delText>
        </w:r>
        <w:r w:rsidRPr="00006ABF" w:rsidDel="00E35D67">
          <w:rPr>
            <w:rFonts w:cs="Times New Roman"/>
            <w:lang w:val="en-US"/>
          </w:rPr>
          <w:delText>7</w:delText>
        </w:r>
        <w:r w:rsidRPr="00006ABF" w:rsidDel="00E35D67">
          <w:rPr>
            <w:rFonts w:cs="Times New Roman"/>
          </w:rPr>
          <w:delText xml:space="preserve"> menunjukkan tidak terjadi autokorelasi dalam persamaan. Nilai </w:delText>
        </w:r>
        <w:r w:rsidRPr="00006ABF" w:rsidDel="00E35D67">
          <w:rPr>
            <w:rFonts w:cs="Times New Roman"/>
            <w:i/>
          </w:rPr>
          <w:delText>probability heteroskedastisitas test</w:delText>
        </w:r>
        <w:r w:rsidRPr="00006ABF" w:rsidDel="00E35D67">
          <w:rPr>
            <w:rFonts w:cs="Times New Roman"/>
          </w:rPr>
          <w:delText xml:space="preserve"> sebesar 0,</w:delText>
        </w:r>
        <w:r w:rsidR="001A2AE6" w:rsidRPr="00006ABF" w:rsidDel="00E35D67">
          <w:rPr>
            <w:rFonts w:cs="Times New Roman"/>
            <w:lang w:val="en-US"/>
          </w:rPr>
          <w:delText>44</w:delText>
        </w:r>
        <w:r w:rsidRPr="00006ABF" w:rsidDel="00E35D67">
          <w:rPr>
            <w:rFonts w:cs="Times New Roman"/>
          </w:rPr>
          <w:delText xml:space="preserve"> menunjukkan bahwa persamaan tidak melanggar asumsi homoskedastisitas.</w:delText>
        </w:r>
        <w:bookmarkStart w:id="12698" w:name="_Toc117980015"/>
        <w:bookmarkStart w:id="12699" w:name="_Toc117981663"/>
        <w:bookmarkEnd w:id="12698"/>
        <w:bookmarkEnd w:id="12699"/>
      </w:del>
    </w:p>
    <w:p w14:paraId="20EDA0B2" w14:textId="274740BD" w:rsidR="00F36759" w:rsidRPr="00006ABF" w:rsidDel="00E35D67" w:rsidRDefault="00F36759" w:rsidP="00CC4C47">
      <w:pPr>
        <w:spacing w:line="360" w:lineRule="auto"/>
        <w:ind w:firstLine="720"/>
        <w:jc w:val="both"/>
        <w:rPr>
          <w:del w:id="12700" w:author="nadira firinda" w:date="2022-10-29T23:30:00Z"/>
          <w:rFonts w:ascii="Times New Roman" w:hAnsi="Times New Roman" w:cs="Times New Roman"/>
        </w:rPr>
        <w:pPrChange w:id="12701" w:author="nadira firinda" w:date="2022-10-29T23:37:00Z">
          <w:pPr>
            <w:spacing w:line="360" w:lineRule="auto"/>
            <w:ind w:firstLine="360"/>
            <w:jc w:val="both"/>
          </w:pPr>
        </w:pPrChange>
      </w:pPr>
      <w:del w:id="12702" w:author="nadira firinda" w:date="2022-10-29T23:30:00Z">
        <w:r w:rsidRPr="00006ABF" w:rsidDel="00E35D67">
          <w:rPr>
            <w:rFonts w:ascii="Times New Roman" w:hAnsi="Times New Roman" w:cs="Times New Roman"/>
            <w:lang w:val="en-US"/>
          </w:rPr>
          <w:delText xml:space="preserve">Perilaku sektor juga dapat digambarkan dari gambar </w:delText>
        </w:r>
        <w:r w:rsidRPr="00006ABF" w:rsidDel="00E35D67">
          <w:rPr>
            <w:rFonts w:ascii="Times New Roman" w:hAnsi="Times New Roman" w:cs="Times New Roman"/>
            <w:i/>
            <w:iCs/>
            <w:lang w:val="en-US"/>
          </w:rPr>
          <w:delText>in-sample</w:delText>
        </w:r>
        <w:r w:rsidRPr="00006ABF" w:rsidDel="00E35D67">
          <w:rPr>
            <w:rFonts w:ascii="Times New Roman" w:hAnsi="Times New Roman" w:cs="Times New Roman"/>
            <w:lang w:val="en-US"/>
          </w:rPr>
          <w:delText xml:space="preserve"> dan </w:delText>
        </w:r>
        <w:r w:rsidRPr="00006ABF" w:rsidDel="00E35D67">
          <w:rPr>
            <w:rFonts w:ascii="Times New Roman" w:hAnsi="Times New Roman" w:cs="Times New Roman"/>
            <w:i/>
            <w:iCs/>
            <w:lang w:val="en-US"/>
          </w:rPr>
          <w:delText>out-sample</w:delText>
        </w:r>
        <w:r w:rsidRPr="00006ABF" w:rsidDel="00E35D67">
          <w:rPr>
            <w:rFonts w:ascii="Times New Roman" w:hAnsi="Times New Roman" w:cs="Times New Roman"/>
            <w:lang w:val="en-US"/>
          </w:rPr>
          <w:delText xml:space="preserve"> baik secara level maupun perubahan tahunan antara sektor dengan variabel – variabel yang mempengaruhinya (</w:delText>
        </w:r>
      </w:del>
      <w:ins w:id="12703" w:author="Prasasti Karunia Farista Ananto" w:date="2021-10-12T15:09:00Z">
        <w:del w:id="12704" w:author="nadira firinda" w:date="2022-10-29T23:30:00Z">
          <w:r w:rsidR="001B099C" w:rsidRPr="00E35D67" w:rsidDel="00E35D67">
            <w:rPr>
              <w:rFonts w:ascii="Times New Roman" w:hAnsi="Times New Roman" w:cs="Times New Roman"/>
              <w:b/>
              <w:bCs/>
              <w:lang w:val="en-US"/>
            </w:rPr>
            <w:fldChar w:fldCharType="begin"/>
          </w:r>
          <w:r w:rsidR="001B099C" w:rsidRPr="00E35D67" w:rsidDel="00E35D67">
            <w:rPr>
              <w:rFonts w:ascii="Times New Roman" w:hAnsi="Times New Roman" w:cs="Times New Roman"/>
              <w:b/>
              <w:bCs/>
              <w:lang w:val="en-US"/>
            </w:rPr>
            <w:delInstrText xml:space="preserve"> REF _Ref84943800 \h </w:delInstrText>
          </w:r>
        </w:del>
      </w:ins>
      <w:del w:id="12705" w:author="nadira firinda" w:date="2022-10-29T23:30:00Z">
        <w:r w:rsidR="001B099C" w:rsidRPr="00E35D67" w:rsidDel="00E35D67">
          <w:rPr>
            <w:rFonts w:ascii="Times New Roman" w:hAnsi="Times New Roman" w:cs="Times New Roman"/>
            <w:b/>
            <w:bCs/>
            <w:lang w:val="en-US"/>
          </w:rPr>
          <w:delInstrText xml:space="preserve"> \* MERGEFORMAT </w:delInstrText>
        </w:r>
        <w:r w:rsidR="001B099C" w:rsidRPr="008B62E9" w:rsidDel="00E35D67">
          <w:rPr>
            <w:rFonts w:ascii="Times New Roman" w:hAnsi="Times New Roman" w:cs="Times New Roman"/>
            <w:b/>
            <w:bCs/>
            <w:lang w:val="en-US"/>
          </w:rPr>
        </w:r>
        <w:r w:rsidR="001B099C" w:rsidRPr="00E35D67" w:rsidDel="00E35D67">
          <w:rPr>
            <w:rFonts w:ascii="Times New Roman" w:hAnsi="Times New Roman" w:cs="Times New Roman"/>
            <w:b/>
            <w:bCs/>
            <w:lang w:val="en-US"/>
          </w:rPr>
          <w:fldChar w:fldCharType="separate"/>
        </w:r>
      </w:del>
      <w:ins w:id="12706" w:author="Prasasti Karunia Farista Ananto" w:date="2021-10-12T15:25:00Z">
        <w:del w:id="12707" w:author="nadira firinda" w:date="2022-10-29T23:30:00Z">
          <w:r w:rsidR="00015ADF" w:rsidRPr="00E35D67" w:rsidDel="00E35D67">
            <w:rPr>
              <w:rFonts w:ascii="Times New Roman" w:hAnsi="Times New Roman" w:cs="Times New Roman"/>
              <w:b/>
              <w:bCs/>
            </w:rPr>
            <w:delText xml:space="preserve">Gambar </w:delText>
          </w:r>
          <w:r w:rsidR="00015ADF" w:rsidRPr="00E35D67" w:rsidDel="00E35D67">
            <w:rPr>
              <w:rFonts w:ascii="Times New Roman" w:hAnsi="Times New Roman" w:cs="Times New Roman"/>
              <w:b/>
              <w:bCs/>
              <w:noProof/>
            </w:rPr>
            <w:delText>IV</w:delText>
          </w:r>
          <w:r w:rsidR="00015ADF" w:rsidRPr="00006ABF" w:rsidDel="00E35D67">
            <w:rPr>
              <w:rFonts w:ascii="Times New Roman" w:hAnsi="Times New Roman" w:cs="Times New Roman"/>
              <w:b/>
              <w:bCs/>
              <w:noProof/>
              <w:rPrChange w:id="12708" w:author="Prasasti Karunia Farista Ananto" w:date="2021-10-14T16:56:00Z">
                <w:rPr/>
              </w:rPrChange>
            </w:rPr>
            <w:noBreakHyphen/>
          </w:r>
          <w:r w:rsidR="00015ADF" w:rsidRPr="00E35D67" w:rsidDel="00E35D67">
            <w:rPr>
              <w:rFonts w:ascii="Times New Roman" w:hAnsi="Times New Roman" w:cs="Times New Roman"/>
              <w:b/>
              <w:bCs/>
              <w:noProof/>
            </w:rPr>
            <w:delText>14</w:delText>
          </w:r>
        </w:del>
      </w:ins>
      <w:ins w:id="12709" w:author="Prasasti Karunia Farista Ananto" w:date="2021-10-12T15:09:00Z">
        <w:del w:id="12710" w:author="nadira firinda" w:date="2022-10-29T23:30:00Z">
          <w:r w:rsidR="001B099C" w:rsidRPr="00E35D67" w:rsidDel="00E35D67">
            <w:rPr>
              <w:rFonts w:ascii="Times New Roman" w:hAnsi="Times New Roman" w:cs="Times New Roman"/>
              <w:b/>
              <w:bCs/>
              <w:lang w:val="en-US"/>
            </w:rPr>
            <w:fldChar w:fldCharType="end"/>
          </w:r>
          <w:r w:rsidR="001B099C" w:rsidRPr="00006ABF" w:rsidDel="00E35D67">
            <w:rPr>
              <w:rFonts w:ascii="Times New Roman" w:hAnsi="Times New Roman" w:cs="Times New Roman"/>
              <w:lang w:val="en-US"/>
            </w:rPr>
            <w:delText xml:space="preserve">). </w:delText>
          </w:r>
        </w:del>
      </w:ins>
      <w:del w:id="12711" w:author="nadira firinda" w:date="2022-10-29T23:30:00Z">
        <w:r w:rsidRPr="00006ABF" w:rsidDel="00E35D67">
          <w:rPr>
            <w:rFonts w:ascii="Times New Roman" w:hAnsi="Times New Roman" w:cs="Times New Roman"/>
            <w:b/>
            <w:bCs/>
            <w:lang w:val="en-US"/>
          </w:rPr>
          <w:delText>gambar x</w:delText>
        </w:r>
        <w:r w:rsidRPr="00006ABF" w:rsidDel="00E35D67">
          <w:rPr>
            <w:rFonts w:ascii="Times New Roman" w:hAnsi="Times New Roman" w:cs="Times New Roman"/>
            <w:lang w:val="en-US"/>
          </w:rPr>
          <w:delText xml:space="preserve">). Berdasarkan gambar, terlihat garis </w:delText>
        </w:r>
        <w:r w:rsidRPr="00006ABF" w:rsidDel="00E35D67">
          <w:rPr>
            <w:rFonts w:ascii="Times New Roman" w:hAnsi="Times New Roman" w:cs="Times New Roman"/>
            <w:i/>
            <w:iCs/>
            <w:lang w:val="en-US"/>
          </w:rPr>
          <w:delText>actual</w:delText>
        </w:r>
        <w:r w:rsidRPr="00006ABF" w:rsidDel="00E35D67">
          <w:rPr>
            <w:rFonts w:ascii="Times New Roman" w:hAnsi="Times New Roman" w:cs="Times New Roman"/>
            <w:lang w:val="en-US"/>
          </w:rPr>
          <w:delText xml:space="preserve"> yang merupakan data sesungguhnya dari pertumbuhan PDB sektor dengan garis </w:delText>
        </w:r>
        <w:r w:rsidRPr="00006ABF" w:rsidDel="00E35D67">
          <w:rPr>
            <w:rFonts w:ascii="Times New Roman" w:hAnsi="Times New Roman" w:cs="Times New Roman"/>
            <w:i/>
            <w:iCs/>
            <w:lang w:val="en-US"/>
          </w:rPr>
          <w:delText>baseline</w:delText>
        </w:r>
        <w:r w:rsidRPr="00006ABF" w:rsidDel="00E35D67">
          <w:rPr>
            <w:rFonts w:ascii="Times New Roman" w:hAnsi="Times New Roman" w:cs="Times New Roman"/>
            <w:lang w:val="en-US"/>
          </w:rPr>
          <w:delText xml:space="preserve"> yang adalah hasil proyeksi oleh model berjalan dengan arah yang sama dan sesuai, menunjukkan jika perilaku sektor </w:delText>
        </w:r>
        <w:r w:rsidR="001A2AE6" w:rsidRPr="00006ABF" w:rsidDel="00E35D67">
          <w:rPr>
            <w:rFonts w:ascii="Times New Roman" w:hAnsi="Times New Roman" w:cs="Times New Roman"/>
            <w:lang w:val="en-US"/>
          </w:rPr>
          <w:delText>Administrasi Pemerintahan, Pertahanan, dan Jaminan Sosial Wajib</w:delText>
        </w:r>
        <w:r w:rsidRPr="00006ABF" w:rsidDel="00E35D67">
          <w:rPr>
            <w:rFonts w:ascii="Times New Roman" w:hAnsi="Times New Roman" w:cs="Times New Roman"/>
            <w:lang w:val="en-US"/>
          </w:rPr>
          <w:delText xml:space="preserve"> dapat dideskripsikan melalui variabel – variabel yang ada.</w:delText>
        </w:r>
        <w:bookmarkStart w:id="12712" w:name="_Toc117980016"/>
        <w:bookmarkStart w:id="12713" w:name="_Toc117981664"/>
        <w:bookmarkEnd w:id="12712"/>
        <w:bookmarkEnd w:id="12713"/>
      </w:del>
    </w:p>
    <w:p w14:paraId="26B26C34" w14:textId="7DBC9BEA" w:rsidR="001F28D9" w:rsidRPr="00006ABF" w:rsidDel="00E35D67" w:rsidRDefault="001F28D9" w:rsidP="00CC4C47">
      <w:pPr>
        <w:pStyle w:val="Caption"/>
        <w:keepNext/>
        <w:spacing w:line="360" w:lineRule="auto"/>
        <w:rPr>
          <w:del w:id="12714" w:author="nadira firinda" w:date="2022-10-29T23:30:00Z"/>
        </w:rPr>
        <w:pPrChange w:id="12715" w:author="nadira firinda" w:date="2022-10-29T23:37:00Z">
          <w:pPr>
            <w:pStyle w:val="Caption"/>
            <w:keepNext/>
          </w:pPr>
        </w:pPrChange>
      </w:pPr>
      <w:bookmarkStart w:id="12716" w:name="_Ref84942162"/>
      <w:bookmarkStart w:id="12717" w:name="_Toc84944906"/>
      <w:del w:id="12718" w:author="nadira firinda" w:date="2022-10-29T23:30:00Z">
        <w:r w:rsidRPr="00006ABF" w:rsidDel="00E35D67">
          <w:delText xml:space="preserve">Tabel </w:delText>
        </w:r>
      </w:del>
      <w:ins w:id="12719" w:author="Prasasti Karunia Farista Ananto" w:date="2021-10-18T13:53:00Z">
        <w:del w:id="12720" w:author="nadira firinda" w:date="2022-10-29T23:30:00Z">
          <w:r w:rsidR="00895415" w:rsidDel="00E35D67">
            <w:fldChar w:fldCharType="begin"/>
          </w:r>
          <w:r w:rsidR="00895415" w:rsidDel="00E35D67">
            <w:delInstrText xml:space="preserve"> STYLEREF 1 \s </w:delInstrText>
          </w:r>
        </w:del>
      </w:ins>
      <w:del w:id="12721" w:author="nadira firinda" w:date="2022-10-29T23:30:00Z">
        <w:r w:rsidR="00895415" w:rsidDel="00E35D67">
          <w:fldChar w:fldCharType="separate"/>
        </w:r>
        <w:r w:rsidR="00895415" w:rsidDel="00E35D67">
          <w:rPr>
            <w:noProof/>
          </w:rPr>
          <w:delText>IV</w:delText>
        </w:r>
      </w:del>
      <w:ins w:id="12722" w:author="Prasasti Karunia Farista Ananto" w:date="2021-10-18T13:53:00Z">
        <w:del w:id="12723" w:author="nadira firinda" w:date="2022-10-29T23:30:00Z">
          <w:r w:rsidR="00895415" w:rsidDel="00E35D67">
            <w:fldChar w:fldCharType="end"/>
          </w:r>
          <w:r w:rsidR="00895415" w:rsidDel="00E35D67">
            <w:noBreakHyphen/>
          </w:r>
          <w:r w:rsidR="00895415" w:rsidDel="00E35D67">
            <w:fldChar w:fldCharType="begin"/>
          </w:r>
          <w:r w:rsidR="00895415" w:rsidDel="00E35D67">
            <w:delInstrText xml:space="preserve"> SEQ Tabel \* ARABIC \s 1 </w:delInstrText>
          </w:r>
        </w:del>
      </w:ins>
      <w:del w:id="12724" w:author="nadira firinda" w:date="2022-10-29T23:30:00Z">
        <w:r w:rsidR="00895415" w:rsidDel="00E35D67">
          <w:fldChar w:fldCharType="separate"/>
        </w:r>
      </w:del>
      <w:ins w:id="12725" w:author="Prasasti Karunia Farista Ananto" w:date="2021-10-18T13:53:00Z">
        <w:del w:id="12726" w:author="nadira firinda" w:date="2022-10-29T23:30:00Z">
          <w:r w:rsidR="00895415" w:rsidDel="00E35D67">
            <w:rPr>
              <w:noProof/>
            </w:rPr>
            <w:delText>14</w:delText>
          </w:r>
          <w:r w:rsidR="00895415" w:rsidDel="00E35D67">
            <w:fldChar w:fldCharType="end"/>
          </w:r>
        </w:del>
      </w:ins>
      <w:del w:id="12727" w:author="nadira firinda" w:date="2022-10-29T23:30:00Z">
        <w:r w:rsidR="00410221" w:rsidDel="00E35D67">
          <w:fldChar w:fldCharType="begin"/>
        </w:r>
        <w:r w:rsidR="00410221" w:rsidDel="00E35D67">
          <w:delInstrText xml:space="preserve"> STYLEREF 1 \s </w:delInstrText>
        </w:r>
        <w:r w:rsidR="00410221" w:rsidDel="00E35D67">
          <w:fldChar w:fldCharType="separate"/>
        </w:r>
        <w:r w:rsidR="00015ADF" w:rsidRPr="00006ABF" w:rsidDel="00E35D67">
          <w:rPr>
            <w:noProof/>
          </w:rPr>
          <w:delText>IV</w:delText>
        </w:r>
        <w:r w:rsidR="00410221" w:rsidDel="00E35D67">
          <w:rPr>
            <w:noProof/>
          </w:rPr>
          <w:fldChar w:fldCharType="end"/>
        </w:r>
        <w:r w:rsidR="00FB741C" w:rsidRPr="00006ABF" w:rsidDel="00E35D67">
          <w:noBreakHyphen/>
        </w:r>
        <w:r w:rsidR="00410221" w:rsidDel="00E35D67">
          <w:fldChar w:fldCharType="begin"/>
        </w:r>
        <w:r w:rsidR="00410221" w:rsidDel="00E35D67">
          <w:delInstrText xml:space="preserve"> SEQ Tabel \* ARABIC \s 1 </w:delInstrText>
        </w:r>
        <w:r w:rsidR="00410221" w:rsidDel="00E35D67">
          <w:fldChar w:fldCharType="separate"/>
        </w:r>
        <w:r w:rsidR="00015ADF" w:rsidRPr="00006ABF" w:rsidDel="00E35D67">
          <w:rPr>
            <w:noProof/>
          </w:rPr>
          <w:delText>14</w:delText>
        </w:r>
        <w:r w:rsidR="00410221" w:rsidDel="00E35D67">
          <w:rPr>
            <w:noProof/>
          </w:rPr>
          <w:fldChar w:fldCharType="end"/>
        </w:r>
        <w:bookmarkEnd w:id="12716"/>
        <w:r w:rsidRPr="00006ABF" w:rsidDel="00E35D67">
          <w:rPr>
            <w:noProof/>
          </w:rPr>
          <w:delText>. Persamaan Sektor Administrasi Pemerintahan, Pertahanan, dan Jaminan Sosial Wajib</w:delText>
        </w:r>
        <w:bookmarkStart w:id="12728" w:name="_Toc117980017"/>
        <w:bookmarkStart w:id="12729" w:name="_Toc117981665"/>
        <w:bookmarkEnd w:id="12717"/>
        <w:bookmarkEnd w:id="12728"/>
        <w:bookmarkEnd w:id="12729"/>
      </w:del>
    </w:p>
    <w:tbl>
      <w:tblPr>
        <w:tblW w:w="9000" w:type="dxa"/>
        <w:tblLayout w:type="fixed"/>
        <w:tblCellMar>
          <w:left w:w="0" w:type="dxa"/>
          <w:right w:w="0" w:type="dxa"/>
        </w:tblCellMar>
        <w:tblLook w:val="0600" w:firstRow="0" w:lastRow="0" w:firstColumn="0" w:lastColumn="0" w:noHBand="1" w:noVBand="1"/>
      </w:tblPr>
      <w:tblGrid>
        <w:gridCol w:w="3969"/>
        <w:gridCol w:w="236"/>
        <w:gridCol w:w="2458"/>
        <w:gridCol w:w="1134"/>
        <w:gridCol w:w="1203"/>
      </w:tblGrid>
      <w:tr w:rsidR="00D90278" w:rsidRPr="00006ABF" w:rsidDel="00E35D67" w14:paraId="7C7A7C24" w14:textId="7616BF7E" w:rsidTr="00FE59AD">
        <w:trPr>
          <w:trHeight w:val="433"/>
          <w:del w:id="12730" w:author="nadira firinda" w:date="2022-10-29T23:30:00Z"/>
        </w:trPr>
        <w:tc>
          <w:tcPr>
            <w:tcW w:w="9000" w:type="dxa"/>
            <w:gridSpan w:val="5"/>
            <w:tcBorders>
              <w:top w:val="nil"/>
              <w:left w:val="nil"/>
              <w:bottom w:val="nil"/>
              <w:right w:val="nil"/>
            </w:tcBorders>
            <w:shd w:val="clear" w:color="auto" w:fill="44546A"/>
            <w:tcMar>
              <w:top w:w="15" w:type="dxa"/>
              <w:left w:w="108" w:type="dxa"/>
              <w:bottom w:w="0" w:type="dxa"/>
              <w:right w:w="108" w:type="dxa"/>
            </w:tcMar>
            <w:vAlign w:val="center"/>
            <w:hideMark/>
          </w:tcPr>
          <w:p w14:paraId="184A7BC2" w14:textId="3A1FEEBE" w:rsidR="00D90278" w:rsidRPr="00006ABF" w:rsidDel="00E35D67" w:rsidRDefault="00D90278" w:rsidP="00CC4C47">
            <w:pPr>
              <w:spacing w:after="0" w:line="360" w:lineRule="auto"/>
              <w:jc w:val="center"/>
              <w:rPr>
                <w:del w:id="12731" w:author="nadira firinda" w:date="2022-10-29T23:30:00Z"/>
                <w:rFonts w:ascii="Times New Roman" w:hAnsi="Times New Roman" w:cs="Times New Roman"/>
                <w:szCs w:val="20"/>
              </w:rPr>
              <w:pPrChange w:id="12732" w:author="nadira firinda" w:date="2022-10-29T23:37:00Z">
                <w:pPr>
                  <w:spacing w:after="0"/>
                  <w:jc w:val="center"/>
                </w:pPr>
              </w:pPrChange>
            </w:pPr>
            <w:del w:id="12733" w:author="nadira firinda" w:date="2022-10-29T23:30:00Z">
              <w:r w:rsidRPr="00006ABF" w:rsidDel="00E35D67">
                <w:rPr>
                  <w:rFonts w:ascii="Times New Roman" w:hAnsi="Times New Roman" w:cs="Times New Roman"/>
                  <w:b/>
                  <w:bCs/>
                  <w:color w:val="FFFFFF" w:themeColor="background1"/>
                  <w:szCs w:val="20"/>
                </w:rPr>
                <w:delText>Persamaan Jangka Panjang</w:delText>
              </w:r>
              <w:bookmarkStart w:id="12734" w:name="_Toc117980018"/>
              <w:bookmarkStart w:id="12735" w:name="_Toc117981666"/>
              <w:bookmarkEnd w:id="12734"/>
              <w:bookmarkEnd w:id="12735"/>
            </w:del>
          </w:p>
        </w:tc>
        <w:bookmarkStart w:id="12736" w:name="_Toc117980019"/>
        <w:bookmarkStart w:id="12737" w:name="_Toc117981667"/>
        <w:bookmarkEnd w:id="12736"/>
        <w:bookmarkEnd w:id="12737"/>
      </w:tr>
      <w:tr w:rsidR="00D90278" w:rsidRPr="00006ABF" w:rsidDel="00E35D67" w14:paraId="01AFF794" w14:textId="58764A1C" w:rsidTr="00FE59AD">
        <w:trPr>
          <w:trHeight w:val="433"/>
          <w:del w:id="12738" w:author="nadira firinda" w:date="2022-10-29T23:30:00Z"/>
        </w:trPr>
        <w:tc>
          <w:tcPr>
            <w:tcW w:w="9000" w:type="dxa"/>
            <w:gridSpan w:val="5"/>
            <w:tcBorders>
              <w:top w:val="nil"/>
              <w:left w:val="nil"/>
              <w:bottom w:val="nil"/>
              <w:right w:val="nil"/>
            </w:tcBorders>
            <w:shd w:val="clear" w:color="auto" w:fill="4472C4"/>
            <w:tcMar>
              <w:top w:w="15" w:type="dxa"/>
              <w:left w:w="108" w:type="dxa"/>
              <w:bottom w:w="0" w:type="dxa"/>
              <w:right w:w="108" w:type="dxa"/>
            </w:tcMar>
            <w:vAlign w:val="center"/>
            <w:hideMark/>
          </w:tcPr>
          <w:p w14:paraId="01F979E7" w14:textId="279C76E4" w:rsidR="00D90278" w:rsidRPr="00006ABF" w:rsidDel="00E35D67" w:rsidRDefault="00D90278" w:rsidP="00CC4C47">
            <w:pPr>
              <w:spacing w:after="0" w:line="360" w:lineRule="auto"/>
              <w:rPr>
                <w:del w:id="12739" w:author="nadira firinda" w:date="2022-10-29T23:30:00Z"/>
                <w:rFonts w:ascii="Times New Roman" w:hAnsi="Times New Roman" w:cs="Times New Roman"/>
                <w:b/>
                <w:bCs/>
                <w:color w:val="FFFFFF" w:themeColor="background1"/>
                <w:szCs w:val="20"/>
              </w:rPr>
              <w:pPrChange w:id="12740" w:author="nadira firinda" w:date="2022-10-29T23:37:00Z">
                <w:pPr>
                  <w:spacing w:after="0"/>
                </w:pPr>
              </w:pPrChange>
            </w:pPr>
            <w:del w:id="12741" w:author="nadira firinda" w:date="2022-10-29T23:30:00Z">
              <w:r w:rsidRPr="00006ABF" w:rsidDel="00E35D67">
                <w:rPr>
                  <w:rFonts w:ascii="Times New Roman" w:hAnsi="Times New Roman" w:cs="Times New Roman"/>
                  <w:b/>
                  <w:bCs/>
                  <w:color w:val="FFFFFF" w:themeColor="background1"/>
                  <w:szCs w:val="20"/>
                </w:rPr>
                <w:delText xml:space="preserve">Dependent variable: </w:delText>
              </w:r>
              <w:r w:rsidR="00D45762" w:rsidRPr="00006ABF" w:rsidDel="00E35D67">
                <w:rPr>
                  <w:rFonts w:ascii="Times New Roman" w:hAnsi="Times New Roman" w:cs="Times New Roman"/>
                  <w:b/>
                  <w:bCs/>
                  <w:color w:val="FFFFFF" w:themeColor="background1"/>
                  <w:szCs w:val="20"/>
                </w:rPr>
                <w:delText>Administrasi Pemerintahan, Pertahanan, dan Jaminan Sosial Wajib</w:delText>
              </w:r>
              <w:bookmarkStart w:id="12742" w:name="_Toc117980020"/>
              <w:bookmarkStart w:id="12743" w:name="_Toc117981668"/>
              <w:bookmarkEnd w:id="12742"/>
              <w:bookmarkEnd w:id="12743"/>
            </w:del>
          </w:p>
          <w:p w14:paraId="5AC63A1B" w14:textId="1F27E483" w:rsidR="00D90278" w:rsidRPr="00006ABF" w:rsidDel="00E35D67" w:rsidRDefault="00D90278" w:rsidP="00CC4C47">
            <w:pPr>
              <w:spacing w:after="0" w:line="360" w:lineRule="auto"/>
              <w:rPr>
                <w:del w:id="12744" w:author="nadira firinda" w:date="2022-10-29T23:30:00Z"/>
                <w:rFonts w:ascii="Times New Roman" w:hAnsi="Times New Roman" w:cs="Times New Roman"/>
                <w:szCs w:val="20"/>
              </w:rPr>
              <w:pPrChange w:id="12745" w:author="nadira firinda" w:date="2022-10-29T23:37:00Z">
                <w:pPr>
                  <w:spacing w:after="0"/>
                </w:pPr>
              </w:pPrChange>
            </w:pPr>
            <w:del w:id="12746" w:author="nadira firinda" w:date="2022-10-29T23:30:00Z">
              <w:r w:rsidRPr="00006ABF" w:rsidDel="00E35D67">
                <w:rPr>
                  <w:rFonts w:ascii="Times New Roman" w:hAnsi="Times New Roman" w:cs="Times New Roman"/>
                  <w:b/>
                  <w:bCs/>
                  <w:color w:val="FFFFFF" w:themeColor="background1"/>
                  <w:szCs w:val="20"/>
                </w:rPr>
                <w:delText>LOG(</w:delText>
              </w:r>
              <w:r w:rsidR="00D45762" w:rsidRPr="00006ABF" w:rsidDel="00E35D67">
                <w:rPr>
                  <w:rFonts w:ascii="Times New Roman" w:hAnsi="Times New Roman" w:cs="Times New Roman"/>
                  <w:b/>
                  <w:bCs/>
                  <w:color w:val="FFFFFF" w:themeColor="background1"/>
                  <w:szCs w:val="20"/>
                </w:rPr>
                <w:delText>G14PADRL</w:delText>
              </w:r>
              <w:r w:rsidRPr="00006ABF" w:rsidDel="00E35D67">
                <w:rPr>
                  <w:rFonts w:ascii="Times New Roman" w:hAnsi="Times New Roman" w:cs="Times New Roman"/>
                  <w:b/>
                  <w:bCs/>
                  <w:color w:val="FFFFFF" w:themeColor="background1"/>
                  <w:szCs w:val="20"/>
                </w:rPr>
                <w:delText xml:space="preserve">/ </w:delText>
              </w:r>
              <w:r w:rsidR="00D45762" w:rsidRPr="00006ABF" w:rsidDel="00E35D67">
                <w:rPr>
                  <w:rFonts w:ascii="Times New Roman" w:hAnsi="Times New Roman" w:cs="Times New Roman"/>
                  <w:b/>
                  <w:bCs/>
                  <w:color w:val="FFFFFF" w:themeColor="background1"/>
                  <w:szCs w:val="20"/>
                </w:rPr>
                <w:delText>G14PADRL</w:delText>
              </w:r>
              <w:r w:rsidRPr="00006ABF" w:rsidDel="00E35D67">
                <w:rPr>
                  <w:rFonts w:ascii="Times New Roman" w:hAnsi="Times New Roman" w:cs="Times New Roman"/>
                  <w:b/>
                  <w:bCs/>
                  <w:color w:val="FFFFFF" w:themeColor="background1"/>
                  <w:szCs w:val="20"/>
                </w:rPr>
                <w:delText>_SF)</w:delText>
              </w:r>
              <w:bookmarkStart w:id="12747" w:name="_Toc117980021"/>
              <w:bookmarkStart w:id="12748" w:name="_Toc117981669"/>
              <w:bookmarkEnd w:id="12747"/>
              <w:bookmarkEnd w:id="12748"/>
            </w:del>
          </w:p>
        </w:tc>
        <w:bookmarkStart w:id="12749" w:name="_Toc117980022"/>
        <w:bookmarkStart w:id="12750" w:name="_Toc117981670"/>
        <w:bookmarkEnd w:id="12749"/>
        <w:bookmarkEnd w:id="12750"/>
      </w:tr>
      <w:tr w:rsidR="00D90278" w:rsidRPr="00006ABF" w:rsidDel="00E35D67" w14:paraId="08E3217F" w14:textId="251AFE2B" w:rsidTr="00FE59AD">
        <w:trPr>
          <w:trHeight w:val="433"/>
          <w:del w:id="12751" w:author="nadira firinda" w:date="2022-10-29T23:30:00Z"/>
        </w:trPr>
        <w:tc>
          <w:tcPr>
            <w:tcW w:w="3969" w:type="dxa"/>
            <w:tcBorders>
              <w:top w:val="nil"/>
              <w:left w:val="nil"/>
              <w:bottom w:val="nil"/>
              <w:right w:val="nil"/>
            </w:tcBorders>
            <w:shd w:val="clear" w:color="auto" w:fill="FFC000"/>
            <w:tcMar>
              <w:top w:w="15" w:type="dxa"/>
              <w:left w:w="108" w:type="dxa"/>
              <w:bottom w:w="0" w:type="dxa"/>
              <w:right w:w="108" w:type="dxa"/>
            </w:tcMar>
            <w:vAlign w:val="center"/>
            <w:hideMark/>
          </w:tcPr>
          <w:p w14:paraId="56B9A41C" w14:textId="76E7C200" w:rsidR="00D90278" w:rsidRPr="00006ABF" w:rsidDel="00E35D67" w:rsidRDefault="00D90278" w:rsidP="00CC4C47">
            <w:pPr>
              <w:spacing w:after="0" w:line="360" w:lineRule="auto"/>
              <w:rPr>
                <w:del w:id="12752" w:author="nadira firinda" w:date="2022-10-29T23:30:00Z"/>
                <w:rFonts w:ascii="Times New Roman" w:hAnsi="Times New Roman" w:cs="Times New Roman"/>
                <w:szCs w:val="20"/>
              </w:rPr>
              <w:pPrChange w:id="12753" w:author="nadira firinda" w:date="2022-10-29T23:37:00Z">
                <w:pPr>
                  <w:spacing w:after="0"/>
                </w:pPr>
              </w:pPrChange>
            </w:pPr>
            <w:del w:id="12754" w:author="nadira firinda" w:date="2022-10-29T23:30:00Z">
              <w:r w:rsidRPr="00006ABF" w:rsidDel="00E35D67">
                <w:rPr>
                  <w:rFonts w:ascii="Times New Roman" w:hAnsi="Times New Roman" w:cs="Times New Roman"/>
                  <w:b/>
                  <w:bCs/>
                  <w:szCs w:val="20"/>
                </w:rPr>
                <w:delText>Explanatory Variables</w:delText>
              </w:r>
              <w:bookmarkStart w:id="12755" w:name="_Toc117980023"/>
              <w:bookmarkStart w:id="12756" w:name="_Toc117981671"/>
              <w:bookmarkEnd w:id="12755"/>
              <w:bookmarkEnd w:id="12756"/>
            </w:del>
          </w:p>
        </w:tc>
        <w:tc>
          <w:tcPr>
            <w:tcW w:w="2694" w:type="dxa"/>
            <w:gridSpan w:val="2"/>
            <w:tcBorders>
              <w:top w:val="nil"/>
              <w:left w:val="nil"/>
              <w:bottom w:val="nil"/>
              <w:right w:val="nil"/>
            </w:tcBorders>
            <w:shd w:val="clear" w:color="auto" w:fill="FFC000"/>
            <w:vAlign w:val="center"/>
          </w:tcPr>
          <w:p w14:paraId="2AD99A9F" w14:textId="340A7A5A" w:rsidR="00D90278" w:rsidRPr="00006ABF" w:rsidDel="00E35D67" w:rsidRDefault="00D90278" w:rsidP="00CC4C47">
            <w:pPr>
              <w:spacing w:after="0" w:line="360" w:lineRule="auto"/>
              <w:rPr>
                <w:del w:id="12757" w:author="nadira firinda" w:date="2022-10-29T23:30:00Z"/>
                <w:rFonts w:ascii="Times New Roman" w:hAnsi="Times New Roman" w:cs="Times New Roman"/>
                <w:szCs w:val="20"/>
              </w:rPr>
              <w:pPrChange w:id="12758" w:author="nadira firinda" w:date="2022-10-29T23:37:00Z">
                <w:pPr>
                  <w:spacing w:after="0"/>
                </w:pPr>
              </w:pPrChange>
            </w:pPr>
            <w:bookmarkStart w:id="12759" w:name="_Toc117980024"/>
            <w:bookmarkStart w:id="12760" w:name="_Toc117981672"/>
            <w:bookmarkEnd w:id="12759"/>
            <w:bookmarkEnd w:id="12760"/>
          </w:p>
        </w:tc>
        <w:tc>
          <w:tcPr>
            <w:tcW w:w="1134" w:type="dxa"/>
            <w:tcBorders>
              <w:top w:val="nil"/>
              <w:left w:val="nil"/>
              <w:bottom w:val="nil"/>
              <w:right w:val="nil"/>
            </w:tcBorders>
            <w:shd w:val="clear" w:color="auto" w:fill="FFC000"/>
            <w:tcMar>
              <w:top w:w="15" w:type="dxa"/>
              <w:left w:w="108" w:type="dxa"/>
              <w:bottom w:w="0" w:type="dxa"/>
              <w:right w:w="108" w:type="dxa"/>
            </w:tcMar>
            <w:vAlign w:val="center"/>
            <w:hideMark/>
          </w:tcPr>
          <w:p w14:paraId="790D8513" w14:textId="7BA2975A" w:rsidR="00D90278" w:rsidRPr="00006ABF" w:rsidDel="00E35D67" w:rsidRDefault="00D90278" w:rsidP="00CC4C47">
            <w:pPr>
              <w:spacing w:after="0" w:line="360" w:lineRule="auto"/>
              <w:rPr>
                <w:del w:id="12761" w:author="nadira firinda" w:date="2022-10-29T23:30:00Z"/>
                <w:rFonts w:ascii="Times New Roman" w:hAnsi="Times New Roman" w:cs="Times New Roman"/>
                <w:noProof/>
                <w:szCs w:val="20"/>
              </w:rPr>
              <w:pPrChange w:id="12762" w:author="nadira firinda" w:date="2022-10-29T23:37:00Z">
                <w:pPr>
                  <w:spacing w:after="0"/>
                </w:pPr>
              </w:pPrChange>
            </w:pPr>
            <w:del w:id="12763" w:author="nadira firinda" w:date="2022-10-29T23:30:00Z">
              <w:r w:rsidRPr="00006ABF" w:rsidDel="00E35D67">
                <w:rPr>
                  <w:rFonts w:ascii="Times New Roman" w:hAnsi="Times New Roman" w:cs="Times New Roman"/>
                  <w:b/>
                  <w:bCs/>
                  <w:noProof/>
                  <w:szCs w:val="20"/>
                  <w:lang w:val="en-GB"/>
                </w:rPr>
                <w:delText>Koefisien</w:delText>
              </w:r>
              <w:bookmarkStart w:id="12764" w:name="_Toc117980025"/>
              <w:bookmarkStart w:id="12765" w:name="_Toc117981673"/>
              <w:bookmarkEnd w:id="12764"/>
              <w:bookmarkEnd w:id="12765"/>
            </w:del>
          </w:p>
        </w:tc>
        <w:tc>
          <w:tcPr>
            <w:tcW w:w="1203" w:type="dxa"/>
            <w:tcBorders>
              <w:top w:val="nil"/>
              <w:left w:val="nil"/>
              <w:bottom w:val="nil"/>
              <w:right w:val="nil"/>
            </w:tcBorders>
            <w:shd w:val="clear" w:color="auto" w:fill="FFC000"/>
            <w:vAlign w:val="center"/>
          </w:tcPr>
          <w:p w14:paraId="16B71667" w14:textId="279548EA" w:rsidR="00D90278" w:rsidRPr="00006ABF" w:rsidDel="00E35D67" w:rsidRDefault="00D90278" w:rsidP="00CC4C47">
            <w:pPr>
              <w:spacing w:after="0" w:line="360" w:lineRule="auto"/>
              <w:rPr>
                <w:del w:id="12766" w:author="nadira firinda" w:date="2022-10-29T23:30:00Z"/>
                <w:rFonts w:ascii="Times New Roman" w:hAnsi="Times New Roman" w:cs="Times New Roman"/>
                <w:szCs w:val="20"/>
              </w:rPr>
              <w:pPrChange w:id="12767" w:author="nadira firinda" w:date="2022-10-29T23:37:00Z">
                <w:pPr>
                  <w:spacing w:after="0"/>
                </w:pPr>
              </w:pPrChange>
            </w:pPr>
            <w:bookmarkStart w:id="12768" w:name="_Toc117980026"/>
            <w:bookmarkStart w:id="12769" w:name="_Toc117981674"/>
            <w:bookmarkEnd w:id="12768"/>
            <w:bookmarkEnd w:id="12769"/>
          </w:p>
        </w:tc>
        <w:bookmarkStart w:id="12770" w:name="_Toc117980027"/>
        <w:bookmarkStart w:id="12771" w:name="_Toc117981675"/>
        <w:bookmarkEnd w:id="12770"/>
        <w:bookmarkEnd w:id="12771"/>
      </w:tr>
      <w:tr w:rsidR="00382E12" w:rsidRPr="00006ABF" w:rsidDel="00E35D67" w14:paraId="3D0F2B42" w14:textId="67E8574F" w:rsidTr="007B7A93">
        <w:trPr>
          <w:trHeight w:val="433"/>
          <w:del w:id="12772" w:author="nadira firinda" w:date="2022-10-29T23:30:00Z"/>
        </w:trPr>
        <w:tc>
          <w:tcPr>
            <w:tcW w:w="3969" w:type="dxa"/>
            <w:tcBorders>
              <w:top w:val="dotted" w:sz="8" w:space="0" w:color="7F7F7F"/>
              <w:left w:val="nil"/>
              <w:bottom w:val="dotted" w:sz="8" w:space="0" w:color="7F7F7F"/>
              <w:right w:val="dotted" w:sz="8" w:space="0" w:color="7F7F7F"/>
            </w:tcBorders>
            <w:shd w:val="clear" w:color="auto" w:fill="auto"/>
            <w:tcMar>
              <w:top w:w="15" w:type="dxa"/>
              <w:left w:w="108" w:type="dxa"/>
              <w:bottom w:w="0" w:type="dxa"/>
              <w:right w:w="108" w:type="dxa"/>
            </w:tcMar>
          </w:tcPr>
          <w:p w14:paraId="50E85454" w14:textId="5DFD646E" w:rsidR="00382E12" w:rsidRPr="00006ABF" w:rsidDel="00E35D67" w:rsidRDefault="00382E12" w:rsidP="00CC4C47">
            <w:pPr>
              <w:spacing w:line="360" w:lineRule="auto"/>
              <w:rPr>
                <w:del w:id="12773" w:author="nadira firinda" w:date="2022-10-29T23:30:00Z"/>
                <w:rFonts w:ascii="Times New Roman" w:hAnsi="Times New Roman" w:cs="Times New Roman"/>
              </w:rPr>
              <w:pPrChange w:id="12774" w:author="nadira firinda" w:date="2022-10-29T23:37:00Z">
                <w:pPr/>
              </w:pPrChange>
            </w:pPr>
            <w:del w:id="12775" w:author="nadira firinda" w:date="2022-10-29T23:30:00Z">
              <w:r w:rsidRPr="00006ABF" w:rsidDel="00E35D67">
                <w:rPr>
                  <w:rFonts w:ascii="Times New Roman" w:hAnsi="Times New Roman" w:cs="Times New Roman"/>
                </w:rPr>
                <w:delText>C</w:delText>
              </w:r>
              <w:bookmarkStart w:id="12776" w:name="_Toc117980028"/>
              <w:bookmarkStart w:id="12777" w:name="_Toc117981676"/>
              <w:bookmarkEnd w:id="12776"/>
              <w:bookmarkEnd w:id="12777"/>
            </w:del>
          </w:p>
        </w:tc>
        <w:tc>
          <w:tcPr>
            <w:tcW w:w="2694" w:type="dxa"/>
            <w:gridSpan w:val="2"/>
            <w:tcBorders>
              <w:top w:val="dotted" w:sz="8" w:space="0" w:color="7F7F7F"/>
              <w:left w:val="dotted" w:sz="8" w:space="0" w:color="7F7F7F"/>
              <w:bottom w:val="dotted" w:sz="8" w:space="0" w:color="7F7F7F"/>
              <w:right w:val="dotted" w:sz="8" w:space="0" w:color="7F7F7F"/>
            </w:tcBorders>
            <w:shd w:val="clear" w:color="auto" w:fill="auto"/>
            <w:tcMar>
              <w:top w:w="15" w:type="dxa"/>
              <w:left w:w="108" w:type="dxa"/>
              <w:bottom w:w="0" w:type="dxa"/>
              <w:right w:w="108" w:type="dxa"/>
            </w:tcMar>
            <w:vAlign w:val="center"/>
          </w:tcPr>
          <w:p w14:paraId="7BF7EF1B" w14:textId="4A3BCF04" w:rsidR="00382E12" w:rsidRPr="00006ABF" w:rsidDel="00E35D67" w:rsidRDefault="00382E12" w:rsidP="00CC4C47">
            <w:pPr>
              <w:spacing w:after="0" w:line="360" w:lineRule="auto"/>
              <w:rPr>
                <w:del w:id="12778" w:author="nadira firinda" w:date="2022-10-29T23:30:00Z"/>
                <w:rFonts w:ascii="Times New Roman" w:hAnsi="Times New Roman" w:cs="Times New Roman"/>
                <w:szCs w:val="20"/>
              </w:rPr>
              <w:pPrChange w:id="12779" w:author="nadira firinda" w:date="2022-10-29T23:37:00Z">
                <w:pPr>
                  <w:spacing w:after="0"/>
                </w:pPr>
              </w:pPrChange>
            </w:pPr>
            <w:del w:id="12780" w:author="nadira firinda" w:date="2022-10-29T23:30:00Z">
              <w:r w:rsidRPr="00006ABF" w:rsidDel="00E35D67">
                <w:rPr>
                  <w:rFonts w:ascii="Times New Roman" w:hAnsi="Times New Roman" w:cs="Times New Roman"/>
                  <w:szCs w:val="20"/>
                </w:rPr>
                <w:delText>Konstanta</w:delText>
              </w:r>
              <w:bookmarkStart w:id="12781" w:name="_Toc117980029"/>
              <w:bookmarkStart w:id="12782" w:name="_Toc117981677"/>
              <w:bookmarkEnd w:id="12781"/>
              <w:bookmarkEnd w:id="12782"/>
            </w:del>
          </w:p>
        </w:tc>
        <w:tc>
          <w:tcPr>
            <w:tcW w:w="1134" w:type="dxa"/>
            <w:tcBorders>
              <w:top w:val="dotted" w:sz="8" w:space="0" w:color="7F7F7F"/>
              <w:left w:val="dotted" w:sz="8" w:space="0" w:color="7F7F7F"/>
              <w:bottom w:val="dotted" w:sz="8" w:space="0" w:color="7F7F7F"/>
              <w:right w:val="dotted" w:sz="8" w:space="0" w:color="7F7F7F"/>
            </w:tcBorders>
            <w:shd w:val="clear" w:color="auto" w:fill="auto"/>
            <w:tcMar>
              <w:top w:w="15" w:type="dxa"/>
              <w:left w:w="108" w:type="dxa"/>
              <w:bottom w:w="0" w:type="dxa"/>
              <w:right w:w="108" w:type="dxa"/>
            </w:tcMar>
          </w:tcPr>
          <w:p w14:paraId="719CE1C8" w14:textId="4F2604CE" w:rsidR="00382E12" w:rsidRPr="00006ABF" w:rsidDel="00E35D67" w:rsidRDefault="00382E12" w:rsidP="00CC4C47">
            <w:pPr>
              <w:spacing w:line="360" w:lineRule="auto"/>
              <w:jc w:val="center"/>
              <w:rPr>
                <w:del w:id="12783" w:author="nadira firinda" w:date="2022-10-29T23:30:00Z"/>
                <w:rFonts w:ascii="Times New Roman" w:hAnsi="Times New Roman" w:cs="Times New Roman"/>
              </w:rPr>
              <w:pPrChange w:id="12784" w:author="nadira firinda" w:date="2022-10-29T23:37:00Z">
                <w:pPr>
                  <w:jc w:val="center"/>
                </w:pPr>
              </w:pPrChange>
            </w:pPr>
            <w:del w:id="12785" w:author="nadira firinda" w:date="2022-10-29T23:30:00Z">
              <w:r w:rsidRPr="00006ABF" w:rsidDel="00E35D67">
                <w:rPr>
                  <w:rFonts w:ascii="Times New Roman" w:hAnsi="Times New Roman" w:cs="Times New Roman"/>
                </w:rPr>
                <w:delText>1.3871</w:delText>
              </w:r>
              <w:bookmarkStart w:id="12786" w:name="_Toc117980030"/>
              <w:bookmarkStart w:id="12787" w:name="_Toc117981678"/>
              <w:bookmarkEnd w:id="12786"/>
              <w:bookmarkEnd w:id="12787"/>
            </w:del>
          </w:p>
        </w:tc>
        <w:tc>
          <w:tcPr>
            <w:tcW w:w="1203" w:type="dxa"/>
            <w:tcBorders>
              <w:top w:val="dotted" w:sz="8" w:space="0" w:color="7F7F7F"/>
              <w:left w:val="dotted" w:sz="8" w:space="0" w:color="7F7F7F"/>
              <w:bottom w:val="dotted" w:sz="8" w:space="0" w:color="7F7F7F"/>
              <w:right w:val="nil"/>
            </w:tcBorders>
            <w:shd w:val="clear" w:color="auto" w:fill="auto"/>
            <w:tcMar>
              <w:top w:w="15" w:type="dxa"/>
              <w:left w:w="108" w:type="dxa"/>
              <w:bottom w:w="0" w:type="dxa"/>
              <w:right w:w="108" w:type="dxa"/>
            </w:tcMar>
            <w:vAlign w:val="center"/>
          </w:tcPr>
          <w:p w14:paraId="2A8EA2FA" w14:textId="2C44D692" w:rsidR="00382E12" w:rsidRPr="00006ABF" w:rsidDel="00E35D67" w:rsidRDefault="00382E12" w:rsidP="00CC4C47">
            <w:pPr>
              <w:spacing w:after="0" w:line="360" w:lineRule="auto"/>
              <w:jc w:val="center"/>
              <w:rPr>
                <w:del w:id="12788" w:author="nadira firinda" w:date="2022-10-29T23:30:00Z"/>
                <w:rFonts w:ascii="Times New Roman" w:hAnsi="Times New Roman" w:cs="Times New Roman"/>
                <w:szCs w:val="20"/>
              </w:rPr>
              <w:pPrChange w:id="12789" w:author="nadira firinda" w:date="2022-10-29T23:37:00Z">
                <w:pPr>
                  <w:spacing w:after="0"/>
                  <w:jc w:val="center"/>
                </w:pPr>
              </w:pPrChange>
            </w:pPr>
            <w:del w:id="12790" w:author="nadira firinda" w:date="2022-10-29T23:30:00Z">
              <w:r w:rsidRPr="00006ABF" w:rsidDel="00E35D67">
                <w:rPr>
                  <w:rFonts w:ascii="Times New Roman" w:hAnsi="Times New Roman" w:cs="Times New Roman"/>
                  <w:szCs w:val="20"/>
                </w:rPr>
                <w:delText>***</w:delText>
              </w:r>
              <w:bookmarkStart w:id="12791" w:name="_Toc117980031"/>
              <w:bookmarkStart w:id="12792" w:name="_Toc117981679"/>
              <w:bookmarkEnd w:id="12791"/>
              <w:bookmarkEnd w:id="12792"/>
            </w:del>
          </w:p>
        </w:tc>
        <w:bookmarkStart w:id="12793" w:name="_Toc117980032"/>
        <w:bookmarkStart w:id="12794" w:name="_Toc117981680"/>
        <w:bookmarkEnd w:id="12793"/>
        <w:bookmarkEnd w:id="12794"/>
      </w:tr>
      <w:tr w:rsidR="00177B9A" w:rsidRPr="00006ABF" w:rsidDel="00E35D67" w14:paraId="27A1AC43" w14:textId="0D3CF276" w:rsidTr="007B7A93">
        <w:trPr>
          <w:trHeight w:val="433"/>
          <w:del w:id="12795" w:author="nadira firinda" w:date="2022-10-29T23:30:00Z"/>
        </w:trPr>
        <w:tc>
          <w:tcPr>
            <w:tcW w:w="3969" w:type="dxa"/>
            <w:tcBorders>
              <w:top w:val="dotted" w:sz="8" w:space="0" w:color="7F7F7F"/>
              <w:left w:val="nil"/>
              <w:bottom w:val="dotted" w:sz="8" w:space="0" w:color="7F7F7F"/>
              <w:right w:val="dotted" w:sz="8" w:space="0" w:color="7F7F7F"/>
            </w:tcBorders>
            <w:shd w:val="clear" w:color="auto" w:fill="auto"/>
            <w:tcMar>
              <w:top w:w="15" w:type="dxa"/>
              <w:left w:w="108" w:type="dxa"/>
              <w:bottom w:w="0" w:type="dxa"/>
              <w:right w:w="108" w:type="dxa"/>
            </w:tcMar>
          </w:tcPr>
          <w:p w14:paraId="0C88C1D5" w14:textId="27F87FA1" w:rsidR="00177B9A" w:rsidRPr="00006ABF" w:rsidDel="00E35D67" w:rsidRDefault="00177B9A" w:rsidP="00CC4C47">
            <w:pPr>
              <w:spacing w:line="360" w:lineRule="auto"/>
              <w:rPr>
                <w:del w:id="12796" w:author="nadira firinda" w:date="2022-10-29T23:30:00Z"/>
                <w:rFonts w:ascii="Times New Roman" w:hAnsi="Times New Roman" w:cs="Times New Roman"/>
                <w:szCs w:val="20"/>
              </w:rPr>
              <w:pPrChange w:id="12797" w:author="nadira firinda" w:date="2022-10-29T23:37:00Z">
                <w:pPr/>
              </w:pPrChange>
            </w:pPr>
            <w:del w:id="12798" w:author="nadira firinda" w:date="2022-10-29T23:30:00Z">
              <w:r w:rsidRPr="00006ABF" w:rsidDel="00E35D67">
                <w:rPr>
                  <w:rFonts w:ascii="Times New Roman" w:hAnsi="Times New Roman" w:cs="Times New Roman"/>
                </w:rPr>
                <w:delText>LOG(CSGRL/CSGRL_SF)</w:delText>
              </w:r>
              <w:bookmarkStart w:id="12799" w:name="_Toc117980033"/>
              <w:bookmarkStart w:id="12800" w:name="_Toc117981681"/>
              <w:bookmarkEnd w:id="12799"/>
              <w:bookmarkEnd w:id="12800"/>
            </w:del>
          </w:p>
        </w:tc>
        <w:tc>
          <w:tcPr>
            <w:tcW w:w="2694" w:type="dxa"/>
            <w:gridSpan w:val="2"/>
            <w:tcBorders>
              <w:top w:val="dotted" w:sz="8" w:space="0" w:color="7F7F7F"/>
              <w:left w:val="dotted" w:sz="8" w:space="0" w:color="7F7F7F"/>
              <w:bottom w:val="dotted" w:sz="8" w:space="0" w:color="7F7F7F"/>
              <w:right w:val="dotted" w:sz="8" w:space="0" w:color="7F7F7F"/>
            </w:tcBorders>
            <w:shd w:val="clear" w:color="auto" w:fill="auto"/>
            <w:tcMar>
              <w:top w:w="15" w:type="dxa"/>
              <w:left w:w="108" w:type="dxa"/>
              <w:bottom w:w="0" w:type="dxa"/>
              <w:right w:w="108" w:type="dxa"/>
            </w:tcMar>
            <w:vAlign w:val="center"/>
          </w:tcPr>
          <w:p w14:paraId="7580C0CC" w14:textId="0C078243" w:rsidR="00177B9A" w:rsidRPr="00006ABF" w:rsidDel="00E35D67" w:rsidRDefault="00177B9A" w:rsidP="00CC4C47">
            <w:pPr>
              <w:spacing w:after="0" w:line="360" w:lineRule="auto"/>
              <w:rPr>
                <w:del w:id="12801" w:author="nadira firinda" w:date="2022-10-29T23:30:00Z"/>
                <w:rFonts w:ascii="Times New Roman" w:hAnsi="Times New Roman" w:cs="Times New Roman"/>
                <w:szCs w:val="20"/>
              </w:rPr>
              <w:pPrChange w:id="12802" w:author="nadira firinda" w:date="2022-10-29T23:37:00Z">
                <w:pPr>
                  <w:spacing w:after="0"/>
                </w:pPr>
              </w:pPrChange>
            </w:pPr>
            <w:del w:id="12803" w:author="nadira firinda" w:date="2022-10-29T23:30:00Z">
              <w:r w:rsidRPr="00006ABF" w:rsidDel="00E35D67">
                <w:rPr>
                  <w:rFonts w:ascii="Times New Roman" w:hAnsi="Times New Roman" w:cs="Times New Roman"/>
                  <w:szCs w:val="20"/>
                </w:rPr>
                <w:delText>Konsumsi Pemerintah</w:delText>
              </w:r>
              <w:bookmarkStart w:id="12804" w:name="_Toc117980034"/>
              <w:bookmarkStart w:id="12805" w:name="_Toc117981682"/>
              <w:bookmarkEnd w:id="12804"/>
              <w:bookmarkEnd w:id="12805"/>
            </w:del>
          </w:p>
        </w:tc>
        <w:tc>
          <w:tcPr>
            <w:tcW w:w="1134" w:type="dxa"/>
            <w:tcBorders>
              <w:top w:val="dotted" w:sz="8" w:space="0" w:color="7F7F7F"/>
              <w:left w:val="dotted" w:sz="8" w:space="0" w:color="7F7F7F"/>
              <w:bottom w:val="dotted" w:sz="8" w:space="0" w:color="7F7F7F"/>
              <w:right w:val="dotted" w:sz="8" w:space="0" w:color="7F7F7F"/>
            </w:tcBorders>
            <w:shd w:val="clear" w:color="auto" w:fill="auto"/>
            <w:tcMar>
              <w:top w:w="15" w:type="dxa"/>
              <w:left w:w="108" w:type="dxa"/>
              <w:bottom w:w="0" w:type="dxa"/>
              <w:right w:w="108" w:type="dxa"/>
            </w:tcMar>
            <w:hideMark/>
          </w:tcPr>
          <w:p w14:paraId="677149B1" w14:textId="4E532A78" w:rsidR="00177B9A" w:rsidRPr="00006ABF" w:rsidDel="00E35D67" w:rsidRDefault="00177B9A" w:rsidP="00CC4C47">
            <w:pPr>
              <w:spacing w:line="360" w:lineRule="auto"/>
              <w:jc w:val="center"/>
              <w:rPr>
                <w:del w:id="12806" w:author="nadira firinda" w:date="2022-10-29T23:30:00Z"/>
                <w:rFonts w:ascii="Times New Roman" w:hAnsi="Times New Roman" w:cs="Times New Roman"/>
              </w:rPr>
              <w:pPrChange w:id="12807" w:author="nadira firinda" w:date="2022-10-29T23:37:00Z">
                <w:pPr>
                  <w:jc w:val="center"/>
                </w:pPr>
              </w:pPrChange>
            </w:pPr>
            <w:del w:id="12808" w:author="nadira firinda" w:date="2022-10-29T23:30:00Z">
              <w:r w:rsidRPr="00006ABF" w:rsidDel="00E35D67">
                <w:rPr>
                  <w:rFonts w:ascii="Times New Roman" w:hAnsi="Times New Roman" w:cs="Times New Roman"/>
                </w:rPr>
                <w:delText>0.2769</w:delText>
              </w:r>
              <w:bookmarkStart w:id="12809" w:name="_Toc117980035"/>
              <w:bookmarkStart w:id="12810" w:name="_Toc117981683"/>
              <w:bookmarkEnd w:id="12809"/>
              <w:bookmarkEnd w:id="12810"/>
            </w:del>
          </w:p>
        </w:tc>
        <w:tc>
          <w:tcPr>
            <w:tcW w:w="1203" w:type="dxa"/>
            <w:tcBorders>
              <w:top w:val="dotted" w:sz="8" w:space="0" w:color="7F7F7F"/>
              <w:left w:val="dotted" w:sz="8" w:space="0" w:color="7F7F7F"/>
              <w:bottom w:val="dotted" w:sz="8" w:space="0" w:color="7F7F7F"/>
              <w:right w:val="nil"/>
            </w:tcBorders>
            <w:shd w:val="clear" w:color="auto" w:fill="auto"/>
            <w:tcMar>
              <w:top w:w="15" w:type="dxa"/>
              <w:left w:w="108" w:type="dxa"/>
              <w:bottom w:w="0" w:type="dxa"/>
              <w:right w:w="108" w:type="dxa"/>
            </w:tcMar>
            <w:vAlign w:val="center"/>
            <w:hideMark/>
          </w:tcPr>
          <w:p w14:paraId="0025079C" w14:textId="44E7D757" w:rsidR="00177B9A" w:rsidRPr="00006ABF" w:rsidDel="00E35D67" w:rsidRDefault="00177B9A" w:rsidP="00CC4C47">
            <w:pPr>
              <w:spacing w:after="0" w:line="360" w:lineRule="auto"/>
              <w:jc w:val="center"/>
              <w:rPr>
                <w:del w:id="12811" w:author="nadira firinda" w:date="2022-10-29T23:30:00Z"/>
                <w:rFonts w:ascii="Times New Roman" w:hAnsi="Times New Roman" w:cs="Times New Roman"/>
                <w:szCs w:val="20"/>
              </w:rPr>
              <w:pPrChange w:id="12812" w:author="nadira firinda" w:date="2022-10-29T23:37:00Z">
                <w:pPr>
                  <w:spacing w:after="0"/>
                  <w:jc w:val="center"/>
                </w:pPr>
              </w:pPrChange>
            </w:pPr>
            <w:del w:id="12813" w:author="nadira firinda" w:date="2022-10-29T23:30:00Z">
              <w:r w:rsidRPr="00006ABF" w:rsidDel="00E35D67">
                <w:rPr>
                  <w:rFonts w:ascii="Times New Roman" w:hAnsi="Times New Roman" w:cs="Times New Roman"/>
                  <w:szCs w:val="20"/>
                </w:rPr>
                <w:delText>**</w:delText>
              </w:r>
              <w:bookmarkStart w:id="12814" w:name="_Toc117980036"/>
              <w:bookmarkStart w:id="12815" w:name="_Toc117981684"/>
              <w:bookmarkEnd w:id="12814"/>
              <w:bookmarkEnd w:id="12815"/>
            </w:del>
          </w:p>
        </w:tc>
        <w:bookmarkStart w:id="12816" w:name="_Toc117980037"/>
        <w:bookmarkStart w:id="12817" w:name="_Toc117981685"/>
        <w:bookmarkEnd w:id="12816"/>
        <w:bookmarkEnd w:id="12817"/>
      </w:tr>
      <w:tr w:rsidR="00177B9A" w:rsidRPr="00006ABF" w:rsidDel="00E35D67" w14:paraId="09FBFDEA" w14:textId="70A20A35" w:rsidTr="007B7A93">
        <w:trPr>
          <w:trHeight w:val="433"/>
          <w:del w:id="12818" w:author="nadira firinda" w:date="2022-10-29T23:30:00Z"/>
        </w:trPr>
        <w:tc>
          <w:tcPr>
            <w:tcW w:w="3969" w:type="dxa"/>
            <w:tcBorders>
              <w:top w:val="dotted" w:sz="8" w:space="0" w:color="7F7F7F"/>
              <w:left w:val="nil"/>
              <w:bottom w:val="dotted" w:sz="8" w:space="0" w:color="7F7F7F"/>
              <w:right w:val="dotted" w:sz="8" w:space="0" w:color="7F7F7F"/>
            </w:tcBorders>
            <w:shd w:val="clear" w:color="auto" w:fill="auto"/>
            <w:tcMar>
              <w:top w:w="15" w:type="dxa"/>
              <w:left w:w="108" w:type="dxa"/>
              <w:bottom w:w="0" w:type="dxa"/>
              <w:right w:w="108" w:type="dxa"/>
            </w:tcMar>
          </w:tcPr>
          <w:p w14:paraId="005A4FDA" w14:textId="679E4FE0" w:rsidR="00177B9A" w:rsidRPr="00006ABF" w:rsidDel="00E35D67" w:rsidRDefault="00177B9A" w:rsidP="00CC4C47">
            <w:pPr>
              <w:spacing w:line="360" w:lineRule="auto"/>
              <w:rPr>
                <w:del w:id="12819" w:author="nadira firinda" w:date="2022-10-29T23:30:00Z"/>
                <w:rFonts w:ascii="Times New Roman" w:hAnsi="Times New Roman" w:cs="Times New Roman"/>
                <w:szCs w:val="20"/>
              </w:rPr>
              <w:pPrChange w:id="12820" w:author="nadira firinda" w:date="2022-10-29T23:37:00Z">
                <w:pPr/>
              </w:pPrChange>
            </w:pPr>
            <w:del w:id="12821" w:author="nadira firinda" w:date="2022-10-29T23:30:00Z">
              <w:r w:rsidRPr="00006ABF" w:rsidDel="00E35D67">
                <w:rPr>
                  <w:rFonts w:ascii="Times New Roman" w:hAnsi="Times New Roman" w:cs="Times New Roman"/>
                </w:rPr>
                <w:delText>LOG(CSPLRL/CSPLRL_SF)</w:delText>
              </w:r>
              <w:bookmarkStart w:id="12822" w:name="_Toc117980038"/>
              <w:bookmarkStart w:id="12823" w:name="_Toc117981686"/>
              <w:bookmarkEnd w:id="12822"/>
              <w:bookmarkEnd w:id="12823"/>
            </w:del>
          </w:p>
        </w:tc>
        <w:tc>
          <w:tcPr>
            <w:tcW w:w="2694" w:type="dxa"/>
            <w:gridSpan w:val="2"/>
            <w:tcBorders>
              <w:top w:val="dotted" w:sz="8" w:space="0" w:color="7F7F7F"/>
              <w:left w:val="dotted" w:sz="8" w:space="0" w:color="7F7F7F"/>
              <w:bottom w:val="dotted" w:sz="8" w:space="0" w:color="7F7F7F"/>
              <w:right w:val="dotted" w:sz="8" w:space="0" w:color="7F7F7F"/>
            </w:tcBorders>
            <w:shd w:val="clear" w:color="auto" w:fill="auto"/>
            <w:tcMar>
              <w:top w:w="15" w:type="dxa"/>
              <w:left w:w="108" w:type="dxa"/>
              <w:bottom w:w="0" w:type="dxa"/>
              <w:right w:w="108" w:type="dxa"/>
            </w:tcMar>
            <w:vAlign w:val="center"/>
          </w:tcPr>
          <w:p w14:paraId="23B600F7" w14:textId="0C3C2C9A" w:rsidR="00177B9A" w:rsidRPr="00006ABF" w:rsidDel="00E35D67" w:rsidRDefault="00177B9A" w:rsidP="00CC4C47">
            <w:pPr>
              <w:spacing w:after="0" w:line="360" w:lineRule="auto"/>
              <w:rPr>
                <w:del w:id="12824" w:author="nadira firinda" w:date="2022-10-29T23:30:00Z"/>
                <w:rFonts w:ascii="Times New Roman" w:hAnsi="Times New Roman" w:cs="Times New Roman"/>
                <w:i/>
                <w:szCs w:val="20"/>
              </w:rPr>
              <w:pPrChange w:id="12825" w:author="nadira firinda" w:date="2022-10-29T23:37:00Z">
                <w:pPr>
                  <w:spacing w:after="0"/>
                </w:pPr>
              </w:pPrChange>
            </w:pPr>
            <w:del w:id="12826" w:author="nadira firinda" w:date="2022-10-29T23:30:00Z">
              <w:r w:rsidRPr="00006ABF" w:rsidDel="00E35D67">
                <w:rPr>
                  <w:rFonts w:ascii="Times New Roman" w:hAnsi="Times New Roman" w:cs="Times New Roman"/>
                  <w:szCs w:val="20"/>
                </w:rPr>
                <w:delText>Konsumsi Swasta</w:delText>
              </w:r>
              <w:bookmarkStart w:id="12827" w:name="_Toc117980039"/>
              <w:bookmarkStart w:id="12828" w:name="_Toc117981687"/>
              <w:bookmarkEnd w:id="12827"/>
              <w:bookmarkEnd w:id="12828"/>
            </w:del>
          </w:p>
        </w:tc>
        <w:tc>
          <w:tcPr>
            <w:tcW w:w="1134" w:type="dxa"/>
            <w:tcBorders>
              <w:top w:val="dotted" w:sz="8" w:space="0" w:color="7F7F7F"/>
              <w:left w:val="dotted" w:sz="8" w:space="0" w:color="7F7F7F"/>
              <w:bottom w:val="dotted" w:sz="8" w:space="0" w:color="7F7F7F"/>
              <w:right w:val="dotted" w:sz="8" w:space="0" w:color="7F7F7F"/>
            </w:tcBorders>
            <w:shd w:val="clear" w:color="auto" w:fill="auto"/>
            <w:tcMar>
              <w:top w:w="15" w:type="dxa"/>
              <w:left w:w="108" w:type="dxa"/>
              <w:bottom w:w="0" w:type="dxa"/>
              <w:right w:w="108" w:type="dxa"/>
            </w:tcMar>
          </w:tcPr>
          <w:p w14:paraId="184FC200" w14:textId="2512B8DF" w:rsidR="00177B9A" w:rsidRPr="00006ABF" w:rsidDel="00E35D67" w:rsidRDefault="00177B9A" w:rsidP="00CC4C47">
            <w:pPr>
              <w:spacing w:line="360" w:lineRule="auto"/>
              <w:jc w:val="center"/>
              <w:rPr>
                <w:del w:id="12829" w:author="nadira firinda" w:date="2022-10-29T23:30:00Z"/>
                <w:rFonts w:ascii="Times New Roman" w:hAnsi="Times New Roman" w:cs="Times New Roman"/>
              </w:rPr>
              <w:pPrChange w:id="12830" w:author="nadira firinda" w:date="2022-10-29T23:37:00Z">
                <w:pPr>
                  <w:jc w:val="center"/>
                </w:pPr>
              </w:pPrChange>
            </w:pPr>
            <w:del w:id="12831" w:author="nadira firinda" w:date="2022-10-29T23:30:00Z">
              <w:r w:rsidRPr="00006ABF" w:rsidDel="00E35D67">
                <w:rPr>
                  <w:rFonts w:ascii="Times New Roman" w:hAnsi="Times New Roman" w:cs="Times New Roman"/>
                </w:rPr>
                <w:delText>0.4637</w:delText>
              </w:r>
              <w:bookmarkStart w:id="12832" w:name="_Toc117980040"/>
              <w:bookmarkStart w:id="12833" w:name="_Toc117981688"/>
              <w:bookmarkEnd w:id="12832"/>
              <w:bookmarkEnd w:id="12833"/>
            </w:del>
          </w:p>
        </w:tc>
        <w:tc>
          <w:tcPr>
            <w:tcW w:w="1203" w:type="dxa"/>
            <w:tcBorders>
              <w:top w:val="dotted" w:sz="8" w:space="0" w:color="7F7F7F"/>
              <w:left w:val="dotted" w:sz="8" w:space="0" w:color="7F7F7F"/>
              <w:bottom w:val="dotted" w:sz="8" w:space="0" w:color="7F7F7F"/>
              <w:right w:val="nil"/>
            </w:tcBorders>
            <w:shd w:val="clear" w:color="auto" w:fill="auto"/>
            <w:tcMar>
              <w:top w:w="15" w:type="dxa"/>
              <w:left w:w="108" w:type="dxa"/>
              <w:bottom w:w="0" w:type="dxa"/>
              <w:right w:w="108" w:type="dxa"/>
            </w:tcMar>
            <w:vAlign w:val="center"/>
          </w:tcPr>
          <w:p w14:paraId="46D239B0" w14:textId="0A155D1E" w:rsidR="00177B9A" w:rsidRPr="00006ABF" w:rsidDel="00E35D67" w:rsidRDefault="00177B9A" w:rsidP="00CC4C47">
            <w:pPr>
              <w:spacing w:after="0" w:line="360" w:lineRule="auto"/>
              <w:jc w:val="center"/>
              <w:rPr>
                <w:del w:id="12834" w:author="nadira firinda" w:date="2022-10-29T23:30:00Z"/>
                <w:rFonts w:ascii="Times New Roman" w:hAnsi="Times New Roman" w:cs="Times New Roman"/>
                <w:szCs w:val="20"/>
              </w:rPr>
              <w:pPrChange w:id="12835" w:author="nadira firinda" w:date="2022-10-29T23:37:00Z">
                <w:pPr>
                  <w:spacing w:after="0"/>
                  <w:jc w:val="center"/>
                </w:pPr>
              </w:pPrChange>
            </w:pPr>
            <w:del w:id="12836" w:author="nadira firinda" w:date="2022-10-29T23:30:00Z">
              <w:r w:rsidRPr="00006ABF" w:rsidDel="00E35D67">
                <w:rPr>
                  <w:rFonts w:ascii="Times New Roman" w:hAnsi="Times New Roman" w:cs="Times New Roman"/>
                  <w:szCs w:val="20"/>
                </w:rPr>
                <w:delText>***</w:delText>
              </w:r>
              <w:bookmarkStart w:id="12837" w:name="_Toc117980041"/>
              <w:bookmarkStart w:id="12838" w:name="_Toc117981689"/>
              <w:bookmarkEnd w:id="12837"/>
              <w:bookmarkEnd w:id="12838"/>
            </w:del>
          </w:p>
        </w:tc>
        <w:bookmarkStart w:id="12839" w:name="_Toc117980042"/>
        <w:bookmarkStart w:id="12840" w:name="_Toc117981690"/>
        <w:bookmarkEnd w:id="12839"/>
        <w:bookmarkEnd w:id="12840"/>
      </w:tr>
      <w:tr w:rsidR="00D90278" w:rsidRPr="00006ABF" w:rsidDel="00E35D67" w14:paraId="11E4F257" w14:textId="4B9738AF" w:rsidTr="00FE59AD">
        <w:trPr>
          <w:trHeight w:val="433"/>
          <w:del w:id="12841" w:author="nadira firinda" w:date="2022-10-29T23:30:00Z"/>
        </w:trPr>
        <w:tc>
          <w:tcPr>
            <w:tcW w:w="3969" w:type="dxa"/>
            <w:tcBorders>
              <w:top w:val="dotted" w:sz="8" w:space="0" w:color="7F7F7F"/>
              <w:left w:val="nil"/>
              <w:bottom w:val="dotted" w:sz="8" w:space="0" w:color="7F7F7F"/>
              <w:right w:val="nil"/>
            </w:tcBorders>
            <w:shd w:val="clear" w:color="auto" w:fill="auto"/>
            <w:tcMar>
              <w:top w:w="15" w:type="dxa"/>
              <w:left w:w="108" w:type="dxa"/>
              <w:bottom w:w="0" w:type="dxa"/>
              <w:right w:w="108" w:type="dxa"/>
            </w:tcMar>
            <w:vAlign w:val="center"/>
          </w:tcPr>
          <w:p w14:paraId="2348BFD8" w14:textId="5243EC5B" w:rsidR="00D90278" w:rsidRPr="00006ABF" w:rsidDel="00E35D67" w:rsidRDefault="00D90278" w:rsidP="00CC4C47">
            <w:pPr>
              <w:spacing w:after="0" w:line="360" w:lineRule="auto"/>
              <w:rPr>
                <w:del w:id="12842" w:author="nadira firinda" w:date="2022-10-29T23:30:00Z"/>
                <w:rFonts w:ascii="Times New Roman" w:hAnsi="Times New Roman" w:cs="Times New Roman"/>
                <w:szCs w:val="20"/>
              </w:rPr>
              <w:pPrChange w:id="12843" w:author="nadira firinda" w:date="2022-10-29T23:37:00Z">
                <w:pPr>
                  <w:spacing w:after="0"/>
                </w:pPr>
              </w:pPrChange>
            </w:pPr>
            <w:del w:id="12844" w:author="nadira firinda" w:date="2022-10-29T23:30:00Z">
              <w:r w:rsidRPr="00006ABF" w:rsidDel="00E35D67">
                <w:rPr>
                  <w:rFonts w:ascii="Times New Roman" w:hAnsi="Times New Roman" w:cs="Times New Roman"/>
                  <w:szCs w:val="20"/>
                  <w:lang w:val="en-GB"/>
                </w:rPr>
                <w:delText xml:space="preserve">Dummy </w:delText>
              </w:r>
              <w:r w:rsidRPr="00006ABF" w:rsidDel="00E35D67">
                <w:rPr>
                  <w:rFonts w:ascii="Times New Roman" w:hAnsi="Times New Roman" w:cs="Times New Roman"/>
                  <w:szCs w:val="20"/>
                </w:rPr>
                <w:delText>w</w:delText>
              </w:r>
              <w:r w:rsidRPr="00006ABF" w:rsidDel="00E35D67">
                <w:rPr>
                  <w:rFonts w:ascii="Times New Roman" w:hAnsi="Times New Roman" w:cs="Times New Roman"/>
                  <w:noProof/>
                  <w:szCs w:val="20"/>
                  <w:lang w:val="en-GB"/>
                </w:rPr>
                <w:delText>aktu</w:delText>
              </w:r>
              <w:r w:rsidRPr="00006ABF" w:rsidDel="00E35D67">
                <w:rPr>
                  <w:rFonts w:ascii="Times New Roman" w:hAnsi="Times New Roman" w:cs="Times New Roman"/>
                  <w:szCs w:val="20"/>
                  <w:lang w:val="en-GB"/>
                </w:rPr>
                <w:delText>: --</w:delText>
              </w:r>
              <w:bookmarkStart w:id="12845" w:name="_Toc117980043"/>
              <w:bookmarkStart w:id="12846" w:name="_Toc117981691"/>
              <w:bookmarkEnd w:id="12845"/>
              <w:bookmarkEnd w:id="12846"/>
            </w:del>
          </w:p>
        </w:tc>
        <w:tc>
          <w:tcPr>
            <w:tcW w:w="2694" w:type="dxa"/>
            <w:gridSpan w:val="2"/>
            <w:tcMar>
              <w:top w:w="15" w:type="dxa"/>
              <w:left w:w="108" w:type="dxa"/>
              <w:bottom w:w="0" w:type="dxa"/>
              <w:right w:w="108" w:type="dxa"/>
            </w:tcMar>
          </w:tcPr>
          <w:p w14:paraId="38F48009" w14:textId="12CF3335" w:rsidR="00D90278" w:rsidRPr="00006ABF" w:rsidDel="00E35D67" w:rsidRDefault="00D90278" w:rsidP="00CC4C47">
            <w:pPr>
              <w:spacing w:after="0" w:line="360" w:lineRule="auto"/>
              <w:rPr>
                <w:del w:id="12847" w:author="nadira firinda" w:date="2022-10-29T23:30:00Z"/>
                <w:rFonts w:ascii="Times New Roman" w:hAnsi="Times New Roman" w:cs="Times New Roman"/>
                <w:szCs w:val="20"/>
              </w:rPr>
              <w:pPrChange w:id="12848" w:author="nadira firinda" w:date="2022-10-29T23:37:00Z">
                <w:pPr>
                  <w:spacing w:after="0"/>
                </w:pPr>
              </w:pPrChange>
            </w:pPr>
            <w:bookmarkStart w:id="12849" w:name="_Toc117980044"/>
            <w:bookmarkStart w:id="12850" w:name="_Toc117981692"/>
            <w:bookmarkEnd w:id="12849"/>
            <w:bookmarkEnd w:id="12850"/>
          </w:p>
        </w:tc>
        <w:tc>
          <w:tcPr>
            <w:tcW w:w="1134" w:type="dxa"/>
            <w:tcBorders>
              <w:top w:val="dotted" w:sz="8" w:space="0" w:color="7F7F7F"/>
              <w:left w:val="dotted" w:sz="8" w:space="0" w:color="7F7F7F"/>
              <w:bottom w:val="dotted" w:sz="8" w:space="0" w:color="7F7F7F"/>
              <w:right w:val="dotted" w:sz="8" w:space="0" w:color="7F7F7F"/>
            </w:tcBorders>
            <w:shd w:val="clear" w:color="auto" w:fill="auto"/>
            <w:tcMar>
              <w:top w:w="15" w:type="dxa"/>
              <w:left w:w="108" w:type="dxa"/>
              <w:bottom w:w="0" w:type="dxa"/>
              <w:right w:w="108" w:type="dxa"/>
            </w:tcMar>
            <w:vAlign w:val="center"/>
          </w:tcPr>
          <w:p w14:paraId="16E0A673" w14:textId="31EC2B0E" w:rsidR="00D90278" w:rsidRPr="00006ABF" w:rsidDel="00E35D67" w:rsidRDefault="00D90278" w:rsidP="00CC4C47">
            <w:pPr>
              <w:spacing w:line="360" w:lineRule="auto"/>
              <w:jc w:val="center"/>
              <w:rPr>
                <w:del w:id="12851" w:author="nadira firinda" w:date="2022-10-29T23:30:00Z"/>
                <w:rFonts w:ascii="Times New Roman" w:hAnsi="Times New Roman" w:cs="Times New Roman"/>
              </w:rPr>
              <w:pPrChange w:id="12852" w:author="nadira firinda" w:date="2022-10-29T23:37:00Z">
                <w:pPr>
                  <w:jc w:val="center"/>
                </w:pPr>
              </w:pPrChange>
            </w:pPr>
            <w:bookmarkStart w:id="12853" w:name="_Toc117980045"/>
            <w:bookmarkStart w:id="12854" w:name="_Toc117981693"/>
            <w:bookmarkEnd w:id="12853"/>
            <w:bookmarkEnd w:id="12854"/>
          </w:p>
        </w:tc>
        <w:tc>
          <w:tcPr>
            <w:tcW w:w="1203" w:type="dxa"/>
            <w:tcBorders>
              <w:top w:val="dotted" w:sz="8" w:space="0" w:color="7F7F7F"/>
              <w:left w:val="dotted" w:sz="8" w:space="0" w:color="7F7F7F"/>
              <w:bottom w:val="dotted" w:sz="8" w:space="0" w:color="7F7F7F"/>
              <w:right w:val="nil"/>
            </w:tcBorders>
            <w:shd w:val="clear" w:color="auto" w:fill="auto"/>
            <w:tcMar>
              <w:top w:w="15" w:type="dxa"/>
              <w:left w:w="108" w:type="dxa"/>
              <w:bottom w:w="0" w:type="dxa"/>
              <w:right w:w="108" w:type="dxa"/>
            </w:tcMar>
            <w:vAlign w:val="center"/>
          </w:tcPr>
          <w:p w14:paraId="435E40B3" w14:textId="4C3C97C5" w:rsidR="00D90278" w:rsidRPr="00006ABF" w:rsidDel="00E35D67" w:rsidRDefault="00D90278" w:rsidP="00CC4C47">
            <w:pPr>
              <w:spacing w:after="0" w:line="360" w:lineRule="auto"/>
              <w:jc w:val="center"/>
              <w:rPr>
                <w:del w:id="12855" w:author="nadira firinda" w:date="2022-10-29T23:30:00Z"/>
                <w:rFonts w:ascii="Times New Roman" w:hAnsi="Times New Roman" w:cs="Times New Roman"/>
                <w:szCs w:val="20"/>
                <w:lang w:val="en-GB"/>
              </w:rPr>
              <w:pPrChange w:id="12856" w:author="nadira firinda" w:date="2022-10-29T23:37:00Z">
                <w:pPr>
                  <w:spacing w:after="0"/>
                  <w:jc w:val="center"/>
                </w:pPr>
              </w:pPrChange>
            </w:pPr>
            <w:bookmarkStart w:id="12857" w:name="_Toc117980046"/>
            <w:bookmarkStart w:id="12858" w:name="_Toc117981694"/>
            <w:bookmarkEnd w:id="12857"/>
            <w:bookmarkEnd w:id="12858"/>
          </w:p>
        </w:tc>
        <w:bookmarkStart w:id="12859" w:name="_Toc117980047"/>
        <w:bookmarkStart w:id="12860" w:name="_Toc117981695"/>
        <w:bookmarkEnd w:id="12859"/>
        <w:bookmarkEnd w:id="12860"/>
      </w:tr>
      <w:tr w:rsidR="00D90278" w:rsidRPr="00006ABF" w:rsidDel="00E35D67" w14:paraId="67289F32" w14:textId="2D9F6AF8" w:rsidTr="00FE59AD">
        <w:trPr>
          <w:trHeight w:val="363"/>
          <w:del w:id="12861" w:author="nadira firinda" w:date="2022-10-29T23:30:00Z"/>
        </w:trPr>
        <w:tc>
          <w:tcPr>
            <w:tcW w:w="9000" w:type="dxa"/>
            <w:gridSpan w:val="5"/>
            <w:tcBorders>
              <w:top w:val="dotted" w:sz="8" w:space="0" w:color="7F7F7F"/>
              <w:left w:val="nil"/>
              <w:bottom w:val="dotted" w:sz="8" w:space="0" w:color="7F7F7F"/>
              <w:right w:val="nil"/>
            </w:tcBorders>
            <w:shd w:val="clear" w:color="auto" w:fill="92D050"/>
            <w:tcMar>
              <w:top w:w="15" w:type="dxa"/>
              <w:left w:w="108" w:type="dxa"/>
              <w:bottom w:w="0" w:type="dxa"/>
              <w:right w:w="108" w:type="dxa"/>
            </w:tcMar>
            <w:vAlign w:val="center"/>
            <w:hideMark/>
          </w:tcPr>
          <w:p w14:paraId="1731A8E2" w14:textId="08F4AD0C" w:rsidR="00D90278" w:rsidRPr="00006ABF" w:rsidDel="00E35D67" w:rsidRDefault="00D90278" w:rsidP="00CC4C47">
            <w:pPr>
              <w:spacing w:after="0" w:line="360" w:lineRule="auto"/>
              <w:rPr>
                <w:del w:id="12862" w:author="nadira firinda" w:date="2022-10-29T23:30:00Z"/>
                <w:rFonts w:ascii="Times New Roman" w:hAnsi="Times New Roman" w:cs="Times New Roman"/>
                <w:szCs w:val="20"/>
              </w:rPr>
              <w:pPrChange w:id="12863" w:author="nadira firinda" w:date="2022-10-29T23:37:00Z">
                <w:pPr>
                  <w:spacing w:after="0"/>
                </w:pPr>
              </w:pPrChange>
            </w:pPr>
            <w:del w:id="12864" w:author="nadira firinda" w:date="2022-10-29T23:30:00Z">
              <w:r w:rsidRPr="00006ABF" w:rsidDel="00E35D67">
                <w:rPr>
                  <w:rFonts w:ascii="Times New Roman" w:hAnsi="Times New Roman" w:cs="Times New Roman"/>
                  <w:b/>
                  <w:bCs/>
                  <w:szCs w:val="20"/>
                </w:rPr>
                <w:delText>Diagnostic Test</w:delText>
              </w:r>
              <w:bookmarkStart w:id="12865" w:name="_Toc117980048"/>
              <w:bookmarkStart w:id="12866" w:name="_Toc117981696"/>
              <w:bookmarkEnd w:id="12865"/>
              <w:bookmarkEnd w:id="12866"/>
            </w:del>
          </w:p>
        </w:tc>
        <w:bookmarkStart w:id="12867" w:name="_Toc117980049"/>
        <w:bookmarkStart w:id="12868" w:name="_Toc117981697"/>
        <w:bookmarkEnd w:id="12867"/>
        <w:bookmarkEnd w:id="12868"/>
      </w:tr>
      <w:tr w:rsidR="00D90278" w:rsidRPr="00006ABF" w:rsidDel="00E35D67" w14:paraId="5B486D01" w14:textId="097506A3" w:rsidTr="00FE59AD">
        <w:trPr>
          <w:trHeight w:val="433"/>
          <w:del w:id="12869" w:author="nadira firinda" w:date="2022-10-29T23:30:00Z"/>
        </w:trPr>
        <w:tc>
          <w:tcPr>
            <w:tcW w:w="3969" w:type="dxa"/>
            <w:tcBorders>
              <w:top w:val="dotted" w:sz="8" w:space="0" w:color="7F7F7F"/>
              <w:left w:val="nil"/>
              <w:bottom w:val="dotted" w:sz="8" w:space="0" w:color="7F7F7F"/>
              <w:right w:val="nil"/>
            </w:tcBorders>
            <w:shd w:val="clear" w:color="auto" w:fill="auto"/>
            <w:tcMar>
              <w:top w:w="15" w:type="dxa"/>
              <w:left w:w="108" w:type="dxa"/>
              <w:bottom w:w="0" w:type="dxa"/>
              <w:right w:w="108" w:type="dxa"/>
            </w:tcMar>
            <w:vAlign w:val="center"/>
          </w:tcPr>
          <w:p w14:paraId="1C702ABE" w14:textId="00C16471" w:rsidR="00D90278" w:rsidRPr="00006ABF" w:rsidDel="00E35D67" w:rsidRDefault="00D90278" w:rsidP="00CC4C47">
            <w:pPr>
              <w:spacing w:after="0" w:line="360" w:lineRule="auto"/>
              <w:rPr>
                <w:del w:id="12870" w:author="nadira firinda" w:date="2022-10-29T23:30:00Z"/>
                <w:rFonts w:ascii="Times New Roman" w:hAnsi="Times New Roman" w:cs="Times New Roman"/>
                <w:szCs w:val="20"/>
              </w:rPr>
              <w:pPrChange w:id="12871" w:author="nadira firinda" w:date="2022-10-29T23:37:00Z">
                <w:pPr>
                  <w:spacing w:after="0"/>
                </w:pPr>
              </w:pPrChange>
            </w:pPr>
            <w:del w:id="12872" w:author="nadira firinda" w:date="2022-10-29T23:30:00Z">
              <w:r w:rsidRPr="00006ABF" w:rsidDel="00E35D67">
                <w:rPr>
                  <w:rFonts w:ascii="Times New Roman" w:hAnsi="Times New Roman" w:cs="Times New Roman"/>
                  <w:szCs w:val="20"/>
                  <w:lang w:val="en-GB"/>
                </w:rPr>
                <w:delText>Adjusted R-Squared</w:delText>
              </w:r>
              <w:bookmarkStart w:id="12873" w:name="_Toc117980050"/>
              <w:bookmarkStart w:id="12874" w:name="_Toc117981698"/>
              <w:bookmarkEnd w:id="12873"/>
              <w:bookmarkEnd w:id="12874"/>
            </w:del>
          </w:p>
        </w:tc>
        <w:tc>
          <w:tcPr>
            <w:tcW w:w="236" w:type="dxa"/>
            <w:tcBorders>
              <w:top w:val="dotted" w:sz="8" w:space="0" w:color="7F7F7F"/>
              <w:left w:val="nil"/>
              <w:bottom w:val="dotted" w:sz="8" w:space="0" w:color="7F7F7F"/>
              <w:right w:val="nil"/>
            </w:tcBorders>
            <w:shd w:val="clear" w:color="auto" w:fill="auto"/>
            <w:tcMar>
              <w:top w:w="15" w:type="dxa"/>
              <w:left w:w="108" w:type="dxa"/>
              <w:bottom w:w="0" w:type="dxa"/>
              <w:right w:w="108" w:type="dxa"/>
            </w:tcMar>
            <w:vAlign w:val="center"/>
          </w:tcPr>
          <w:p w14:paraId="16246BE1" w14:textId="1636F8DA" w:rsidR="00D90278" w:rsidRPr="00006ABF" w:rsidDel="00E35D67" w:rsidRDefault="00D90278" w:rsidP="00CC4C47">
            <w:pPr>
              <w:spacing w:after="0" w:line="360" w:lineRule="auto"/>
              <w:rPr>
                <w:del w:id="12875" w:author="nadira firinda" w:date="2022-10-29T23:30:00Z"/>
                <w:rFonts w:ascii="Times New Roman" w:hAnsi="Times New Roman" w:cs="Times New Roman"/>
                <w:szCs w:val="20"/>
              </w:rPr>
              <w:pPrChange w:id="12876" w:author="nadira firinda" w:date="2022-10-29T23:37:00Z">
                <w:pPr>
                  <w:spacing w:after="0"/>
                </w:pPr>
              </w:pPrChange>
            </w:pPr>
            <w:bookmarkStart w:id="12877" w:name="_Toc117980051"/>
            <w:bookmarkStart w:id="12878" w:name="_Toc117981699"/>
            <w:bookmarkEnd w:id="12877"/>
            <w:bookmarkEnd w:id="12878"/>
          </w:p>
        </w:tc>
        <w:tc>
          <w:tcPr>
            <w:tcW w:w="2458" w:type="dxa"/>
            <w:tcBorders>
              <w:top w:val="dotted" w:sz="8" w:space="0" w:color="7F7F7F"/>
              <w:left w:val="nil"/>
              <w:bottom w:val="dotted" w:sz="8" w:space="0" w:color="7F7F7F"/>
              <w:right w:val="dotted" w:sz="8" w:space="0" w:color="7F7F7F"/>
            </w:tcBorders>
            <w:shd w:val="clear" w:color="auto" w:fill="auto"/>
            <w:tcMar>
              <w:top w:w="15" w:type="dxa"/>
              <w:left w:w="108" w:type="dxa"/>
              <w:bottom w:w="0" w:type="dxa"/>
              <w:right w:w="108" w:type="dxa"/>
            </w:tcMar>
            <w:vAlign w:val="center"/>
          </w:tcPr>
          <w:p w14:paraId="0E4B5AB4" w14:textId="55F586B5" w:rsidR="00D90278" w:rsidRPr="00006ABF" w:rsidDel="00E35D67" w:rsidRDefault="00D90278" w:rsidP="00CC4C47">
            <w:pPr>
              <w:spacing w:after="0" w:line="360" w:lineRule="auto"/>
              <w:rPr>
                <w:del w:id="12879" w:author="nadira firinda" w:date="2022-10-29T23:30:00Z"/>
                <w:rFonts w:ascii="Times New Roman" w:hAnsi="Times New Roman" w:cs="Times New Roman"/>
                <w:szCs w:val="20"/>
              </w:rPr>
              <w:pPrChange w:id="12880" w:author="nadira firinda" w:date="2022-10-29T23:37:00Z">
                <w:pPr>
                  <w:spacing w:after="0"/>
                </w:pPr>
              </w:pPrChange>
            </w:pPr>
            <w:bookmarkStart w:id="12881" w:name="_Toc117980052"/>
            <w:bookmarkStart w:id="12882" w:name="_Toc117981700"/>
            <w:bookmarkEnd w:id="12881"/>
            <w:bookmarkEnd w:id="12882"/>
          </w:p>
        </w:tc>
        <w:tc>
          <w:tcPr>
            <w:tcW w:w="2337" w:type="dxa"/>
            <w:gridSpan w:val="2"/>
            <w:tcBorders>
              <w:top w:val="dotted" w:sz="8" w:space="0" w:color="7F7F7F"/>
              <w:left w:val="dotted" w:sz="8" w:space="0" w:color="7F7F7F"/>
              <w:bottom w:val="dotted" w:sz="8" w:space="0" w:color="7F7F7F"/>
              <w:right w:val="nil"/>
            </w:tcBorders>
            <w:shd w:val="clear" w:color="auto" w:fill="auto"/>
            <w:tcMar>
              <w:top w:w="15" w:type="dxa"/>
              <w:left w:w="108" w:type="dxa"/>
              <w:bottom w:w="0" w:type="dxa"/>
              <w:right w:w="108" w:type="dxa"/>
            </w:tcMar>
            <w:vAlign w:val="center"/>
          </w:tcPr>
          <w:p w14:paraId="7BE35533" w14:textId="231576A3" w:rsidR="00D90278" w:rsidRPr="00006ABF" w:rsidDel="00E35D67" w:rsidRDefault="00177B9A" w:rsidP="00CC4C47">
            <w:pPr>
              <w:spacing w:after="0" w:line="360" w:lineRule="auto"/>
              <w:jc w:val="center"/>
              <w:rPr>
                <w:del w:id="12883" w:author="nadira firinda" w:date="2022-10-29T23:30:00Z"/>
                <w:rFonts w:ascii="Times New Roman" w:hAnsi="Times New Roman" w:cs="Times New Roman"/>
                <w:szCs w:val="20"/>
              </w:rPr>
              <w:pPrChange w:id="12884" w:author="nadira firinda" w:date="2022-10-29T23:37:00Z">
                <w:pPr>
                  <w:spacing w:after="0"/>
                  <w:jc w:val="center"/>
                </w:pPr>
              </w:pPrChange>
            </w:pPr>
            <w:del w:id="12885" w:author="nadira firinda" w:date="2022-10-29T23:30:00Z">
              <w:r w:rsidRPr="00006ABF" w:rsidDel="00E35D67">
                <w:rPr>
                  <w:rFonts w:ascii="Times New Roman" w:hAnsi="Times New Roman" w:cs="Times New Roman"/>
                  <w:szCs w:val="20"/>
                </w:rPr>
                <w:delText>0.9385</w:delText>
              </w:r>
              <w:bookmarkStart w:id="12886" w:name="_Toc117980053"/>
              <w:bookmarkStart w:id="12887" w:name="_Toc117981701"/>
              <w:bookmarkEnd w:id="12886"/>
              <w:bookmarkEnd w:id="12887"/>
            </w:del>
          </w:p>
        </w:tc>
        <w:bookmarkStart w:id="12888" w:name="_Toc117980054"/>
        <w:bookmarkStart w:id="12889" w:name="_Toc117981702"/>
        <w:bookmarkEnd w:id="12888"/>
        <w:bookmarkEnd w:id="12889"/>
      </w:tr>
      <w:tr w:rsidR="00D90278" w:rsidRPr="00006ABF" w:rsidDel="00E35D67" w14:paraId="5343FBA6" w14:textId="01ECB28E" w:rsidTr="00FE59AD">
        <w:trPr>
          <w:trHeight w:val="433"/>
          <w:del w:id="12890" w:author="nadira firinda" w:date="2022-10-29T23:30:00Z"/>
        </w:trPr>
        <w:tc>
          <w:tcPr>
            <w:tcW w:w="9000" w:type="dxa"/>
            <w:gridSpan w:val="5"/>
            <w:tcBorders>
              <w:top w:val="nil"/>
              <w:left w:val="nil"/>
              <w:bottom w:val="nil"/>
              <w:right w:val="nil"/>
            </w:tcBorders>
            <w:shd w:val="clear" w:color="auto" w:fill="44546A"/>
            <w:tcMar>
              <w:top w:w="15" w:type="dxa"/>
              <w:left w:w="108" w:type="dxa"/>
              <w:bottom w:w="0" w:type="dxa"/>
              <w:right w:w="108" w:type="dxa"/>
            </w:tcMar>
            <w:vAlign w:val="center"/>
            <w:hideMark/>
          </w:tcPr>
          <w:p w14:paraId="048A935D" w14:textId="46F00B42" w:rsidR="00D90278" w:rsidRPr="00006ABF" w:rsidDel="00E35D67" w:rsidRDefault="00D90278" w:rsidP="00CC4C47">
            <w:pPr>
              <w:spacing w:after="0" w:line="360" w:lineRule="auto"/>
              <w:jc w:val="center"/>
              <w:rPr>
                <w:del w:id="12891" w:author="nadira firinda" w:date="2022-10-29T23:30:00Z"/>
                <w:rFonts w:ascii="Times New Roman" w:hAnsi="Times New Roman" w:cs="Times New Roman"/>
                <w:szCs w:val="20"/>
              </w:rPr>
              <w:pPrChange w:id="12892" w:author="nadira firinda" w:date="2022-10-29T23:37:00Z">
                <w:pPr>
                  <w:spacing w:after="0"/>
                  <w:jc w:val="center"/>
                </w:pPr>
              </w:pPrChange>
            </w:pPr>
            <w:del w:id="12893" w:author="nadira firinda" w:date="2022-10-29T23:30:00Z">
              <w:r w:rsidRPr="00006ABF" w:rsidDel="00E35D67">
                <w:rPr>
                  <w:rFonts w:ascii="Times New Roman" w:hAnsi="Times New Roman" w:cs="Times New Roman"/>
                  <w:b/>
                  <w:bCs/>
                  <w:color w:val="FFFFFF" w:themeColor="background1"/>
                  <w:szCs w:val="20"/>
                </w:rPr>
                <w:delText>Persamaan Jangka Pendek</w:delText>
              </w:r>
              <w:bookmarkStart w:id="12894" w:name="_Toc117980055"/>
              <w:bookmarkStart w:id="12895" w:name="_Toc117981703"/>
              <w:bookmarkEnd w:id="12894"/>
              <w:bookmarkEnd w:id="12895"/>
            </w:del>
          </w:p>
        </w:tc>
        <w:bookmarkStart w:id="12896" w:name="_Toc117980056"/>
        <w:bookmarkStart w:id="12897" w:name="_Toc117981704"/>
        <w:bookmarkEnd w:id="12896"/>
        <w:bookmarkEnd w:id="12897"/>
      </w:tr>
      <w:tr w:rsidR="00D90278" w:rsidRPr="00006ABF" w:rsidDel="00E35D67" w14:paraId="349DAF85" w14:textId="553BD6C9" w:rsidTr="00FE59AD">
        <w:trPr>
          <w:trHeight w:val="433"/>
          <w:del w:id="12898" w:author="nadira firinda" w:date="2022-10-29T23:30:00Z"/>
        </w:trPr>
        <w:tc>
          <w:tcPr>
            <w:tcW w:w="9000" w:type="dxa"/>
            <w:gridSpan w:val="5"/>
            <w:tcBorders>
              <w:top w:val="nil"/>
              <w:left w:val="nil"/>
              <w:bottom w:val="nil"/>
              <w:right w:val="nil"/>
            </w:tcBorders>
            <w:shd w:val="clear" w:color="auto" w:fill="4472C4"/>
            <w:tcMar>
              <w:top w:w="15" w:type="dxa"/>
              <w:left w:w="108" w:type="dxa"/>
              <w:bottom w:w="0" w:type="dxa"/>
              <w:right w:w="108" w:type="dxa"/>
            </w:tcMar>
            <w:vAlign w:val="center"/>
            <w:hideMark/>
          </w:tcPr>
          <w:p w14:paraId="4C3BF4EC" w14:textId="115B6EF5" w:rsidR="00D45762" w:rsidRPr="00006ABF" w:rsidDel="00E35D67" w:rsidRDefault="00D45762" w:rsidP="00CC4C47">
            <w:pPr>
              <w:spacing w:after="0" w:line="360" w:lineRule="auto"/>
              <w:rPr>
                <w:del w:id="12899" w:author="nadira firinda" w:date="2022-10-29T23:30:00Z"/>
                <w:rFonts w:ascii="Times New Roman" w:hAnsi="Times New Roman" w:cs="Times New Roman"/>
                <w:b/>
                <w:bCs/>
                <w:color w:val="FFFFFF" w:themeColor="background1"/>
                <w:szCs w:val="20"/>
              </w:rPr>
              <w:pPrChange w:id="12900" w:author="nadira firinda" w:date="2022-10-29T23:37:00Z">
                <w:pPr>
                  <w:spacing w:after="0"/>
                </w:pPr>
              </w:pPrChange>
            </w:pPr>
            <w:del w:id="12901" w:author="nadira firinda" w:date="2022-10-29T23:30:00Z">
              <w:r w:rsidRPr="00006ABF" w:rsidDel="00E35D67">
                <w:rPr>
                  <w:rFonts w:ascii="Times New Roman" w:hAnsi="Times New Roman" w:cs="Times New Roman"/>
                  <w:b/>
                  <w:bCs/>
                  <w:color w:val="FFFFFF" w:themeColor="background1"/>
                  <w:szCs w:val="20"/>
                </w:rPr>
                <w:delText>Dependent variable: Administrasi Pemerintahan, Pertahanan, dan Jaminan Sosial Wajib</w:delText>
              </w:r>
              <w:bookmarkStart w:id="12902" w:name="_Toc117980057"/>
              <w:bookmarkStart w:id="12903" w:name="_Toc117981705"/>
              <w:bookmarkEnd w:id="12902"/>
              <w:bookmarkEnd w:id="12903"/>
            </w:del>
          </w:p>
          <w:p w14:paraId="692E69CC" w14:textId="0494A2F2" w:rsidR="00D90278" w:rsidRPr="00006ABF" w:rsidDel="00E35D67" w:rsidRDefault="00D45762" w:rsidP="00CC4C47">
            <w:pPr>
              <w:spacing w:after="0" w:line="360" w:lineRule="auto"/>
              <w:rPr>
                <w:del w:id="12904" w:author="nadira firinda" w:date="2022-10-29T23:30:00Z"/>
                <w:rFonts w:ascii="Times New Roman" w:hAnsi="Times New Roman" w:cs="Times New Roman"/>
                <w:szCs w:val="20"/>
              </w:rPr>
              <w:pPrChange w:id="12905" w:author="nadira firinda" w:date="2022-10-29T23:37:00Z">
                <w:pPr>
                  <w:spacing w:after="0"/>
                </w:pPr>
              </w:pPrChange>
            </w:pPr>
            <w:del w:id="12906" w:author="nadira firinda" w:date="2022-10-29T23:30:00Z">
              <w:r w:rsidRPr="00006ABF" w:rsidDel="00E35D67">
                <w:rPr>
                  <w:rFonts w:ascii="Times New Roman" w:hAnsi="Times New Roman" w:cs="Times New Roman"/>
                  <w:b/>
                  <w:bCs/>
                  <w:color w:val="FFFFFF" w:themeColor="background1"/>
                  <w:szCs w:val="20"/>
                </w:rPr>
                <w:delText>LOG(G14PADRL/ G14PADRL_SF)</w:delText>
              </w:r>
              <w:bookmarkStart w:id="12907" w:name="_Toc117980058"/>
              <w:bookmarkStart w:id="12908" w:name="_Toc117981706"/>
              <w:bookmarkEnd w:id="12907"/>
              <w:bookmarkEnd w:id="12908"/>
            </w:del>
          </w:p>
        </w:tc>
        <w:bookmarkStart w:id="12909" w:name="_Toc117980059"/>
        <w:bookmarkStart w:id="12910" w:name="_Toc117981707"/>
        <w:bookmarkEnd w:id="12909"/>
        <w:bookmarkEnd w:id="12910"/>
      </w:tr>
      <w:tr w:rsidR="00D90278" w:rsidRPr="00006ABF" w:rsidDel="00E35D67" w14:paraId="64D23BCC" w14:textId="267FB071" w:rsidTr="00FE59AD">
        <w:trPr>
          <w:trHeight w:val="433"/>
          <w:del w:id="12911" w:author="nadira firinda" w:date="2022-10-29T23:30:00Z"/>
        </w:trPr>
        <w:tc>
          <w:tcPr>
            <w:tcW w:w="3969" w:type="dxa"/>
            <w:tcBorders>
              <w:top w:val="nil"/>
              <w:left w:val="nil"/>
              <w:bottom w:val="nil"/>
              <w:right w:val="nil"/>
            </w:tcBorders>
            <w:shd w:val="clear" w:color="auto" w:fill="FFC000"/>
            <w:tcMar>
              <w:top w:w="15" w:type="dxa"/>
              <w:left w:w="108" w:type="dxa"/>
              <w:bottom w:w="0" w:type="dxa"/>
              <w:right w:w="108" w:type="dxa"/>
            </w:tcMar>
            <w:vAlign w:val="center"/>
            <w:hideMark/>
          </w:tcPr>
          <w:p w14:paraId="20635730" w14:textId="1CCC9085" w:rsidR="00D90278" w:rsidRPr="00006ABF" w:rsidDel="00E35D67" w:rsidRDefault="00D90278" w:rsidP="00CC4C47">
            <w:pPr>
              <w:spacing w:after="0" w:line="360" w:lineRule="auto"/>
              <w:rPr>
                <w:del w:id="12912" w:author="nadira firinda" w:date="2022-10-29T23:30:00Z"/>
                <w:rFonts w:ascii="Times New Roman" w:hAnsi="Times New Roman" w:cs="Times New Roman"/>
                <w:szCs w:val="20"/>
              </w:rPr>
              <w:pPrChange w:id="12913" w:author="nadira firinda" w:date="2022-10-29T23:37:00Z">
                <w:pPr>
                  <w:spacing w:after="0"/>
                </w:pPr>
              </w:pPrChange>
            </w:pPr>
            <w:del w:id="12914" w:author="nadira firinda" w:date="2022-10-29T23:30:00Z">
              <w:r w:rsidRPr="00006ABF" w:rsidDel="00E35D67">
                <w:rPr>
                  <w:rFonts w:ascii="Times New Roman" w:hAnsi="Times New Roman" w:cs="Times New Roman"/>
                  <w:b/>
                  <w:bCs/>
                  <w:szCs w:val="20"/>
                </w:rPr>
                <w:delText>Explanatory Variables</w:delText>
              </w:r>
              <w:bookmarkStart w:id="12915" w:name="_Toc117980060"/>
              <w:bookmarkStart w:id="12916" w:name="_Toc117981708"/>
              <w:bookmarkEnd w:id="12915"/>
              <w:bookmarkEnd w:id="12916"/>
            </w:del>
          </w:p>
        </w:tc>
        <w:tc>
          <w:tcPr>
            <w:tcW w:w="2694" w:type="dxa"/>
            <w:gridSpan w:val="2"/>
            <w:tcBorders>
              <w:top w:val="nil"/>
              <w:left w:val="nil"/>
              <w:bottom w:val="nil"/>
              <w:right w:val="nil"/>
            </w:tcBorders>
            <w:shd w:val="clear" w:color="auto" w:fill="FFC000"/>
            <w:vAlign w:val="center"/>
          </w:tcPr>
          <w:p w14:paraId="1E14860F" w14:textId="6ED1013A" w:rsidR="00D90278" w:rsidRPr="00006ABF" w:rsidDel="00E35D67" w:rsidRDefault="00D90278" w:rsidP="00CC4C47">
            <w:pPr>
              <w:spacing w:after="0" w:line="360" w:lineRule="auto"/>
              <w:rPr>
                <w:del w:id="12917" w:author="nadira firinda" w:date="2022-10-29T23:30:00Z"/>
                <w:rFonts w:ascii="Times New Roman" w:hAnsi="Times New Roman" w:cs="Times New Roman"/>
                <w:szCs w:val="20"/>
              </w:rPr>
              <w:pPrChange w:id="12918" w:author="nadira firinda" w:date="2022-10-29T23:37:00Z">
                <w:pPr>
                  <w:spacing w:after="0"/>
                </w:pPr>
              </w:pPrChange>
            </w:pPr>
            <w:bookmarkStart w:id="12919" w:name="_Toc117980061"/>
            <w:bookmarkStart w:id="12920" w:name="_Toc117981709"/>
            <w:bookmarkEnd w:id="12919"/>
            <w:bookmarkEnd w:id="12920"/>
          </w:p>
        </w:tc>
        <w:tc>
          <w:tcPr>
            <w:tcW w:w="1134" w:type="dxa"/>
            <w:tcBorders>
              <w:top w:val="nil"/>
              <w:left w:val="nil"/>
              <w:bottom w:val="nil"/>
              <w:right w:val="nil"/>
            </w:tcBorders>
            <w:shd w:val="clear" w:color="auto" w:fill="FFC000"/>
            <w:tcMar>
              <w:top w:w="15" w:type="dxa"/>
              <w:left w:w="108" w:type="dxa"/>
              <w:bottom w:w="0" w:type="dxa"/>
              <w:right w:w="108" w:type="dxa"/>
            </w:tcMar>
            <w:vAlign w:val="center"/>
            <w:hideMark/>
          </w:tcPr>
          <w:p w14:paraId="1467BB14" w14:textId="348379BD" w:rsidR="00D90278" w:rsidRPr="00006ABF" w:rsidDel="00E35D67" w:rsidRDefault="00D90278" w:rsidP="00CC4C47">
            <w:pPr>
              <w:spacing w:after="0" w:line="360" w:lineRule="auto"/>
              <w:rPr>
                <w:del w:id="12921" w:author="nadira firinda" w:date="2022-10-29T23:30:00Z"/>
                <w:rFonts w:ascii="Times New Roman" w:hAnsi="Times New Roman" w:cs="Times New Roman"/>
                <w:noProof/>
                <w:szCs w:val="20"/>
              </w:rPr>
              <w:pPrChange w:id="12922" w:author="nadira firinda" w:date="2022-10-29T23:37:00Z">
                <w:pPr>
                  <w:spacing w:after="0"/>
                </w:pPr>
              </w:pPrChange>
            </w:pPr>
            <w:del w:id="12923" w:author="nadira firinda" w:date="2022-10-29T23:30:00Z">
              <w:r w:rsidRPr="00006ABF" w:rsidDel="00E35D67">
                <w:rPr>
                  <w:rFonts w:ascii="Times New Roman" w:hAnsi="Times New Roman" w:cs="Times New Roman"/>
                  <w:b/>
                  <w:bCs/>
                  <w:noProof/>
                  <w:szCs w:val="20"/>
                  <w:lang w:val="en-GB"/>
                </w:rPr>
                <w:delText>Koefisien</w:delText>
              </w:r>
              <w:bookmarkStart w:id="12924" w:name="_Toc117980062"/>
              <w:bookmarkStart w:id="12925" w:name="_Toc117981710"/>
              <w:bookmarkEnd w:id="12924"/>
              <w:bookmarkEnd w:id="12925"/>
            </w:del>
          </w:p>
        </w:tc>
        <w:tc>
          <w:tcPr>
            <w:tcW w:w="1203" w:type="dxa"/>
            <w:tcBorders>
              <w:top w:val="nil"/>
              <w:left w:val="nil"/>
              <w:bottom w:val="nil"/>
              <w:right w:val="nil"/>
            </w:tcBorders>
            <w:shd w:val="clear" w:color="auto" w:fill="FFC000"/>
            <w:vAlign w:val="center"/>
          </w:tcPr>
          <w:p w14:paraId="6A80A8A2" w14:textId="32E21656" w:rsidR="00D90278" w:rsidRPr="00006ABF" w:rsidDel="00E35D67" w:rsidRDefault="00D90278" w:rsidP="00CC4C47">
            <w:pPr>
              <w:spacing w:after="0" w:line="360" w:lineRule="auto"/>
              <w:rPr>
                <w:del w:id="12926" w:author="nadira firinda" w:date="2022-10-29T23:30:00Z"/>
                <w:rFonts w:ascii="Times New Roman" w:hAnsi="Times New Roman" w:cs="Times New Roman"/>
                <w:szCs w:val="20"/>
              </w:rPr>
              <w:pPrChange w:id="12927" w:author="nadira firinda" w:date="2022-10-29T23:37:00Z">
                <w:pPr>
                  <w:spacing w:after="0"/>
                </w:pPr>
              </w:pPrChange>
            </w:pPr>
            <w:bookmarkStart w:id="12928" w:name="_Toc117980063"/>
            <w:bookmarkStart w:id="12929" w:name="_Toc117981711"/>
            <w:bookmarkEnd w:id="12928"/>
            <w:bookmarkEnd w:id="12929"/>
          </w:p>
        </w:tc>
        <w:bookmarkStart w:id="12930" w:name="_Toc117980064"/>
        <w:bookmarkStart w:id="12931" w:name="_Toc117981712"/>
        <w:bookmarkEnd w:id="12930"/>
        <w:bookmarkEnd w:id="12931"/>
      </w:tr>
      <w:tr w:rsidR="00382E12" w:rsidRPr="00006ABF" w:rsidDel="00E35D67" w14:paraId="13BBE500" w14:textId="7BFEAD56" w:rsidTr="00F13628">
        <w:trPr>
          <w:trHeight w:val="433"/>
          <w:del w:id="12932" w:author="nadira firinda" w:date="2022-10-29T23:30:00Z"/>
        </w:trPr>
        <w:tc>
          <w:tcPr>
            <w:tcW w:w="3969" w:type="dxa"/>
            <w:tcBorders>
              <w:top w:val="dotted" w:sz="8" w:space="0" w:color="7F7F7F"/>
              <w:left w:val="nil"/>
              <w:bottom w:val="dotted" w:sz="8" w:space="0" w:color="7F7F7F"/>
              <w:right w:val="dotted" w:sz="8" w:space="0" w:color="7F7F7F"/>
            </w:tcBorders>
            <w:shd w:val="clear" w:color="auto" w:fill="auto"/>
            <w:tcMar>
              <w:top w:w="15" w:type="dxa"/>
              <w:left w:w="108" w:type="dxa"/>
              <w:bottom w:w="0" w:type="dxa"/>
              <w:right w:w="108" w:type="dxa"/>
            </w:tcMar>
          </w:tcPr>
          <w:p w14:paraId="32CAA6B7" w14:textId="2FD934E4" w:rsidR="00382E12" w:rsidRPr="00006ABF" w:rsidDel="00E35D67" w:rsidRDefault="00382E12" w:rsidP="00CC4C47">
            <w:pPr>
              <w:spacing w:line="360" w:lineRule="auto"/>
              <w:rPr>
                <w:del w:id="12933" w:author="nadira firinda" w:date="2022-10-29T23:30:00Z"/>
                <w:rFonts w:ascii="Times New Roman" w:hAnsi="Times New Roman" w:cs="Times New Roman"/>
              </w:rPr>
              <w:pPrChange w:id="12934" w:author="nadira firinda" w:date="2022-10-29T23:37:00Z">
                <w:pPr/>
              </w:pPrChange>
            </w:pPr>
            <w:del w:id="12935" w:author="nadira firinda" w:date="2022-10-29T23:30:00Z">
              <w:r w:rsidRPr="00006ABF" w:rsidDel="00E35D67">
                <w:rPr>
                  <w:rFonts w:ascii="Times New Roman" w:hAnsi="Times New Roman" w:cs="Times New Roman"/>
                </w:rPr>
                <w:delText>C</w:delText>
              </w:r>
              <w:bookmarkStart w:id="12936" w:name="_Toc117980065"/>
              <w:bookmarkStart w:id="12937" w:name="_Toc117981713"/>
              <w:bookmarkEnd w:id="12936"/>
              <w:bookmarkEnd w:id="12937"/>
            </w:del>
          </w:p>
        </w:tc>
        <w:tc>
          <w:tcPr>
            <w:tcW w:w="2694" w:type="dxa"/>
            <w:gridSpan w:val="2"/>
            <w:tcBorders>
              <w:top w:val="dotted" w:sz="8" w:space="0" w:color="7F7F7F"/>
              <w:left w:val="dotted" w:sz="8" w:space="0" w:color="7F7F7F"/>
              <w:bottom w:val="dotted" w:sz="8" w:space="0" w:color="7F7F7F"/>
              <w:right w:val="dotted" w:sz="8" w:space="0" w:color="7F7F7F"/>
            </w:tcBorders>
            <w:shd w:val="clear" w:color="auto" w:fill="auto"/>
            <w:tcMar>
              <w:top w:w="15" w:type="dxa"/>
              <w:left w:w="108" w:type="dxa"/>
              <w:bottom w:w="0" w:type="dxa"/>
              <w:right w:w="108" w:type="dxa"/>
            </w:tcMar>
            <w:vAlign w:val="center"/>
          </w:tcPr>
          <w:p w14:paraId="236A83FD" w14:textId="2ACA0772" w:rsidR="00382E12" w:rsidRPr="00006ABF" w:rsidDel="00E35D67" w:rsidRDefault="00382E12" w:rsidP="00CC4C47">
            <w:pPr>
              <w:spacing w:after="0" w:line="360" w:lineRule="auto"/>
              <w:rPr>
                <w:del w:id="12938" w:author="nadira firinda" w:date="2022-10-29T23:30:00Z"/>
                <w:rFonts w:ascii="Times New Roman" w:hAnsi="Times New Roman" w:cs="Times New Roman"/>
                <w:szCs w:val="20"/>
              </w:rPr>
              <w:pPrChange w:id="12939" w:author="nadira firinda" w:date="2022-10-29T23:37:00Z">
                <w:pPr>
                  <w:spacing w:after="0"/>
                </w:pPr>
              </w:pPrChange>
            </w:pPr>
            <w:del w:id="12940" w:author="nadira firinda" w:date="2022-10-29T23:30:00Z">
              <w:r w:rsidRPr="00006ABF" w:rsidDel="00E35D67">
                <w:rPr>
                  <w:rFonts w:ascii="Times New Roman" w:hAnsi="Times New Roman" w:cs="Times New Roman"/>
                  <w:szCs w:val="20"/>
                </w:rPr>
                <w:delText>Konstanta</w:delText>
              </w:r>
              <w:bookmarkStart w:id="12941" w:name="_Toc117980066"/>
              <w:bookmarkStart w:id="12942" w:name="_Toc117981714"/>
              <w:bookmarkEnd w:id="12941"/>
              <w:bookmarkEnd w:id="12942"/>
            </w:del>
          </w:p>
        </w:tc>
        <w:tc>
          <w:tcPr>
            <w:tcW w:w="1134" w:type="dxa"/>
            <w:tcBorders>
              <w:top w:val="dotted" w:sz="8" w:space="0" w:color="7F7F7F"/>
              <w:left w:val="dotted" w:sz="8" w:space="0" w:color="7F7F7F"/>
              <w:bottom w:val="dotted" w:sz="8" w:space="0" w:color="7F7F7F"/>
              <w:right w:val="dotted" w:sz="8" w:space="0" w:color="7F7F7F"/>
            </w:tcBorders>
            <w:shd w:val="clear" w:color="auto" w:fill="auto"/>
            <w:tcMar>
              <w:top w:w="15" w:type="dxa"/>
              <w:left w:w="108" w:type="dxa"/>
              <w:bottom w:w="0" w:type="dxa"/>
              <w:right w:w="108" w:type="dxa"/>
            </w:tcMar>
          </w:tcPr>
          <w:p w14:paraId="48563BA7" w14:textId="238C76BC" w:rsidR="00382E12" w:rsidRPr="00006ABF" w:rsidDel="00E35D67" w:rsidRDefault="00382E12" w:rsidP="00CC4C47">
            <w:pPr>
              <w:spacing w:line="360" w:lineRule="auto"/>
              <w:jc w:val="center"/>
              <w:rPr>
                <w:del w:id="12943" w:author="nadira firinda" w:date="2022-10-29T23:30:00Z"/>
                <w:rFonts w:ascii="Times New Roman" w:hAnsi="Times New Roman" w:cs="Times New Roman"/>
              </w:rPr>
              <w:pPrChange w:id="12944" w:author="nadira firinda" w:date="2022-10-29T23:37:00Z">
                <w:pPr>
                  <w:jc w:val="center"/>
                </w:pPr>
              </w:pPrChange>
            </w:pPr>
            <w:bookmarkStart w:id="12945" w:name="_Toc117980067"/>
            <w:bookmarkStart w:id="12946" w:name="_Toc117981715"/>
            <w:bookmarkEnd w:id="12945"/>
            <w:bookmarkEnd w:id="12946"/>
          </w:p>
        </w:tc>
        <w:tc>
          <w:tcPr>
            <w:tcW w:w="1203" w:type="dxa"/>
            <w:tcBorders>
              <w:top w:val="dotted" w:sz="8" w:space="0" w:color="7F7F7F"/>
              <w:left w:val="dotted" w:sz="8" w:space="0" w:color="7F7F7F"/>
              <w:bottom w:val="dotted" w:sz="8" w:space="0" w:color="7F7F7F"/>
              <w:right w:val="nil"/>
            </w:tcBorders>
            <w:shd w:val="clear" w:color="auto" w:fill="auto"/>
            <w:tcMar>
              <w:top w:w="15" w:type="dxa"/>
              <w:left w:w="108" w:type="dxa"/>
              <w:bottom w:w="0" w:type="dxa"/>
              <w:right w:w="108" w:type="dxa"/>
            </w:tcMar>
            <w:vAlign w:val="center"/>
          </w:tcPr>
          <w:p w14:paraId="2F3B5F18" w14:textId="31F4160D" w:rsidR="00382E12" w:rsidRPr="00006ABF" w:rsidDel="00E35D67" w:rsidRDefault="00382E12" w:rsidP="00CC4C47">
            <w:pPr>
              <w:spacing w:after="0" w:line="360" w:lineRule="auto"/>
              <w:jc w:val="center"/>
              <w:rPr>
                <w:del w:id="12947" w:author="nadira firinda" w:date="2022-10-29T23:30:00Z"/>
                <w:rFonts w:ascii="Times New Roman" w:hAnsi="Times New Roman" w:cs="Times New Roman"/>
                <w:szCs w:val="20"/>
              </w:rPr>
              <w:pPrChange w:id="12948" w:author="nadira firinda" w:date="2022-10-29T23:37:00Z">
                <w:pPr>
                  <w:spacing w:after="0"/>
                  <w:jc w:val="center"/>
                </w:pPr>
              </w:pPrChange>
            </w:pPr>
            <w:del w:id="12949" w:author="nadira firinda" w:date="2022-10-29T23:30:00Z">
              <w:r w:rsidRPr="00006ABF" w:rsidDel="00E35D67">
                <w:rPr>
                  <w:rFonts w:ascii="Times New Roman" w:hAnsi="Times New Roman" w:cs="Times New Roman"/>
                  <w:szCs w:val="20"/>
                </w:rPr>
                <w:delText>*</w:delText>
              </w:r>
              <w:bookmarkStart w:id="12950" w:name="_Toc117980068"/>
              <w:bookmarkStart w:id="12951" w:name="_Toc117981716"/>
              <w:bookmarkEnd w:id="12950"/>
              <w:bookmarkEnd w:id="12951"/>
            </w:del>
          </w:p>
        </w:tc>
        <w:bookmarkStart w:id="12952" w:name="_Toc117980069"/>
        <w:bookmarkStart w:id="12953" w:name="_Toc117981717"/>
        <w:bookmarkEnd w:id="12952"/>
        <w:bookmarkEnd w:id="12953"/>
      </w:tr>
      <w:tr w:rsidR="00382E12" w:rsidRPr="00006ABF" w:rsidDel="00E35D67" w14:paraId="40F84203" w14:textId="1979AA79" w:rsidTr="00F13628">
        <w:trPr>
          <w:trHeight w:val="433"/>
          <w:del w:id="12954" w:author="nadira firinda" w:date="2022-10-29T23:30:00Z"/>
        </w:trPr>
        <w:tc>
          <w:tcPr>
            <w:tcW w:w="3969" w:type="dxa"/>
            <w:tcBorders>
              <w:top w:val="dotted" w:sz="8" w:space="0" w:color="7F7F7F"/>
              <w:left w:val="nil"/>
              <w:bottom w:val="dotted" w:sz="8" w:space="0" w:color="7F7F7F"/>
              <w:right w:val="dotted" w:sz="8" w:space="0" w:color="7F7F7F"/>
            </w:tcBorders>
            <w:shd w:val="clear" w:color="auto" w:fill="auto"/>
            <w:tcMar>
              <w:top w:w="15" w:type="dxa"/>
              <w:left w:w="108" w:type="dxa"/>
              <w:bottom w:w="0" w:type="dxa"/>
              <w:right w:w="108" w:type="dxa"/>
            </w:tcMar>
          </w:tcPr>
          <w:p w14:paraId="704CDEFE" w14:textId="3E989694" w:rsidR="00382E12" w:rsidRPr="00006ABF" w:rsidDel="00E35D67" w:rsidRDefault="00382E12" w:rsidP="00CC4C47">
            <w:pPr>
              <w:spacing w:line="360" w:lineRule="auto"/>
              <w:rPr>
                <w:del w:id="12955" w:author="nadira firinda" w:date="2022-10-29T23:30:00Z"/>
                <w:rFonts w:ascii="Times New Roman" w:hAnsi="Times New Roman" w:cs="Times New Roman"/>
              </w:rPr>
              <w:pPrChange w:id="12956" w:author="nadira firinda" w:date="2022-10-29T23:37:00Z">
                <w:pPr/>
              </w:pPrChange>
            </w:pPr>
            <w:del w:id="12957" w:author="nadira firinda" w:date="2022-10-29T23:30:00Z">
              <w:r w:rsidRPr="00006ABF" w:rsidDel="00E35D67">
                <w:rPr>
                  <w:rFonts w:ascii="Times New Roman" w:hAnsi="Times New Roman" w:cs="Times New Roman"/>
                </w:rPr>
                <w:delText>DLOG(CSGRL/CSGRL_SF)</w:delText>
              </w:r>
              <w:bookmarkStart w:id="12958" w:name="_Toc117980070"/>
              <w:bookmarkStart w:id="12959" w:name="_Toc117981718"/>
              <w:bookmarkEnd w:id="12958"/>
              <w:bookmarkEnd w:id="12959"/>
            </w:del>
          </w:p>
        </w:tc>
        <w:tc>
          <w:tcPr>
            <w:tcW w:w="2694" w:type="dxa"/>
            <w:gridSpan w:val="2"/>
            <w:tcBorders>
              <w:top w:val="dotted" w:sz="8" w:space="0" w:color="7F7F7F"/>
              <w:left w:val="dotted" w:sz="8" w:space="0" w:color="7F7F7F"/>
              <w:bottom w:val="dotted" w:sz="8" w:space="0" w:color="7F7F7F"/>
              <w:right w:val="dotted" w:sz="8" w:space="0" w:color="7F7F7F"/>
            </w:tcBorders>
            <w:shd w:val="clear" w:color="auto" w:fill="auto"/>
            <w:tcMar>
              <w:top w:w="15" w:type="dxa"/>
              <w:left w:w="108" w:type="dxa"/>
              <w:bottom w:w="0" w:type="dxa"/>
              <w:right w:w="108" w:type="dxa"/>
            </w:tcMar>
            <w:vAlign w:val="center"/>
          </w:tcPr>
          <w:p w14:paraId="5013A6F7" w14:textId="5FD26439" w:rsidR="00382E12" w:rsidRPr="00006ABF" w:rsidDel="00E35D67" w:rsidRDefault="00382E12" w:rsidP="00CC4C47">
            <w:pPr>
              <w:spacing w:after="0" w:line="360" w:lineRule="auto"/>
              <w:rPr>
                <w:del w:id="12960" w:author="nadira firinda" w:date="2022-10-29T23:30:00Z"/>
                <w:rFonts w:ascii="Times New Roman" w:hAnsi="Times New Roman" w:cs="Times New Roman"/>
                <w:szCs w:val="20"/>
              </w:rPr>
              <w:pPrChange w:id="12961" w:author="nadira firinda" w:date="2022-10-29T23:37:00Z">
                <w:pPr>
                  <w:spacing w:after="0"/>
                </w:pPr>
              </w:pPrChange>
            </w:pPr>
            <w:del w:id="12962" w:author="nadira firinda" w:date="2022-10-29T23:30:00Z">
              <w:r w:rsidRPr="00006ABF" w:rsidDel="00E35D67">
                <w:rPr>
                  <w:rFonts w:ascii="Times New Roman" w:hAnsi="Times New Roman" w:cs="Times New Roman"/>
                  <w:szCs w:val="20"/>
                </w:rPr>
                <w:delText>Konsumsi Pemerintah</w:delText>
              </w:r>
              <w:bookmarkStart w:id="12963" w:name="_Toc117980071"/>
              <w:bookmarkStart w:id="12964" w:name="_Toc117981719"/>
              <w:bookmarkEnd w:id="12963"/>
              <w:bookmarkEnd w:id="12964"/>
            </w:del>
          </w:p>
        </w:tc>
        <w:tc>
          <w:tcPr>
            <w:tcW w:w="1134" w:type="dxa"/>
            <w:tcBorders>
              <w:top w:val="dotted" w:sz="8" w:space="0" w:color="7F7F7F"/>
              <w:left w:val="dotted" w:sz="8" w:space="0" w:color="7F7F7F"/>
              <w:bottom w:val="dotted" w:sz="8" w:space="0" w:color="7F7F7F"/>
              <w:right w:val="dotted" w:sz="8" w:space="0" w:color="7F7F7F"/>
            </w:tcBorders>
            <w:shd w:val="clear" w:color="auto" w:fill="auto"/>
            <w:tcMar>
              <w:top w:w="15" w:type="dxa"/>
              <w:left w:w="108" w:type="dxa"/>
              <w:bottom w:w="0" w:type="dxa"/>
              <w:right w:w="108" w:type="dxa"/>
            </w:tcMar>
          </w:tcPr>
          <w:p w14:paraId="1CF932C4" w14:textId="4ACF2403" w:rsidR="00382E12" w:rsidRPr="00006ABF" w:rsidDel="00E35D67" w:rsidRDefault="00382E12" w:rsidP="00CC4C47">
            <w:pPr>
              <w:spacing w:line="360" w:lineRule="auto"/>
              <w:jc w:val="center"/>
              <w:rPr>
                <w:del w:id="12965" w:author="nadira firinda" w:date="2022-10-29T23:30:00Z"/>
                <w:rFonts w:ascii="Times New Roman" w:hAnsi="Times New Roman" w:cs="Times New Roman"/>
              </w:rPr>
              <w:pPrChange w:id="12966" w:author="nadira firinda" w:date="2022-10-29T23:37:00Z">
                <w:pPr>
                  <w:jc w:val="center"/>
                </w:pPr>
              </w:pPrChange>
            </w:pPr>
            <w:del w:id="12967" w:author="nadira firinda" w:date="2022-10-29T23:30:00Z">
              <w:r w:rsidRPr="00006ABF" w:rsidDel="00E35D67">
                <w:rPr>
                  <w:rFonts w:ascii="Times New Roman" w:hAnsi="Times New Roman" w:cs="Times New Roman"/>
                </w:rPr>
                <w:delText>0.3384</w:delText>
              </w:r>
              <w:bookmarkStart w:id="12968" w:name="_Toc117980072"/>
              <w:bookmarkStart w:id="12969" w:name="_Toc117981720"/>
              <w:bookmarkEnd w:id="12968"/>
              <w:bookmarkEnd w:id="12969"/>
            </w:del>
          </w:p>
        </w:tc>
        <w:tc>
          <w:tcPr>
            <w:tcW w:w="1203" w:type="dxa"/>
            <w:tcBorders>
              <w:top w:val="dotted" w:sz="8" w:space="0" w:color="7F7F7F"/>
              <w:left w:val="dotted" w:sz="8" w:space="0" w:color="7F7F7F"/>
              <w:bottom w:val="dotted" w:sz="8" w:space="0" w:color="7F7F7F"/>
              <w:right w:val="nil"/>
            </w:tcBorders>
            <w:shd w:val="clear" w:color="auto" w:fill="auto"/>
            <w:tcMar>
              <w:top w:w="15" w:type="dxa"/>
              <w:left w:w="108" w:type="dxa"/>
              <w:bottom w:w="0" w:type="dxa"/>
              <w:right w:w="108" w:type="dxa"/>
            </w:tcMar>
            <w:vAlign w:val="center"/>
          </w:tcPr>
          <w:p w14:paraId="1F1D454C" w14:textId="71BA7725" w:rsidR="00382E12" w:rsidRPr="00006ABF" w:rsidDel="00E35D67" w:rsidRDefault="00382E12" w:rsidP="00CC4C47">
            <w:pPr>
              <w:spacing w:after="0" w:line="360" w:lineRule="auto"/>
              <w:jc w:val="center"/>
              <w:rPr>
                <w:del w:id="12970" w:author="nadira firinda" w:date="2022-10-29T23:30:00Z"/>
                <w:rFonts w:ascii="Times New Roman" w:hAnsi="Times New Roman" w:cs="Times New Roman"/>
                <w:szCs w:val="20"/>
              </w:rPr>
              <w:pPrChange w:id="12971" w:author="nadira firinda" w:date="2022-10-29T23:37:00Z">
                <w:pPr>
                  <w:spacing w:after="0"/>
                  <w:jc w:val="center"/>
                </w:pPr>
              </w:pPrChange>
            </w:pPr>
            <w:del w:id="12972" w:author="nadira firinda" w:date="2022-10-29T23:30:00Z">
              <w:r w:rsidRPr="00006ABF" w:rsidDel="00E35D67">
                <w:rPr>
                  <w:rFonts w:ascii="Times New Roman" w:hAnsi="Times New Roman" w:cs="Times New Roman"/>
                  <w:szCs w:val="20"/>
                </w:rPr>
                <w:delText>***</w:delText>
              </w:r>
              <w:bookmarkStart w:id="12973" w:name="_Toc117980073"/>
              <w:bookmarkStart w:id="12974" w:name="_Toc117981721"/>
              <w:bookmarkEnd w:id="12973"/>
              <w:bookmarkEnd w:id="12974"/>
            </w:del>
          </w:p>
        </w:tc>
        <w:bookmarkStart w:id="12975" w:name="_Toc117980074"/>
        <w:bookmarkStart w:id="12976" w:name="_Toc117981722"/>
        <w:bookmarkEnd w:id="12975"/>
        <w:bookmarkEnd w:id="12976"/>
      </w:tr>
      <w:tr w:rsidR="00382E12" w:rsidRPr="00006ABF" w:rsidDel="00E35D67" w14:paraId="6FB966BE" w14:textId="120F5E99" w:rsidTr="00F13628">
        <w:trPr>
          <w:trHeight w:val="433"/>
          <w:del w:id="12977" w:author="nadira firinda" w:date="2022-10-29T23:30:00Z"/>
        </w:trPr>
        <w:tc>
          <w:tcPr>
            <w:tcW w:w="3969" w:type="dxa"/>
            <w:tcBorders>
              <w:top w:val="dotted" w:sz="8" w:space="0" w:color="7F7F7F"/>
              <w:left w:val="nil"/>
              <w:bottom w:val="dotted" w:sz="8" w:space="0" w:color="7F7F7F"/>
              <w:right w:val="dotted" w:sz="8" w:space="0" w:color="7F7F7F"/>
            </w:tcBorders>
            <w:shd w:val="clear" w:color="auto" w:fill="auto"/>
            <w:tcMar>
              <w:top w:w="15" w:type="dxa"/>
              <w:left w:w="108" w:type="dxa"/>
              <w:bottom w:w="0" w:type="dxa"/>
              <w:right w:w="108" w:type="dxa"/>
            </w:tcMar>
          </w:tcPr>
          <w:p w14:paraId="0F0938EC" w14:textId="34CBAE68" w:rsidR="00382E12" w:rsidRPr="00006ABF" w:rsidDel="00E35D67" w:rsidRDefault="00382E12" w:rsidP="00CC4C47">
            <w:pPr>
              <w:spacing w:line="360" w:lineRule="auto"/>
              <w:rPr>
                <w:del w:id="12978" w:author="nadira firinda" w:date="2022-10-29T23:30:00Z"/>
                <w:rFonts w:ascii="Times New Roman" w:hAnsi="Times New Roman" w:cs="Times New Roman"/>
              </w:rPr>
              <w:pPrChange w:id="12979" w:author="nadira firinda" w:date="2022-10-29T23:37:00Z">
                <w:pPr/>
              </w:pPrChange>
            </w:pPr>
            <w:del w:id="12980" w:author="nadira firinda" w:date="2022-10-29T23:30:00Z">
              <w:r w:rsidRPr="00006ABF" w:rsidDel="00E35D67">
                <w:rPr>
                  <w:rFonts w:ascii="Times New Roman" w:hAnsi="Times New Roman" w:cs="Times New Roman"/>
                </w:rPr>
                <w:delText>ECM_G14PADRL(-1)</w:delText>
              </w:r>
              <w:bookmarkStart w:id="12981" w:name="_Toc117980075"/>
              <w:bookmarkStart w:id="12982" w:name="_Toc117981723"/>
              <w:bookmarkEnd w:id="12981"/>
              <w:bookmarkEnd w:id="12982"/>
            </w:del>
          </w:p>
        </w:tc>
        <w:tc>
          <w:tcPr>
            <w:tcW w:w="2694" w:type="dxa"/>
            <w:gridSpan w:val="2"/>
            <w:tcBorders>
              <w:top w:val="dotted" w:sz="8" w:space="0" w:color="7F7F7F"/>
              <w:left w:val="dotted" w:sz="8" w:space="0" w:color="7F7F7F"/>
              <w:bottom w:val="dotted" w:sz="8" w:space="0" w:color="7F7F7F"/>
              <w:right w:val="dotted" w:sz="8" w:space="0" w:color="7F7F7F"/>
            </w:tcBorders>
            <w:shd w:val="clear" w:color="auto" w:fill="auto"/>
            <w:tcMar>
              <w:top w:w="15" w:type="dxa"/>
              <w:left w:w="108" w:type="dxa"/>
              <w:bottom w:w="0" w:type="dxa"/>
              <w:right w:w="108" w:type="dxa"/>
            </w:tcMar>
            <w:vAlign w:val="center"/>
          </w:tcPr>
          <w:p w14:paraId="6FD96250" w14:textId="51E19B9B" w:rsidR="00382E12" w:rsidRPr="00006ABF" w:rsidDel="00E35D67" w:rsidRDefault="00382E12" w:rsidP="00CC4C47">
            <w:pPr>
              <w:spacing w:after="0" w:line="360" w:lineRule="auto"/>
              <w:rPr>
                <w:del w:id="12983" w:author="nadira firinda" w:date="2022-10-29T23:30:00Z"/>
                <w:rFonts w:ascii="Times New Roman" w:hAnsi="Times New Roman" w:cs="Times New Roman"/>
                <w:szCs w:val="20"/>
              </w:rPr>
              <w:pPrChange w:id="12984" w:author="nadira firinda" w:date="2022-10-29T23:37:00Z">
                <w:pPr>
                  <w:spacing w:after="0"/>
                </w:pPr>
              </w:pPrChange>
            </w:pPr>
            <w:del w:id="12985" w:author="nadira firinda" w:date="2022-10-29T23:30:00Z">
              <w:r w:rsidRPr="00006ABF" w:rsidDel="00E35D67">
                <w:rPr>
                  <w:rFonts w:ascii="Times New Roman" w:hAnsi="Times New Roman" w:cs="Times New Roman"/>
                  <w:szCs w:val="20"/>
                </w:rPr>
                <w:delText>ECM Sektor Administrasi Pemerintahan, Pertahanan, dan Jaminan Sosial Wajib</w:delText>
              </w:r>
              <w:bookmarkStart w:id="12986" w:name="_Toc117980076"/>
              <w:bookmarkStart w:id="12987" w:name="_Toc117981724"/>
              <w:bookmarkEnd w:id="12986"/>
              <w:bookmarkEnd w:id="12987"/>
            </w:del>
          </w:p>
        </w:tc>
        <w:tc>
          <w:tcPr>
            <w:tcW w:w="1134" w:type="dxa"/>
            <w:tcBorders>
              <w:top w:val="dotted" w:sz="8" w:space="0" w:color="7F7F7F"/>
              <w:left w:val="dotted" w:sz="8" w:space="0" w:color="7F7F7F"/>
              <w:bottom w:val="dotted" w:sz="8" w:space="0" w:color="7F7F7F"/>
              <w:right w:val="dotted" w:sz="8" w:space="0" w:color="7F7F7F"/>
            </w:tcBorders>
            <w:shd w:val="clear" w:color="auto" w:fill="auto"/>
            <w:tcMar>
              <w:top w:w="15" w:type="dxa"/>
              <w:left w:w="108" w:type="dxa"/>
              <w:bottom w:w="0" w:type="dxa"/>
              <w:right w:w="108" w:type="dxa"/>
            </w:tcMar>
          </w:tcPr>
          <w:p w14:paraId="019D9A31" w14:textId="525B2798" w:rsidR="00382E12" w:rsidRPr="00006ABF" w:rsidDel="00E35D67" w:rsidRDefault="00382E12" w:rsidP="00CC4C47">
            <w:pPr>
              <w:spacing w:line="360" w:lineRule="auto"/>
              <w:jc w:val="center"/>
              <w:rPr>
                <w:del w:id="12988" w:author="nadira firinda" w:date="2022-10-29T23:30:00Z"/>
                <w:rFonts w:ascii="Times New Roman" w:hAnsi="Times New Roman" w:cs="Times New Roman"/>
              </w:rPr>
              <w:pPrChange w:id="12989" w:author="nadira firinda" w:date="2022-10-29T23:37:00Z">
                <w:pPr>
                  <w:jc w:val="center"/>
                </w:pPr>
              </w:pPrChange>
            </w:pPr>
            <w:del w:id="12990" w:author="nadira firinda" w:date="2022-10-29T23:30:00Z">
              <w:r w:rsidRPr="00006ABF" w:rsidDel="00E35D67">
                <w:rPr>
                  <w:rFonts w:ascii="Times New Roman" w:hAnsi="Times New Roman" w:cs="Times New Roman"/>
                </w:rPr>
                <w:delText>-0.7163</w:delText>
              </w:r>
              <w:bookmarkStart w:id="12991" w:name="_Toc117980077"/>
              <w:bookmarkStart w:id="12992" w:name="_Toc117981725"/>
              <w:bookmarkEnd w:id="12991"/>
              <w:bookmarkEnd w:id="12992"/>
            </w:del>
          </w:p>
        </w:tc>
        <w:tc>
          <w:tcPr>
            <w:tcW w:w="1203" w:type="dxa"/>
            <w:tcBorders>
              <w:top w:val="dotted" w:sz="8" w:space="0" w:color="7F7F7F"/>
              <w:left w:val="dotted" w:sz="8" w:space="0" w:color="7F7F7F"/>
              <w:bottom w:val="dotted" w:sz="8" w:space="0" w:color="7F7F7F"/>
              <w:right w:val="nil"/>
            </w:tcBorders>
            <w:shd w:val="clear" w:color="auto" w:fill="auto"/>
            <w:tcMar>
              <w:top w:w="15" w:type="dxa"/>
              <w:left w:w="108" w:type="dxa"/>
              <w:bottom w:w="0" w:type="dxa"/>
              <w:right w:w="108" w:type="dxa"/>
            </w:tcMar>
            <w:vAlign w:val="center"/>
          </w:tcPr>
          <w:p w14:paraId="1630F87C" w14:textId="510398F2" w:rsidR="00382E12" w:rsidRPr="00006ABF" w:rsidDel="00E35D67" w:rsidRDefault="00382E12" w:rsidP="00CC4C47">
            <w:pPr>
              <w:spacing w:after="0" w:line="360" w:lineRule="auto"/>
              <w:jc w:val="center"/>
              <w:rPr>
                <w:del w:id="12993" w:author="nadira firinda" w:date="2022-10-29T23:30:00Z"/>
                <w:rFonts w:ascii="Times New Roman" w:hAnsi="Times New Roman" w:cs="Times New Roman"/>
                <w:szCs w:val="20"/>
              </w:rPr>
              <w:pPrChange w:id="12994" w:author="nadira firinda" w:date="2022-10-29T23:37:00Z">
                <w:pPr>
                  <w:spacing w:after="0"/>
                  <w:jc w:val="center"/>
                </w:pPr>
              </w:pPrChange>
            </w:pPr>
            <w:del w:id="12995" w:author="nadira firinda" w:date="2022-10-29T23:30:00Z">
              <w:r w:rsidRPr="00006ABF" w:rsidDel="00E35D67">
                <w:rPr>
                  <w:rFonts w:ascii="Times New Roman" w:hAnsi="Times New Roman" w:cs="Times New Roman"/>
                  <w:szCs w:val="20"/>
                </w:rPr>
                <w:delText>***</w:delText>
              </w:r>
              <w:bookmarkStart w:id="12996" w:name="_Toc117980078"/>
              <w:bookmarkStart w:id="12997" w:name="_Toc117981726"/>
              <w:bookmarkEnd w:id="12996"/>
              <w:bookmarkEnd w:id="12997"/>
            </w:del>
          </w:p>
        </w:tc>
        <w:bookmarkStart w:id="12998" w:name="_Toc117980079"/>
        <w:bookmarkStart w:id="12999" w:name="_Toc117981727"/>
        <w:bookmarkEnd w:id="12998"/>
        <w:bookmarkEnd w:id="12999"/>
      </w:tr>
      <w:tr w:rsidR="00382E12" w:rsidRPr="00006ABF" w:rsidDel="00E35D67" w14:paraId="018E1F17" w14:textId="7A035188" w:rsidTr="00FE59AD">
        <w:trPr>
          <w:trHeight w:val="363"/>
          <w:del w:id="13000" w:author="nadira firinda" w:date="2022-10-29T23:30:00Z"/>
        </w:trPr>
        <w:tc>
          <w:tcPr>
            <w:tcW w:w="9000" w:type="dxa"/>
            <w:gridSpan w:val="5"/>
            <w:tcBorders>
              <w:top w:val="dotted" w:sz="8" w:space="0" w:color="7F7F7F"/>
              <w:left w:val="nil"/>
              <w:bottom w:val="dotted" w:sz="8" w:space="0" w:color="7F7F7F"/>
              <w:right w:val="nil"/>
            </w:tcBorders>
            <w:shd w:val="clear" w:color="auto" w:fill="auto"/>
            <w:tcMar>
              <w:top w:w="15" w:type="dxa"/>
              <w:left w:w="108" w:type="dxa"/>
              <w:bottom w:w="0" w:type="dxa"/>
              <w:right w:w="108" w:type="dxa"/>
            </w:tcMar>
            <w:vAlign w:val="center"/>
            <w:hideMark/>
          </w:tcPr>
          <w:p w14:paraId="7BF50357" w14:textId="7D211A85" w:rsidR="00382E12" w:rsidRPr="00006ABF" w:rsidDel="00E35D67" w:rsidRDefault="00382E12" w:rsidP="00CC4C47">
            <w:pPr>
              <w:spacing w:after="0" w:line="360" w:lineRule="auto"/>
              <w:rPr>
                <w:del w:id="13001" w:author="nadira firinda" w:date="2022-10-29T23:30:00Z"/>
                <w:rFonts w:ascii="Times New Roman" w:hAnsi="Times New Roman" w:cs="Times New Roman"/>
                <w:szCs w:val="20"/>
              </w:rPr>
              <w:pPrChange w:id="13002" w:author="nadira firinda" w:date="2022-10-29T23:37:00Z">
                <w:pPr>
                  <w:spacing w:after="0"/>
                </w:pPr>
              </w:pPrChange>
            </w:pPr>
            <w:del w:id="13003" w:author="nadira firinda" w:date="2022-10-29T23:30:00Z">
              <w:r w:rsidRPr="00006ABF" w:rsidDel="00E35D67">
                <w:rPr>
                  <w:rFonts w:ascii="Times New Roman" w:hAnsi="Times New Roman" w:cs="Times New Roman"/>
                  <w:szCs w:val="20"/>
                  <w:lang w:val="en-GB"/>
                </w:rPr>
                <w:delText xml:space="preserve">Dummy </w:delText>
              </w:r>
              <w:r w:rsidRPr="00006ABF" w:rsidDel="00E35D67">
                <w:rPr>
                  <w:rFonts w:ascii="Times New Roman" w:hAnsi="Times New Roman" w:cs="Times New Roman"/>
                  <w:szCs w:val="20"/>
                </w:rPr>
                <w:delText>w</w:delText>
              </w:r>
              <w:r w:rsidRPr="00006ABF" w:rsidDel="00E35D67">
                <w:rPr>
                  <w:rFonts w:ascii="Times New Roman" w:hAnsi="Times New Roman" w:cs="Times New Roman"/>
                  <w:noProof/>
                  <w:szCs w:val="20"/>
                  <w:lang w:val="en-GB"/>
                </w:rPr>
                <w:delText>aktu</w:delText>
              </w:r>
              <w:r w:rsidRPr="00006ABF" w:rsidDel="00E35D67">
                <w:rPr>
                  <w:rFonts w:ascii="Times New Roman" w:hAnsi="Times New Roman" w:cs="Times New Roman"/>
                  <w:szCs w:val="20"/>
                  <w:lang w:val="en-GB"/>
                </w:rPr>
                <w:delText xml:space="preserve">: </w:delText>
              </w:r>
              <w:r w:rsidRPr="00006ABF" w:rsidDel="00E35D67">
                <w:rPr>
                  <w:rFonts w:ascii="Times New Roman" w:hAnsi="Times New Roman" w:cs="Times New Roman"/>
                  <w:szCs w:val="20"/>
                </w:rPr>
                <w:delText>--</w:delText>
              </w:r>
              <w:bookmarkStart w:id="13004" w:name="_Toc117980080"/>
              <w:bookmarkStart w:id="13005" w:name="_Toc117981728"/>
              <w:bookmarkEnd w:id="13004"/>
              <w:bookmarkEnd w:id="13005"/>
            </w:del>
          </w:p>
        </w:tc>
        <w:bookmarkStart w:id="13006" w:name="_Toc117980081"/>
        <w:bookmarkStart w:id="13007" w:name="_Toc117981729"/>
        <w:bookmarkEnd w:id="13006"/>
        <w:bookmarkEnd w:id="13007"/>
      </w:tr>
      <w:tr w:rsidR="00382E12" w:rsidRPr="00006ABF" w:rsidDel="00E35D67" w14:paraId="19C29EEB" w14:textId="7FEFA77A" w:rsidTr="00FE59AD">
        <w:trPr>
          <w:trHeight w:val="433"/>
          <w:del w:id="13008" w:author="nadira firinda" w:date="2022-10-29T23:30:00Z"/>
        </w:trPr>
        <w:tc>
          <w:tcPr>
            <w:tcW w:w="9000" w:type="dxa"/>
            <w:gridSpan w:val="5"/>
            <w:tcBorders>
              <w:top w:val="dotted" w:sz="8" w:space="0" w:color="7F7F7F"/>
              <w:left w:val="nil"/>
              <w:bottom w:val="dotted" w:sz="8" w:space="0" w:color="7F7F7F"/>
              <w:right w:val="nil"/>
            </w:tcBorders>
            <w:shd w:val="clear" w:color="auto" w:fill="92D050"/>
            <w:tcMar>
              <w:top w:w="15" w:type="dxa"/>
              <w:left w:w="108" w:type="dxa"/>
              <w:bottom w:w="0" w:type="dxa"/>
              <w:right w:w="108" w:type="dxa"/>
            </w:tcMar>
            <w:vAlign w:val="center"/>
            <w:hideMark/>
          </w:tcPr>
          <w:p w14:paraId="444B59D8" w14:textId="15F8AC1E" w:rsidR="00382E12" w:rsidRPr="00006ABF" w:rsidDel="00E35D67" w:rsidRDefault="00382E12" w:rsidP="00CC4C47">
            <w:pPr>
              <w:spacing w:after="0" w:line="360" w:lineRule="auto"/>
              <w:rPr>
                <w:del w:id="13009" w:author="nadira firinda" w:date="2022-10-29T23:30:00Z"/>
                <w:rFonts w:ascii="Times New Roman" w:hAnsi="Times New Roman" w:cs="Times New Roman"/>
                <w:szCs w:val="20"/>
              </w:rPr>
              <w:pPrChange w:id="13010" w:author="nadira firinda" w:date="2022-10-29T23:37:00Z">
                <w:pPr>
                  <w:spacing w:after="0"/>
                </w:pPr>
              </w:pPrChange>
            </w:pPr>
            <w:del w:id="13011" w:author="nadira firinda" w:date="2022-10-29T23:30:00Z">
              <w:r w:rsidRPr="00006ABF" w:rsidDel="00E35D67">
                <w:rPr>
                  <w:rFonts w:ascii="Times New Roman" w:hAnsi="Times New Roman" w:cs="Times New Roman"/>
                  <w:b/>
                  <w:bCs/>
                  <w:szCs w:val="20"/>
                </w:rPr>
                <w:delText>Diagnostic Test</w:delText>
              </w:r>
              <w:bookmarkStart w:id="13012" w:name="_Toc117980082"/>
              <w:bookmarkStart w:id="13013" w:name="_Toc117981730"/>
              <w:bookmarkEnd w:id="13012"/>
              <w:bookmarkEnd w:id="13013"/>
            </w:del>
          </w:p>
        </w:tc>
        <w:bookmarkStart w:id="13014" w:name="_Toc117980083"/>
        <w:bookmarkStart w:id="13015" w:name="_Toc117981731"/>
        <w:bookmarkEnd w:id="13014"/>
        <w:bookmarkEnd w:id="13015"/>
      </w:tr>
      <w:tr w:rsidR="00382E12" w:rsidRPr="00006ABF" w:rsidDel="00E35D67" w14:paraId="1CF0EDB0" w14:textId="76937C2A" w:rsidTr="00FE59AD">
        <w:trPr>
          <w:trHeight w:val="433"/>
          <w:del w:id="13016" w:author="nadira firinda" w:date="2022-10-29T23:30:00Z"/>
        </w:trPr>
        <w:tc>
          <w:tcPr>
            <w:tcW w:w="3969" w:type="dxa"/>
            <w:tcBorders>
              <w:top w:val="dotted" w:sz="8" w:space="0" w:color="7F7F7F"/>
              <w:left w:val="nil"/>
              <w:bottom w:val="dotted" w:sz="8" w:space="0" w:color="7F7F7F"/>
              <w:right w:val="nil"/>
            </w:tcBorders>
            <w:shd w:val="clear" w:color="auto" w:fill="auto"/>
            <w:tcMar>
              <w:top w:w="15" w:type="dxa"/>
              <w:left w:w="108" w:type="dxa"/>
              <w:bottom w:w="0" w:type="dxa"/>
              <w:right w:w="108" w:type="dxa"/>
            </w:tcMar>
            <w:vAlign w:val="center"/>
            <w:hideMark/>
          </w:tcPr>
          <w:p w14:paraId="5A576E71" w14:textId="15134876" w:rsidR="00382E12" w:rsidRPr="00006ABF" w:rsidDel="00E35D67" w:rsidRDefault="00382E12" w:rsidP="00CC4C47">
            <w:pPr>
              <w:spacing w:after="0" w:line="360" w:lineRule="auto"/>
              <w:rPr>
                <w:del w:id="13017" w:author="nadira firinda" w:date="2022-10-29T23:30:00Z"/>
                <w:rFonts w:ascii="Times New Roman" w:hAnsi="Times New Roman" w:cs="Times New Roman"/>
                <w:szCs w:val="20"/>
              </w:rPr>
              <w:pPrChange w:id="13018" w:author="nadira firinda" w:date="2022-10-29T23:37:00Z">
                <w:pPr>
                  <w:spacing w:after="0"/>
                </w:pPr>
              </w:pPrChange>
            </w:pPr>
            <w:del w:id="13019" w:author="nadira firinda" w:date="2022-10-29T23:30:00Z">
              <w:r w:rsidRPr="00006ABF" w:rsidDel="00E35D67">
                <w:rPr>
                  <w:rFonts w:ascii="Times New Roman" w:hAnsi="Times New Roman" w:cs="Times New Roman"/>
                  <w:szCs w:val="20"/>
                  <w:lang w:val="en-GB"/>
                </w:rPr>
                <w:delText>Adjusted R-Squared</w:delText>
              </w:r>
              <w:bookmarkStart w:id="13020" w:name="_Toc117980084"/>
              <w:bookmarkStart w:id="13021" w:name="_Toc117981732"/>
              <w:bookmarkEnd w:id="13020"/>
              <w:bookmarkEnd w:id="13021"/>
            </w:del>
          </w:p>
        </w:tc>
        <w:tc>
          <w:tcPr>
            <w:tcW w:w="236" w:type="dxa"/>
            <w:tcBorders>
              <w:top w:val="dotted" w:sz="8" w:space="0" w:color="7F7F7F"/>
              <w:left w:val="nil"/>
              <w:bottom w:val="dotted" w:sz="8" w:space="0" w:color="7F7F7F"/>
              <w:right w:val="nil"/>
            </w:tcBorders>
            <w:shd w:val="clear" w:color="auto" w:fill="auto"/>
            <w:tcMar>
              <w:top w:w="15" w:type="dxa"/>
              <w:left w:w="108" w:type="dxa"/>
              <w:bottom w:w="0" w:type="dxa"/>
              <w:right w:w="108" w:type="dxa"/>
            </w:tcMar>
            <w:vAlign w:val="center"/>
            <w:hideMark/>
          </w:tcPr>
          <w:p w14:paraId="6734D36B" w14:textId="1FCF9090" w:rsidR="00382E12" w:rsidRPr="00006ABF" w:rsidDel="00E35D67" w:rsidRDefault="00382E12" w:rsidP="00CC4C47">
            <w:pPr>
              <w:spacing w:after="0" w:line="360" w:lineRule="auto"/>
              <w:rPr>
                <w:del w:id="13022" w:author="nadira firinda" w:date="2022-10-29T23:30:00Z"/>
                <w:rFonts w:ascii="Times New Roman" w:hAnsi="Times New Roman" w:cs="Times New Roman"/>
                <w:szCs w:val="20"/>
              </w:rPr>
              <w:pPrChange w:id="13023" w:author="nadira firinda" w:date="2022-10-29T23:37:00Z">
                <w:pPr>
                  <w:spacing w:after="0"/>
                </w:pPr>
              </w:pPrChange>
            </w:pPr>
            <w:bookmarkStart w:id="13024" w:name="_Toc117980085"/>
            <w:bookmarkStart w:id="13025" w:name="_Toc117981733"/>
            <w:bookmarkEnd w:id="13024"/>
            <w:bookmarkEnd w:id="13025"/>
          </w:p>
        </w:tc>
        <w:tc>
          <w:tcPr>
            <w:tcW w:w="2458" w:type="dxa"/>
            <w:tcBorders>
              <w:top w:val="dotted" w:sz="8" w:space="0" w:color="7F7F7F"/>
              <w:left w:val="nil"/>
              <w:bottom w:val="dotted" w:sz="8" w:space="0" w:color="7F7F7F"/>
              <w:right w:val="dotted" w:sz="8" w:space="0" w:color="7F7F7F"/>
            </w:tcBorders>
            <w:shd w:val="clear" w:color="auto" w:fill="auto"/>
            <w:tcMar>
              <w:top w:w="15" w:type="dxa"/>
              <w:left w:w="108" w:type="dxa"/>
              <w:bottom w:w="0" w:type="dxa"/>
              <w:right w:w="108" w:type="dxa"/>
            </w:tcMar>
            <w:vAlign w:val="center"/>
            <w:hideMark/>
          </w:tcPr>
          <w:p w14:paraId="709F9F10" w14:textId="78E9B8E7" w:rsidR="00382E12" w:rsidRPr="00006ABF" w:rsidDel="00E35D67" w:rsidRDefault="00382E12" w:rsidP="00CC4C47">
            <w:pPr>
              <w:spacing w:after="0" w:line="360" w:lineRule="auto"/>
              <w:rPr>
                <w:del w:id="13026" w:author="nadira firinda" w:date="2022-10-29T23:30:00Z"/>
                <w:rFonts w:ascii="Times New Roman" w:hAnsi="Times New Roman" w:cs="Times New Roman"/>
                <w:szCs w:val="20"/>
              </w:rPr>
              <w:pPrChange w:id="13027" w:author="nadira firinda" w:date="2022-10-29T23:37:00Z">
                <w:pPr>
                  <w:spacing w:after="0"/>
                </w:pPr>
              </w:pPrChange>
            </w:pPr>
            <w:bookmarkStart w:id="13028" w:name="_Toc117980086"/>
            <w:bookmarkStart w:id="13029" w:name="_Toc117981734"/>
            <w:bookmarkEnd w:id="13028"/>
            <w:bookmarkEnd w:id="13029"/>
          </w:p>
        </w:tc>
        <w:tc>
          <w:tcPr>
            <w:tcW w:w="2337" w:type="dxa"/>
            <w:gridSpan w:val="2"/>
            <w:tcBorders>
              <w:top w:val="dotted" w:sz="8" w:space="0" w:color="7F7F7F"/>
              <w:left w:val="dotted" w:sz="8" w:space="0" w:color="7F7F7F"/>
              <w:bottom w:val="dotted" w:sz="8" w:space="0" w:color="7F7F7F"/>
              <w:right w:val="nil"/>
            </w:tcBorders>
            <w:shd w:val="clear" w:color="auto" w:fill="auto"/>
            <w:tcMar>
              <w:top w:w="15" w:type="dxa"/>
              <w:left w:w="108" w:type="dxa"/>
              <w:bottom w:w="0" w:type="dxa"/>
              <w:right w:w="108" w:type="dxa"/>
            </w:tcMar>
            <w:vAlign w:val="center"/>
            <w:hideMark/>
          </w:tcPr>
          <w:p w14:paraId="36A617EF" w14:textId="5195B026" w:rsidR="00382E12" w:rsidRPr="00006ABF" w:rsidDel="00E35D67" w:rsidRDefault="00382E12" w:rsidP="00CC4C47">
            <w:pPr>
              <w:spacing w:after="0" w:line="360" w:lineRule="auto"/>
              <w:jc w:val="center"/>
              <w:rPr>
                <w:del w:id="13030" w:author="nadira firinda" w:date="2022-10-29T23:30:00Z"/>
                <w:rFonts w:ascii="Times New Roman" w:hAnsi="Times New Roman" w:cs="Times New Roman"/>
                <w:szCs w:val="20"/>
              </w:rPr>
              <w:pPrChange w:id="13031" w:author="nadira firinda" w:date="2022-10-29T23:37:00Z">
                <w:pPr>
                  <w:spacing w:after="0"/>
                  <w:jc w:val="center"/>
                </w:pPr>
              </w:pPrChange>
            </w:pPr>
            <w:del w:id="13032" w:author="nadira firinda" w:date="2022-10-29T23:30:00Z">
              <w:r w:rsidRPr="00006ABF" w:rsidDel="00E35D67">
                <w:rPr>
                  <w:rFonts w:ascii="Times New Roman" w:hAnsi="Times New Roman" w:cs="Times New Roman"/>
                  <w:szCs w:val="20"/>
                </w:rPr>
                <w:delText>0.4455</w:delText>
              </w:r>
              <w:bookmarkStart w:id="13033" w:name="_Toc117980087"/>
              <w:bookmarkStart w:id="13034" w:name="_Toc117981735"/>
              <w:bookmarkEnd w:id="13033"/>
              <w:bookmarkEnd w:id="13034"/>
            </w:del>
          </w:p>
        </w:tc>
        <w:bookmarkStart w:id="13035" w:name="_Toc117980088"/>
        <w:bookmarkStart w:id="13036" w:name="_Toc117981736"/>
        <w:bookmarkEnd w:id="13035"/>
        <w:bookmarkEnd w:id="13036"/>
      </w:tr>
      <w:tr w:rsidR="00382E12" w:rsidRPr="00006ABF" w:rsidDel="00E35D67" w14:paraId="2C5F6954" w14:textId="2C853A50" w:rsidTr="00FE59AD">
        <w:trPr>
          <w:trHeight w:val="433"/>
          <w:del w:id="13037" w:author="nadira firinda" w:date="2022-10-29T23:30:00Z"/>
        </w:trPr>
        <w:tc>
          <w:tcPr>
            <w:tcW w:w="3969" w:type="dxa"/>
            <w:tcBorders>
              <w:top w:val="dotted" w:sz="8" w:space="0" w:color="7F7F7F"/>
              <w:left w:val="nil"/>
              <w:bottom w:val="dotted" w:sz="8" w:space="0" w:color="7F7F7F"/>
              <w:right w:val="nil"/>
            </w:tcBorders>
            <w:shd w:val="clear" w:color="auto" w:fill="auto"/>
            <w:tcMar>
              <w:top w:w="15" w:type="dxa"/>
              <w:left w:w="108" w:type="dxa"/>
              <w:bottom w:w="0" w:type="dxa"/>
              <w:right w:w="108" w:type="dxa"/>
            </w:tcMar>
            <w:vAlign w:val="center"/>
          </w:tcPr>
          <w:p w14:paraId="61DB45D0" w14:textId="4EF157BC" w:rsidR="00382E12" w:rsidRPr="00006ABF" w:rsidDel="00E35D67" w:rsidRDefault="00382E12" w:rsidP="00CC4C47">
            <w:pPr>
              <w:spacing w:after="0" w:line="360" w:lineRule="auto"/>
              <w:rPr>
                <w:del w:id="13038" w:author="nadira firinda" w:date="2022-10-29T23:30:00Z"/>
                <w:rFonts w:ascii="Times New Roman" w:hAnsi="Times New Roman" w:cs="Times New Roman"/>
                <w:szCs w:val="20"/>
                <w:lang w:val="en-GB"/>
              </w:rPr>
              <w:pPrChange w:id="13039" w:author="nadira firinda" w:date="2022-10-29T23:37:00Z">
                <w:pPr>
                  <w:spacing w:after="0"/>
                </w:pPr>
              </w:pPrChange>
            </w:pPr>
            <w:del w:id="13040" w:author="nadira firinda" w:date="2022-10-29T23:30:00Z">
              <w:r w:rsidRPr="00006ABF" w:rsidDel="00E35D67">
                <w:rPr>
                  <w:rFonts w:ascii="Times New Roman" w:hAnsi="Times New Roman" w:cs="Times New Roman"/>
                  <w:szCs w:val="20"/>
                  <w:lang w:val="en-GB"/>
                </w:rPr>
                <w:delText>LM Test Stat</w:delText>
              </w:r>
              <w:bookmarkStart w:id="13041" w:name="_Toc117980089"/>
              <w:bookmarkStart w:id="13042" w:name="_Toc117981737"/>
              <w:bookmarkEnd w:id="13041"/>
              <w:bookmarkEnd w:id="13042"/>
            </w:del>
          </w:p>
        </w:tc>
        <w:tc>
          <w:tcPr>
            <w:tcW w:w="236" w:type="dxa"/>
            <w:tcBorders>
              <w:top w:val="dotted" w:sz="8" w:space="0" w:color="7F7F7F"/>
              <w:left w:val="nil"/>
              <w:bottom w:val="dotted" w:sz="8" w:space="0" w:color="7F7F7F"/>
              <w:right w:val="nil"/>
            </w:tcBorders>
            <w:shd w:val="clear" w:color="auto" w:fill="auto"/>
            <w:tcMar>
              <w:top w:w="15" w:type="dxa"/>
              <w:left w:w="108" w:type="dxa"/>
              <w:bottom w:w="0" w:type="dxa"/>
              <w:right w:w="108" w:type="dxa"/>
            </w:tcMar>
            <w:vAlign w:val="center"/>
          </w:tcPr>
          <w:p w14:paraId="34122457" w14:textId="1BBF9F1E" w:rsidR="00382E12" w:rsidRPr="00006ABF" w:rsidDel="00E35D67" w:rsidRDefault="00382E12" w:rsidP="00CC4C47">
            <w:pPr>
              <w:spacing w:after="0" w:line="360" w:lineRule="auto"/>
              <w:rPr>
                <w:del w:id="13043" w:author="nadira firinda" w:date="2022-10-29T23:30:00Z"/>
                <w:rFonts w:ascii="Times New Roman" w:hAnsi="Times New Roman" w:cs="Times New Roman"/>
                <w:szCs w:val="20"/>
              </w:rPr>
              <w:pPrChange w:id="13044" w:author="nadira firinda" w:date="2022-10-29T23:37:00Z">
                <w:pPr>
                  <w:spacing w:after="0"/>
                </w:pPr>
              </w:pPrChange>
            </w:pPr>
            <w:bookmarkStart w:id="13045" w:name="_Toc117980090"/>
            <w:bookmarkStart w:id="13046" w:name="_Toc117981738"/>
            <w:bookmarkEnd w:id="13045"/>
            <w:bookmarkEnd w:id="13046"/>
          </w:p>
        </w:tc>
        <w:tc>
          <w:tcPr>
            <w:tcW w:w="2458" w:type="dxa"/>
            <w:tcBorders>
              <w:top w:val="dotted" w:sz="8" w:space="0" w:color="7F7F7F"/>
              <w:left w:val="nil"/>
              <w:bottom w:val="dotted" w:sz="8" w:space="0" w:color="7F7F7F"/>
              <w:right w:val="dotted" w:sz="8" w:space="0" w:color="7F7F7F"/>
            </w:tcBorders>
            <w:shd w:val="clear" w:color="auto" w:fill="auto"/>
            <w:tcMar>
              <w:top w:w="15" w:type="dxa"/>
              <w:left w:w="108" w:type="dxa"/>
              <w:bottom w:w="0" w:type="dxa"/>
              <w:right w:w="108" w:type="dxa"/>
            </w:tcMar>
            <w:vAlign w:val="center"/>
          </w:tcPr>
          <w:p w14:paraId="3708E709" w14:textId="2147F0E1" w:rsidR="00382E12" w:rsidRPr="00006ABF" w:rsidDel="00E35D67" w:rsidRDefault="00382E12" w:rsidP="00CC4C47">
            <w:pPr>
              <w:spacing w:after="0" w:line="360" w:lineRule="auto"/>
              <w:rPr>
                <w:del w:id="13047" w:author="nadira firinda" w:date="2022-10-29T23:30:00Z"/>
                <w:rFonts w:ascii="Times New Roman" w:hAnsi="Times New Roman" w:cs="Times New Roman"/>
                <w:szCs w:val="20"/>
              </w:rPr>
              <w:pPrChange w:id="13048" w:author="nadira firinda" w:date="2022-10-29T23:37:00Z">
                <w:pPr>
                  <w:spacing w:after="0"/>
                </w:pPr>
              </w:pPrChange>
            </w:pPr>
            <w:bookmarkStart w:id="13049" w:name="_Toc117980091"/>
            <w:bookmarkStart w:id="13050" w:name="_Toc117981739"/>
            <w:bookmarkEnd w:id="13049"/>
            <w:bookmarkEnd w:id="13050"/>
          </w:p>
        </w:tc>
        <w:tc>
          <w:tcPr>
            <w:tcW w:w="2337" w:type="dxa"/>
            <w:gridSpan w:val="2"/>
            <w:tcBorders>
              <w:top w:val="dotted" w:sz="8" w:space="0" w:color="7F7F7F"/>
              <w:left w:val="dotted" w:sz="8" w:space="0" w:color="7F7F7F"/>
              <w:bottom w:val="dotted" w:sz="8" w:space="0" w:color="7F7F7F"/>
              <w:right w:val="nil"/>
            </w:tcBorders>
            <w:shd w:val="clear" w:color="auto" w:fill="auto"/>
            <w:tcMar>
              <w:top w:w="15" w:type="dxa"/>
              <w:left w:w="108" w:type="dxa"/>
              <w:bottom w:w="0" w:type="dxa"/>
              <w:right w:w="108" w:type="dxa"/>
            </w:tcMar>
            <w:vAlign w:val="center"/>
          </w:tcPr>
          <w:p w14:paraId="6B941E68" w14:textId="319B43CF" w:rsidR="00382E12" w:rsidRPr="00006ABF" w:rsidDel="00E35D67" w:rsidRDefault="00382E12" w:rsidP="00CC4C47">
            <w:pPr>
              <w:spacing w:after="0" w:line="360" w:lineRule="auto"/>
              <w:jc w:val="center"/>
              <w:rPr>
                <w:del w:id="13051" w:author="nadira firinda" w:date="2022-10-29T23:30:00Z"/>
                <w:rFonts w:ascii="Times New Roman" w:hAnsi="Times New Roman" w:cs="Times New Roman"/>
                <w:szCs w:val="20"/>
              </w:rPr>
              <w:pPrChange w:id="13052" w:author="nadira firinda" w:date="2022-10-29T23:37:00Z">
                <w:pPr>
                  <w:spacing w:after="0"/>
                  <w:jc w:val="center"/>
                </w:pPr>
              </w:pPrChange>
            </w:pPr>
            <w:del w:id="13053" w:author="nadira firinda" w:date="2022-10-29T23:30:00Z">
              <w:r w:rsidRPr="00006ABF" w:rsidDel="00E35D67">
                <w:rPr>
                  <w:rFonts w:ascii="Times New Roman" w:hAnsi="Times New Roman" w:cs="Times New Roman"/>
                  <w:szCs w:val="20"/>
                </w:rPr>
                <w:delText>0.1716</w:delText>
              </w:r>
              <w:bookmarkStart w:id="13054" w:name="_Toc117980092"/>
              <w:bookmarkStart w:id="13055" w:name="_Toc117981740"/>
              <w:bookmarkEnd w:id="13054"/>
              <w:bookmarkEnd w:id="13055"/>
            </w:del>
          </w:p>
        </w:tc>
        <w:bookmarkStart w:id="13056" w:name="_Toc117980093"/>
        <w:bookmarkStart w:id="13057" w:name="_Toc117981741"/>
        <w:bookmarkEnd w:id="13056"/>
        <w:bookmarkEnd w:id="13057"/>
      </w:tr>
      <w:tr w:rsidR="00382E12" w:rsidRPr="00006ABF" w:rsidDel="00E35D67" w14:paraId="73E16855" w14:textId="3F935B31" w:rsidTr="00FE59AD">
        <w:trPr>
          <w:trHeight w:val="433"/>
          <w:del w:id="13058" w:author="nadira firinda" w:date="2022-10-29T23:30:00Z"/>
        </w:trPr>
        <w:tc>
          <w:tcPr>
            <w:tcW w:w="3969" w:type="dxa"/>
            <w:tcBorders>
              <w:top w:val="dotted" w:sz="8" w:space="0" w:color="7F7F7F"/>
              <w:left w:val="nil"/>
              <w:bottom w:val="dotted" w:sz="8" w:space="0" w:color="7F7F7F"/>
              <w:right w:val="nil"/>
            </w:tcBorders>
            <w:shd w:val="clear" w:color="auto" w:fill="auto"/>
            <w:tcMar>
              <w:top w:w="15" w:type="dxa"/>
              <w:left w:w="108" w:type="dxa"/>
              <w:bottom w:w="0" w:type="dxa"/>
              <w:right w:w="108" w:type="dxa"/>
            </w:tcMar>
            <w:vAlign w:val="center"/>
          </w:tcPr>
          <w:p w14:paraId="63588492" w14:textId="053AF55B" w:rsidR="00382E12" w:rsidRPr="00006ABF" w:rsidDel="00E35D67" w:rsidRDefault="00382E12" w:rsidP="00CC4C47">
            <w:pPr>
              <w:spacing w:after="0" w:line="360" w:lineRule="auto"/>
              <w:rPr>
                <w:del w:id="13059" w:author="nadira firinda" w:date="2022-10-29T23:30:00Z"/>
                <w:rFonts w:ascii="Times New Roman" w:hAnsi="Times New Roman" w:cs="Times New Roman"/>
                <w:szCs w:val="20"/>
                <w:lang w:val="en-GB"/>
              </w:rPr>
              <w:pPrChange w:id="13060" w:author="nadira firinda" w:date="2022-10-29T23:37:00Z">
                <w:pPr>
                  <w:spacing w:after="0"/>
                </w:pPr>
              </w:pPrChange>
            </w:pPr>
            <w:del w:id="13061" w:author="nadira firinda" w:date="2022-10-29T23:30:00Z">
              <w:r w:rsidRPr="00006ABF" w:rsidDel="00E35D67">
                <w:rPr>
                  <w:rFonts w:ascii="Times New Roman" w:hAnsi="Times New Roman" w:cs="Times New Roman"/>
                  <w:noProof/>
                  <w:szCs w:val="20"/>
                  <w:lang w:val="en-GB"/>
                </w:rPr>
                <w:delText>Heteroskedasticity</w:delText>
              </w:r>
              <w:r w:rsidRPr="00006ABF" w:rsidDel="00E35D67">
                <w:rPr>
                  <w:rFonts w:ascii="Times New Roman" w:hAnsi="Times New Roman" w:cs="Times New Roman"/>
                  <w:szCs w:val="20"/>
                  <w:lang w:val="en-GB"/>
                </w:rPr>
                <w:delText xml:space="preserve"> Test Stat</w:delText>
              </w:r>
              <w:bookmarkStart w:id="13062" w:name="_Toc117980094"/>
              <w:bookmarkStart w:id="13063" w:name="_Toc117981742"/>
              <w:bookmarkEnd w:id="13062"/>
              <w:bookmarkEnd w:id="13063"/>
            </w:del>
          </w:p>
        </w:tc>
        <w:tc>
          <w:tcPr>
            <w:tcW w:w="236" w:type="dxa"/>
            <w:tcBorders>
              <w:top w:val="dotted" w:sz="8" w:space="0" w:color="7F7F7F"/>
              <w:left w:val="nil"/>
              <w:bottom w:val="dotted" w:sz="8" w:space="0" w:color="7F7F7F"/>
              <w:right w:val="nil"/>
            </w:tcBorders>
            <w:shd w:val="clear" w:color="auto" w:fill="auto"/>
            <w:tcMar>
              <w:top w:w="15" w:type="dxa"/>
              <w:left w:w="108" w:type="dxa"/>
              <w:bottom w:w="0" w:type="dxa"/>
              <w:right w:w="108" w:type="dxa"/>
            </w:tcMar>
            <w:vAlign w:val="center"/>
          </w:tcPr>
          <w:p w14:paraId="55E2B2B3" w14:textId="41E366E5" w:rsidR="00382E12" w:rsidRPr="00006ABF" w:rsidDel="00E35D67" w:rsidRDefault="00382E12" w:rsidP="00CC4C47">
            <w:pPr>
              <w:spacing w:after="0" w:line="360" w:lineRule="auto"/>
              <w:rPr>
                <w:del w:id="13064" w:author="nadira firinda" w:date="2022-10-29T23:30:00Z"/>
                <w:rFonts w:ascii="Times New Roman" w:hAnsi="Times New Roman" w:cs="Times New Roman"/>
                <w:szCs w:val="20"/>
              </w:rPr>
              <w:pPrChange w:id="13065" w:author="nadira firinda" w:date="2022-10-29T23:37:00Z">
                <w:pPr>
                  <w:spacing w:after="0"/>
                </w:pPr>
              </w:pPrChange>
            </w:pPr>
            <w:bookmarkStart w:id="13066" w:name="_Toc117980095"/>
            <w:bookmarkStart w:id="13067" w:name="_Toc117981743"/>
            <w:bookmarkEnd w:id="13066"/>
            <w:bookmarkEnd w:id="13067"/>
          </w:p>
        </w:tc>
        <w:tc>
          <w:tcPr>
            <w:tcW w:w="2458" w:type="dxa"/>
            <w:tcBorders>
              <w:top w:val="dotted" w:sz="8" w:space="0" w:color="7F7F7F"/>
              <w:left w:val="nil"/>
              <w:bottom w:val="dotted" w:sz="8" w:space="0" w:color="7F7F7F"/>
              <w:right w:val="dotted" w:sz="8" w:space="0" w:color="7F7F7F"/>
            </w:tcBorders>
            <w:shd w:val="clear" w:color="auto" w:fill="auto"/>
            <w:tcMar>
              <w:top w:w="15" w:type="dxa"/>
              <w:left w:w="108" w:type="dxa"/>
              <w:bottom w:w="0" w:type="dxa"/>
              <w:right w:w="108" w:type="dxa"/>
            </w:tcMar>
            <w:vAlign w:val="center"/>
          </w:tcPr>
          <w:p w14:paraId="74EE58D0" w14:textId="4BEF39EE" w:rsidR="00382E12" w:rsidRPr="00006ABF" w:rsidDel="00E35D67" w:rsidRDefault="00382E12" w:rsidP="00CC4C47">
            <w:pPr>
              <w:spacing w:after="0" w:line="360" w:lineRule="auto"/>
              <w:rPr>
                <w:del w:id="13068" w:author="nadira firinda" w:date="2022-10-29T23:30:00Z"/>
                <w:rFonts w:ascii="Times New Roman" w:hAnsi="Times New Roman" w:cs="Times New Roman"/>
                <w:szCs w:val="20"/>
              </w:rPr>
              <w:pPrChange w:id="13069" w:author="nadira firinda" w:date="2022-10-29T23:37:00Z">
                <w:pPr>
                  <w:spacing w:after="0"/>
                </w:pPr>
              </w:pPrChange>
            </w:pPr>
            <w:bookmarkStart w:id="13070" w:name="_Toc117980096"/>
            <w:bookmarkStart w:id="13071" w:name="_Toc117981744"/>
            <w:bookmarkEnd w:id="13070"/>
            <w:bookmarkEnd w:id="13071"/>
          </w:p>
        </w:tc>
        <w:tc>
          <w:tcPr>
            <w:tcW w:w="2337" w:type="dxa"/>
            <w:gridSpan w:val="2"/>
            <w:tcBorders>
              <w:top w:val="dotted" w:sz="8" w:space="0" w:color="7F7F7F"/>
              <w:left w:val="dotted" w:sz="8" w:space="0" w:color="7F7F7F"/>
              <w:bottom w:val="dotted" w:sz="8" w:space="0" w:color="7F7F7F"/>
              <w:right w:val="nil"/>
            </w:tcBorders>
            <w:shd w:val="clear" w:color="auto" w:fill="auto"/>
            <w:tcMar>
              <w:top w:w="15" w:type="dxa"/>
              <w:left w:w="108" w:type="dxa"/>
              <w:bottom w:w="0" w:type="dxa"/>
              <w:right w:w="108" w:type="dxa"/>
            </w:tcMar>
            <w:vAlign w:val="center"/>
          </w:tcPr>
          <w:p w14:paraId="76D210F4" w14:textId="720832D7" w:rsidR="00382E12" w:rsidRPr="00006ABF" w:rsidDel="00E35D67" w:rsidRDefault="00382E12" w:rsidP="00CC4C47">
            <w:pPr>
              <w:spacing w:after="0" w:line="360" w:lineRule="auto"/>
              <w:jc w:val="center"/>
              <w:rPr>
                <w:del w:id="13072" w:author="nadira firinda" w:date="2022-10-29T23:30:00Z"/>
                <w:rFonts w:ascii="Times New Roman" w:hAnsi="Times New Roman" w:cs="Times New Roman"/>
                <w:szCs w:val="20"/>
              </w:rPr>
              <w:pPrChange w:id="13073" w:author="nadira firinda" w:date="2022-10-29T23:37:00Z">
                <w:pPr>
                  <w:spacing w:after="0"/>
                  <w:jc w:val="center"/>
                </w:pPr>
              </w:pPrChange>
            </w:pPr>
            <w:del w:id="13074" w:author="nadira firinda" w:date="2022-10-29T23:30:00Z">
              <w:r w:rsidRPr="00006ABF" w:rsidDel="00E35D67">
                <w:rPr>
                  <w:rFonts w:ascii="Times New Roman" w:hAnsi="Times New Roman" w:cs="Times New Roman"/>
                  <w:szCs w:val="20"/>
                </w:rPr>
                <w:delText>0.4422</w:delText>
              </w:r>
              <w:bookmarkStart w:id="13075" w:name="_Toc117980097"/>
              <w:bookmarkStart w:id="13076" w:name="_Toc117981745"/>
              <w:bookmarkEnd w:id="13075"/>
              <w:bookmarkEnd w:id="13076"/>
            </w:del>
          </w:p>
        </w:tc>
        <w:bookmarkStart w:id="13077" w:name="_Toc117980098"/>
        <w:bookmarkStart w:id="13078" w:name="_Toc117981746"/>
        <w:bookmarkEnd w:id="13077"/>
        <w:bookmarkEnd w:id="13078"/>
      </w:tr>
    </w:tbl>
    <w:p w14:paraId="6602E650" w14:textId="131E2EA9" w:rsidR="00D90278" w:rsidRPr="00E35D67" w:rsidDel="00E35D67" w:rsidRDefault="00D90278" w:rsidP="00CC4C47">
      <w:pPr>
        <w:spacing w:line="360" w:lineRule="auto"/>
        <w:rPr>
          <w:del w:id="13079" w:author="nadira firinda" w:date="2022-10-29T23:30:00Z"/>
          <w:rFonts w:ascii="Times New Roman" w:hAnsi="Times New Roman" w:cs="Times New Roman"/>
        </w:rPr>
        <w:pPrChange w:id="13080" w:author="nadira firinda" w:date="2022-10-29T23:37:00Z">
          <w:pPr/>
        </w:pPrChange>
      </w:pPr>
      <w:bookmarkStart w:id="13081" w:name="_Toc117980099"/>
      <w:bookmarkStart w:id="13082" w:name="_Toc117981747"/>
      <w:bookmarkEnd w:id="13081"/>
      <w:bookmarkEnd w:id="13082"/>
    </w:p>
    <w:p w14:paraId="66C5326A" w14:textId="55180FBD" w:rsidR="001F28D9" w:rsidRPr="00E35D67" w:rsidDel="00E35D67" w:rsidRDefault="00FF1F0A" w:rsidP="00CC4C47">
      <w:pPr>
        <w:keepNext/>
        <w:spacing w:line="360" w:lineRule="auto"/>
        <w:rPr>
          <w:del w:id="13083" w:author="nadira firinda" w:date="2022-10-29T23:30:00Z"/>
          <w:rFonts w:ascii="Times New Roman" w:hAnsi="Times New Roman" w:cs="Times New Roman"/>
        </w:rPr>
        <w:pPrChange w:id="13084" w:author="nadira firinda" w:date="2022-10-29T23:37:00Z">
          <w:pPr>
            <w:keepNext/>
          </w:pPr>
        </w:pPrChange>
      </w:pPr>
      <w:del w:id="13085" w:author="nadira firinda" w:date="2022-10-29T23:30:00Z">
        <w:r w:rsidRPr="008B62E9" w:rsidDel="00E35D67">
          <w:rPr>
            <w:rFonts w:ascii="Times New Roman" w:hAnsi="Times New Roman" w:cs="Times New Roman"/>
          </w:rPr>
          <w:object w:dxaOrig="10117" w:dyaOrig="3157" w14:anchorId="26EEA974">
            <v:shape id="_x0000_i1038" type="#_x0000_t75" style="width:451.95pt;height:140.95pt" o:ole="">
              <v:imagedata r:id="rId110" o:title=""/>
            </v:shape>
            <o:OLEObject Type="Embed" ProgID="EViews.Workfile.2" ShapeID="_x0000_i1038" DrawAspect="Content" ObjectID="_1728592424" r:id="rId111"/>
          </w:object>
        </w:r>
        <w:bookmarkStart w:id="13086" w:name="_Toc117980100"/>
        <w:bookmarkStart w:id="13087" w:name="_Toc117981748"/>
        <w:bookmarkEnd w:id="13086"/>
        <w:bookmarkEnd w:id="13087"/>
      </w:del>
    </w:p>
    <w:p w14:paraId="6DFDA88C" w14:textId="361973D9" w:rsidR="00FF1F0A" w:rsidRPr="00006ABF" w:rsidDel="00E35D67" w:rsidRDefault="001F28D9" w:rsidP="00CC4C47">
      <w:pPr>
        <w:pStyle w:val="Caption"/>
        <w:spacing w:line="360" w:lineRule="auto"/>
        <w:rPr>
          <w:del w:id="13088" w:author="nadira firinda" w:date="2022-10-29T23:30:00Z"/>
        </w:rPr>
        <w:pPrChange w:id="13089" w:author="nadira firinda" w:date="2022-10-29T23:37:00Z">
          <w:pPr>
            <w:pStyle w:val="Caption"/>
          </w:pPr>
        </w:pPrChange>
      </w:pPr>
      <w:bookmarkStart w:id="13090" w:name="_Ref84943800"/>
      <w:bookmarkStart w:id="13091" w:name="_Toc84944792"/>
      <w:bookmarkStart w:id="13092" w:name="_Toc84944879"/>
      <w:del w:id="13093" w:author="nadira firinda" w:date="2022-10-29T23:30:00Z">
        <w:r w:rsidRPr="00006ABF" w:rsidDel="00E35D67">
          <w:delText xml:space="preserve">Gambar </w:delText>
        </w:r>
      </w:del>
      <w:ins w:id="13094" w:author="Prasasti Karunia Farista Ananto" w:date="2021-10-12T14:34:00Z">
        <w:del w:id="13095" w:author="nadira firinda" w:date="2022-10-29T23:30:00Z">
          <w:r w:rsidR="00046663" w:rsidRPr="00D206AB" w:rsidDel="00E35D67">
            <w:fldChar w:fldCharType="begin"/>
          </w:r>
          <w:r w:rsidR="00046663" w:rsidRPr="00006ABF" w:rsidDel="00E35D67">
            <w:delInstrText xml:space="preserve"> STYLEREF 1 \s </w:delInstrText>
          </w:r>
        </w:del>
      </w:ins>
      <w:del w:id="13096" w:author="nadira firinda" w:date="2022-10-29T23:30:00Z">
        <w:r w:rsidR="00046663" w:rsidRPr="008B62E9" w:rsidDel="00E35D67">
          <w:fldChar w:fldCharType="separate"/>
        </w:r>
        <w:r w:rsidR="00015ADF" w:rsidRPr="00006ABF" w:rsidDel="00E35D67">
          <w:rPr>
            <w:noProof/>
          </w:rPr>
          <w:delText>IV</w:delText>
        </w:r>
      </w:del>
      <w:ins w:id="13097" w:author="Prasasti Karunia Farista Ananto" w:date="2021-10-12T14:34:00Z">
        <w:del w:id="13098" w:author="nadira firinda" w:date="2022-10-29T23:30:00Z">
          <w:r w:rsidR="00046663" w:rsidRPr="00D206AB" w:rsidDel="00E35D67">
            <w:fldChar w:fldCharType="end"/>
          </w:r>
          <w:r w:rsidR="00046663" w:rsidRPr="00006ABF" w:rsidDel="00E35D67">
            <w:noBreakHyphen/>
          </w:r>
          <w:r w:rsidR="00046663" w:rsidRPr="00D206AB" w:rsidDel="00E35D67">
            <w:fldChar w:fldCharType="begin"/>
          </w:r>
          <w:r w:rsidR="00046663" w:rsidRPr="00006ABF" w:rsidDel="00E35D67">
            <w:delInstrText xml:space="preserve"> SEQ Gambar \* ARABIC \s 1 </w:delInstrText>
          </w:r>
        </w:del>
      </w:ins>
      <w:del w:id="13099" w:author="nadira firinda" w:date="2022-10-29T23:30:00Z">
        <w:r w:rsidR="00046663" w:rsidRPr="008B62E9" w:rsidDel="00E35D67">
          <w:fldChar w:fldCharType="separate"/>
        </w:r>
      </w:del>
      <w:ins w:id="13100" w:author="Prasasti Karunia Farista Ananto" w:date="2021-10-12T15:25:00Z">
        <w:del w:id="13101" w:author="nadira firinda" w:date="2022-10-29T23:30:00Z">
          <w:r w:rsidR="00015ADF" w:rsidRPr="00006ABF" w:rsidDel="00E35D67">
            <w:rPr>
              <w:noProof/>
            </w:rPr>
            <w:delText>14</w:delText>
          </w:r>
        </w:del>
      </w:ins>
      <w:ins w:id="13102" w:author="Prasasti Karunia Farista Ananto" w:date="2021-10-12T14:34:00Z">
        <w:del w:id="13103" w:author="nadira firinda" w:date="2022-10-29T23:30:00Z">
          <w:r w:rsidR="00046663" w:rsidRPr="00D206AB" w:rsidDel="00E35D67">
            <w:fldChar w:fldCharType="end"/>
          </w:r>
        </w:del>
      </w:ins>
      <w:bookmarkEnd w:id="13090"/>
      <w:del w:id="13104" w:author="nadira firinda" w:date="2022-10-29T23:30:00Z">
        <w:r w:rsidR="00FB741C" w:rsidRPr="008B62E9" w:rsidDel="00E35D67">
          <w:fldChar w:fldCharType="begin"/>
        </w:r>
        <w:r w:rsidR="00FB741C" w:rsidRPr="00006ABF" w:rsidDel="00E35D67">
          <w:delInstrText xml:space="preserve"> STYLEREF 1 \s </w:delInstrText>
        </w:r>
        <w:r w:rsidR="00FB741C" w:rsidRPr="008B62E9" w:rsidDel="00E35D67">
          <w:fldChar w:fldCharType="separate"/>
        </w:r>
        <w:r w:rsidR="00FB741C" w:rsidRPr="00006ABF" w:rsidDel="00E35D67">
          <w:rPr>
            <w:noProof/>
          </w:rPr>
          <w:delText>IV</w:delText>
        </w:r>
        <w:r w:rsidR="00FB741C" w:rsidRPr="008B62E9" w:rsidDel="00E35D67">
          <w:fldChar w:fldCharType="end"/>
        </w:r>
        <w:r w:rsidR="00FB741C" w:rsidRPr="00006ABF" w:rsidDel="00E35D67">
          <w:noBreakHyphen/>
        </w:r>
        <w:r w:rsidR="00FB741C" w:rsidRPr="008B62E9" w:rsidDel="00E35D67">
          <w:fldChar w:fldCharType="begin"/>
        </w:r>
        <w:r w:rsidR="00FB741C" w:rsidRPr="00006ABF" w:rsidDel="00E35D67">
          <w:delInstrText xml:space="preserve"> SEQ Gambar \* ARABIC \s 1 </w:delInstrText>
        </w:r>
        <w:r w:rsidR="00FB741C" w:rsidRPr="008B62E9" w:rsidDel="00E35D67">
          <w:fldChar w:fldCharType="separate"/>
        </w:r>
        <w:r w:rsidR="00FB741C" w:rsidRPr="00006ABF" w:rsidDel="00E35D67">
          <w:rPr>
            <w:noProof/>
          </w:rPr>
          <w:delText>14</w:delText>
        </w:r>
        <w:r w:rsidR="00FB741C" w:rsidRPr="008B62E9" w:rsidDel="00E35D67">
          <w:fldChar w:fldCharType="end"/>
        </w:r>
        <w:r w:rsidRPr="00006ABF" w:rsidDel="00E35D67">
          <w:rPr>
            <w:noProof/>
          </w:rPr>
          <w:delText>. Hasil Proyeksi Sektor Administrasi Pemerintahan, Pertahanan, dan Jaminan Sosial Wajib</w:delText>
        </w:r>
        <w:bookmarkStart w:id="13105" w:name="_Toc117980101"/>
        <w:bookmarkStart w:id="13106" w:name="_Toc117981749"/>
        <w:bookmarkEnd w:id="13091"/>
        <w:bookmarkEnd w:id="13092"/>
        <w:bookmarkEnd w:id="13105"/>
        <w:bookmarkEnd w:id="13106"/>
      </w:del>
    </w:p>
    <w:p w14:paraId="5AC1CEE1" w14:textId="097E2BE5" w:rsidR="00333067" w:rsidRPr="00E35D67" w:rsidDel="00E35D67" w:rsidRDefault="00333067" w:rsidP="00CC4C47">
      <w:pPr>
        <w:spacing w:line="360" w:lineRule="auto"/>
        <w:rPr>
          <w:del w:id="13107" w:author="nadira firinda" w:date="2022-10-29T23:30:00Z"/>
          <w:rFonts w:ascii="Times New Roman" w:hAnsi="Times New Roman" w:cs="Times New Roman"/>
        </w:rPr>
        <w:pPrChange w:id="13108" w:author="nadira firinda" w:date="2022-10-29T23:37:00Z">
          <w:pPr/>
        </w:pPrChange>
      </w:pPr>
      <w:bookmarkStart w:id="13109" w:name="_Toc117980102"/>
      <w:bookmarkStart w:id="13110" w:name="_Toc117981750"/>
      <w:bookmarkEnd w:id="13109"/>
      <w:bookmarkEnd w:id="13110"/>
    </w:p>
    <w:p w14:paraId="483A16CA" w14:textId="21D6C2F1" w:rsidR="00521DD2" w:rsidRPr="00006ABF" w:rsidDel="00E35D67" w:rsidRDefault="00521DD2" w:rsidP="00CC4C47">
      <w:pPr>
        <w:pStyle w:val="Heading2"/>
        <w:rPr>
          <w:del w:id="13111" w:author="nadira firinda" w:date="2022-10-29T23:30:00Z"/>
        </w:rPr>
        <w:pPrChange w:id="13112" w:author="nadira firinda" w:date="2022-10-29T23:37:00Z">
          <w:pPr>
            <w:pStyle w:val="Heading2"/>
          </w:pPr>
        </w:pPrChange>
      </w:pPr>
      <w:del w:id="13113" w:author="nadira firinda" w:date="2022-10-29T23:30:00Z">
        <w:r w:rsidRPr="00006ABF" w:rsidDel="00E35D67">
          <w:delText>Jasa Pendidikan</w:delText>
        </w:r>
        <w:bookmarkStart w:id="13114" w:name="_Toc117980103"/>
        <w:bookmarkStart w:id="13115" w:name="_Toc117981751"/>
        <w:bookmarkEnd w:id="13114"/>
        <w:bookmarkEnd w:id="13115"/>
      </w:del>
    </w:p>
    <w:p w14:paraId="583E4F04" w14:textId="6539CB22" w:rsidR="00F36759" w:rsidRPr="00006ABF" w:rsidDel="00E35D67" w:rsidRDefault="00F36759" w:rsidP="00CC4C47">
      <w:pPr>
        <w:pStyle w:val="BodyTulisan"/>
        <w:ind w:firstLine="709"/>
        <w:rPr>
          <w:del w:id="13116" w:author="nadira firinda" w:date="2022-10-29T23:30:00Z"/>
          <w:rFonts w:cs="Times New Roman"/>
          <w:lang w:val="en-US"/>
        </w:rPr>
        <w:pPrChange w:id="13117" w:author="nadira firinda" w:date="2022-10-29T23:37:00Z">
          <w:pPr>
            <w:pStyle w:val="BodyTulisan"/>
            <w:ind w:firstLine="360"/>
          </w:pPr>
        </w:pPrChange>
      </w:pPr>
      <w:del w:id="13118" w:author="nadira firinda" w:date="2022-10-29T23:30:00Z">
        <w:r w:rsidRPr="00006ABF" w:rsidDel="00E35D67">
          <w:rPr>
            <w:rFonts w:cs="Times New Roman"/>
            <w:lang w:val="en-US"/>
          </w:rPr>
          <w:delText xml:space="preserve">Hasil estimasi persamaan sektor </w:delText>
        </w:r>
        <w:r w:rsidR="001A2AE6" w:rsidRPr="00006ABF" w:rsidDel="00E35D67">
          <w:rPr>
            <w:rFonts w:cs="Times New Roman"/>
            <w:lang w:val="en-US"/>
          </w:rPr>
          <w:delText>Jasa Pendidikan</w:delText>
        </w:r>
        <w:r w:rsidRPr="00006ABF" w:rsidDel="00E35D67">
          <w:rPr>
            <w:rFonts w:cs="Times New Roman"/>
            <w:lang w:val="en-US"/>
          </w:rPr>
          <w:delText xml:space="preserve"> jangka panjang menunjukkan bahwa arah koefisien hasil regresi pada variabel penjelas sejalan dengan teori dan secara statistik signifikan (</w:delText>
        </w:r>
      </w:del>
      <w:ins w:id="13119" w:author="Prasasti Karunia Farista Ananto" w:date="2021-10-12T14:42:00Z">
        <w:del w:id="13120" w:author="nadira firinda" w:date="2022-10-29T23:30:00Z">
          <w:r w:rsidR="00622509" w:rsidRPr="00E35D67" w:rsidDel="00E35D67">
            <w:rPr>
              <w:rFonts w:cs="Times New Roman"/>
              <w:b/>
              <w:bCs/>
              <w:lang w:val="en-US"/>
            </w:rPr>
            <w:fldChar w:fldCharType="begin"/>
          </w:r>
          <w:r w:rsidR="00622509" w:rsidRPr="00E35D67" w:rsidDel="00E35D67">
            <w:rPr>
              <w:rFonts w:cs="Times New Roman"/>
              <w:b/>
              <w:bCs/>
              <w:lang w:val="en-US"/>
            </w:rPr>
            <w:delInstrText xml:space="preserve"> REF _Ref84942173 \h </w:delInstrText>
          </w:r>
        </w:del>
      </w:ins>
      <w:del w:id="13121" w:author="nadira firinda" w:date="2022-10-29T23:30:00Z">
        <w:r w:rsidR="001B099C" w:rsidRPr="00006ABF" w:rsidDel="00E35D67">
          <w:rPr>
            <w:rFonts w:cs="Times New Roman"/>
            <w:b/>
            <w:bCs/>
            <w:lang w:val="en-US"/>
          </w:rPr>
          <w:delInstrText xml:space="preserve"> \* MERGEFORMAT </w:delInstrText>
        </w:r>
        <w:r w:rsidR="00622509" w:rsidRPr="008B62E9" w:rsidDel="00E35D67">
          <w:rPr>
            <w:rFonts w:cs="Times New Roman"/>
            <w:b/>
            <w:bCs/>
            <w:lang w:val="en-US"/>
          </w:rPr>
        </w:r>
        <w:r w:rsidR="00622509" w:rsidRPr="00E35D67" w:rsidDel="00E35D67">
          <w:rPr>
            <w:rFonts w:cs="Times New Roman"/>
            <w:b/>
            <w:bCs/>
            <w:lang w:val="en-US"/>
          </w:rPr>
          <w:fldChar w:fldCharType="separate"/>
        </w:r>
      </w:del>
      <w:ins w:id="13122" w:author="Prasasti Karunia Farista Ananto" w:date="2021-10-12T15:25:00Z">
        <w:del w:id="13123" w:author="nadira firinda" w:date="2022-10-29T23:30:00Z">
          <w:r w:rsidR="00015ADF" w:rsidRPr="00E35D67" w:rsidDel="00E35D67">
            <w:rPr>
              <w:rFonts w:cs="Times New Roman"/>
              <w:b/>
              <w:bCs/>
            </w:rPr>
            <w:delText xml:space="preserve">Tabel </w:delText>
          </w:r>
          <w:r w:rsidR="00015ADF" w:rsidRPr="00E35D67" w:rsidDel="00E35D67">
            <w:rPr>
              <w:rFonts w:cs="Times New Roman"/>
              <w:b/>
              <w:bCs/>
              <w:noProof/>
            </w:rPr>
            <w:delText>IV</w:delText>
          </w:r>
          <w:r w:rsidR="00015ADF" w:rsidRPr="00006ABF" w:rsidDel="00E35D67">
            <w:rPr>
              <w:rFonts w:cs="Times New Roman"/>
              <w:b/>
              <w:bCs/>
              <w:noProof/>
              <w:rPrChange w:id="13124" w:author="Prasasti Karunia Farista Ananto" w:date="2021-10-14T16:56:00Z">
                <w:rPr/>
              </w:rPrChange>
            </w:rPr>
            <w:noBreakHyphen/>
          </w:r>
          <w:r w:rsidR="00015ADF" w:rsidRPr="00E35D67" w:rsidDel="00E35D67">
            <w:rPr>
              <w:rFonts w:cs="Times New Roman"/>
              <w:b/>
              <w:bCs/>
              <w:noProof/>
            </w:rPr>
            <w:delText>15</w:delText>
          </w:r>
        </w:del>
      </w:ins>
      <w:ins w:id="13125" w:author="Prasasti Karunia Farista Ananto" w:date="2021-10-12T14:42:00Z">
        <w:del w:id="13126" w:author="nadira firinda" w:date="2022-10-29T23:30:00Z">
          <w:r w:rsidR="00622509" w:rsidRPr="00E35D67" w:rsidDel="00E35D67">
            <w:rPr>
              <w:rFonts w:cs="Times New Roman"/>
              <w:b/>
              <w:bCs/>
              <w:lang w:val="en-US"/>
            </w:rPr>
            <w:fldChar w:fldCharType="end"/>
          </w:r>
        </w:del>
      </w:ins>
      <w:del w:id="13127" w:author="nadira firinda" w:date="2022-10-29T23:30:00Z">
        <w:r w:rsidRPr="008B62E9" w:rsidDel="00E35D67">
          <w:rPr>
            <w:rFonts w:cs="Times New Roman"/>
            <w:b/>
            <w:lang w:val="en-US"/>
          </w:rPr>
          <w:fldChar w:fldCharType="begin"/>
        </w:r>
        <w:r w:rsidRPr="00006ABF" w:rsidDel="00E35D67">
          <w:rPr>
            <w:rFonts w:cs="Times New Roman"/>
            <w:b/>
            <w:lang w:val="en-US"/>
          </w:rPr>
          <w:delInstrText xml:space="preserve"> REF _Ref58003010 \h  \* MERGEFORMAT </w:delInstrText>
        </w:r>
        <w:r w:rsidRPr="008B62E9" w:rsidDel="00E35D67">
          <w:rPr>
            <w:rFonts w:cs="Times New Roman"/>
            <w:b/>
            <w:lang w:val="en-US"/>
          </w:rPr>
        </w:r>
        <w:r w:rsidRPr="008B62E9" w:rsidDel="00E35D67">
          <w:rPr>
            <w:rFonts w:cs="Times New Roman"/>
            <w:b/>
            <w:lang w:val="en-US"/>
          </w:rPr>
          <w:fldChar w:fldCharType="separate"/>
        </w:r>
        <w:r w:rsidRPr="00006ABF" w:rsidDel="00E35D67">
          <w:rPr>
            <w:rFonts w:cs="Times New Roman"/>
            <w:b/>
          </w:rPr>
          <w:delText xml:space="preserve">Tabel </w:delText>
        </w:r>
        <w:r w:rsidRPr="00006ABF" w:rsidDel="00E35D67">
          <w:rPr>
            <w:rFonts w:cs="Times New Roman"/>
            <w:b/>
            <w:lang w:val="en-US"/>
          </w:rPr>
          <w:delText>x</w:delText>
        </w:r>
        <w:r w:rsidRPr="008B62E9" w:rsidDel="00E35D67">
          <w:rPr>
            <w:rFonts w:cs="Times New Roman"/>
            <w:b/>
            <w:lang w:val="en-US"/>
          </w:rPr>
          <w:fldChar w:fldCharType="end"/>
        </w:r>
        <w:r w:rsidRPr="00006ABF" w:rsidDel="00E35D67">
          <w:rPr>
            <w:rFonts w:cs="Times New Roman"/>
            <w:lang w:val="en-US"/>
          </w:rPr>
          <w:delText xml:space="preserve">). </w:delText>
        </w:r>
        <w:r w:rsidR="001A2AE6" w:rsidRPr="00006ABF" w:rsidDel="00E35D67">
          <w:rPr>
            <w:rFonts w:cs="Times New Roman"/>
            <w:lang w:val="en-US"/>
          </w:rPr>
          <w:delText>Konsumsi Swasta dan Sektor Informasi dan Komunikasi</w:delText>
        </w:r>
        <w:r w:rsidRPr="00006ABF" w:rsidDel="00E35D67">
          <w:rPr>
            <w:rFonts w:cs="Times New Roman"/>
            <w:lang w:val="en-US"/>
          </w:rPr>
          <w:delText xml:space="preserve"> berpengaruh positif terhadap sektor ini secara jangka panjang dengan tingkat signifikansi keseluruhan variabel sebesar 1%</w:delText>
        </w:r>
        <w:r w:rsidRPr="00006ABF" w:rsidDel="00E35D67">
          <w:rPr>
            <w:rFonts w:cs="Times New Roman"/>
            <w:szCs w:val="20"/>
            <w:lang w:val="en-US"/>
          </w:rPr>
          <w:delText>.</w:delText>
        </w:r>
        <w:bookmarkStart w:id="13128" w:name="_Toc117980104"/>
        <w:bookmarkStart w:id="13129" w:name="_Toc117981752"/>
        <w:bookmarkEnd w:id="13128"/>
        <w:bookmarkEnd w:id="13129"/>
      </w:del>
    </w:p>
    <w:p w14:paraId="696A2996" w14:textId="6A81025D" w:rsidR="00F36759" w:rsidRPr="00006ABF" w:rsidDel="00E35D67" w:rsidRDefault="00F36759" w:rsidP="00CC4C47">
      <w:pPr>
        <w:pStyle w:val="BodyTulisan"/>
        <w:ind w:firstLine="709"/>
        <w:rPr>
          <w:del w:id="13130" w:author="nadira firinda" w:date="2022-10-29T23:30:00Z"/>
          <w:rFonts w:cs="Times New Roman"/>
          <w:lang w:val="en-US"/>
        </w:rPr>
        <w:pPrChange w:id="13131" w:author="nadira firinda" w:date="2022-10-29T23:37:00Z">
          <w:pPr>
            <w:pStyle w:val="BodyTulisan"/>
            <w:ind w:firstLine="360"/>
          </w:pPr>
        </w:pPrChange>
      </w:pPr>
      <w:del w:id="13132" w:author="nadira firinda" w:date="2022-10-29T23:30:00Z">
        <w:r w:rsidRPr="00006ABF" w:rsidDel="00E35D67">
          <w:rPr>
            <w:rFonts w:cs="Times New Roman"/>
          </w:rPr>
          <w:delText>Hasil estimasi persamaan jangka pendek menunjukkan bahwa arah koefisien hasil regresi sesuai dengan yang diharapkan</w:delText>
        </w:r>
        <w:r w:rsidRPr="00006ABF" w:rsidDel="00E35D67">
          <w:rPr>
            <w:rFonts w:cs="Times New Roman"/>
            <w:lang w:val="en-US"/>
          </w:rPr>
          <w:delText xml:space="preserve">. </w:delText>
        </w:r>
        <w:r w:rsidR="003D0DC6" w:rsidRPr="00006ABF" w:rsidDel="00E35D67">
          <w:rPr>
            <w:rFonts w:cs="Times New Roman"/>
            <w:lang w:val="en-US"/>
          </w:rPr>
          <w:delText>Konsumsi Swasta dan Sektor Informasi dan Komunikasi</w:delText>
        </w:r>
        <w:r w:rsidRPr="00006ABF" w:rsidDel="00E35D67">
          <w:rPr>
            <w:rFonts w:cs="Times New Roman"/>
            <w:lang w:val="en-US"/>
          </w:rPr>
          <w:delText xml:space="preserve"> </w:delText>
        </w:r>
        <w:r w:rsidRPr="00006ABF" w:rsidDel="00E35D67">
          <w:rPr>
            <w:rFonts w:cs="Times New Roman"/>
          </w:rPr>
          <w:delText xml:space="preserve">berpengaruh signifikan terhadap </w:delText>
        </w:r>
        <w:r w:rsidR="001A2AE6" w:rsidRPr="00006ABF" w:rsidDel="00E35D67">
          <w:rPr>
            <w:rFonts w:cs="Times New Roman"/>
            <w:lang w:val="en-US"/>
          </w:rPr>
          <w:delText>Jasa Pendidikan</w:delText>
        </w:r>
        <w:r w:rsidRPr="00006ABF" w:rsidDel="00E35D67">
          <w:rPr>
            <w:rFonts w:cs="Times New Roman"/>
          </w:rPr>
          <w:delText xml:space="preserve"> dengan arah yang positif.</w:delText>
        </w:r>
        <w:r w:rsidRPr="00006ABF" w:rsidDel="00E35D67">
          <w:rPr>
            <w:rFonts w:cs="Times New Roman"/>
            <w:lang w:val="en-US"/>
          </w:rPr>
          <w:delText xml:space="preserve"> </w:delText>
        </w:r>
        <w:r w:rsidRPr="00006ABF" w:rsidDel="00E35D67">
          <w:rPr>
            <w:rFonts w:cs="Times New Roman"/>
          </w:rPr>
          <w:delText xml:space="preserve">Variabel koreksi kesalahan ECM mempunyai nilai koefisien negatif kurang dari 1. Persamaan tersebut cukup baik dalam menjelaskan perilaku </w:delText>
        </w:r>
        <w:r w:rsidRPr="00006ABF" w:rsidDel="00E35D67">
          <w:rPr>
            <w:rFonts w:cs="Times New Roman"/>
            <w:lang w:val="en-US"/>
          </w:rPr>
          <w:delText xml:space="preserve">sektor </w:delText>
        </w:r>
        <w:r w:rsidR="001A2AE6" w:rsidRPr="00006ABF" w:rsidDel="00E35D67">
          <w:rPr>
            <w:rFonts w:cs="Times New Roman"/>
            <w:lang w:val="en-US"/>
          </w:rPr>
          <w:delText>Jasa Pendidikan</w:delText>
        </w:r>
        <w:r w:rsidRPr="00006ABF" w:rsidDel="00E35D67">
          <w:rPr>
            <w:rFonts w:cs="Times New Roman"/>
            <w:lang w:val="en-US"/>
          </w:rPr>
          <w:delText xml:space="preserve"> </w:delText>
        </w:r>
        <w:r w:rsidRPr="00006ABF" w:rsidDel="00E35D67">
          <w:rPr>
            <w:rFonts w:cs="Times New Roman"/>
          </w:rPr>
          <w:delText xml:space="preserve">yang diindikasikan dengan nilai adjusted </w:delText>
        </w:r>
        <w:r w:rsidRPr="00006ABF" w:rsidDel="00E35D67">
          <w:rPr>
            <w:rFonts w:cs="Times New Roman"/>
            <w:i/>
          </w:rPr>
          <w:delText>R-squared</w:delText>
        </w:r>
        <w:r w:rsidRPr="00006ABF" w:rsidDel="00E35D67">
          <w:rPr>
            <w:rFonts w:cs="Times New Roman"/>
          </w:rPr>
          <w:delText xml:space="preserve"> yang mencapai 0,</w:delText>
        </w:r>
        <w:r w:rsidR="003D0DC6" w:rsidRPr="00006ABF" w:rsidDel="00E35D67">
          <w:rPr>
            <w:rFonts w:cs="Times New Roman"/>
            <w:lang w:val="en-US"/>
          </w:rPr>
          <w:delText>52</w:delText>
        </w:r>
        <w:r w:rsidRPr="00006ABF" w:rsidDel="00E35D67">
          <w:rPr>
            <w:rFonts w:cs="Times New Roman"/>
          </w:rPr>
          <w:delText xml:space="preserve">. Selain itu, nilai </w:delText>
        </w:r>
        <w:r w:rsidRPr="00006ABF" w:rsidDel="00E35D67">
          <w:rPr>
            <w:rFonts w:cs="Times New Roman"/>
            <w:i/>
          </w:rPr>
          <w:delText>probability LM test</w:delText>
        </w:r>
        <w:r w:rsidRPr="00006ABF" w:rsidDel="00E35D67">
          <w:rPr>
            <w:rFonts w:cs="Times New Roman"/>
          </w:rPr>
          <w:delText xml:space="preserve"> sebesar 0,</w:delText>
        </w:r>
        <w:r w:rsidR="003D0DC6" w:rsidRPr="00006ABF" w:rsidDel="00E35D67">
          <w:rPr>
            <w:rFonts w:cs="Times New Roman"/>
            <w:lang w:val="en-US"/>
          </w:rPr>
          <w:delText>82</w:delText>
        </w:r>
        <w:r w:rsidRPr="00006ABF" w:rsidDel="00E35D67">
          <w:rPr>
            <w:rFonts w:cs="Times New Roman"/>
          </w:rPr>
          <w:delText xml:space="preserve"> menunjukkan tidak terjadi autokorelasi dalam persamaan. Nilai </w:delText>
        </w:r>
        <w:r w:rsidRPr="00006ABF" w:rsidDel="00E35D67">
          <w:rPr>
            <w:rFonts w:cs="Times New Roman"/>
            <w:i/>
          </w:rPr>
          <w:delText>probability heteroskedastisitas test</w:delText>
        </w:r>
        <w:r w:rsidRPr="00006ABF" w:rsidDel="00E35D67">
          <w:rPr>
            <w:rFonts w:cs="Times New Roman"/>
          </w:rPr>
          <w:delText xml:space="preserve"> sebesar 0,</w:delText>
        </w:r>
        <w:r w:rsidR="003D0DC6" w:rsidRPr="00006ABF" w:rsidDel="00E35D67">
          <w:rPr>
            <w:rFonts w:cs="Times New Roman"/>
            <w:lang w:val="en-US"/>
          </w:rPr>
          <w:delText>47</w:delText>
        </w:r>
        <w:r w:rsidRPr="00006ABF" w:rsidDel="00E35D67">
          <w:rPr>
            <w:rFonts w:cs="Times New Roman"/>
          </w:rPr>
          <w:delText xml:space="preserve"> menunjukkan bahwa persamaan tidak melanggar asumsi homoskedastisitas.</w:delText>
        </w:r>
        <w:bookmarkStart w:id="13133" w:name="_Toc117980105"/>
        <w:bookmarkStart w:id="13134" w:name="_Toc117981753"/>
        <w:bookmarkEnd w:id="13133"/>
        <w:bookmarkEnd w:id="13134"/>
      </w:del>
    </w:p>
    <w:p w14:paraId="5A1AFBE4" w14:textId="1BB4CE5D" w:rsidR="00F36759" w:rsidRPr="00006ABF" w:rsidDel="00E35D67" w:rsidRDefault="00F36759" w:rsidP="00CC4C47">
      <w:pPr>
        <w:spacing w:line="360" w:lineRule="auto"/>
        <w:ind w:firstLine="709"/>
        <w:jc w:val="both"/>
        <w:rPr>
          <w:del w:id="13135" w:author="nadira firinda" w:date="2022-10-29T23:30:00Z"/>
          <w:rFonts w:ascii="Times New Roman" w:hAnsi="Times New Roman" w:cs="Times New Roman"/>
        </w:rPr>
        <w:pPrChange w:id="13136" w:author="nadira firinda" w:date="2022-10-29T23:37:00Z">
          <w:pPr>
            <w:spacing w:line="360" w:lineRule="auto"/>
            <w:ind w:firstLine="360"/>
            <w:jc w:val="both"/>
          </w:pPr>
        </w:pPrChange>
      </w:pPr>
      <w:del w:id="13137" w:author="nadira firinda" w:date="2022-10-29T23:30:00Z">
        <w:r w:rsidRPr="00006ABF" w:rsidDel="00E35D67">
          <w:rPr>
            <w:rFonts w:ascii="Times New Roman" w:hAnsi="Times New Roman" w:cs="Times New Roman"/>
            <w:lang w:val="en-US"/>
          </w:rPr>
          <w:delText xml:space="preserve">Perilaku sektor juga dapat digambarkan dari gambar </w:delText>
        </w:r>
        <w:r w:rsidRPr="00006ABF" w:rsidDel="00E35D67">
          <w:rPr>
            <w:rFonts w:ascii="Times New Roman" w:hAnsi="Times New Roman" w:cs="Times New Roman"/>
            <w:i/>
            <w:iCs/>
            <w:lang w:val="en-US"/>
          </w:rPr>
          <w:delText>in-sample</w:delText>
        </w:r>
        <w:r w:rsidRPr="00006ABF" w:rsidDel="00E35D67">
          <w:rPr>
            <w:rFonts w:ascii="Times New Roman" w:hAnsi="Times New Roman" w:cs="Times New Roman"/>
            <w:lang w:val="en-US"/>
          </w:rPr>
          <w:delText xml:space="preserve"> dan </w:delText>
        </w:r>
        <w:r w:rsidRPr="00006ABF" w:rsidDel="00E35D67">
          <w:rPr>
            <w:rFonts w:ascii="Times New Roman" w:hAnsi="Times New Roman" w:cs="Times New Roman"/>
            <w:i/>
            <w:iCs/>
            <w:lang w:val="en-US"/>
          </w:rPr>
          <w:delText>out-sample</w:delText>
        </w:r>
        <w:r w:rsidRPr="00006ABF" w:rsidDel="00E35D67">
          <w:rPr>
            <w:rFonts w:ascii="Times New Roman" w:hAnsi="Times New Roman" w:cs="Times New Roman"/>
            <w:lang w:val="en-US"/>
          </w:rPr>
          <w:delText xml:space="preserve"> baik secara level maupun perubahan tahunan antara sektor dengan variabel – variabel yang mempengaruhinya (</w:delText>
        </w:r>
      </w:del>
      <w:ins w:id="13138" w:author="Prasasti Karunia Farista Ananto" w:date="2021-10-12T15:10:00Z">
        <w:del w:id="13139" w:author="nadira firinda" w:date="2022-10-29T23:30:00Z">
          <w:r w:rsidR="001B099C" w:rsidRPr="00D206AB" w:rsidDel="00E35D67">
            <w:rPr>
              <w:rFonts w:ascii="Times New Roman" w:hAnsi="Times New Roman" w:cs="Times New Roman"/>
              <w:b/>
              <w:bCs/>
              <w:lang w:val="en-US"/>
            </w:rPr>
            <w:fldChar w:fldCharType="begin"/>
          </w:r>
          <w:r w:rsidR="001B099C" w:rsidRPr="00E35D67" w:rsidDel="00E35D67">
            <w:rPr>
              <w:rFonts w:ascii="Times New Roman" w:hAnsi="Times New Roman" w:cs="Times New Roman"/>
              <w:b/>
              <w:bCs/>
              <w:lang w:val="en-US"/>
            </w:rPr>
            <w:delInstrText xml:space="preserve"> REF _Ref84943863 \h </w:delInstrText>
          </w:r>
        </w:del>
      </w:ins>
      <w:del w:id="13140" w:author="nadira firinda" w:date="2022-10-29T23:30:00Z">
        <w:r w:rsidR="001B099C" w:rsidRPr="00006ABF" w:rsidDel="00E35D67">
          <w:rPr>
            <w:rFonts w:ascii="Times New Roman" w:hAnsi="Times New Roman" w:cs="Times New Roman"/>
            <w:b/>
            <w:bCs/>
            <w:lang w:val="en-US"/>
          </w:rPr>
          <w:delInstrText xml:space="preserve"> \* MERGEFORMAT </w:delInstrText>
        </w:r>
        <w:r w:rsidR="001B099C" w:rsidRPr="00D206AB" w:rsidDel="00E35D67">
          <w:rPr>
            <w:rFonts w:ascii="Times New Roman" w:hAnsi="Times New Roman" w:cs="Times New Roman"/>
            <w:b/>
            <w:bCs/>
            <w:lang w:val="en-US"/>
          </w:rPr>
        </w:r>
        <w:r w:rsidR="001B099C" w:rsidRPr="008B62E9" w:rsidDel="00E35D67">
          <w:rPr>
            <w:rFonts w:ascii="Times New Roman" w:hAnsi="Times New Roman" w:cs="Times New Roman"/>
            <w:b/>
            <w:bCs/>
            <w:lang w:val="en-US"/>
          </w:rPr>
          <w:fldChar w:fldCharType="separate"/>
        </w:r>
      </w:del>
      <w:ins w:id="13141" w:author="Prasasti Karunia Farista Ananto" w:date="2021-10-12T15:25:00Z">
        <w:del w:id="13142" w:author="nadira firinda" w:date="2022-10-29T23:30:00Z">
          <w:r w:rsidR="00015ADF" w:rsidRPr="00E35D67" w:rsidDel="00E35D67">
            <w:rPr>
              <w:rFonts w:ascii="Times New Roman" w:hAnsi="Times New Roman" w:cs="Times New Roman"/>
              <w:b/>
              <w:bCs/>
            </w:rPr>
            <w:delText xml:space="preserve">Gambar </w:delText>
          </w:r>
          <w:r w:rsidR="00015ADF" w:rsidRPr="00E35D67" w:rsidDel="00E35D67">
            <w:rPr>
              <w:rFonts w:ascii="Times New Roman" w:hAnsi="Times New Roman" w:cs="Times New Roman"/>
              <w:b/>
              <w:bCs/>
              <w:noProof/>
            </w:rPr>
            <w:delText>IV</w:delText>
          </w:r>
          <w:r w:rsidR="00015ADF" w:rsidRPr="00006ABF" w:rsidDel="00E35D67">
            <w:rPr>
              <w:rFonts w:ascii="Times New Roman" w:hAnsi="Times New Roman" w:cs="Times New Roman"/>
              <w:b/>
              <w:bCs/>
              <w:noProof/>
              <w:rPrChange w:id="13143" w:author="Prasasti Karunia Farista Ananto" w:date="2021-10-14T16:56:00Z">
                <w:rPr/>
              </w:rPrChange>
            </w:rPr>
            <w:noBreakHyphen/>
          </w:r>
          <w:r w:rsidR="00015ADF" w:rsidRPr="00E35D67" w:rsidDel="00E35D67">
            <w:rPr>
              <w:rFonts w:ascii="Times New Roman" w:hAnsi="Times New Roman" w:cs="Times New Roman"/>
              <w:b/>
              <w:bCs/>
              <w:noProof/>
            </w:rPr>
            <w:delText>15</w:delText>
          </w:r>
        </w:del>
      </w:ins>
      <w:ins w:id="13144" w:author="Prasasti Karunia Farista Ananto" w:date="2021-10-12T15:10:00Z">
        <w:del w:id="13145" w:author="nadira firinda" w:date="2022-10-29T23:30:00Z">
          <w:r w:rsidR="001B099C" w:rsidRPr="00D206AB" w:rsidDel="00E35D67">
            <w:rPr>
              <w:rFonts w:ascii="Times New Roman" w:hAnsi="Times New Roman" w:cs="Times New Roman"/>
              <w:b/>
              <w:bCs/>
              <w:lang w:val="en-US"/>
            </w:rPr>
            <w:fldChar w:fldCharType="end"/>
          </w:r>
        </w:del>
      </w:ins>
      <w:del w:id="13146" w:author="nadira firinda" w:date="2022-10-29T23:30:00Z">
        <w:r w:rsidRPr="00006ABF" w:rsidDel="00E35D67">
          <w:rPr>
            <w:rFonts w:ascii="Times New Roman" w:hAnsi="Times New Roman" w:cs="Times New Roman"/>
            <w:b/>
            <w:bCs/>
            <w:lang w:val="en-US"/>
          </w:rPr>
          <w:delText>gambar x</w:delText>
        </w:r>
        <w:r w:rsidRPr="00006ABF" w:rsidDel="00E35D67">
          <w:rPr>
            <w:rFonts w:ascii="Times New Roman" w:hAnsi="Times New Roman" w:cs="Times New Roman"/>
            <w:lang w:val="en-US"/>
          </w:rPr>
          <w:delText xml:space="preserve">). Berdasarkan gambar, terlihat garis </w:delText>
        </w:r>
        <w:r w:rsidRPr="00006ABF" w:rsidDel="00E35D67">
          <w:rPr>
            <w:rFonts w:ascii="Times New Roman" w:hAnsi="Times New Roman" w:cs="Times New Roman"/>
            <w:i/>
            <w:iCs/>
            <w:lang w:val="en-US"/>
          </w:rPr>
          <w:delText>actual</w:delText>
        </w:r>
        <w:r w:rsidRPr="00006ABF" w:rsidDel="00E35D67">
          <w:rPr>
            <w:rFonts w:ascii="Times New Roman" w:hAnsi="Times New Roman" w:cs="Times New Roman"/>
            <w:lang w:val="en-US"/>
          </w:rPr>
          <w:delText xml:space="preserve"> yang merupakan data sesungguhnya dari pertumbuhan PDB sektor dengan garis </w:delText>
        </w:r>
        <w:r w:rsidRPr="00006ABF" w:rsidDel="00E35D67">
          <w:rPr>
            <w:rFonts w:ascii="Times New Roman" w:hAnsi="Times New Roman" w:cs="Times New Roman"/>
            <w:i/>
            <w:iCs/>
            <w:lang w:val="en-US"/>
          </w:rPr>
          <w:delText>baseline</w:delText>
        </w:r>
        <w:r w:rsidRPr="00006ABF" w:rsidDel="00E35D67">
          <w:rPr>
            <w:rFonts w:ascii="Times New Roman" w:hAnsi="Times New Roman" w:cs="Times New Roman"/>
            <w:lang w:val="en-US"/>
          </w:rPr>
          <w:delText xml:space="preserve"> yang adalah hasil proyeksi oleh model berjalan dengan arah yang sama dan sesuai, menunjukkan jika perilaku sektor </w:delText>
        </w:r>
        <w:r w:rsidR="001A2AE6" w:rsidRPr="00E35D67" w:rsidDel="00E35D67">
          <w:rPr>
            <w:rFonts w:ascii="Times New Roman" w:hAnsi="Times New Roman" w:cs="Times New Roman"/>
            <w:lang w:val="en-US"/>
          </w:rPr>
          <w:delText>Jasa Pendidikan</w:delText>
        </w:r>
        <w:r w:rsidRPr="00006ABF" w:rsidDel="00E35D67">
          <w:rPr>
            <w:rFonts w:ascii="Times New Roman" w:hAnsi="Times New Roman" w:cs="Times New Roman"/>
            <w:lang w:val="en-US"/>
          </w:rPr>
          <w:delText xml:space="preserve"> dapat dideskripsikan melalui variabel – variabel yang ada.</w:delText>
        </w:r>
        <w:bookmarkStart w:id="13147" w:name="_Toc117980106"/>
        <w:bookmarkStart w:id="13148" w:name="_Toc117981754"/>
        <w:bookmarkEnd w:id="13147"/>
        <w:bookmarkEnd w:id="13148"/>
      </w:del>
    </w:p>
    <w:p w14:paraId="43039E0E" w14:textId="3E5C0383" w:rsidR="00FB741C" w:rsidRPr="00006ABF" w:rsidDel="00E35D67" w:rsidRDefault="00FB741C" w:rsidP="00CC4C47">
      <w:pPr>
        <w:pStyle w:val="Caption"/>
        <w:keepNext/>
        <w:spacing w:line="360" w:lineRule="auto"/>
        <w:rPr>
          <w:del w:id="13149" w:author="nadira firinda" w:date="2022-10-29T23:30:00Z"/>
        </w:rPr>
        <w:pPrChange w:id="13150" w:author="nadira firinda" w:date="2022-10-29T23:37:00Z">
          <w:pPr>
            <w:pStyle w:val="Caption"/>
            <w:keepNext/>
          </w:pPr>
        </w:pPrChange>
      </w:pPr>
      <w:bookmarkStart w:id="13151" w:name="_Ref84942173"/>
      <w:bookmarkStart w:id="13152" w:name="_Toc84944907"/>
      <w:del w:id="13153" w:author="nadira firinda" w:date="2022-10-29T23:30:00Z">
        <w:r w:rsidRPr="00006ABF" w:rsidDel="00E35D67">
          <w:delText xml:space="preserve">Tabel </w:delText>
        </w:r>
      </w:del>
      <w:ins w:id="13154" w:author="Prasasti Karunia Farista Ananto" w:date="2021-10-18T13:53:00Z">
        <w:del w:id="13155" w:author="nadira firinda" w:date="2022-10-29T23:30:00Z">
          <w:r w:rsidR="00895415" w:rsidDel="00E35D67">
            <w:fldChar w:fldCharType="begin"/>
          </w:r>
          <w:r w:rsidR="00895415" w:rsidDel="00E35D67">
            <w:delInstrText xml:space="preserve"> STYLEREF 1 \s </w:delInstrText>
          </w:r>
        </w:del>
      </w:ins>
      <w:del w:id="13156" w:author="nadira firinda" w:date="2022-10-29T23:30:00Z">
        <w:r w:rsidR="00895415" w:rsidDel="00E35D67">
          <w:fldChar w:fldCharType="separate"/>
        </w:r>
        <w:r w:rsidR="00895415" w:rsidDel="00E35D67">
          <w:rPr>
            <w:noProof/>
          </w:rPr>
          <w:delText>IV</w:delText>
        </w:r>
      </w:del>
      <w:ins w:id="13157" w:author="Prasasti Karunia Farista Ananto" w:date="2021-10-18T13:53:00Z">
        <w:del w:id="13158" w:author="nadira firinda" w:date="2022-10-29T23:30:00Z">
          <w:r w:rsidR="00895415" w:rsidDel="00E35D67">
            <w:fldChar w:fldCharType="end"/>
          </w:r>
          <w:r w:rsidR="00895415" w:rsidDel="00E35D67">
            <w:noBreakHyphen/>
          </w:r>
          <w:r w:rsidR="00895415" w:rsidDel="00E35D67">
            <w:fldChar w:fldCharType="begin"/>
          </w:r>
          <w:r w:rsidR="00895415" w:rsidDel="00E35D67">
            <w:delInstrText xml:space="preserve"> SEQ Tabel \* ARABIC \s 1 </w:delInstrText>
          </w:r>
        </w:del>
      </w:ins>
      <w:del w:id="13159" w:author="nadira firinda" w:date="2022-10-29T23:30:00Z">
        <w:r w:rsidR="00895415" w:rsidDel="00E35D67">
          <w:fldChar w:fldCharType="separate"/>
        </w:r>
      </w:del>
      <w:ins w:id="13160" w:author="Prasasti Karunia Farista Ananto" w:date="2021-10-18T13:53:00Z">
        <w:del w:id="13161" w:author="nadira firinda" w:date="2022-10-29T23:30:00Z">
          <w:r w:rsidR="00895415" w:rsidDel="00E35D67">
            <w:rPr>
              <w:noProof/>
            </w:rPr>
            <w:delText>15</w:delText>
          </w:r>
          <w:r w:rsidR="00895415" w:rsidDel="00E35D67">
            <w:fldChar w:fldCharType="end"/>
          </w:r>
        </w:del>
      </w:ins>
      <w:del w:id="13162" w:author="nadira firinda" w:date="2022-10-29T23:30:00Z">
        <w:r w:rsidR="00410221" w:rsidDel="00E35D67">
          <w:fldChar w:fldCharType="begin"/>
        </w:r>
        <w:r w:rsidR="00410221" w:rsidDel="00E35D67">
          <w:delInstrText xml:space="preserve"> STYLEREF 1 \s </w:delInstrText>
        </w:r>
        <w:r w:rsidR="00410221" w:rsidDel="00E35D67">
          <w:fldChar w:fldCharType="separate"/>
        </w:r>
        <w:r w:rsidR="00015ADF" w:rsidRPr="00006ABF" w:rsidDel="00E35D67">
          <w:rPr>
            <w:noProof/>
          </w:rPr>
          <w:delText>IV</w:delText>
        </w:r>
        <w:r w:rsidR="00410221" w:rsidDel="00E35D67">
          <w:rPr>
            <w:noProof/>
          </w:rPr>
          <w:fldChar w:fldCharType="end"/>
        </w:r>
        <w:r w:rsidRPr="00006ABF" w:rsidDel="00E35D67">
          <w:noBreakHyphen/>
        </w:r>
        <w:r w:rsidR="00410221" w:rsidDel="00E35D67">
          <w:fldChar w:fldCharType="begin"/>
        </w:r>
        <w:r w:rsidR="00410221" w:rsidDel="00E35D67">
          <w:delInstrText xml:space="preserve"> SEQ Tabel \* ARABIC \s 1 </w:delInstrText>
        </w:r>
        <w:r w:rsidR="00410221" w:rsidDel="00E35D67">
          <w:fldChar w:fldCharType="separate"/>
        </w:r>
        <w:r w:rsidR="00015ADF" w:rsidRPr="00006ABF" w:rsidDel="00E35D67">
          <w:rPr>
            <w:noProof/>
          </w:rPr>
          <w:delText>15</w:delText>
        </w:r>
        <w:r w:rsidR="00410221" w:rsidDel="00E35D67">
          <w:rPr>
            <w:noProof/>
          </w:rPr>
          <w:fldChar w:fldCharType="end"/>
        </w:r>
        <w:bookmarkEnd w:id="13151"/>
        <w:r w:rsidRPr="00006ABF" w:rsidDel="00E35D67">
          <w:rPr>
            <w:noProof/>
          </w:rPr>
          <w:delText>. Persamaan Sektor Jasa Pendidikan</w:delText>
        </w:r>
        <w:bookmarkStart w:id="13163" w:name="_Toc117980107"/>
        <w:bookmarkStart w:id="13164" w:name="_Toc117981755"/>
        <w:bookmarkEnd w:id="13152"/>
        <w:bookmarkEnd w:id="13163"/>
        <w:bookmarkEnd w:id="13164"/>
      </w:del>
    </w:p>
    <w:tbl>
      <w:tblPr>
        <w:tblW w:w="9000" w:type="dxa"/>
        <w:tblLayout w:type="fixed"/>
        <w:tblCellMar>
          <w:left w:w="0" w:type="dxa"/>
          <w:right w:w="0" w:type="dxa"/>
        </w:tblCellMar>
        <w:tblLook w:val="0600" w:firstRow="0" w:lastRow="0" w:firstColumn="0" w:lastColumn="0" w:noHBand="1" w:noVBand="1"/>
      </w:tblPr>
      <w:tblGrid>
        <w:gridCol w:w="3969"/>
        <w:gridCol w:w="236"/>
        <w:gridCol w:w="2458"/>
        <w:gridCol w:w="1134"/>
        <w:gridCol w:w="1203"/>
      </w:tblGrid>
      <w:tr w:rsidR="00D90278" w:rsidRPr="00006ABF" w:rsidDel="00E35D67" w14:paraId="38B22209" w14:textId="10FFCA6E" w:rsidTr="00FE59AD">
        <w:trPr>
          <w:trHeight w:val="433"/>
          <w:del w:id="13165" w:author="nadira firinda" w:date="2022-10-29T23:30:00Z"/>
        </w:trPr>
        <w:tc>
          <w:tcPr>
            <w:tcW w:w="9000" w:type="dxa"/>
            <w:gridSpan w:val="5"/>
            <w:tcBorders>
              <w:top w:val="nil"/>
              <w:left w:val="nil"/>
              <w:bottom w:val="nil"/>
              <w:right w:val="nil"/>
            </w:tcBorders>
            <w:shd w:val="clear" w:color="auto" w:fill="44546A"/>
            <w:tcMar>
              <w:top w:w="15" w:type="dxa"/>
              <w:left w:w="108" w:type="dxa"/>
              <w:bottom w:w="0" w:type="dxa"/>
              <w:right w:w="108" w:type="dxa"/>
            </w:tcMar>
            <w:vAlign w:val="center"/>
            <w:hideMark/>
          </w:tcPr>
          <w:p w14:paraId="575D7DDB" w14:textId="6A566F7C" w:rsidR="00D90278" w:rsidRPr="00006ABF" w:rsidDel="00E35D67" w:rsidRDefault="00D90278" w:rsidP="00CC4C47">
            <w:pPr>
              <w:spacing w:after="0" w:line="360" w:lineRule="auto"/>
              <w:jc w:val="center"/>
              <w:rPr>
                <w:del w:id="13166" w:author="nadira firinda" w:date="2022-10-29T23:30:00Z"/>
                <w:rFonts w:ascii="Times New Roman" w:hAnsi="Times New Roman" w:cs="Times New Roman"/>
                <w:szCs w:val="20"/>
              </w:rPr>
              <w:pPrChange w:id="13167" w:author="nadira firinda" w:date="2022-10-29T23:37:00Z">
                <w:pPr>
                  <w:spacing w:after="0"/>
                  <w:jc w:val="center"/>
                </w:pPr>
              </w:pPrChange>
            </w:pPr>
            <w:del w:id="13168" w:author="nadira firinda" w:date="2022-10-29T23:30:00Z">
              <w:r w:rsidRPr="00006ABF" w:rsidDel="00E35D67">
                <w:rPr>
                  <w:rFonts w:ascii="Times New Roman" w:hAnsi="Times New Roman" w:cs="Times New Roman"/>
                  <w:b/>
                  <w:bCs/>
                  <w:color w:val="FFFFFF" w:themeColor="background1"/>
                  <w:szCs w:val="20"/>
                </w:rPr>
                <w:delText>Persamaan Jangka Panjang</w:delText>
              </w:r>
              <w:bookmarkStart w:id="13169" w:name="_Toc117980108"/>
              <w:bookmarkStart w:id="13170" w:name="_Toc117981756"/>
              <w:bookmarkEnd w:id="13169"/>
              <w:bookmarkEnd w:id="13170"/>
            </w:del>
          </w:p>
        </w:tc>
        <w:bookmarkStart w:id="13171" w:name="_Toc117980109"/>
        <w:bookmarkStart w:id="13172" w:name="_Toc117981757"/>
        <w:bookmarkEnd w:id="13171"/>
        <w:bookmarkEnd w:id="13172"/>
      </w:tr>
      <w:tr w:rsidR="00D90278" w:rsidRPr="00006ABF" w:rsidDel="00E35D67" w14:paraId="01EA5680" w14:textId="7339ECA4" w:rsidTr="00FE59AD">
        <w:trPr>
          <w:trHeight w:val="433"/>
          <w:del w:id="13173" w:author="nadira firinda" w:date="2022-10-29T23:30:00Z"/>
        </w:trPr>
        <w:tc>
          <w:tcPr>
            <w:tcW w:w="9000" w:type="dxa"/>
            <w:gridSpan w:val="5"/>
            <w:tcBorders>
              <w:top w:val="nil"/>
              <w:left w:val="nil"/>
              <w:bottom w:val="nil"/>
              <w:right w:val="nil"/>
            </w:tcBorders>
            <w:shd w:val="clear" w:color="auto" w:fill="4472C4"/>
            <w:tcMar>
              <w:top w:w="15" w:type="dxa"/>
              <w:left w:w="108" w:type="dxa"/>
              <w:bottom w:w="0" w:type="dxa"/>
              <w:right w:w="108" w:type="dxa"/>
            </w:tcMar>
            <w:vAlign w:val="center"/>
            <w:hideMark/>
          </w:tcPr>
          <w:p w14:paraId="24D08731" w14:textId="64BA1426" w:rsidR="00D90278" w:rsidRPr="00006ABF" w:rsidDel="00E35D67" w:rsidRDefault="00D90278" w:rsidP="00CC4C47">
            <w:pPr>
              <w:spacing w:after="0" w:line="360" w:lineRule="auto"/>
              <w:rPr>
                <w:del w:id="13174" w:author="nadira firinda" w:date="2022-10-29T23:30:00Z"/>
                <w:rFonts w:ascii="Times New Roman" w:hAnsi="Times New Roman" w:cs="Times New Roman"/>
                <w:b/>
                <w:bCs/>
                <w:color w:val="FFFFFF" w:themeColor="background1"/>
                <w:szCs w:val="20"/>
              </w:rPr>
              <w:pPrChange w:id="13175" w:author="nadira firinda" w:date="2022-10-29T23:37:00Z">
                <w:pPr>
                  <w:spacing w:after="0"/>
                </w:pPr>
              </w:pPrChange>
            </w:pPr>
            <w:del w:id="13176" w:author="nadira firinda" w:date="2022-10-29T23:30:00Z">
              <w:r w:rsidRPr="00006ABF" w:rsidDel="00E35D67">
                <w:rPr>
                  <w:rFonts w:ascii="Times New Roman" w:hAnsi="Times New Roman" w:cs="Times New Roman"/>
                  <w:b/>
                  <w:bCs/>
                  <w:color w:val="FFFFFF" w:themeColor="background1"/>
                  <w:szCs w:val="20"/>
                </w:rPr>
                <w:delText xml:space="preserve">Dependent variable: </w:delText>
              </w:r>
              <w:r w:rsidR="00DC313D" w:rsidRPr="00006ABF" w:rsidDel="00E35D67">
                <w:rPr>
                  <w:rFonts w:ascii="Times New Roman" w:hAnsi="Times New Roman" w:cs="Times New Roman"/>
                  <w:b/>
                  <w:bCs/>
                  <w:color w:val="FFFFFF" w:themeColor="background1"/>
                  <w:szCs w:val="20"/>
                </w:rPr>
                <w:delText>Jasa Pendidikan</w:delText>
              </w:r>
              <w:bookmarkStart w:id="13177" w:name="_Toc117980110"/>
              <w:bookmarkStart w:id="13178" w:name="_Toc117981758"/>
              <w:bookmarkEnd w:id="13177"/>
              <w:bookmarkEnd w:id="13178"/>
            </w:del>
          </w:p>
          <w:p w14:paraId="6EDF270F" w14:textId="1800D6B7" w:rsidR="00D90278" w:rsidRPr="00006ABF" w:rsidDel="00E35D67" w:rsidRDefault="00D90278" w:rsidP="00CC4C47">
            <w:pPr>
              <w:spacing w:after="0" w:line="360" w:lineRule="auto"/>
              <w:rPr>
                <w:del w:id="13179" w:author="nadira firinda" w:date="2022-10-29T23:30:00Z"/>
                <w:rFonts w:ascii="Times New Roman" w:hAnsi="Times New Roman" w:cs="Times New Roman"/>
                <w:szCs w:val="20"/>
              </w:rPr>
              <w:pPrChange w:id="13180" w:author="nadira firinda" w:date="2022-10-29T23:37:00Z">
                <w:pPr>
                  <w:spacing w:after="0"/>
                </w:pPr>
              </w:pPrChange>
            </w:pPr>
            <w:del w:id="13181" w:author="nadira firinda" w:date="2022-10-29T23:30:00Z">
              <w:r w:rsidRPr="00006ABF" w:rsidDel="00E35D67">
                <w:rPr>
                  <w:rFonts w:ascii="Times New Roman" w:hAnsi="Times New Roman" w:cs="Times New Roman"/>
                  <w:b/>
                  <w:bCs/>
                  <w:color w:val="FFFFFF" w:themeColor="background1"/>
                  <w:szCs w:val="20"/>
                </w:rPr>
                <w:delText>LOG(</w:delText>
              </w:r>
              <w:r w:rsidR="00DC313D" w:rsidRPr="00006ABF" w:rsidDel="00E35D67">
                <w:rPr>
                  <w:rFonts w:ascii="Times New Roman" w:hAnsi="Times New Roman" w:cs="Times New Roman"/>
                  <w:b/>
                  <w:bCs/>
                  <w:color w:val="FFFFFF" w:themeColor="background1"/>
                  <w:szCs w:val="20"/>
                </w:rPr>
                <w:delText>G15EDURL</w:delText>
              </w:r>
              <w:r w:rsidRPr="00006ABF" w:rsidDel="00E35D67">
                <w:rPr>
                  <w:rFonts w:ascii="Times New Roman" w:hAnsi="Times New Roman" w:cs="Times New Roman"/>
                  <w:b/>
                  <w:bCs/>
                  <w:color w:val="FFFFFF" w:themeColor="background1"/>
                  <w:szCs w:val="20"/>
                </w:rPr>
                <w:delText xml:space="preserve">/ </w:delText>
              </w:r>
              <w:r w:rsidR="00DC313D" w:rsidRPr="00006ABF" w:rsidDel="00E35D67">
                <w:rPr>
                  <w:rFonts w:ascii="Times New Roman" w:hAnsi="Times New Roman" w:cs="Times New Roman"/>
                  <w:b/>
                  <w:bCs/>
                  <w:color w:val="FFFFFF" w:themeColor="background1"/>
                  <w:szCs w:val="20"/>
                </w:rPr>
                <w:delText>G15EDURL</w:delText>
              </w:r>
              <w:r w:rsidRPr="00006ABF" w:rsidDel="00E35D67">
                <w:rPr>
                  <w:rFonts w:ascii="Times New Roman" w:hAnsi="Times New Roman" w:cs="Times New Roman"/>
                  <w:b/>
                  <w:bCs/>
                  <w:color w:val="FFFFFF" w:themeColor="background1"/>
                  <w:szCs w:val="20"/>
                </w:rPr>
                <w:delText>_SF)</w:delText>
              </w:r>
              <w:bookmarkStart w:id="13182" w:name="_Toc117980111"/>
              <w:bookmarkStart w:id="13183" w:name="_Toc117981759"/>
              <w:bookmarkEnd w:id="13182"/>
              <w:bookmarkEnd w:id="13183"/>
            </w:del>
          </w:p>
        </w:tc>
        <w:bookmarkStart w:id="13184" w:name="_Toc117980112"/>
        <w:bookmarkStart w:id="13185" w:name="_Toc117981760"/>
        <w:bookmarkEnd w:id="13184"/>
        <w:bookmarkEnd w:id="13185"/>
      </w:tr>
      <w:tr w:rsidR="00D90278" w:rsidRPr="00006ABF" w:rsidDel="00E35D67" w14:paraId="6673B2F2" w14:textId="697AE83E" w:rsidTr="00FE59AD">
        <w:trPr>
          <w:trHeight w:val="433"/>
          <w:del w:id="13186" w:author="nadira firinda" w:date="2022-10-29T23:30:00Z"/>
        </w:trPr>
        <w:tc>
          <w:tcPr>
            <w:tcW w:w="3969" w:type="dxa"/>
            <w:tcBorders>
              <w:top w:val="nil"/>
              <w:left w:val="nil"/>
              <w:bottom w:val="nil"/>
              <w:right w:val="nil"/>
            </w:tcBorders>
            <w:shd w:val="clear" w:color="auto" w:fill="FFC000"/>
            <w:tcMar>
              <w:top w:w="15" w:type="dxa"/>
              <w:left w:w="108" w:type="dxa"/>
              <w:bottom w:w="0" w:type="dxa"/>
              <w:right w:w="108" w:type="dxa"/>
            </w:tcMar>
            <w:vAlign w:val="center"/>
            <w:hideMark/>
          </w:tcPr>
          <w:p w14:paraId="16051D48" w14:textId="57D5C5F5" w:rsidR="00D90278" w:rsidRPr="00006ABF" w:rsidDel="00E35D67" w:rsidRDefault="00D90278" w:rsidP="00CC4C47">
            <w:pPr>
              <w:spacing w:after="0" w:line="360" w:lineRule="auto"/>
              <w:rPr>
                <w:del w:id="13187" w:author="nadira firinda" w:date="2022-10-29T23:30:00Z"/>
                <w:rFonts w:ascii="Times New Roman" w:hAnsi="Times New Roman" w:cs="Times New Roman"/>
                <w:szCs w:val="20"/>
              </w:rPr>
              <w:pPrChange w:id="13188" w:author="nadira firinda" w:date="2022-10-29T23:37:00Z">
                <w:pPr>
                  <w:spacing w:after="0"/>
                </w:pPr>
              </w:pPrChange>
            </w:pPr>
            <w:del w:id="13189" w:author="nadira firinda" w:date="2022-10-29T23:30:00Z">
              <w:r w:rsidRPr="00006ABF" w:rsidDel="00E35D67">
                <w:rPr>
                  <w:rFonts w:ascii="Times New Roman" w:hAnsi="Times New Roman" w:cs="Times New Roman"/>
                  <w:b/>
                  <w:bCs/>
                  <w:szCs w:val="20"/>
                </w:rPr>
                <w:delText>Explanatory Variables</w:delText>
              </w:r>
              <w:bookmarkStart w:id="13190" w:name="_Toc117980113"/>
              <w:bookmarkStart w:id="13191" w:name="_Toc117981761"/>
              <w:bookmarkEnd w:id="13190"/>
              <w:bookmarkEnd w:id="13191"/>
            </w:del>
          </w:p>
        </w:tc>
        <w:tc>
          <w:tcPr>
            <w:tcW w:w="2694" w:type="dxa"/>
            <w:gridSpan w:val="2"/>
            <w:tcBorders>
              <w:top w:val="nil"/>
              <w:left w:val="nil"/>
              <w:bottom w:val="nil"/>
              <w:right w:val="nil"/>
            </w:tcBorders>
            <w:shd w:val="clear" w:color="auto" w:fill="FFC000"/>
            <w:vAlign w:val="center"/>
          </w:tcPr>
          <w:p w14:paraId="5D411026" w14:textId="3F1820DF" w:rsidR="00D90278" w:rsidRPr="00006ABF" w:rsidDel="00E35D67" w:rsidRDefault="00D90278" w:rsidP="00CC4C47">
            <w:pPr>
              <w:spacing w:after="0" w:line="360" w:lineRule="auto"/>
              <w:rPr>
                <w:del w:id="13192" w:author="nadira firinda" w:date="2022-10-29T23:30:00Z"/>
                <w:rFonts w:ascii="Times New Roman" w:hAnsi="Times New Roman" w:cs="Times New Roman"/>
                <w:szCs w:val="20"/>
              </w:rPr>
              <w:pPrChange w:id="13193" w:author="nadira firinda" w:date="2022-10-29T23:37:00Z">
                <w:pPr>
                  <w:spacing w:after="0"/>
                </w:pPr>
              </w:pPrChange>
            </w:pPr>
            <w:bookmarkStart w:id="13194" w:name="_Toc117980114"/>
            <w:bookmarkStart w:id="13195" w:name="_Toc117981762"/>
            <w:bookmarkEnd w:id="13194"/>
            <w:bookmarkEnd w:id="13195"/>
          </w:p>
        </w:tc>
        <w:tc>
          <w:tcPr>
            <w:tcW w:w="1134" w:type="dxa"/>
            <w:tcBorders>
              <w:top w:val="nil"/>
              <w:left w:val="nil"/>
              <w:bottom w:val="nil"/>
              <w:right w:val="nil"/>
            </w:tcBorders>
            <w:shd w:val="clear" w:color="auto" w:fill="FFC000"/>
            <w:tcMar>
              <w:top w:w="15" w:type="dxa"/>
              <w:left w:w="108" w:type="dxa"/>
              <w:bottom w:w="0" w:type="dxa"/>
              <w:right w:w="108" w:type="dxa"/>
            </w:tcMar>
            <w:vAlign w:val="center"/>
            <w:hideMark/>
          </w:tcPr>
          <w:p w14:paraId="24156D1B" w14:textId="0F5836E4" w:rsidR="00D90278" w:rsidRPr="00006ABF" w:rsidDel="00E35D67" w:rsidRDefault="00D90278" w:rsidP="00CC4C47">
            <w:pPr>
              <w:spacing w:after="0" w:line="360" w:lineRule="auto"/>
              <w:rPr>
                <w:del w:id="13196" w:author="nadira firinda" w:date="2022-10-29T23:30:00Z"/>
                <w:rFonts w:ascii="Times New Roman" w:hAnsi="Times New Roman" w:cs="Times New Roman"/>
                <w:noProof/>
                <w:szCs w:val="20"/>
              </w:rPr>
              <w:pPrChange w:id="13197" w:author="nadira firinda" w:date="2022-10-29T23:37:00Z">
                <w:pPr>
                  <w:spacing w:after="0"/>
                </w:pPr>
              </w:pPrChange>
            </w:pPr>
            <w:del w:id="13198" w:author="nadira firinda" w:date="2022-10-29T23:30:00Z">
              <w:r w:rsidRPr="00006ABF" w:rsidDel="00E35D67">
                <w:rPr>
                  <w:rFonts w:ascii="Times New Roman" w:hAnsi="Times New Roman" w:cs="Times New Roman"/>
                  <w:b/>
                  <w:bCs/>
                  <w:noProof/>
                  <w:szCs w:val="20"/>
                  <w:lang w:val="en-GB"/>
                </w:rPr>
                <w:delText>Koefisien</w:delText>
              </w:r>
              <w:bookmarkStart w:id="13199" w:name="_Toc117980115"/>
              <w:bookmarkStart w:id="13200" w:name="_Toc117981763"/>
              <w:bookmarkEnd w:id="13199"/>
              <w:bookmarkEnd w:id="13200"/>
            </w:del>
          </w:p>
        </w:tc>
        <w:tc>
          <w:tcPr>
            <w:tcW w:w="1203" w:type="dxa"/>
            <w:tcBorders>
              <w:top w:val="nil"/>
              <w:left w:val="nil"/>
              <w:bottom w:val="nil"/>
              <w:right w:val="nil"/>
            </w:tcBorders>
            <w:shd w:val="clear" w:color="auto" w:fill="FFC000"/>
            <w:vAlign w:val="center"/>
          </w:tcPr>
          <w:p w14:paraId="65075C7A" w14:textId="463E922F" w:rsidR="00D90278" w:rsidRPr="00006ABF" w:rsidDel="00E35D67" w:rsidRDefault="00D90278" w:rsidP="00CC4C47">
            <w:pPr>
              <w:spacing w:after="0" w:line="360" w:lineRule="auto"/>
              <w:rPr>
                <w:del w:id="13201" w:author="nadira firinda" w:date="2022-10-29T23:30:00Z"/>
                <w:rFonts w:ascii="Times New Roman" w:hAnsi="Times New Roman" w:cs="Times New Roman"/>
                <w:szCs w:val="20"/>
              </w:rPr>
              <w:pPrChange w:id="13202" w:author="nadira firinda" w:date="2022-10-29T23:37:00Z">
                <w:pPr>
                  <w:spacing w:after="0"/>
                </w:pPr>
              </w:pPrChange>
            </w:pPr>
            <w:bookmarkStart w:id="13203" w:name="_Toc117980116"/>
            <w:bookmarkStart w:id="13204" w:name="_Toc117981764"/>
            <w:bookmarkEnd w:id="13203"/>
            <w:bookmarkEnd w:id="13204"/>
          </w:p>
        </w:tc>
        <w:bookmarkStart w:id="13205" w:name="_Toc117980117"/>
        <w:bookmarkStart w:id="13206" w:name="_Toc117981765"/>
        <w:bookmarkEnd w:id="13205"/>
        <w:bookmarkEnd w:id="13206"/>
      </w:tr>
      <w:tr w:rsidR="007B7850" w:rsidRPr="00006ABF" w:rsidDel="00E35D67" w14:paraId="77BFDFE4" w14:textId="4323D69F" w:rsidTr="00710E76">
        <w:trPr>
          <w:trHeight w:val="433"/>
          <w:del w:id="13207" w:author="nadira firinda" w:date="2022-10-29T23:30:00Z"/>
        </w:trPr>
        <w:tc>
          <w:tcPr>
            <w:tcW w:w="3969" w:type="dxa"/>
            <w:tcBorders>
              <w:top w:val="dotted" w:sz="8" w:space="0" w:color="7F7F7F"/>
              <w:left w:val="nil"/>
              <w:bottom w:val="dotted" w:sz="8" w:space="0" w:color="7F7F7F"/>
              <w:right w:val="dotted" w:sz="8" w:space="0" w:color="7F7F7F"/>
            </w:tcBorders>
            <w:shd w:val="clear" w:color="auto" w:fill="auto"/>
            <w:tcMar>
              <w:top w:w="15" w:type="dxa"/>
              <w:left w:w="108" w:type="dxa"/>
              <w:bottom w:w="0" w:type="dxa"/>
              <w:right w:w="108" w:type="dxa"/>
            </w:tcMar>
          </w:tcPr>
          <w:p w14:paraId="7FA4ED10" w14:textId="65D81454" w:rsidR="007B7850" w:rsidRPr="00006ABF" w:rsidDel="00E35D67" w:rsidRDefault="007B7850" w:rsidP="00CC4C47">
            <w:pPr>
              <w:spacing w:line="360" w:lineRule="auto"/>
              <w:rPr>
                <w:del w:id="13208" w:author="nadira firinda" w:date="2022-10-29T23:30:00Z"/>
                <w:rFonts w:ascii="Times New Roman" w:hAnsi="Times New Roman" w:cs="Times New Roman"/>
                <w:szCs w:val="20"/>
              </w:rPr>
              <w:pPrChange w:id="13209" w:author="nadira firinda" w:date="2022-10-29T23:37:00Z">
                <w:pPr/>
              </w:pPrChange>
            </w:pPr>
            <w:del w:id="13210" w:author="nadira firinda" w:date="2022-10-29T23:30:00Z">
              <w:r w:rsidRPr="00006ABF" w:rsidDel="00E35D67">
                <w:rPr>
                  <w:rFonts w:ascii="Times New Roman" w:hAnsi="Times New Roman" w:cs="Times New Roman"/>
                </w:rPr>
                <w:delText>LOG(CSPLRL/CSPLRL_SF)</w:delText>
              </w:r>
              <w:bookmarkStart w:id="13211" w:name="_Toc117980118"/>
              <w:bookmarkStart w:id="13212" w:name="_Toc117981766"/>
              <w:bookmarkEnd w:id="13211"/>
              <w:bookmarkEnd w:id="13212"/>
            </w:del>
          </w:p>
        </w:tc>
        <w:tc>
          <w:tcPr>
            <w:tcW w:w="2694" w:type="dxa"/>
            <w:gridSpan w:val="2"/>
            <w:tcBorders>
              <w:top w:val="dotted" w:sz="8" w:space="0" w:color="7F7F7F"/>
              <w:left w:val="dotted" w:sz="8" w:space="0" w:color="7F7F7F"/>
              <w:bottom w:val="dotted" w:sz="8" w:space="0" w:color="7F7F7F"/>
              <w:right w:val="dotted" w:sz="8" w:space="0" w:color="7F7F7F"/>
            </w:tcBorders>
            <w:shd w:val="clear" w:color="auto" w:fill="auto"/>
            <w:tcMar>
              <w:top w:w="15" w:type="dxa"/>
              <w:left w:w="108" w:type="dxa"/>
              <w:bottom w:w="0" w:type="dxa"/>
              <w:right w:w="108" w:type="dxa"/>
            </w:tcMar>
            <w:vAlign w:val="center"/>
          </w:tcPr>
          <w:p w14:paraId="75278861" w14:textId="2826A1E6" w:rsidR="007B7850" w:rsidRPr="00006ABF" w:rsidDel="00E35D67" w:rsidRDefault="007B7850" w:rsidP="00CC4C47">
            <w:pPr>
              <w:spacing w:after="0" w:line="360" w:lineRule="auto"/>
              <w:rPr>
                <w:del w:id="13213" w:author="nadira firinda" w:date="2022-10-29T23:30:00Z"/>
                <w:rFonts w:ascii="Times New Roman" w:hAnsi="Times New Roman" w:cs="Times New Roman"/>
                <w:szCs w:val="20"/>
              </w:rPr>
              <w:pPrChange w:id="13214" w:author="nadira firinda" w:date="2022-10-29T23:37:00Z">
                <w:pPr>
                  <w:spacing w:after="0"/>
                </w:pPr>
              </w:pPrChange>
            </w:pPr>
            <w:del w:id="13215" w:author="nadira firinda" w:date="2022-10-29T23:30:00Z">
              <w:r w:rsidRPr="00006ABF" w:rsidDel="00E35D67">
                <w:rPr>
                  <w:rFonts w:ascii="Times New Roman" w:hAnsi="Times New Roman" w:cs="Times New Roman"/>
                  <w:szCs w:val="20"/>
                </w:rPr>
                <w:delText>Konsumsi Swasta</w:delText>
              </w:r>
              <w:bookmarkStart w:id="13216" w:name="_Toc117980119"/>
              <w:bookmarkStart w:id="13217" w:name="_Toc117981767"/>
              <w:bookmarkEnd w:id="13216"/>
              <w:bookmarkEnd w:id="13217"/>
            </w:del>
          </w:p>
        </w:tc>
        <w:tc>
          <w:tcPr>
            <w:tcW w:w="1134" w:type="dxa"/>
            <w:tcBorders>
              <w:top w:val="dotted" w:sz="8" w:space="0" w:color="7F7F7F"/>
              <w:left w:val="dotted" w:sz="8" w:space="0" w:color="7F7F7F"/>
              <w:bottom w:val="dotted" w:sz="8" w:space="0" w:color="7F7F7F"/>
              <w:right w:val="dotted" w:sz="8" w:space="0" w:color="7F7F7F"/>
            </w:tcBorders>
            <w:shd w:val="clear" w:color="auto" w:fill="auto"/>
            <w:tcMar>
              <w:top w:w="15" w:type="dxa"/>
              <w:left w:w="108" w:type="dxa"/>
              <w:bottom w:w="0" w:type="dxa"/>
              <w:right w:w="108" w:type="dxa"/>
            </w:tcMar>
            <w:hideMark/>
          </w:tcPr>
          <w:p w14:paraId="08A7DDF7" w14:textId="284DAF5A" w:rsidR="007B7850" w:rsidRPr="00006ABF" w:rsidDel="00E35D67" w:rsidRDefault="007B7850" w:rsidP="00CC4C47">
            <w:pPr>
              <w:spacing w:line="360" w:lineRule="auto"/>
              <w:jc w:val="center"/>
              <w:rPr>
                <w:del w:id="13218" w:author="nadira firinda" w:date="2022-10-29T23:30:00Z"/>
                <w:rFonts w:ascii="Times New Roman" w:hAnsi="Times New Roman" w:cs="Times New Roman"/>
              </w:rPr>
              <w:pPrChange w:id="13219" w:author="nadira firinda" w:date="2022-10-29T23:37:00Z">
                <w:pPr>
                  <w:jc w:val="center"/>
                </w:pPr>
              </w:pPrChange>
            </w:pPr>
            <w:del w:id="13220" w:author="nadira firinda" w:date="2022-10-29T23:30:00Z">
              <w:r w:rsidRPr="00006ABF" w:rsidDel="00E35D67">
                <w:rPr>
                  <w:rFonts w:ascii="Times New Roman" w:hAnsi="Times New Roman" w:cs="Times New Roman"/>
                </w:rPr>
                <w:delText>0.4959</w:delText>
              </w:r>
              <w:bookmarkStart w:id="13221" w:name="_Toc117980120"/>
              <w:bookmarkStart w:id="13222" w:name="_Toc117981768"/>
              <w:bookmarkEnd w:id="13221"/>
              <w:bookmarkEnd w:id="13222"/>
            </w:del>
          </w:p>
        </w:tc>
        <w:tc>
          <w:tcPr>
            <w:tcW w:w="1203" w:type="dxa"/>
            <w:tcBorders>
              <w:top w:val="dotted" w:sz="8" w:space="0" w:color="7F7F7F"/>
              <w:left w:val="dotted" w:sz="8" w:space="0" w:color="7F7F7F"/>
              <w:bottom w:val="dotted" w:sz="8" w:space="0" w:color="7F7F7F"/>
              <w:right w:val="nil"/>
            </w:tcBorders>
            <w:shd w:val="clear" w:color="auto" w:fill="auto"/>
            <w:tcMar>
              <w:top w:w="15" w:type="dxa"/>
              <w:left w:w="108" w:type="dxa"/>
              <w:bottom w:w="0" w:type="dxa"/>
              <w:right w:w="108" w:type="dxa"/>
            </w:tcMar>
            <w:vAlign w:val="center"/>
            <w:hideMark/>
          </w:tcPr>
          <w:p w14:paraId="2AFAEF6D" w14:textId="6AFE9194" w:rsidR="007B7850" w:rsidRPr="00006ABF" w:rsidDel="00E35D67" w:rsidRDefault="007B7850" w:rsidP="00CC4C47">
            <w:pPr>
              <w:spacing w:after="0" w:line="360" w:lineRule="auto"/>
              <w:jc w:val="center"/>
              <w:rPr>
                <w:del w:id="13223" w:author="nadira firinda" w:date="2022-10-29T23:30:00Z"/>
                <w:rFonts w:ascii="Times New Roman" w:hAnsi="Times New Roman" w:cs="Times New Roman"/>
                <w:szCs w:val="20"/>
              </w:rPr>
              <w:pPrChange w:id="13224" w:author="nadira firinda" w:date="2022-10-29T23:37:00Z">
                <w:pPr>
                  <w:spacing w:after="0"/>
                  <w:jc w:val="center"/>
                </w:pPr>
              </w:pPrChange>
            </w:pPr>
            <w:del w:id="13225" w:author="nadira firinda" w:date="2022-10-29T23:30:00Z">
              <w:r w:rsidRPr="00006ABF" w:rsidDel="00E35D67">
                <w:rPr>
                  <w:rFonts w:ascii="Times New Roman" w:hAnsi="Times New Roman" w:cs="Times New Roman"/>
                  <w:szCs w:val="20"/>
                </w:rPr>
                <w:delText>***</w:delText>
              </w:r>
              <w:bookmarkStart w:id="13226" w:name="_Toc117980121"/>
              <w:bookmarkStart w:id="13227" w:name="_Toc117981769"/>
              <w:bookmarkEnd w:id="13226"/>
              <w:bookmarkEnd w:id="13227"/>
            </w:del>
          </w:p>
        </w:tc>
        <w:bookmarkStart w:id="13228" w:name="_Toc117980122"/>
        <w:bookmarkStart w:id="13229" w:name="_Toc117981770"/>
        <w:bookmarkEnd w:id="13228"/>
        <w:bookmarkEnd w:id="13229"/>
      </w:tr>
      <w:tr w:rsidR="007B7850" w:rsidRPr="00006ABF" w:rsidDel="00E35D67" w14:paraId="772E4B06" w14:textId="246A1103" w:rsidTr="00710E76">
        <w:trPr>
          <w:trHeight w:val="433"/>
          <w:del w:id="13230" w:author="nadira firinda" w:date="2022-10-29T23:30:00Z"/>
        </w:trPr>
        <w:tc>
          <w:tcPr>
            <w:tcW w:w="3969" w:type="dxa"/>
            <w:tcBorders>
              <w:top w:val="dotted" w:sz="8" w:space="0" w:color="7F7F7F"/>
              <w:left w:val="nil"/>
              <w:bottom w:val="dotted" w:sz="8" w:space="0" w:color="7F7F7F"/>
              <w:right w:val="dotted" w:sz="8" w:space="0" w:color="7F7F7F"/>
            </w:tcBorders>
            <w:shd w:val="clear" w:color="auto" w:fill="auto"/>
            <w:tcMar>
              <w:top w:w="15" w:type="dxa"/>
              <w:left w:w="108" w:type="dxa"/>
              <w:bottom w:w="0" w:type="dxa"/>
              <w:right w:w="108" w:type="dxa"/>
            </w:tcMar>
          </w:tcPr>
          <w:p w14:paraId="16FD2FFB" w14:textId="40BB73CE" w:rsidR="007B7850" w:rsidRPr="00006ABF" w:rsidDel="00E35D67" w:rsidRDefault="007B7850" w:rsidP="00CC4C47">
            <w:pPr>
              <w:spacing w:line="360" w:lineRule="auto"/>
              <w:rPr>
                <w:del w:id="13231" w:author="nadira firinda" w:date="2022-10-29T23:30:00Z"/>
                <w:rFonts w:ascii="Times New Roman" w:hAnsi="Times New Roman" w:cs="Times New Roman"/>
                <w:szCs w:val="20"/>
              </w:rPr>
              <w:pPrChange w:id="13232" w:author="nadira firinda" w:date="2022-10-29T23:37:00Z">
                <w:pPr/>
              </w:pPrChange>
            </w:pPr>
            <w:del w:id="13233" w:author="nadira firinda" w:date="2022-10-29T23:30:00Z">
              <w:r w:rsidRPr="00006ABF" w:rsidDel="00E35D67">
                <w:rPr>
                  <w:rFonts w:ascii="Times New Roman" w:hAnsi="Times New Roman" w:cs="Times New Roman"/>
                </w:rPr>
                <w:delText>LOG(G10ICTRL/G10ICTRL_SF)</w:delText>
              </w:r>
              <w:bookmarkStart w:id="13234" w:name="_Toc117980123"/>
              <w:bookmarkStart w:id="13235" w:name="_Toc117981771"/>
              <w:bookmarkEnd w:id="13234"/>
              <w:bookmarkEnd w:id="13235"/>
            </w:del>
          </w:p>
        </w:tc>
        <w:tc>
          <w:tcPr>
            <w:tcW w:w="2694" w:type="dxa"/>
            <w:gridSpan w:val="2"/>
            <w:tcBorders>
              <w:top w:val="dotted" w:sz="8" w:space="0" w:color="7F7F7F"/>
              <w:left w:val="dotted" w:sz="8" w:space="0" w:color="7F7F7F"/>
              <w:bottom w:val="dotted" w:sz="8" w:space="0" w:color="7F7F7F"/>
              <w:right w:val="dotted" w:sz="8" w:space="0" w:color="7F7F7F"/>
            </w:tcBorders>
            <w:shd w:val="clear" w:color="auto" w:fill="auto"/>
            <w:tcMar>
              <w:top w:w="15" w:type="dxa"/>
              <w:left w:w="108" w:type="dxa"/>
              <w:bottom w:w="0" w:type="dxa"/>
              <w:right w:w="108" w:type="dxa"/>
            </w:tcMar>
            <w:vAlign w:val="center"/>
          </w:tcPr>
          <w:p w14:paraId="0A26774B" w14:textId="7B8F5FF7" w:rsidR="007B7850" w:rsidRPr="00006ABF" w:rsidDel="00E35D67" w:rsidRDefault="007B7850" w:rsidP="00CC4C47">
            <w:pPr>
              <w:spacing w:after="0" w:line="360" w:lineRule="auto"/>
              <w:rPr>
                <w:del w:id="13236" w:author="nadira firinda" w:date="2022-10-29T23:30:00Z"/>
                <w:rFonts w:ascii="Times New Roman" w:hAnsi="Times New Roman" w:cs="Times New Roman"/>
                <w:i/>
                <w:szCs w:val="20"/>
              </w:rPr>
              <w:pPrChange w:id="13237" w:author="nadira firinda" w:date="2022-10-29T23:37:00Z">
                <w:pPr>
                  <w:spacing w:after="0"/>
                </w:pPr>
              </w:pPrChange>
            </w:pPr>
            <w:del w:id="13238" w:author="nadira firinda" w:date="2022-10-29T23:30:00Z">
              <w:r w:rsidRPr="00006ABF" w:rsidDel="00E35D67">
                <w:rPr>
                  <w:rFonts w:ascii="Times New Roman" w:hAnsi="Times New Roman" w:cs="Times New Roman"/>
                  <w:szCs w:val="20"/>
                </w:rPr>
                <w:delText>Sektor Informasi dan Komunikasi</w:delText>
              </w:r>
              <w:bookmarkStart w:id="13239" w:name="_Toc117980124"/>
              <w:bookmarkStart w:id="13240" w:name="_Toc117981772"/>
              <w:bookmarkEnd w:id="13239"/>
              <w:bookmarkEnd w:id="13240"/>
            </w:del>
          </w:p>
        </w:tc>
        <w:tc>
          <w:tcPr>
            <w:tcW w:w="1134" w:type="dxa"/>
            <w:tcBorders>
              <w:top w:val="dotted" w:sz="8" w:space="0" w:color="7F7F7F"/>
              <w:left w:val="dotted" w:sz="8" w:space="0" w:color="7F7F7F"/>
              <w:bottom w:val="dotted" w:sz="8" w:space="0" w:color="7F7F7F"/>
              <w:right w:val="dotted" w:sz="8" w:space="0" w:color="7F7F7F"/>
            </w:tcBorders>
            <w:shd w:val="clear" w:color="auto" w:fill="auto"/>
            <w:tcMar>
              <w:top w:w="15" w:type="dxa"/>
              <w:left w:w="108" w:type="dxa"/>
              <w:bottom w:w="0" w:type="dxa"/>
              <w:right w:w="108" w:type="dxa"/>
            </w:tcMar>
          </w:tcPr>
          <w:p w14:paraId="00BB3A30" w14:textId="24CD643B" w:rsidR="007B7850" w:rsidRPr="00006ABF" w:rsidDel="00E35D67" w:rsidRDefault="007B7850" w:rsidP="00CC4C47">
            <w:pPr>
              <w:spacing w:line="360" w:lineRule="auto"/>
              <w:jc w:val="center"/>
              <w:rPr>
                <w:del w:id="13241" w:author="nadira firinda" w:date="2022-10-29T23:30:00Z"/>
                <w:rFonts w:ascii="Times New Roman" w:hAnsi="Times New Roman" w:cs="Times New Roman"/>
              </w:rPr>
              <w:pPrChange w:id="13242" w:author="nadira firinda" w:date="2022-10-29T23:37:00Z">
                <w:pPr>
                  <w:jc w:val="center"/>
                </w:pPr>
              </w:pPrChange>
            </w:pPr>
            <w:del w:id="13243" w:author="nadira firinda" w:date="2022-10-29T23:30:00Z">
              <w:r w:rsidRPr="00006ABF" w:rsidDel="00E35D67">
                <w:rPr>
                  <w:rFonts w:ascii="Times New Roman" w:hAnsi="Times New Roman" w:cs="Times New Roman"/>
                </w:rPr>
                <w:delText>0.3618</w:delText>
              </w:r>
              <w:bookmarkStart w:id="13244" w:name="_Toc117980125"/>
              <w:bookmarkStart w:id="13245" w:name="_Toc117981773"/>
              <w:bookmarkEnd w:id="13244"/>
              <w:bookmarkEnd w:id="13245"/>
            </w:del>
          </w:p>
        </w:tc>
        <w:tc>
          <w:tcPr>
            <w:tcW w:w="1203" w:type="dxa"/>
            <w:tcBorders>
              <w:top w:val="dotted" w:sz="8" w:space="0" w:color="7F7F7F"/>
              <w:left w:val="dotted" w:sz="8" w:space="0" w:color="7F7F7F"/>
              <w:bottom w:val="dotted" w:sz="8" w:space="0" w:color="7F7F7F"/>
              <w:right w:val="nil"/>
            </w:tcBorders>
            <w:shd w:val="clear" w:color="auto" w:fill="auto"/>
            <w:tcMar>
              <w:top w:w="15" w:type="dxa"/>
              <w:left w:w="108" w:type="dxa"/>
              <w:bottom w:w="0" w:type="dxa"/>
              <w:right w:w="108" w:type="dxa"/>
            </w:tcMar>
            <w:vAlign w:val="center"/>
          </w:tcPr>
          <w:p w14:paraId="29B3F0EC" w14:textId="4B736157" w:rsidR="007B7850" w:rsidRPr="00006ABF" w:rsidDel="00E35D67" w:rsidRDefault="007B7850" w:rsidP="00CC4C47">
            <w:pPr>
              <w:spacing w:after="0" w:line="360" w:lineRule="auto"/>
              <w:jc w:val="center"/>
              <w:rPr>
                <w:del w:id="13246" w:author="nadira firinda" w:date="2022-10-29T23:30:00Z"/>
                <w:rFonts w:ascii="Times New Roman" w:hAnsi="Times New Roman" w:cs="Times New Roman"/>
                <w:szCs w:val="20"/>
              </w:rPr>
              <w:pPrChange w:id="13247" w:author="nadira firinda" w:date="2022-10-29T23:37:00Z">
                <w:pPr>
                  <w:spacing w:after="0"/>
                  <w:jc w:val="center"/>
                </w:pPr>
              </w:pPrChange>
            </w:pPr>
            <w:del w:id="13248" w:author="nadira firinda" w:date="2022-10-29T23:30:00Z">
              <w:r w:rsidRPr="00006ABF" w:rsidDel="00E35D67">
                <w:rPr>
                  <w:rFonts w:ascii="Times New Roman" w:hAnsi="Times New Roman" w:cs="Times New Roman"/>
                  <w:szCs w:val="20"/>
                </w:rPr>
                <w:delText>***</w:delText>
              </w:r>
              <w:bookmarkStart w:id="13249" w:name="_Toc117980126"/>
              <w:bookmarkStart w:id="13250" w:name="_Toc117981774"/>
              <w:bookmarkEnd w:id="13249"/>
              <w:bookmarkEnd w:id="13250"/>
            </w:del>
          </w:p>
        </w:tc>
        <w:bookmarkStart w:id="13251" w:name="_Toc117980127"/>
        <w:bookmarkStart w:id="13252" w:name="_Toc117981775"/>
        <w:bookmarkEnd w:id="13251"/>
        <w:bookmarkEnd w:id="13252"/>
      </w:tr>
      <w:tr w:rsidR="00D90278" w:rsidRPr="00006ABF" w:rsidDel="00E35D67" w14:paraId="7E7DD42F" w14:textId="4B87D838" w:rsidTr="00FE59AD">
        <w:trPr>
          <w:trHeight w:val="433"/>
          <w:del w:id="13253" w:author="nadira firinda" w:date="2022-10-29T23:30:00Z"/>
        </w:trPr>
        <w:tc>
          <w:tcPr>
            <w:tcW w:w="3969" w:type="dxa"/>
            <w:tcBorders>
              <w:top w:val="dotted" w:sz="8" w:space="0" w:color="7F7F7F"/>
              <w:left w:val="nil"/>
              <w:bottom w:val="dotted" w:sz="8" w:space="0" w:color="7F7F7F"/>
              <w:right w:val="nil"/>
            </w:tcBorders>
            <w:shd w:val="clear" w:color="auto" w:fill="auto"/>
            <w:tcMar>
              <w:top w:w="15" w:type="dxa"/>
              <w:left w:w="108" w:type="dxa"/>
              <w:bottom w:w="0" w:type="dxa"/>
              <w:right w:w="108" w:type="dxa"/>
            </w:tcMar>
            <w:vAlign w:val="center"/>
          </w:tcPr>
          <w:p w14:paraId="460120D9" w14:textId="40A79F8F" w:rsidR="00D90278" w:rsidRPr="00006ABF" w:rsidDel="00E35D67" w:rsidRDefault="00D90278" w:rsidP="00CC4C47">
            <w:pPr>
              <w:spacing w:after="0" w:line="360" w:lineRule="auto"/>
              <w:rPr>
                <w:del w:id="13254" w:author="nadira firinda" w:date="2022-10-29T23:30:00Z"/>
                <w:rFonts w:ascii="Times New Roman" w:hAnsi="Times New Roman" w:cs="Times New Roman"/>
                <w:szCs w:val="20"/>
              </w:rPr>
              <w:pPrChange w:id="13255" w:author="nadira firinda" w:date="2022-10-29T23:37:00Z">
                <w:pPr>
                  <w:spacing w:after="0"/>
                </w:pPr>
              </w:pPrChange>
            </w:pPr>
            <w:del w:id="13256" w:author="nadira firinda" w:date="2022-10-29T23:30:00Z">
              <w:r w:rsidRPr="00006ABF" w:rsidDel="00E35D67">
                <w:rPr>
                  <w:rFonts w:ascii="Times New Roman" w:hAnsi="Times New Roman" w:cs="Times New Roman"/>
                  <w:szCs w:val="20"/>
                  <w:lang w:val="en-GB"/>
                </w:rPr>
                <w:delText xml:space="preserve">Dummy </w:delText>
              </w:r>
              <w:r w:rsidRPr="00006ABF" w:rsidDel="00E35D67">
                <w:rPr>
                  <w:rFonts w:ascii="Times New Roman" w:hAnsi="Times New Roman" w:cs="Times New Roman"/>
                  <w:szCs w:val="20"/>
                </w:rPr>
                <w:delText>w</w:delText>
              </w:r>
              <w:r w:rsidRPr="00006ABF" w:rsidDel="00E35D67">
                <w:rPr>
                  <w:rFonts w:ascii="Times New Roman" w:hAnsi="Times New Roman" w:cs="Times New Roman"/>
                  <w:noProof/>
                  <w:szCs w:val="20"/>
                  <w:lang w:val="en-GB"/>
                </w:rPr>
                <w:delText>aktu</w:delText>
              </w:r>
              <w:r w:rsidRPr="00006ABF" w:rsidDel="00E35D67">
                <w:rPr>
                  <w:rFonts w:ascii="Times New Roman" w:hAnsi="Times New Roman" w:cs="Times New Roman"/>
                  <w:szCs w:val="20"/>
                  <w:lang w:val="en-GB"/>
                </w:rPr>
                <w:delText>: --</w:delText>
              </w:r>
              <w:bookmarkStart w:id="13257" w:name="_Toc117980128"/>
              <w:bookmarkStart w:id="13258" w:name="_Toc117981776"/>
              <w:bookmarkEnd w:id="13257"/>
              <w:bookmarkEnd w:id="13258"/>
            </w:del>
          </w:p>
        </w:tc>
        <w:tc>
          <w:tcPr>
            <w:tcW w:w="2694" w:type="dxa"/>
            <w:gridSpan w:val="2"/>
            <w:tcMar>
              <w:top w:w="15" w:type="dxa"/>
              <w:left w:w="108" w:type="dxa"/>
              <w:bottom w:w="0" w:type="dxa"/>
              <w:right w:w="108" w:type="dxa"/>
            </w:tcMar>
          </w:tcPr>
          <w:p w14:paraId="34560A36" w14:textId="79A10757" w:rsidR="00D90278" w:rsidRPr="00006ABF" w:rsidDel="00E35D67" w:rsidRDefault="00D90278" w:rsidP="00CC4C47">
            <w:pPr>
              <w:spacing w:after="0" w:line="360" w:lineRule="auto"/>
              <w:rPr>
                <w:del w:id="13259" w:author="nadira firinda" w:date="2022-10-29T23:30:00Z"/>
                <w:rFonts w:ascii="Times New Roman" w:hAnsi="Times New Roman" w:cs="Times New Roman"/>
                <w:szCs w:val="20"/>
              </w:rPr>
              <w:pPrChange w:id="13260" w:author="nadira firinda" w:date="2022-10-29T23:37:00Z">
                <w:pPr>
                  <w:spacing w:after="0"/>
                </w:pPr>
              </w:pPrChange>
            </w:pPr>
            <w:bookmarkStart w:id="13261" w:name="_Toc117980129"/>
            <w:bookmarkStart w:id="13262" w:name="_Toc117981777"/>
            <w:bookmarkEnd w:id="13261"/>
            <w:bookmarkEnd w:id="13262"/>
          </w:p>
        </w:tc>
        <w:tc>
          <w:tcPr>
            <w:tcW w:w="1134" w:type="dxa"/>
            <w:tcBorders>
              <w:top w:val="dotted" w:sz="8" w:space="0" w:color="7F7F7F"/>
              <w:left w:val="dotted" w:sz="8" w:space="0" w:color="7F7F7F"/>
              <w:bottom w:val="dotted" w:sz="8" w:space="0" w:color="7F7F7F"/>
              <w:right w:val="dotted" w:sz="8" w:space="0" w:color="7F7F7F"/>
            </w:tcBorders>
            <w:shd w:val="clear" w:color="auto" w:fill="auto"/>
            <w:tcMar>
              <w:top w:w="15" w:type="dxa"/>
              <w:left w:w="108" w:type="dxa"/>
              <w:bottom w:w="0" w:type="dxa"/>
              <w:right w:w="108" w:type="dxa"/>
            </w:tcMar>
            <w:vAlign w:val="center"/>
          </w:tcPr>
          <w:p w14:paraId="63D28A3D" w14:textId="31A37F01" w:rsidR="00D90278" w:rsidRPr="00006ABF" w:rsidDel="00E35D67" w:rsidRDefault="00D90278" w:rsidP="00CC4C47">
            <w:pPr>
              <w:spacing w:line="360" w:lineRule="auto"/>
              <w:jc w:val="center"/>
              <w:rPr>
                <w:del w:id="13263" w:author="nadira firinda" w:date="2022-10-29T23:30:00Z"/>
                <w:rFonts w:ascii="Times New Roman" w:hAnsi="Times New Roman" w:cs="Times New Roman"/>
              </w:rPr>
              <w:pPrChange w:id="13264" w:author="nadira firinda" w:date="2022-10-29T23:37:00Z">
                <w:pPr>
                  <w:jc w:val="center"/>
                </w:pPr>
              </w:pPrChange>
            </w:pPr>
            <w:bookmarkStart w:id="13265" w:name="_Toc117980130"/>
            <w:bookmarkStart w:id="13266" w:name="_Toc117981778"/>
            <w:bookmarkEnd w:id="13265"/>
            <w:bookmarkEnd w:id="13266"/>
          </w:p>
        </w:tc>
        <w:tc>
          <w:tcPr>
            <w:tcW w:w="1203" w:type="dxa"/>
            <w:tcBorders>
              <w:top w:val="dotted" w:sz="8" w:space="0" w:color="7F7F7F"/>
              <w:left w:val="dotted" w:sz="8" w:space="0" w:color="7F7F7F"/>
              <w:bottom w:val="dotted" w:sz="8" w:space="0" w:color="7F7F7F"/>
              <w:right w:val="nil"/>
            </w:tcBorders>
            <w:shd w:val="clear" w:color="auto" w:fill="auto"/>
            <w:tcMar>
              <w:top w:w="15" w:type="dxa"/>
              <w:left w:w="108" w:type="dxa"/>
              <w:bottom w:w="0" w:type="dxa"/>
              <w:right w:w="108" w:type="dxa"/>
            </w:tcMar>
            <w:vAlign w:val="center"/>
          </w:tcPr>
          <w:p w14:paraId="1F0E3116" w14:textId="684C2081" w:rsidR="00D90278" w:rsidRPr="00006ABF" w:rsidDel="00E35D67" w:rsidRDefault="00D90278" w:rsidP="00CC4C47">
            <w:pPr>
              <w:spacing w:after="0" w:line="360" w:lineRule="auto"/>
              <w:jc w:val="center"/>
              <w:rPr>
                <w:del w:id="13267" w:author="nadira firinda" w:date="2022-10-29T23:30:00Z"/>
                <w:rFonts w:ascii="Times New Roman" w:hAnsi="Times New Roman" w:cs="Times New Roman"/>
                <w:szCs w:val="20"/>
                <w:lang w:val="en-GB"/>
              </w:rPr>
              <w:pPrChange w:id="13268" w:author="nadira firinda" w:date="2022-10-29T23:37:00Z">
                <w:pPr>
                  <w:spacing w:after="0"/>
                  <w:jc w:val="center"/>
                </w:pPr>
              </w:pPrChange>
            </w:pPr>
            <w:bookmarkStart w:id="13269" w:name="_Toc117980131"/>
            <w:bookmarkStart w:id="13270" w:name="_Toc117981779"/>
            <w:bookmarkEnd w:id="13269"/>
            <w:bookmarkEnd w:id="13270"/>
          </w:p>
        </w:tc>
        <w:bookmarkStart w:id="13271" w:name="_Toc117980132"/>
        <w:bookmarkStart w:id="13272" w:name="_Toc117981780"/>
        <w:bookmarkEnd w:id="13271"/>
        <w:bookmarkEnd w:id="13272"/>
      </w:tr>
      <w:tr w:rsidR="00D90278" w:rsidRPr="00006ABF" w:rsidDel="00E35D67" w14:paraId="4A6B49E8" w14:textId="5A88AEDE" w:rsidTr="00FE59AD">
        <w:trPr>
          <w:trHeight w:val="363"/>
          <w:del w:id="13273" w:author="nadira firinda" w:date="2022-10-29T23:30:00Z"/>
        </w:trPr>
        <w:tc>
          <w:tcPr>
            <w:tcW w:w="9000" w:type="dxa"/>
            <w:gridSpan w:val="5"/>
            <w:tcBorders>
              <w:top w:val="dotted" w:sz="8" w:space="0" w:color="7F7F7F"/>
              <w:left w:val="nil"/>
              <w:bottom w:val="dotted" w:sz="8" w:space="0" w:color="7F7F7F"/>
              <w:right w:val="nil"/>
            </w:tcBorders>
            <w:shd w:val="clear" w:color="auto" w:fill="92D050"/>
            <w:tcMar>
              <w:top w:w="15" w:type="dxa"/>
              <w:left w:w="108" w:type="dxa"/>
              <w:bottom w:w="0" w:type="dxa"/>
              <w:right w:w="108" w:type="dxa"/>
            </w:tcMar>
            <w:vAlign w:val="center"/>
            <w:hideMark/>
          </w:tcPr>
          <w:p w14:paraId="3C41FBF2" w14:textId="584B4451" w:rsidR="00D90278" w:rsidRPr="00006ABF" w:rsidDel="00E35D67" w:rsidRDefault="00D90278" w:rsidP="00CC4C47">
            <w:pPr>
              <w:spacing w:after="0" w:line="360" w:lineRule="auto"/>
              <w:rPr>
                <w:del w:id="13274" w:author="nadira firinda" w:date="2022-10-29T23:30:00Z"/>
                <w:rFonts w:ascii="Times New Roman" w:hAnsi="Times New Roman" w:cs="Times New Roman"/>
                <w:szCs w:val="20"/>
              </w:rPr>
              <w:pPrChange w:id="13275" w:author="nadira firinda" w:date="2022-10-29T23:37:00Z">
                <w:pPr>
                  <w:spacing w:after="0"/>
                </w:pPr>
              </w:pPrChange>
            </w:pPr>
            <w:del w:id="13276" w:author="nadira firinda" w:date="2022-10-29T23:30:00Z">
              <w:r w:rsidRPr="00006ABF" w:rsidDel="00E35D67">
                <w:rPr>
                  <w:rFonts w:ascii="Times New Roman" w:hAnsi="Times New Roman" w:cs="Times New Roman"/>
                  <w:b/>
                  <w:bCs/>
                  <w:szCs w:val="20"/>
                </w:rPr>
                <w:delText>Diagnostic Test</w:delText>
              </w:r>
              <w:bookmarkStart w:id="13277" w:name="_Toc117980133"/>
              <w:bookmarkStart w:id="13278" w:name="_Toc117981781"/>
              <w:bookmarkEnd w:id="13277"/>
              <w:bookmarkEnd w:id="13278"/>
            </w:del>
          </w:p>
        </w:tc>
        <w:bookmarkStart w:id="13279" w:name="_Toc117980134"/>
        <w:bookmarkStart w:id="13280" w:name="_Toc117981782"/>
        <w:bookmarkEnd w:id="13279"/>
        <w:bookmarkEnd w:id="13280"/>
      </w:tr>
      <w:tr w:rsidR="00D90278" w:rsidRPr="00006ABF" w:rsidDel="00E35D67" w14:paraId="7C0FD14F" w14:textId="19E51673" w:rsidTr="00FE59AD">
        <w:trPr>
          <w:trHeight w:val="433"/>
          <w:del w:id="13281" w:author="nadira firinda" w:date="2022-10-29T23:30:00Z"/>
        </w:trPr>
        <w:tc>
          <w:tcPr>
            <w:tcW w:w="3969" w:type="dxa"/>
            <w:tcBorders>
              <w:top w:val="dotted" w:sz="8" w:space="0" w:color="7F7F7F"/>
              <w:left w:val="nil"/>
              <w:bottom w:val="dotted" w:sz="8" w:space="0" w:color="7F7F7F"/>
              <w:right w:val="nil"/>
            </w:tcBorders>
            <w:shd w:val="clear" w:color="auto" w:fill="auto"/>
            <w:tcMar>
              <w:top w:w="15" w:type="dxa"/>
              <w:left w:w="108" w:type="dxa"/>
              <w:bottom w:w="0" w:type="dxa"/>
              <w:right w:w="108" w:type="dxa"/>
            </w:tcMar>
            <w:vAlign w:val="center"/>
          </w:tcPr>
          <w:p w14:paraId="10FF1EB4" w14:textId="22F5B2C4" w:rsidR="00D90278" w:rsidRPr="00006ABF" w:rsidDel="00E35D67" w:rsidRDefault="00D90278" w:rsidP="00CC4C47">
            <w:pPr>
              <w:spacing w:after="0" w:line="360" w:lineRule="auto"/>
              <w:rPr>
                <w:del w:id="13282" w:author="nadira firinda" w:date="2022-10-29T23:30:00Z"/>
                <w:rFonts w:ascii="Times New Roman" w:hAnsi="Times New Roman" w:cs="Times New Roman"/>
                <w:szCs w:val="20"/>
              </w:rPr>
              <w:pPrChange w:id="13283" w:author="nadira firinda" w:date="2022-10-29T23:37:00Z">
                <w:pPr>
                  <w:spacing w:after="0"/>
                </w:pPr>
              </w:pPrChange>
            </w:pPr>
            <w:del w:id="13284" w:author="nadira firinda" w:date="2022-10-29T23:30:00Z">
              <w:r w:rsidRPr="00006ABF" w:rsidDel="00E35D67">
                <w:rPr>
                  <w:rFonts w:ascii="Times New Roman" w:hAnsi="Times New Roman" w:cs="Times New Roman"/>
                  <w:szCs w:val="20"/>
                  <w:lang w:val="en-GB"/>
                </w:rPr>
                <w:delText>Adjusted R-Squared</w:delText>
              </w:r>
              <w:bookmarkStart w:id="13285" w:name="_Toc117980135"/>
              <w:bookmarkStart w:id="13286" w:name="_Toc117981783"/>
              <w:bookmarkEnd w:id="13285"/>
              <w:bookmarkEnd w:id="13286"/>
            </w:del>
          </w:p>
        </w:tc>
        <w:tc>
          <w:tcPr>
            <w:tcW w:w="236" w:type="dxa"/>
            <w:tcBorders>
              <w:top w:val="dotted" w:sz="8" w:space="0" w:color="7F7F7F"/>
              <w:left w:val="nil"/>
              <w:bottom w:val="dotted" w:sz="8" w:space="0" w:color="7F7F7F"/>
              <w:right w:val="nil"/>
            </w:tcBorders>
            <w:shd w:val="clear" w:color="auto" w:fill="auto"/>
            <w:tcMar>
              <w:top w:w="15" w:type="dxa"/>
              <w:left w:w="108" w:type="dxa"/>
              <w:bottom w:w="0" w:type="dxa"/>
              <w:right w:w="108" w:type="dxa"/>
            </w:tcMar>
            <w:vAlign w:val="center"/>
          </w:tcPr>
          <w:p w14:paraId="26499591" w14:textId="46D7CB71" w:rsidR="00D90278" w:rsidRPr="00006ABF" w:rsidDel="00E35D67" w:rsidRDefault="00D90278" w:rsidP="00CC4C47">
            <w:pPr>
              <w:spacing w:after="0" w:line="360" w:lineRule="auto"/>
              <w:rPr>
                <w:del w:id="13287" w:author="nadira firinda" w:date="2022-10-29T23:30:00Z"/>
                <w:rFonts w:ascii="Times New Roman" w:hAnsi="Times New Roman" w:cs="Times New Roman"/>
                <w:szCs w:val="20"/>
              </w:rPr>
              <w:pPrChange w:id="13288" w:author="nadira firinda" w:date="2022-10-29T23:37:00Z">
                <w:pPr>
                  <w:spacing w:after="0"/>
                </w:pPr>
              </w:pPrChange>
            </w:pPr>
            <w:bookmarkStart w:id="13289" w:name="_Toc117980136"/>
            <w:bookmarkStart w:id="13290" w:name="_Toc117981784"/>
            <w:bookmarkEnd w:id="13289"/>
            <w:bookmarkEnd w:id="13290"/>
          </w:p>
        </w:tc>
        <w:tc>
          <w:tcPr>
            <w:tcW w:w="2458" w:type="dxa"/>
            <w:tcBorders>
              <w:top w:val="dotted" w:sz="8" w:space="0" w:color="7F7F7F"/>
              <w:left w:val="nil"/>
              <w:bottom w:val="dotted" w:sz="8" w:space="0" w:color="7F7F7F"/>
              <w:right w:val="dotted" w:sz="8" w:space="0" w:color="7F7F7F"/>
            </w:tcBorders>
            <w:shd w:val="clear" w:color="auto" w:fill="auto"/>
            <w:tcMar>
              <w:top w:w="15" w:type="dxa"/>
              <w:left w:w="108" w:type="dxa"/>
              <w:bottom w:w="0" w:type="dxa"/>
              <w:right w:w="108" w:type="dxa"/>
            </w:tcMar>
            <w:vAlign w:val="center"/>
          </w:tcPr>
          <w:p w14:paraId="6FFB9BA9" w14:textId="5FA47767" w:rsidR="00D90278" w:rsidRPr="00006ABF" w:rsidDel="00E35D67" w:rsidRDefault="00D90278" w:rsidP="00CC4C47">
            <w:pPr>
              <w:spacing w:after="0" w:line="360" w:lineRule="auto"/>
              <w:rPr>
                <w:del w:id="13291" w:author="nadira firinda" w:date="2022-10-29T23:30:00Z"/>
                <w:rFonts w:ascii="Times New Roman" w:hAnsi="Times New Roman" w:cs="Times New Roman"/>
                <w:szCs w:val="20"/>
              </w:rPr>
              <w:pPrChange w:id="13292" w:author="nadira firinda" w:date="2022-10-29T23:37:00Z">
                <w:pPr>
                  <w:spacing w:after="0"/>
                </w:pPr>
              </w:pPrChange>
            </w:pPr>
            <w:bookmarkStart w:id="13293" w:name="_Toc117980137"/>
            <w:bookmarkStart w:id="13294" w:name="_Toc117981785"/>
            <w:bookmarkEnd w:id="13293"/>
            <w:bookmarkEnd w:id="13294"/>
          </w:p>
        </w:tc>
        <w:tc>
          <w:tcPr>
            <w:tcW w:w="2337" w:type="dxa"/>
            <w:gridSpan w:val="2"/>
            <w:tcBorders>
              <w:top w:val="dotted" w:sz="8" w:space="0" w:color="7F7F7F"/>
              <w:left w:val="dotted" w:sz="8" w:space="0" w:color="7F7F7F"/>
              <w:bottom w:val="dotted" w:sz="8" w:space="0" w:color="7F7F7F"/>
              <w:right w:val="nil"/>
            </w:tcBorders>
            <w:shd w:val="clear" w:color="auto" w:fill="auto"/>
            <w:tcMar>
              <w:top w:w="15" w:type="dxa"/>
              <w:left w:w="108" w:type="dxa"/>
              <w:bottom w:w="0" w:type="dxa"/>
              <w:right w:w="108" w:type="dxa"/>
            </w:tcMar>
            <w:vAlign w:val="center"/>
          </w:tcPr>
          <w:p w14:paraId="228FA73F" w14:textId="78EF92F1" w:rsidR="00D90278" w:rsidRPr="00006ABF" w:rsidDel="00E35D67" w:rsidRDefault="007B7850" w:rsidP="00CC4C47">
            <w:pPr>
              <w:spacing w:after="0" w:line="360" w:lineRule="auto"/>
              <w:jc w:val="center"/>
              <w:rPr>
                <w:del w:id="13295" w:author="nadira firinda" w:date="2022-10-29T23:30:00Z"/>
                <w:rFonts w:ascii="Times New Roman" w:hAnsi="Times New Roman" w:cs="Times New Roman"/>
                <w:szCs w:val="20"/>
              </w:rPr>
              <w:pPrChange w:id="13296" w:author="nadira firinda" w:date="2022-10-29T23:37:00Z">
                <w:pPr>
                  <w:spacing w:after="0"/>
                  <w:jc w:val="center"/>
                </w:pPr>
              </w:pPrChange>
            </w:pPr>
            <w:del w:id="13297" w:author="nadira firinda" w:date="2022-10-29T23:30:00Z">
              <w:r w:rsidRPr="00006ABF" w:rsidDel="00E35D67">
                <w:rPr>
                  <w:rFonts w:ascii="Times New Roman" w:hAnsi="Times New Roman" w:cs="Times New Roman"/>
                  <w:szCs w:val="20"/>
                </w:rPr>
                <w:delText>0.9792</w:delText>
              </w:r>
              <w:bookmarkStart w:id="13298" w:name="_Toc117980138"/>
              <w:bookmarkStart w:id="13299" w:name="_Toc117981786"/>
              <w:bookmarkEnd w:id="13298"/>
              <w:bookmarkEnd w:id="13299"/>
            </w:del>
          </w:p>
        </w:tc>
        <w:bookmarkStart w:id="13300" w:name="_Toc117980139"/>
        <w:bookmarkStart w:id="13301" w:name="_Toc117981787"/>
        <w:bookmarkEnd w:id="13300"/>
        <w:bookmarkEnd w:id="13301"/>
      </w:tr>
      <w:tr w:rsidR="00D90278" w:rsidRPr="00006ABF" w:rsidDel="00E35D67" w14:paraId="24DFC70D" w14:textId="34EC6B88" w:rsidTr="00FE59AD">
        <w:trPr>
          <w:trHeight w:val="433"/>
          <w:del w:id="13302" w:author="nadira firinda" w:date="2022-10-29T23:30:00Z"/>
        </w:trPr>
        <w:tc>
          <w:tcPr>
            <w:tcW w:w="9000" w:type="dxa"/>
            <w:gridSpan w:val="5"/>
            <w:tcBorders>
              <w:top w:val="nil"/>
              <w:left w:val="nil"/>
              <w:bottom w:val="nil"/>
              <w:right w:val="nil"/>
            </w:tcBorders>
            <w:shd w:val="clear" w:color="auto" w:fill="44546A"/>
            <w:tcMar>
              <w:top w:w="15" w:type="dxa"/>
              <w:left w:w="108" w:type="dxa"/>
              <w:bottom w:w="0" w:type="dxa"/>
              <w:right w:w="108" w:type="dxa"/>
            </w:tcMar>
            <w:vAlign w:val="center"/>
            <w:hideMark/>
          </w:tcPr>
          <w:p w14:paraId="05DDB119" w14:textId="458FB3AA" w:rsidR="00D90278" w:rsidRPr="00006ABF" w:rsidDel="00E35D67" w:rsidRDefault="00D90278" w:rsidP="00CC4C47">
            <w:pPr>
              <w:spacing w:after="0" w:line="360" w:lineRule="auto"/>
              <w:jc w:val="center"/>
              <w:rPr>
                <w:del w:id="13303" w:author="nadira firinda" w:date="2022-10-29T23:30:00Z"/>
                <w:rFonts w:ascii="Times New Roman" w:hAnsi="Times New Roman" w:cs="Times New Roman"/>
                <w:szCs w:val="20"/>
              </w:rPr>
              <w:pPrChange w:id="13304" w:author="nadira firinda" w:date="2022-10-29T23:37:00Z">
                <w:pPr>
                  <w:spacing w:after="0"/>
                  <w:jc w:val="center"/>
                </w:pPr>
              </w:pPrChange>
            </w:pPr>
            <w:del w:id="13305" w:author="nadira firinda" w:date="2022-10-29T23:30:00Z">
              <w:r w:rsidRPr="00006ABF" w:rsidDel="00E35D67">
                <w:rPr>
                  <w:rFonts w:ascii="Times New Roman" w:hAnsi="Times New Roman" w:cs="Times New Roman"/>
                  <w:b/>
                  <w:bCs/>
                  <w:color w:val="FFFFFF" w:themeColor="background1"/>
                  <w:szCs w:val="20"/>
                </w:rPr>
                <w:delText>Persamaan Jangka Pendek</w:delText>
              </w:r>
              <w:bookmarkStart w:id="13306" w:name="_Toc117980140"/>
              <w:bookmarkStart w:id="13307" w:name="_Toc117981788"/>
              <w:bookmarkEnd w:id="13306"/>
              <w:bookmarkEnd w:id="13307"/>
            </w:del>
          </w:p>
        </w:tc>
        <w:bookmarkStart w:id="13308" w:name="_Toc117980141"/>
        <w:bookmarkStart w:id="13309" w:name="_Toc117981789"/>
        <w:bookmarkEnd w:id="13308"/>
        <w:bookmarkEnd w:id="13309"/>
      </w:tr>
      <w:tr w:rsidR="00DC313D" w:rsidRPr="00006ABF" w:rsidDel="00E35D67" w14:paraId="3CE005AC" w14:textId="343FAB65" w:rsidTr="00FE59AD">
        <w:trPr>
          <w:trHeight w:val="433"/>
          <w:del w:id="13310" w:author="nadira firinda" w:date="2022-10-29T23:30:00Z"/>
        </w:trPr>
        <w:tc>
          <w:tcPr>
            <w:tcW w:w="9000" w:type="dxa"/>
            <w:gridSpan w:val="5"/>
            <w:tcBorders>
              <w:top w:val="nil"/>
              <w:left w:val="nil"/>
              <w:bottom w:val="nil"/>
              <w:right w:val="nil"/>
            </w:tcBorders>
            <w:shd w:val="clear" w:color="auto" w:fill="4472C4"/>
            <w:tcMar>
              <w:top w:w="15" w:type="dxa"/>
              <w:left w:w="108" w:type="dxa"/>
              <w:bottom w:w="0" w:type="dxa"/>
              <w:right w:w="108" w:type="dxa"/>
            </w:tcMar>
            <w:vAlign w:val="center"/>
            <w:hideMark/>
          </w:tcPr>
          <w:p w14:paraId="0A4EDE8D" w14:textId="519B1F4B" w:rsidR="00DC313D" w:rsidRPr="00006ABF" w:rsidDel="00E35D67" w:rsidRDefault="00DC313D" w:rsidP="00CC4C47">
            <w:pPr>
              <w:spacing w:after="0" w:line="360" w:lineRule="auto"/>
              <w:rPr>
                <w:del w:id="13311" w:author="nadira firinda" w:date="2022-10-29T23:30:00Z"/>
                <w:rFonts w:ascii="Times New Roman" w:hAnsi="Times New Roman" w:cs="Times New Roman"/>
                <w:b/>
                <w:bCs/>
                <w:color w:val="FFFFFF" w:themeColor="background1"/>
                <w:szCs w:val="20"/>
              </w:rPr>
              <w:pPrChange w:id="13312" w:author="nadira firinda" w:date="2022-10-29T23:37:00Z">
                <w:pPr>
                  <w:spacing w:after="0"/>
                </w:pPr>
              </w:pPrChange>
            </w:pPr>
            <w:del w:id="13313" w:author="nadira firinda" w:date="2022-10-29T23:30:00Z">
              <w:r w:rsidRPr="00006ABF" w:rsidDel="00E35D67">
                <w:rPr>
                  <w:rFonts w:ascii="Times New Roman" w:hAnsi="Times New Roman" w:cs="Times New Roman"/>
                  <w:b/>
                  <w:bCs/>
                  <w:color w:val="FFFFFF" w:themeColor="background1"/>
                  <w:szCs w:val="20"/>
                </w:rPr>
                <w:delText>Dependent variable: Jasa Pendidikan</w:delText>
              </w:r>
              <w:bookmarkStart w:id="13314" w:name="_Toc117980142"/>
              <w:bookmarkStart w:id="13315" w:name="_Toc117981790"/>
              <w:bookmarkEnd w:id="13314"/>
              <w:bookmarkEnd w:id="13315"/>
            </w:del>
          </w:p>
          <w:p w14:paraId="4420E438" w14:textId="3F5ED5DF" w:rsidR="00DC313D" w:rsidRPr="00006ABF" w:rsidDel="00E35D67" w:rsidRDefault="00DC313D" w:rsidP="00CC4C47">
            <w:pPr>
              <w:spacing w:after="0" w:line="360" w:lineRule="auto"/>
              <w:rPr>
                <w:del w:id="13316" w:author="nadira firinda" w:date="2022-10-29T23:30:00Z"/>
                <w:rFonts w:ascii="Times New Roman" w:hAnsi="Times New Roman" w:cs="Times New Roman"/>
                <w:szCs w:val="20"/>
              </w:rPr>
              <w:pPrChange w:id="13317" w:author="nadira firinda" w:date="2022-10-29T23:37:00Z">
                <w:pPr>
                  <w:spacing w:after="0"/>
                </w:pPr>
              </w:pPrChange>
            </w:pPr>
            <w:del w:id="13318" w:author="nadira firinda" w:date="2022-10-29T23:30:00Z">
              <w:r w:rsidRPr="00006ABF" w:rsidDel="00E35D67">
                <w:rPr>
                  <w:rFonts w:ascii="Times New Roman" w:hAnsi="Times New Roman" w:cs="Times New Roman"/>
                  <w:b/>
                  <w:bCs/>
                  <w:color w:val="FFFFFF" w:themeColor="background1"/>
                  <w:szCs w:val="20"/>
                </w:rPr>
                <w:delText>LOG(G15EDURL/ G15EDURL_SF)</w:delText>
              </w:r>
              <w:bookmarkStart w:id="13319" w:name="_Toc117980143"/>
              <w:bookmarkStart w:id="13320" w:name="_Toc117981791"/>
              <w:bookmarkEnd w:id="13319"/>
              <w:bookmarkEnd w:id="13320"/>
            </w:del>
          </w:p>
        </w:tc>
        <w:bookmarkStart w:id="13321" w:name="_Toc117980144"/>
        <w:bookmarkStart w:id="13322" w:name="_Toc117981792"/>
        <w:bookmarkEnd w:id="13321"/>
        <w:bookmarkEnd w:id="13322"/>
      </w:tr>
      <w:tr w:rsidR="00DC313D" w:rsidRPr="00006ABF" w:rsidDel="00E35D67" w14:paraId="32F07CEC" w14:textId="3F25747D" w:rsidTr="00FE59AD">
        <w:trPr>
          <w:trHeight w:val="433"/>
          <w:del w:id="13323" w:author="nadira firinda" w:date="2022-10-29T23:30:00Z"/>
        </w:trPr>
        <w:tc>
          <w:tcPr>
            <w:tcW w:w="3969" w:type="dxa"/>
            <w:tcBorders>
              <w:top w:val="nil"/>
              <w:left w:val="nil"/>
              <w:bottom w:val="nil"/>
              <w:right w:val="nil"/>
            </w:tcBorders>
            <w:shd w:val="clear" w:color="auto" w:fill="FFC000"/>
            <w:tcMar>
              <w:top w:w="15" w:type="dxa"/>
              <w:left w:w="108" w:type="dxa"/>
              <w:bottom w:w="0" w:type="dxa"/>
              <w:right w:w="108" w:type="dxa"/>
            </w:tcMar>
            <w:vAlign w:val="center"/>
            <w:hideMark/>
          </w:tcPr>
          <w:p w14:paraId="79465C57" w14:textId="394052F3" w:rsidR="00DC313D" w:rsidRPr="00006ABF" w:rsidDel="00E35D67" w:rsidRDefault="00DC313D" w:rsidP="00CC4C47">
            <w:pPr>
              <w:spacing w:after="0" w:line="360" w:lineRule="auto"/>
              <w:rPr>
                <w:del w:id="13324" w:author="nadira firinda" w:date="2022-10-29T23:30:00Z"/>
                <w:rFonts w:ascii="Times New Roman" w:hAnsi="Times New Roman" w:cs="Times New Roman"/>
                <w:szCs w:val="20"/>
              </w:rPr>
              <w:pPrChange w:id="13325" w:author="nadira firinda" w:date="2022-10-29T23:37:00Z">
                <w:pPr>
                  <w:spacing w:after="0"/>
                </w:pPr>
              </w:pPrChange>
            </w:pPr>
            <w:del w:id="13326" w:author="nadira firinda" w:date="2022-10-29T23:30:00Z">
              <w:r w:rsidRPr="00006ABF" w:rsidDel="00E35D67">
                <w:rPr>
                  <w:rFonts w:ascii="Times New Roman" w:hAnsi="Times New Roman" w:cs="Times New Roman"/>
                  <w:b/>
                  <w:bCs/>
                  <w:szCs w:val="20"/>
                </w:rPr>
                <w:delText>Explanatory Variables</w:delText>
              </w:r>
              <w:bookmarkStart w:id="13327" w:name="_Toc117980145"/>
              <w:bookmarkStart w:id="13328" w:name="_Toc117981793"/>
              <w:bookmarkEnd w:id="13327"/>
              <w:bookmarkEnd w:id="13328"/>
            </w:del>
          </w:p>
        </w:tc>
        <w:tc>
          <w:tcPr>
            <w:tcW w:w="2694" w:type="dxa"/>
            <w:gridSpan w:val="2"/>
            <w:tcBorders>
              <w:top w:val="nil"/>
              <w:left w:val="nil"/>
              <w:bottom w:val="nil"/>
              <w:right w:val="nil"/>
            </w:tcBorders>
            <w:shd w:val="clear" w:color="auto" w:fill="FFC000"/>
            <w:vAlign w:val="center"/>
          </w:tcPr>
          <w:p w14:paraId="1B51730A" w14:textId="73BAF7DC" w:rsidR="00DC313D" w:rsidRPr="00006ABF" w:rsidDel="00E35D67" w:rsidRDefault="00DC313D" w:rsidP="00CC4C47">
            <w:pPr>
              <w:spacing w:after="0" w:line="360" w:lineRule="auto"/>
              <w:rPr>
                <w:del w:id="13329" w:author="nadira firinda" w:date="2022-10-29T23:30:00Z"/>
                <w:rFonts w:ascii="Times New Roman" w:hAnsi="Times New Roman" w:cs="Times New Roman"/>
                <w:szCs w:val="20"/>
              </w:rPr>
              <w:pPrChange w:id="13330" w:author="nadira firinda" w:date="2022-10-29T23:37:00Z">
                <w:pPr>
                  <w:spacing w:after="0"/>
                </w:pPr>
              </w:pPrChange>
            </w:pPr>
            <w:bookmarkStart w:id="13331" w:name="_Toc117980146"/>
            <w:bookmarkStart w:id="13332" w:name="_Toc117981794"/>
            <w:bookmarkEnd w:id="13331"/>
            <w:bookmarkEnd w:id="13332"/>
          </w:p>
        </w:tc>
        <w:tc>
          <w:tcPr>
            <w:tcW w:w="1134" w:type="dxa"/>
            <w:tcBorders>
              <w:top w:val="nil"/>
              <w:left w:val="nil"/>
              <w:bottom w:val="nil"/>
              <w:right w:val="nil"/>
            </w:tcBorders>
            <w:shd w:val="clear" w:color="auto" w:fill="FFC000"/>
            <w:tcMar>
              <w:top w:w="15" w:type="dxa"/>
              <w:left w:w="108" w:type="dxa"/>
              <w:bottom w:w="0" w:type="dxa"/>
              <w:right w:w="108" w:type="dxa"/>
            </w:tcMar>
            <w:vAlign w:val="center"/>
            <w:hideMark/>
          </w:tcPr>
          <w:p w14:paraId="1EB6FCCF" w14:textId="7BCFEEF9" w:rsidR="00DC313D" w:rsidRPr="00006ABF" w:rsidDel="00E35D67" w:rsidRDefault="00DC313D" w:rsidP="00CC4C47">
            <w:pPr>
              <w:spacing w:after="0" w:line="360" w:lineRule="auto"/>
              <w:rPr>
                <w:del w:id="13333" w:author="nadira firinda" w:date="2022-10-29T23:30:00Z"/>
                <w:rFonts w:ascii="Times New Roman" w:hAnsi="Times New Roman" w:cs="Times New Roman"/>
                <w:noProof/>
                <w:szCs w:val="20"/>
              </w:rPr>
              <w:pPrChange w:id="13334" w:author="nadira firinda" w:date="2022-10-29T23:37:00Z">
                <w:pPr>
                  <w:spacing w:after="0"/>
                </w:pPr>
              </w:pPrChange>
            </w:pPr>
            <w:del w:id="13335" w:author="nadira firinda" w:date="2022-10-29T23:30:00Z">
              <w:r w:rsidRPr="00006ABF" w:rsidDel="00E35D67">
                <w:rPr>
                  <w:rFonts w:ascii="Times New Roman" w:hAnsi="Times New Roman" w:cs="Times New Roman"/>
                  <w:b/>
                  <w:bCs/>
                  <w:noProof/>
                  <w:szCs w:val="20"/>
                  <w:lang w:val="en-GB"/>
                </w:rPr>
                <w:delText>Koefisien</w:delText>
              </w:r>
              <w:bookmarkStart w:id="13336" w:name="_Toc117980147"/>
              <w:bookmarkStart w:id="13337" w:name="_Toc117981795"/>
              <w:bookmarkEnd w:id="13336"/>
              <w:bookmarkEnd w:id="13337"/>
            </w:del>
          </w:p>
        </w:tc>
        <w:tc>
          <w:tcPr>
            <w:tcW w:w="1203" w:type="dxa"/>
            <w:tcBorders>
              <w:top w:val="nil"/>
              <w:left w:val="nil"/>
              <w:bottom w:val="nil"/>
              <w:right w:val="nil"/>
            </w:tcBorders>
            <w:shd w:val="clear" w:color="auto" w:fill="FFC000"/>
            <w:vAlign w:val="center"/>
          </w:tcPr>
          <w:p w14:paraId="6D0D5130" w14:textId="730FC5D5" w:rsidR="00DC313D" w:rsidRPr="00006ABF" w:rsidDel="00E35D67" w:rsidRDefault="00DC313D" w:rsidP="00CC4C47">
            <w:pPr>
              <w:spacing w:after="0" w:line="360" w:lineRule="auto"/>
              <w:rPr>
                <w:del w:id="13338" w:author="nadira firinda" w:date="2022-10-29T23:30:00Z"/>
                <w:rFonts w:ascii="Times New Roman" w:hAnsi="Times New Roman" w:cs="Times New Roman"/>
                <w:szCs w:val="20"/>
              </w:rPr>
              <w:pPrChange w:id="13339" w:author="nadira firinda" w:date="2022-10-29T23:37:00Z">
                <w:pPr>
                  <w:spacing w:after="0"/>
                </w:pPr>
              </w:pPrChange>
            </w:pPr>
            <w:bookmarkStart w:id="13340" w:name="_Toc117980148"/>
            <w:bookmarkStart w:id="13341" w:name="_Toc117981796"/>
            <w:bookmarkEnd w:id="13340"/>
            <w:bookmarkEnd w:id="13341"/>
          </w:p>
        </w:tc>
        <w:bookmarkStart w:id="13342" w:name="_Toc117980149"/>
        <w:bookmarkStart w:id="13343" w:name="_Toc117981797"/>
        <w:bookmarkEnd w:id="13342"/>
        <w:bookmarkEnd w:id="13343"/>
      </w:tr>
      <w:tr w:rsidR="007B7850" w:rsidRPr="00006ABF" w:rsidDel="00E35D67" w14:paraId="74F67E4D" w14:textId="2B086842" w:rsidTr="00C121FA">
        <w:trPr>
          <w:trHeight w:val="433"/>
          <w:del w:id="13344" w:author="nadira firinda" w:date="2022-10-29T23:30:00Z"/>
        </w:trPr>
        <w:tc>
          <w:tcPr>
            <w:tcW w:w="3969" w:type="dxa"/>
            <w:tcBorders>
              <w:top w:val="dotted" w:sz="8" w:space="0" w:color="7F7F7F"/>
              <w:left w:val="nil"/>
              <w:bottom w:val="dotted" w:sz="8" w:space="0" w:color="7F7F7F"/>
              <w:right w:val="dotted" w:sz="8" w:space="0" w:color="7F7F7F"/>
            </w:tcBorders>
            <w:shd w:val="clear" w:color="auto" w:fill="auto"/>
            <w:tcMar>
              <w:top w:w="15" w:type="dxa"/>
              <w:left w:w="108" w:type="dxa"/>
              <w:bottom w:w="0" w:type="dxa"/>
              <w:right w:w="108" w:type="dxa"/>
            </w:tcMar>
          </w:tcPr>
          <w:p w14:paraId="4EF54585" w14:textId="6DB6928A" w:rsidR="007B7850" w:rsidRPr="00006ABF" w:rsidDel="00E35D67" w:rsidRDefault="007B7850" w:rsidP="00CC4C47">
            <w:pPr>
              <w:spacing w:line="360" w:lineRule="auto"/>
              <w:rPr>
                <w:del w:id="13345" w:author="nadira firinda" w:date="2022-10-29T23:30:00Z"/>
                <w:rFonts w:ascii="Times New Roman" w:hAnsi="Times New Roman" w:cs="Times New Roman"/>
              </w:rPr>
              <w:pPrChange w:id="13346" w:author="nadira firinda" w:date="2022-10-29T23:37:00Z">
                <w:pPr/>
              </w:pPrChange>
            </w:pPr>
            <w:del w:id="13347" w:author="nadira firinda" w:date="2022-10-29T23:30:00Z">
              <w:r w:rsidRPr="00006ABF" w:rsidDel="00E35D67">
                <w:rPr>
                  <w:rFonts w:ascii="Times New Roman" w:hAnsi="Times New Roman" w:cs="Times New Roman"/>
                </w:rPr>
                <w:delText>DLOG(CSPLRL/CSPLRL_SF)</w:delText>
              </w:r>
              <w:bookmarkStart w:id="13348" w:name="_Toc117980150"/>
              <w:bookmarkStart w:id="13349" w:name="_Toc117981798"/>
              <w:bookmarkEnd w:id="13348"/>
              <w:bookmarkEnd w:id="13349"/>
            </w:del>
          </w:p>
        </w:tc>
        <w:tc>
          <w:tcPr>
            <w:tcW w:w="2694" w:type="dxa"/>
            <w:gridSpan w:val="2"/>
            <w:tcBorders>
              <w:top w:val="dotted" w:sz="8" w:space="0" w:color="7F7F7F"/>
              <w:left w:val="dotted" w:sz="8" w:space="0" w:color="7F7F7F"/>
              <w:bottom w:val="dotted" w:sz="8" w:space="0" w:color="7F7F7F"/>
              <w:right w:val="dotted" w:sz="8" w:space="0" w:color="7F7F7F"/>
            </w:tcBorders>
            <w:shd w:val="clear" w:color="auto" w:fill="auto"/>
            <w:tcMar>
              <w:top w:w="15" w:type="dxa"/>
              <w:left w:w="108" w:type="dxa"/>
              <w:bottom w:w="0" w:type="dxa"/>
              <w:right w:w="108" w:type="dxa"/>
            </w:tcMar>
            <w:vAlign w:val="center"/>
          </w:tcPr>
          <w:p w14:paraId="3278ECB6" w14:textId="4FA06BC5" w:rsidR="007B7850" w:rsidRPr="00006ABF" w:rsidDel="00E35D67" w:rsidRDefault="007B7850" w:rsidP="00CC4C47">
            <w:pPr>
              <w:spacing w:after="0" w:line="360" w:lineRule="auto"/>
              <w:rPr>
                <w:del w:id="13350" w:author="nadira firinda" w:date="2022-10-29T23:30:00Z"/>
                <w:rFonts w:ascii="Times New Roman" w:hAnsi="Times New Roman" w:cs="Times New Roman"/>
                <w:szCs w:val="20"/>
              </w:rPr>
              <w:pPrChange w:id="13351" w:author="nadira firinda" w:date="2022-10-29T23:37:00Z">
                <w:pPr>
                  <w:spacing w:after="0"/>
                </w:pPr>
              </w:pPrChange>
            </w:pPr>
            <w:del w:id="13352" w:author="nadira firinda" w:date="2022-10-29T23:30:00Z">
              <w:r w:rsidRPr="00006ABF" w:rsidDel="00E35D67">
                <w:rPr>
                  <w:rFonts w:ascii="Times New Roman" w:hAnsi="Times New Roman" w:cs="Times New Roman"/>
                  <w:szCs w:val="20"/>
                </w:rPr>
                <w:delText>Konsumsi Swasta</w:delText>
              </w:r>
              <w:bookmarkStart w:id="13353" w:name="_Toc117980151"/>
              <w:bookmarkStart w:id="13354" w:name="_Toc117981799"/>
              <w:bookmarkEnd w:id="13353"/>
              <w:bookmarkEnd w:id="13354"/>
            </w:del>
          </w:p>
        </w:tc>
        <w:tc>
          <w:tcPr>
            <w:tcW w:w="1134" w:type="dxa"/>
            <w:tcBorders>
              <w:top w:val="dotted" w:sz="8" w:space="0" w:color="7F7F7F"/>
              <w:left w:val="dotted" w:sz="8" w:space="0" w:color="7F7F7F"/>
              <w:bottom w:val="dotted" w:sz="8" w:space="0" w:color="7F7F7F"/>
              <w:right w:val="dotted" w:sz="8" w:space="0" w:color="7F7F7F"/>
            </w:tcBorders>
            <w:shd w:val="clear" w:color="auto" w:fill="auto"/>
            <w:tcMar>
              <w:top w:w="15" w:type="dxa"/>
              <w:left w:w="108" w:type="dxa"/>
              <w:bottom w:w="0" w:type="dxa"/>
              <w:right w:w="108" w:type="dxa"/>
            </w:tcMar>
          </w:tcPr>
          <w:p w14:paraId="641DE372" w14:textId="0B09DEEA" w:rsidR="007B7850" w:rsidRPr="00006ABF" w:rsidDel="00E35D67" w:rsidRDefault="007B7850" w:rsidP="00CC4C47">
            <w:pPr>
              <w:spacing w:line="360" w:lineRule="auto"/>
              <w:jc w:val="center"/>
              <w:rPr>
                <w:del w:id="13355" w:author="nadira firinda" w:date="2022-10-29T23:30:00Z"/>
                <w:rFonts w:ascii="Times New Roman" w:hAnsi="Times New Roman" w:cs="Times New Roman"/>
              </w:rPr>
              <w:pPrChange w:id="13356" w:author="nadira firinda" w:date="2022-10-29T23:37:00Z">
                <w:pPr>
                  <w:jc w:val="center"/>
                </w:pPr>
              </w:pPrChange>
            </w:pPr>
            <w:del w:id="13357" w:author="nadira firinda" w:date="2022-10-29T23:30:00Z">
              <w:r w:rsidRPr="00006ABF" w:rsidDel="00E35D67">
                <w:rPr>
                  <w:rFonts w:ascii="Times New Roman" w:hAnsi="Times New Roman" w:cs="Times New Roman"/>
                </w:rPr>
                <w:delText>0.1937</w:delText>
              </w:r>
              <w:bookmarkStart w:id="13358" w:name="_Toc117980152"/>
              <w:bookmarkStart w:id="13359" w:name="_Toc117981800"/>
              <w:bookmarkEnd w:id="13358"/>
              <w:bookmarkEnd w:id="13359"/>
            </w:del>
          </w:p>
        </w:tc>
        <w:tc>
          <w:tcPr>
            <w:tcW w:w="1203" w:type="dxa"/>
            <w:tcBorders>
              <w:top w:val="dotted" w:sz="8" w:space="0" w:color="7F7F7F"/>
              <w:left w:val="dotted" w:sz="8" w:space="0" w:color="7F7F7F"/>
              <w:bottom w:val="dotted" w:sz="8" w:space="0" w:color="7F7F7F"/>
              <w:right w:val="nil"/>
            </w:tcBorders>
            <w:shd w:val="clear" w:color="auto" w:fill="auto"/>
            <w:tcMar>
              <w:top w:w="15" w:type="dxa"/>
              <w:left w:w="108" w:type="dxa"/>
              <w:bottom w:w="0" w:type="dxa"/>
              <w:right w:w="108" w:type="dxa"/>
            </w:tcMar>
            <w:vAlign w:val="center"/>
          </w:tcPr>
          <w:p w14:paraId="69AB8ABE" w14:textId="14B97D4B" w:rsidR="007B7850" w:rsidRPr="00006ABF" w:rsidDel="00E35D67" w:rsidRDefault="007B7850" w:rsidP="00CC4C47">
            <w:pPr>
              <w:spacing w:after="0" w:line="360" w:lineRule="auto"/>
              <w:jc w:val="center"/>
              <w:rPr>
                <w:del w:id="13360" w:author="nadira firinda" w:date="2022-10-29T23:30:00Z"/>
                <w:rFonts w:ascii="Times New Roman" w:hAnsi="Times New Roman" w:cs="Times New Roman"/>
                <w:szCs w:val="20"/>
              </w:rPr>
              <w:pPrChange w:id="13361" w:author="nadira firinda" w:date="2022-10-29T23:37:00Z">
                <w:pPr>
                  <w:spacing w:after="0"/>
                  <w:jc w:val="center"/>
                </w:pPr>
              </w:pPrChange>
            </w:pPr>
            <w:bookmarkStart w:id="13362" w:name="_Toc117980153"/>
            <w:bookmarkStart w:id="13363" w:name="_Toc117981801"/>
            <w:bookmarkEnd w:id="13362"/>
            <w:bookmarkEnd w:id="13363"/>
          </w:p>
        </w:tc>
        <w:bookmarkStart w:id="13364" w:name="_Toc117980154"/>
        <w:bookmarkStart w:id="13365" w:name="_Toc117981802"/>
        <w:bookmarkEnd w:id="13364"/>
        <w:bookmarkEnd w:id="13365"/>
      </w:tr>
      <w:tr w:rsidR="007B7850" w:rsidRPr="00006ABF" w:rsidDel="00E35D67" w14:paraId="50E35FE3" w14:textId="24D39044" w:rsidTr="00C121FA">
        <w:trPr>
          <w:trHeight w:val="433"/>
          <w:del w:id="13366" w:author="nadira firinda" w:date="2022-10-29T23:30:00Z"/>
        </w:trPr>
        <w:tc>
          <w:tcPr>
            <w:tcW w:w="3969" w:type="dxa"/>
            <w:tcBorders>
              <w:top w:val="dotted" w:sz="8" w:space="0" w:color="7F7F7F"/>
              <w:left w:val="nil"/>
              <w:bottom w:val="dotted" w:sz="8" w:space="0" w:color="7F7F7F"/>
              <w:right w:val="dotted" w:sz="8" w:space="0" w:color="7F7F7F"/>
            </w:tcBorders>
            <w:shd w:val="clear" w:color="auto" w:fill="auto"/>
            <w:tcMar>
              <w:top w:w="15" w:type="dxa"/>
              <w:left w:w="108" w:type="dxa"/>
              <w:bottom w:w="0" w:type="dxa"/>
              <w:right w:w="108" w:type="dxa"/>
            </w:tcMar>
          </w:tcPr>
          <w:p w14:paraId="2F5843AA" w14:textId="6903D2EA" w:rsidR="007B7850" w:rsidRPr="00006ABF" w:rsidDel="00E35D67" w:rsidRDefault="007B7850" w:rsidP="00CC4C47">
            <w:pPr>
              <w:spacing w:line="360" w:lineRule="auto"/>
              <w:rPr>
                <w:del w:id="13367" w:author="nadira firinda" w:date="2022-10-29T23:30:00Z"/>
                <w:rFonts w:ascii="Times New Roman" w:hAnsi="Times New Roman" w:cs="Times New Roman"/>
              </w:rPr>
              <w:pPrChange w:id="13368" w:author="nadira firinda" w:date="2022-10-29T23:37:00Z">
                <w:pPr/>
              </w:pPrChange>
            </w:pPr>
            <w:del w:id="13369" w:author="nadira firinda" w:date="2022-10-29T23:30:00Z">
              <w:r w:rsidRPr="00006ABF" w:rsidDel="00E35D67">
                <w:rPr>
                  <w:rFonts w:ascii="Times New Roman" w:hAnsi="Times New Roman" w:cs="Times New Roman"/>
                </w:rPr>
                <w:delText>DLOG(G10ICTRL/G10ICTRL_SF)</w:delText>
              </w:r>
              <w:bookmarkStart w:id="13370" w:name="_Toc117980155"/>
              <w:bookmarkStart w:id="13371" w:name="_Toc117981803"/>
              <w:bookmarkEnd w:id="13370"/>
              <w:bookmarkEnd w:id="13371"/>
            </w:del>
          </w:p>
        </w:tc>
        <w:tc>
          <w:tcPr>
            <w:tcW w:w="2694" w:type="dxa"/>
            <w:gridSpan w:val="2"/>
            <w:tcBorders>
              <w:top w:val="dotted" w:sz="8" w:space="0" w:color="7F7F7F"/>
              <w:left w:val="dotted" w:sz="8" w:space="0" w:color="7F7F7F"/>
              <w:bottom w:val="dotted" w:sz="8" w:space="0" w:color="7F7F7F"/>
              <w:right w:val="dotted" w:sz="8" w:space="0" w:color="7F7F7F"/>
            </w:tcBorders>
            <w:shd w:val="clear" w:color="auto" w:fill="auto"/>
            <w:tcMar>
              <w:top w:w="15" w:type="dxa"/>
              <w:left w:w="108" w:type="dxa"/>
              <w:bottom w:w="0" w:type="dxa"/>
              <w:right w:w="108" w:type="dxa"/>
            </w:tcMar>
            <w:vAlign w:val="center"/>
          </w:tcPr>
          <w:p w14:paraId="6828959D" w14:textId="0FC51331" w:rsidR="007B7850" w:rsidRPr="00006ABF" w:rsidDel="00E35D67" w:rsidRDefault="007B7850" w:rsidP="00CC4C47">
            <w:pPr>
              <w:spacing w:after="0" w:line="360" w:lineRule="auto"/>
              <w:rPr>
                <w:del w:id="13372" w:author="nadira firinda" w:date="2022-10-29T23:30:00Z"/>
                <w:rFonts w:ascii="Times New Roman" w:hAnsi="Times New Roman" w:cs="Times New Roman"/>
                <w:szCs w:val="20"/>
              </w:rPr>
              <w:pPrChange w:id="13373" w:author="nadira firinda" w:date="2022-10-29T23:37:00Z">
                <w:pPr>
                  <w:spacing w:after="0"/>
                </w:pPr>
              </w:pPrChange>
            </w:pPr>
            <w:del w:id="13374" w:author="nadira firinda" w:date="2022-10-29T23:30:00Z">
              <w:r w:rsidRPr="00006ABF" w:rsidDel="00E35D67">
                <w:rPr>
                  <w:rFonts w:ascii="Times New Roman" w:hAnsi="Times New Roman" w:cs="Times New Roman"/>
                  <w:szCs w:val="20"/>
                </w:rPr>
                <w:delText>Sektor Informasi dan Komunikasi</w:delText>
              </w:r>
              <w:bookmarkStart w:id="13375" w:name="_Toc117980156"/>
              <w:bookmarkStart w:id="13376" w:name="_Toc117981804"/>
              <w:bookmarkEnd w:id="13375"/>
              <w:bookmarkEnd w:id="13376"/>
            </w:del>
          </w:p>
        </w:tc>
        <w:tc>
          <w:tcPr>
            <w:tcW w:w="1134" w:type="dxa"/>
            <w:tcBorders>
              <w:top w:val="dotted" w:sz="8" w:space="0" w:color="7F7F7F"/>
              <w:left w:val="dotted" w:sz="8" w:space="0" w:color="7F7F7F"/>
              <w:bottom w:val="dotted" w:sz="8" w:space="0" w:color="7F7F7F"/>
              <w:right w:val="dotted" w:sz="8" w:space="0" w:color="7F7F7F"/>
            </w:tcBorders>
            <w:shd w:val="clear" w:color="auto" w:fill="auto"/>
            <w:tcMar>
              <w:top w:w="15" w:type="dxa"/>
              <w:left w:w="108" w:type="dxa"/>
              <w:bottom w:w="0" w:type="dxa"/>
              <w:right w:w="108" w:type="dxa"/>
            </w:tcMar>
          </w:tcPr>
          <w:p w14:paraId="7800A576" w14:textId="7AAD097A" w:rsidR="007B7850" w:rsidRPr="00006ABF" w:rsidDel="00E35D67" w:rsidRDefault="007B7850" w:rsidP="00CC4C47">
            <w:pPr>
              <w:spacing w:line="360" w:lineRule="auto"/>
              <w:jc w:val="center"/>
              <w:rPr>
                <w:del w:id="13377" w:author="nadira firinda" w:date="2022-10-29T23:30:00Z"/>
                <w:rFonts w:ascii="Times New Roman" w:hAnsi="Times New Roman" w:cs="Times New Roman"/>
              </w:rPr>
              <w:pPrChange w:id="13378" w:author="nadira firinda" w:date="2022-10-29T23:37:00Z">
                <w:pPr>
                  <w:jc w:val="center"/>
                </w:pPr>
              </w:pPrChange>
            </w:pPr>
            <w:del w:id="13379" w:author="nadira firinda" w:date="2022-10-29T23:30:00Z">
              <w:r w:rsidRPr="00006ABF" w:rsidDel="00E35D67">
                <w:rPr>
                  <w:rFonts w:ascii="Times New Roman" w:hAnsi="Times New Roman" w:cs="Times New Roman"/>
                </w:rPr>
                <w:delText>0.6198</w:delText>
              </w:r>
              <w:bookmarkStart w:id="13380" w:name="_Toc117980157"/>
              <w:bookmarkStart w:id="13381" w:name="_Toc117981805"/>
              <w:bookmarkEnd w:id="13380"/>
              <w:bookmarkEnd w:id="13381"/>
            </w:del>
          </w:p>
        </w:tc>
        <w:tc>
          <w:tcPr>
            <w:tcW w:w="1203" w:type="dxa"/>
            <w:tcBorders>
              <w:top w:val="dotted" w:sz="8" w:space="0" w:color="7F7F7F"/>
              <w:left w:val="dotted" w:sz="8" w:space="0" w:color="7F7F7F"/>
              <w:bottom w:val="dotted" w:sz="8" w:space="0" w:color="7F7F7F"/>
              <w:right w:val="nil"/>
            </w:tcBorders>
            <w:shd w:val="clear" w:color="auto" w:fill="auto"/>
            <w:tcMar>
              <w:top w:w="15" w:type="dxa"/>
              <w:left w:w="108" w:type="dxa"/>
              <w:bottom w:w="0" w:type="dxa"/>
              <w:right w:w="108" w:type="dxa"/>
            </w:tcMar>
            <w:vAlign w:val="center"/>
          </w:tcPr>
          <w:p w14:paraId="4BD8A29E" w14:textId="611CB188" w:rsidR="007B7850" w:rsidRPr="00006ABF" w:rsidDel="00E35D67" w:rsidRDefault="007B7850" w:rsidP="00CC4C47">
            <w:pPr>
              <w:spacing w:after="0" w:line="360" w:lineRule="auto"/>
              <w:jc w:val="center"/>
              <w:rPr>
                <w:del w:id="13382" w:author="nadira firinda" w:date="2022-10-29T23:30:00Z"/>
                <w:rFonts w:ascii="Times New Roman" w:hAnsi="Times New Roman" w:cs="Times New Roman"/>
                <w:szCs w:val="20"/>
              </w:rPr>
              <w:pPrChange w:id="13383" w:author="nadira firinda" w:date="2022-10-29T23:37:00Z">
                <w:pPr>
                  <w:spacing w:after="0"/>
                  <w:jc w:val="center"/>
                </w:pPr>
              </w:pPrChange>
            </w:pPr>
            <w:del w:id="13384" w:author="nadira firinda" w:date="2022-10-29T23:30:00Z">
              <w:r w:rsidRPr="00006ABF" w:rsidDel="00E35D67">
                <w:rPr>
                  <w:rFonts w:ascii="Times New Roman" w:hAnsi="Times New Roman" w:cs="Times New Roman"/>
                  <w:szCs w:val="20"/>
                </w:rPr>
                <w:delText>**</w:delText>
              </w:r>
              <w:bookmarkStart w:id="13385" w:name="_Toc117980158"/>
              <w:bookmarkStart w:id="13386" w:name="_Toc117981806"/>
              <w:bookmarkEnd w:id="13385"/>
              <w:bookmarkEnd w:id="13386"/>
            </w:del>
          </w:p>
        </w:tc>
        <w:bookmarkStart w:id="13387" w:name="_Toc117980159"/>
        <w:bookmarkStart w:id="13388" w:name="_Toc117981807"/>
        <w:bookmarkEnd w:id="13387"/>
        <w:bookmarkEnd w:id="13388"/>
      </w:tr>
      <w:tr w:rsidR="007B7850" w:rsidRPr="00006ABF" w:rsidDel="00E35D67" w14:paraId="388B122A" w14:textId="5D62690B" w:rsidTr="00C121FA">
        <w:trPr>
          <w:trHeight w:val="433"/>
          <w:del w:id="13389" w:author="nadira firinda" w:date="2022-10-29T23:30:00Z"/>
        </w:trPr>
        <w:tc>
          <w:tcPr>
            <w:tcW w:w="3969" w:type="dxa"/>
            <w:tcBorders>
              <w:top w:val="dotted" w:sz="8" w:space="0" w:color="7F7F7F"/>
              <w:left w:val="nil"/>
              <w:bottom w:val="dotted" w:sz="8" w:space="0" w:color="7F7F7F"/>
              <w:right w:val="dotted" w:sz="8" w:space="0" w:color="7F7F7F"/>
            </w:tcBorders>
            <w:shd w:val="clear" w:color="auto" w:fill="auto"/>
            <w:tcMar>
              <w:top w:w="15" w:type="dxa"/>
              <w:left w:w="108" w:type="dxa"/>
              <w:bottom w:w="0" w:type="dxa"/>
              <w:right w:w="108" w:type="dxa"/>
            </w:tcMar>
          </w:tcPr>
          <w:p w14:paraId="3DE27529" w14:textId="64F04BA3" w:rsidR="007B7850" w:rsidRPr="00006ABF" w:rsidDel="00E35D67" w:rsidRDefault="007B7850" w:rsidP="00CC4C47">
            <w:pPr>
              <w:spacing w:line="360" w:lineRule="auto"/>
              <w:rPr>
                <w:del w:id="13390" w:author="nadira firinda" w:date="2022-10-29T23:30:00Z"/>
                <w:rFonts w:ascii="Times New Roman" w:hAnsi="Times New Roman" w:cs="Times New Roman"/>
              </w:rPr>
              <w:pPrChange w:id="13391" w:author="nadira firinda" w:date="2022-10-29T23:37:00Z">
                <w:pPr/>
              </w:pPrChange>
            </w:pPr>
            <w:del w:id="13392" w:author="nadira firinda" w:date="2022-10-29T23:30:00Z">
              <w:r w:rsidRPr="00006ABF" w:rsidDel="00E35D67">
                <w:rPr>
                  <w:rFonts w:ascii="Times New Roman" w:hAnsi="Times New Roman" w:cs="Times New Roman"/>
                </w:rPr>
                <w:delText>ECM_G15EDURL(-1)</w:delText>
              </w:r>
              <w:bookmarkStart w:id="13393" w:name="_Toc117980160"/>
              <w:bookmarkStart w:id="13394" w:name="_Toc117981808"/>
              <w:bookmarkEnd w:id="13393"/>
              <w:bookmarkEnd w:id="13394"/>
            </w:del>
          </w:p>
        </w:tc>
        <w:tc>
          <w:tcPr>
            <w:tcW w:w="2694" w:type="dxa"/>
            <w:gridSpan w:val="2"/>
            <w:tcBorders>
              <w:top w:val="dotted" w:sz="8" w:space="0" w:color="7F7F7F"/>
              <w:left w:val="dotted" w:sz="8" w:space="0" w:color="7F7F7F"/>
              <w:bottom w:val="dotted" w:sz="8" w:space="0" w:color="7F7F7F"/>
              <w:right w:val="dotted" w:sz="8" w:space="0" w:color="7F7F7F"/>
            </w:tcBorders>
            <w:shd w:val="clear" w:color="auto" w:fill="auto"/>
            <w:tcMar>
              <w:top w:w="15" w:type="dxa"/>
              <w:left w:w="108" w:type="dxa"/>
              <w:bottom w:w="0" w:type="dxa"/>
              <w:right w:w="108" w:type="dxa"/>
            </w:tcMar>
            <w:vAlign w:val="center"/>
          </w:tcPr>
          <w:p w14:paraId="33B57CBD" w14:textId="2171E79E" w:rsidR="007B7850" w:rsidRPr="00006ABF" w:rsidDel="00E35D67" w:rsidRDefault="007B7850" w:rsidP="00CC4C47">
            <w:pPr>
              <w:spacing w:after="0" w:line="360" w:lineRule="auto"/>
              <w:rPr>
                <w:del w:id="13395" w:author="nadira firinda" w:date="2022-10-29T23:30:00Z"/>
                <w:rFonts w:ascii="Times New Roman" w:hAnsi="Times New Roman" w:cs="Times New Roman"/>
                <w:szCs w:val="20"/>
              </w:rPr>
              <w:pPrChange w:id="13396" w:author="nadira firinda" w:date="2022-10-29T23:37:00Z">
                <w:pPr>
                  <w:spacing w:after="0"/>
                </w:pPr>
              </w:pPrChange>
            </w:pPr>
            <w:del w:id="13397" w:author="nadira firinda" w:date="2022-10-29T23:30:00Z">
              <w:r w:rsidRPr="00006ABF" w:rsidDel="00E35D67">
                <w:rPr>
                  <w:rFonts w:ascii="Times New Roman" w:hAnsi="Times New Roman" w:cs="Times New Roman"/>
                  <w:szCs w:val="20"/>
                </w:rPr>
                <w:delText>ECM Sektor Jasa Pendidikan</w:delText>
              </w:r>
              <w:bookmarkStart w:id="13398" w:name="_Toc117980161"/>
              <w:bookmarkStart w:id="13399" w:name="_Toc117981809"/>
              <w:bookmarkEnd w:id="13398"/>
              <w:bookmarkEnd w:id="13399"/>
            </w:del>
          </w:p>
        </w:tc>
        <w:tc>
          <w:tcPr>
            <w:tcW w:w="1134" w:type="dxa"/>
            <w:tcBorders>
              <w:top w:val="dotted" w:sz="8" w:space="0" w:color="7F7F7F"/>
              <w:left w:val="dotted" w:sz="8" w:space="0" w:color="7F7F7F"/>
              <w:bottom w:val="dotted" w:sz="8" w:space="0" w:color="7F7F7F"/>
              <w:right w:val="dotted" w:sz="8" w:space="0" w:color="7F7F7F"/>
            </w:tcBorders>
            <w:shd w:val="clear" w:color="auto" w:fill="auto"/>
            <w:tcMar>
              <w:top w:w="15" w:type="dxa"/>
              <w:left w:w="108" w:type="dxa"/>
              <w:bottom w:w="0" w:type="dxa"/>
              <w:right w:w="108" w:type="dxa"/>
            </w:tcMar>
          </w:tcPr>
          <w:p w14:paraId="547F2624" w14:textId="119B96AB" w:rsidR="007B7850" w:rsidRPr="00006ABF" w:rsidDel="00E35D67" w:rsidRDefault="007B7850" w:rsidP="00CC4C47">
            <w:pPr>
              <w:spacing w:line="360" w:lineRule="auto"/>
              <w:jc w:val="center"/>
              <w:rPr>
                <w:del w:id="13400" w:author="nadira firinda" w:date="2022-10-29T23:30:00Z"/>
                <w:rFonts w:ascii="Times New Roman" w:hAnsi="Times New Roman" w:cs="Times New Roman"/>
              </w:rPr>
              <w:pPrChange w:id="13401" w:author="nadira firinda" w:date="2022-10-29T23:37:00Z">
                <w:pPr>
                  <w:jc w:val="center"/>
                </w:pPr>
              </w:pPrChange>
            </w:pPr>
            <w:del w:id="13402" w:author="nadira firinda" w:date="2022-10-29T23:30:00Z">
              <w:r w:rsidRPr="00006ABF" w:rsidDel="00E35D67">
                <w:rPr>
                  <w:rFonts w:ascii="Times New Roman" w:hAnsi="Times New Roman" w:cs="Times New Roman"/>
                </w:rPr>
                <w:delText>-0.8019</w:delText>
              </w:r>
              <w:bookmarkStart w:id="13403" w:name="_Toc117980162"/>
              <w:bookmarkStart w:id="13404" w:name="_Toc117981810"/>
              <w:bookmarkEnd w:id="13403"/>
              <w:bookmarkEnd w:id="13404"/>
            </w:del>
          </w:p>
        </w:tc>
        <w:tc>
          <w:tcPr>
            <w:tcW w:w="1203" w:type="dxa"/>
            <w:tcBorders>
              <w:top w:val="dotted" w:sz="8" w:space="0" w:color="7F7F7F"/>
              <w:left w:val="dotted" w:sz="8" w:space="0" w:color="7F7F7F"/>
              <w:bottom w:val="dotted" w:sz="8" w:space="0" w:color="7F7F7F"/>
              <w:right w:val="nil"/>
            </w:tcBorders>
            <w:shd w:val="clear" w:color="auto" w:fill="auto"/>
            <w:tcMar>
              <w:top w:w="15" w:type="dxa"/>
              <w:left w:w="108" w:type="dxa"/>
              <w:bottom w:w="0" w:type="dxa"/>
              <w:right w:w="108" w:type="dxa"/>
            </w:tcMar>
            <w:vAlign w:val="center"/>
          </w:tcPr>
          <w:p w14:paraId="2CE717DC" w14:textId="465C48D2" w:rsidR="007B7850" w:rsidRPr="00006ABF" w:rsidDel="00E35D67" w:rsidRDefault="007B7850" w:rsidP="00CC4C47">
            <w:pPr>
              <w:spacing w:after="0" w:line="360" w:lineRule="auto"/>
              <w:jc w:val="center"/>
              <w:rPr>
                <w:del w:id="13405" w:author="nadira firinda" w:date="2022-10-29T23:30:00Z"/>
                <w:rFonts w:ascii="Times New Roman" w:hAnsi="Times New Roman" w:cs="Times New Roman"/>
                <w:szCs w:val="20"/>
              </w:rPr>
              <w:pPrChange w:id="13406" w:author="nadira firinda" w:date="2022-10-29T23:37:00Z">
                <w:pPr>
                  <w:spacing w:after="0"/>
                  <w:jc w:val="center"/>
                </w:pPr>
              </w:pPrChange>
            </w:pPr>
            <w:del w:id="13407" w:author="nadira firinda" w:date="2022-10-29T23:30:00Z">
              <w:r w:rsidRPr="00006ABF" w:rsidDel="00E35D67">
                <w:rPr>
                  <w:rFonts w:ascii="Times New Roman" w:hAnsi="Times New Roman" w:cs="Times New Roman"/>
                  <w:szCs w:val="20"/>
                </w:rPr>
                <w:delText>***</w:delText>
              </w:r>
              <w:bookmarkStart w:id="13408" w:name="_Toc117980163"/>
              <w:bookmarkStart w:id="13409" w:name="_Toc117981811"/>
              <w:bookmarkEnd w:id="13408"/>
              <w:bookmarkEnd w:id="13409"/>
            </w:del>
          </w:p>
        </w:tc>
        <w:bookmarkStart w:id="13410" w:name="_Toc117980164"/>
        <w:bookmarkStart w:id="13411" w:name="_Toc117981812"/>
        <w:bookmarkEnd w:id="13410"/>
        <w:bookmarkEnd w:id="13411"/>
      </w:tr>
      <w:tr w:rsidR="00DC313D" w:rsidRPr="00006ABF" w:rsidDel="00E35D67" w14:paraId="43FED1CB" w14:textId="663E75A3" w:rsidTr="00FE59AD">
        <w:trPr>
          <w:trHeight w:val="363"/>
          <w:del w:id="13412" w:author="nadira firinda" w:date="2022-10-29T23:30:00Z"/>
        </w:trPr>
        <w:tc>
          <w:tcPr>
            <w:tcW w:w="9000" w:type="dxa"/>
            <w:gridSpan w:val="5"/>
            <w:tcBorders>
              <w:top w:val="dotted" w:sz="8" w:space="0" w:color="7F7F7F"/>
              <w:left w:val="nil"/>
              <w:bottom w:val="dotted" w:sz="8" w:space="0" w:color="7F7F7F"/>
              <w:right w:val="nil"/>
            </w:tcBorders>
            <w:shd w:val="clear" w:color="auto" w:fill="auto"/>
            <w:tcMar>
              <w:top w:w="15" w:type="dxa"/>
              <w:left w:w="108" w:type="dxa"/>
              <w:bottom w:w="0" w:type="dxa"/>
              <w:right w:w="108" w:type="dxa"/>
            </w:tcMar>
            <w:vAlign w:val="center"/>
            <w:hideMark/>
          </w:tcPr>
          <w:p w14:paraId="4A44946C" w14:textId="6E55A240" w:rsidR="00DC313D" w:rsidRPr="00006ABF" w:rsidDel="00E35D67" w:rsidRDefault="00DC313D" w:rsidP="00CC4C47">
            <w:pPr>
              <w:spacing w:after="0" w:line="360" w:lineRule="auto"/>
              <w:rPr>
                <w:del w:id="13413" w:author="nadira firinda" w:date="2022-10-29T23:30:00Z"/>
                <w:rFonts w:ascii="Times New Roman" w:hAnsi="Times New Roman" w:cs="Times New Roman"/>
                <w:szCs w:val="20"/>
              </w:rPr>
              <w:pPrChange w:id="13414" w:author="nadira firinda" w:date="2022-10-29T23:37:00Z">
                <w:pPr>
                  <w:spacing w:after="0"/>
                </w:pPr>
              </w:pPrChange>
            </w:pPr>
            <w:del w:id="13415" w:author="nadira firinda" w:date="2022-10-29T23:30:00Z">
              <w:r w:rsidRPr="00006ABF" w:rsidDel="00E35D67">
                <w:rPr>
                  <w:rFonts w:ascii="Times New Roman" w:hAnsi="Times New Roman" w:cs="Times New Roman"/>
                  <w:szCs w:val="20"/>
                  <w:lang w:val="en-GB"/>
                </w:rPr>
                <w:delText xml:space="preserve">Dummy </w:delText>
              </w:r>
              <w:r w:rsidRPr="00006ABF" w:rsidDel="00E35D67">
                <w:rPr>
                  <w:rFonts w:ascii="Times New Roman" w:hAnsi="Times New Roman" w:cs="Times New Roman"/>
                  <w:szCs w:val="20"/>
                </w:rPr>
                <w:delText>w</w:delText>
              </w:r>
              <w:r w:rsidRPr="00006ABF" w:rsidDel="00E35D67">
                <w:rPr>
                  <w:rFonts w:ascii="Times New Roman" w:hAnsi="Times New Roman" w:cs="Times New Roman"/>
                  <w:noProof/>
                  <w:szCs w:val="20"/>
                  <w:lang w:val="en-GB"/>
                </w:rPr>
                <w:delText>aktu</w:delText>
              </w:r>
              <w:r w:rsidRPr="00006ABF" w:rsidDel="00E35D67">
                <w:rPr>
                  <w:rFonts w:ascii="Times New Roman" w:hAnsi="Times New Roman" w:cs="Times New Roman"/>
                  <w:szCs w:val="20"/>
                  <w:lang w:val="en-GB"/>
                </w:rPr>
                <w:delText xml:space="preserve">: </w:delText>
              </w:r>
              <w:r w:rsidR="007B7850" w:rsidRPr="00006ABF" w:rsidDel="00E35D67">
                <w:rPr>
                  <w:rFonts w:ascii="Times New Roman" w:hAnsi="Times New Roman" w:cs="Times New Roman"/>
                  <w:szCs w:val="20"/>
                </w:rPr>
                <w:delText>--</w:delText>
              </w:r>
              <w:bookmarkStart w:id="13416" w:name="_Toc117980165"/>
              <w:bookmarkStart w:id="13417" w:name="_Toc117981813"/>
              <w:bookmarkEnd w:id="13416"/>
              <w:bookmarkEnd w:id="13417"/>
            </w:del>
          </w:p>
        </w:tc>
        <w:bookmarkStart w:id="13418" w:name="_Toc117980166"/>
        <w:bookmarkStart w:id="13419" w:name="_Toc117981814"/>
        <w:bookmarkEnd w:id="13418"/>
        <w:bookmarkEnd w:id="13419"/>
      </w:tr>
      <w:tr w:rsidR="00DC313D" w:rsidRPr="00006ABF" w:rsidDel="00E35D67" w14:paraId="59CBA6E7" w14:textId="3DD81661" w:rsidTr="00FE59AD">
        <w:trPr>
          <w:trHeight w:val="433"/>
          <w:del w:id="13420" w:author="nadira firinda" w:date="2022-10-29T23:30:00Z"/>
        </w:trPr>
        <w:tc>
          <w:tcPr>
            <w:tcW w:w="9000" w:type="dxa"/>
            <w:gridSpan w:val="5"/>
            <w:tcBorders>
              <w:top w:val="dotted" w:sz="8" w:space="0" w:color="7F7F7F"/>
              <w:left w:val="nil"/>
              <w:bottom w:val="dotted" w:sz="8" w:space="0" w:color="7F7F7F"/>
              <w:right w:val="nil"/>
            </w:tcBorders>
            <w:shd w:val="clear" w:color="auto" w:fill="92D050"/>
            <w:tcMar>
              <w:top w:w="15" w:type="dxa"/>
              <w:left w:w="108" w:type="dxa"/>
              <w:bottom w:w="0" w:type="dxa"/>
              <w:right w:w="108" w:type="dxa"/>
            </w:tcMar>
            <w:vAlign w:val="center"/>
            <w:hideMark/>
          </w:tcPr>
          <w:p w14:paraId="21C33B6E" w14:textId="31CA6D83" w:rsidR="00DC313D" w:rsidRPr="00006ABF" w:rsidDel="00E35D67" w:rsidRDefault="00DC313D" w:rsidP="00CC4C47">
            <w:pPr>
              <w:spacing w:after="0" w:line="360" w:lineRule="auto"/>
              <w:rPr>
                <w:del w:id="13421" w:author="nadira firinda" w:date="2022-10-29T23:30:00Z"/>
                <w:rFonts w:ascii="Times New Roman" w:hAnsi="Times New Roman" w:cs="Times New Roman"/>
                <w:szCs w:val="20"/>
              </w:rPr>
              <w:pPrChange w:id="13422" w:author="nadira firinda" w:date="2022-10-29T23:37:00Z">
                <w:pPr>
                  <w:spacing w:after="0"/>
                </w:pPr>
              </w:pPrChange>
            </w:pPr>
            <w:del w:id="13423" w:author="nadira firinda" w:date="2022-10-29T23:30:00Z">
              <w:r w:rsidRPr="00006ABF" w:rsidDel="00E35D67">
                <w:rPr>
                  <w:rFonts w:ascii="Times New Roman" w:hAnsi="Times New Roman" w:cs="Times New Roman"/>
                  <w:b/>
                  <w:bCs/>
                  <w:szCs w:val="20"/>
                </w:rPr>
                <w:delText>Diagnostic Test</w:delText>
              </w:r>
              <w:bookmarkStart w:id="13424" w:name="_Toc117980167"/>
              <w:bookmarkStart w:id="13425" w:name="_Toc117981815"/>
              <w:bookmarkEnd w:id="13424"/>
              <w:bookmarkEnd w:id="13425"/>
            </w:del>
          </w:p>
        </w:tc>
        <w:bookmarkStart w:id="13426" w:name="_Toc117980168"/>
        <w:bookmarkStart w:id="13427" w:name="_Toc117981816"/>
        <w:bookmarkEnd w:id="13426"/>
        <w:bookmarkEnd w:id="13427"/>
      </w:tr>
      <w:tr w:rsidR="00DC313D" w:rsidRPr="00006ABF" w:rsidDel="00E35D67" w14:paraId="79083F0C" w14:textId="4E005903" w:rsidTr="00FE59AD">
        <w:trPr>
          <w:trHeight w:val="433"/>
          <w:del w:id="13428" w:author="nadira firinda" w:date="2022-10-29T23:30:00Z"/>
        </w:trPr>
        <w:tc>
          <w:tcPr>
            <w:tcW w:w="3969" w:type="dxa"/>
            <w:tcBorders>
              <w:top w:val="dotted" w:sz="8" w:space="0" w:color="7F7F7F"/>
              <w:left w:val="nil"/>
              <w:bottom w:val="dotted" w:sz="8" w:space="0" w:color="7F7F7F"/>
              <w:right w:val="nil"/>
            </w:tcBorders>
            <w:shd w:val="clear" w:color="auto" w:fill="auto"/>
            <w:tcMar>
              <w:top w:w="15" w:type="dxa"/>
              <w:left w:w="108" w:type="dxa"/>
              <w:bottom w:w="0" w:type="dxa"/>
              <w:right w:w="108" w:type="dxa"/>
            </w:tcMar>
            <w:vAlign w:val="center"/>
            <w:hideMark/>
          </w:tcPr>
          <w:p w14:paraId="74CED1BE" w14:textId="02CA8E67" w:rsidR="00DC313D" w:rsidRPr="00006ABF" w:rsidDel="00E35D67" w:rsidRDefault="00DC313D" w:rsidP="00CC4C47">
            <w:pPr>
              <w:spacing w:after="0" w:line="360" w:lineRule="auto"/>
              <w:rPr>
                <w:del w:id="13429" w:author="nadira firinda" w:date="2022-10-29T23:30:00Z"/>
                <w:rFonts w:ascii="Times New Roman" w:hAnsi="Times New Roman" w:cs="Times New Roman"/>
                <w:szCs w:val="20"/>
              </w:rPr>
              <w:pPrChange w:id="13430" w:author="nadira firinda" w:date="2022-10-29T23:37:00Z">
                <w:pPr>
                  <w:spacing w:after="0"/>
                </w:pPr>
              </w:pPrChange>
            </w:pPr>
            <w:del w:id="13431" w:author="nadira firinda" w:date="2022-10-29T23:30:00Z">
              <w:r w:rsidRPr="00006ABF" w:rsidDel="00E35D67">
                <w:rPr>
                  <w:rFonts w:ascii="Times New Roman" w:hAnsi="Times New Roman" w:cs="Times New Roman"/>
                  <w:szCs w:val="20"/>
                  <w:lang w:val="en-GB"/>
                </w:rPr>
                <w:delText>Adjusted R-Squared</w:delText>
              </w:r>
              <w:bookmarkStart w:id="13432" w:name="_Toc117980169"/>
              <w:bookmarkStart w:id="13433" w:name="_Toc117981817"/>
              <w:bookmarkEnd w:id="13432"/>
              <w:bookmarkEnd w:id="13433"/>
            </w:del>
          </w:p>
        </w:tc>
        <w:tc>
          <w:tcPr>
            <w:tcW w:w="236" w:type="dxa"/>
            <w:tcBorders>
              <w:top w:val="dotted" w:sz="8" w:space="0" w:color="7F7F7F"/>
              <w:left w:val="nil"/>
              <w:bottom w:val="dotted" w:sz="8" w:space="0" w:color="7F7F7F"/>
              <w:right w:val="nil"/>
            </w:tcBorders>
            <w:shd w:val="clear" w:color="auto" w:fill="auto"/>
            <w:tcMar>
              <w:top w:w="15" w:type="dxa"/>
              <w:left w:w="108" w:type="dxa"/>
              <w:bottom w:w="0" w:type="dxa"/>
              <w:right w:w="108" w:type="dxa"/>
            </w:tcMar>
            <w:vAlign w:val="center"/>
            <w:hideMark/>
          </w:tcPr>
          <w:p w14:paraId="3D516075" w14:textId="2FC5B706" w:rsidR="00DC313D" w:rsidRPr="00006ABF" w:rsidDel="00E35D67" w:rsidRDefault="00DC313D" w:rsidP="00CC4C47">
            <w:pPr>
              <w:spacing w:after="0" w:line="360" w:lineRule="auto"/>
              <w:rPr>
                <w:del w:id="13434" w:author="nadira firinda" w:date="2022-10-29T23:30:00Z"/>
                <w:rFonts w:ascii="Times New Roman" w:hAnsi="Times New Roman" w:cs="Times New Roman"/>
                <w:szCs w:val="20"/>
              </w:rPr>
              <w:pPrChange w:id="13435" w:author="nadira firinda" w:date="2022-10-29T23:37:00Z">
                <w:pPr>
                  <w:spacing w:after="0"/>
                </w:pPr>
              </w:pPrChange>
            </w:pPr>
            <w:bookmarkStart w:id="13436" w:name="_Toc117980170"/>
            <w:bookmarkStart w:id="13437" w:name="_Toc117981818"/>
            <w:bookmarkEnd w:id="13436"/>
            <w:bookmarkEnd w:id="13437"/>
          </w:p>
        </w:tc>
        <w:tc>
          <w:tcPr>
            <w:tcW w:w="2458" w:type="dxa"/>
            <w:tcBorders>
              <w:top w:val="dotted" w:sz="8" w:space="0" w:color="7F7F7F"/>
              <w:left w:val="nil"/>
              <w:bottom w:val="dotted" w:sz="8" w:space="0" w:color="7F7F7F"/>
              <w:right w:val="dotted" w:sz="8" w:space="0" w:color="7F7F7F"/>
            </w:tcBorders>
            <w:shd w:val="clear" w:color="auto" w:fill="auto"/>
            <w:tcMar>
              <w:top w:w="15" w:type="dxa"/>
              <w:left w:w="108" w:type="dxa"/>
              <w:bottom w:w="0" w:type="dxa"/>
              <w:right w:w="108" w:type="dxa"/>
            </w:tcMar>
            <w:vAlign w:val="center"/>
            <w:hideMark/>
          </w:tcPr>
          <w:p w14:paraId="75EE3AD9" w14:textId="4F0B1E19" w:rsidR="00DC313D" w:rsidRPr="00006ABF" w:rsidDel="00E35D67" w:rsidRDefault="00DC313D" w:rsidP="00CC4C47">
            <w:pPr>
              <w:spacing w:after="0" w:line="360" w:lineRule="auto"/>
              <w:rPr>
                <w:del w:id="13438" w:author="nadira firinda" w:date="2022-10-29T23:30:00Z"/>
                <w:rFonts w:ascii="Times New Roman" w:hAnsi="Times New Roman" w:cs="Times New Roman"/>
                <w:szCs w:val="20"/>
              </w:rPr>
              <w:pPrChange w:id="13439" w:author="nadira firinda" w:date="2022-10-29T23:37:00Z">
                <w:pPr>
                  <w:spacing w:after="0"/>
                </w:pPr>
              </w:pPrChange>
            </w:pPr>
            <w:bookmarkStart w:id="13440" w:name="_Toc117980171"/>
            <w:bookmarkStart w:id="13441" w:name="_Toc117981819"/>
            <w:bookmarkEnd w:id="13440"/>
            <w:bookmarkEnd w:id="13441"/>
          </w:p>
        </w:tc>
        <w:tc>
          <w:tcPr>
            <w:tcW w:w="2337" w:type="dxa"/>
            <w:gridSpan w:val="2"/>
            <w:tcBorders>
              <w:top w:val="dotted" w:sz="8" w:space="0" w:color="7F7F7F"/>
              <w:left w:val="dotted" w:sz="8" w:space="0" w:color="7F7F7F"/>
              <w:bottom w:val="dotted" w:sz="8" w:space="0" w:color="7F7F7F"/>
              <w:right w:val="nil"/>
            </w:tcBorders>
            <w:shd w:val="clear" w:color="auto" w:fill="auto"/>
            <w:tcMar>
              <w:top w:w="15" w:type="dxa"/>
              <w:left w:w="108" w:type="dxa"/>
              <w:bottom w:w="0" w:type="dxa"/>
              <w:right w:w="108" w:type="dxa"/>
            </w:tcMar>
            <w:vAlign w:val="center"/>
            <w:hideMark/>
          </w:tcPr>
          <w:p w14:paraId="4F548893" w14:textId="0F3A634E" w:rsidR="00DC313D" w:rsidRPr="00006ABF" w:rsidDel="00E35D67" w:rsidRDefault="007B7850" w:rsidP="00CC4C47">
            <w:pPr>
              <w:spacing w:after="0" w:line="360" w:lineRule="auto"/>
              <w:jc w:val="center"/>
              <w:rPr>
                <w:del w:id="13442" w:author="nadira firinda" w:date="2022-10-29T23:30:00Z"/>
                <w:rFonts w:ascii="Times New Roman" w:hAnsi="Times New Roman" w:cs="Times New Roman"/>
                <w:szCs w:val="20"/>
              </w:rPr>
              <w:pPrChange w:id="13443" w:author="nadira firinda" w:date="2022-10-29T23:37:00Z">
                <w:pPr>
                  <w:spacing w:after="0"/>
                  <w:jc w:val="center"/>
                </w:pPr>
              </w:pPrChange>
            </w:pPr>
            <w:del w:id="13444" w:author="nadira firinda" w:date="2022-10-29T23:30:00Z">
              <w:r w:rsidRPr="00006ABF" w:rsidDel="00E35D67">
                <w:rPr>
                  <w:rFonts w:ascii="Times New Roman" w:hAnsi="Times New Roman" w:cs="Times New Roman"/>
                  <w:szCs w:val="20"/>
                </w:rPr>
                <w:delText>0.5270</w:delText>
              </w:r>
              <w:bookmarkStart w:id="13445" w:name="_Toc117980172"/>
              <w:bookmarkStart w:id="13446" w:name="_Toc117981820"/>
              <w:bookmarkEnd w:id="13445"/>
              <w:bookmarkEnd w:id="13446"/>
            </w:del>
          </w:p>
        </w:tc>
        <w:bookmarkStart w:id="13447" w:name="_Toc117980173"/>
        <w:bookmarkStart w:id="13448" w:name="_Toc117981821"/>
        <w:bookmarkEnd w:id="13447"/>
        <w:bookmarkEnd w:id="13448"/>
      </w:tr>
      <w:tr w:rsidR="00DC313D" w:rsidRPr="00006ABF" w:rsidDel="00E35D67" w14:paraId="163A6089" w14:textId="0AE41913" w:rsidTr="00FE59AD">
        <w:trPr>
          <w:trHeight w:val="433"/>
          <w:del w:id="13449" w:author="nadira firinda" w:date="2022-10-29T23:30:00Z"/>
        </w:trPr>
        <w:tc>
          <w:tcPr>
            <w:tcW w:w="3969" w:type="dxa"/>
            <w:tcBorders>
              <w:top w:val="dotted" w:sz="8" w:space="0" w:color="7F7F7F"/>
              <w:left w:val="nil"/>
              <w:bottom w:val="dotted" w:sz="8" w:space="0" w:color="7F7F7F"/>
              <w:right w:val="nil"/>
            </w:tcBorders>
            <w:shd w:val="clear" w:color="auto" w:fill="auto"/>
            <w:tcMar>
              <w:top w:w="15" w:type="dxa"/>
              <w:left w:w="108" w:type="dxa"/>
              <w:bottom w:w="0" w:type="dxa"/>
              <w:right w:w="108" w:type="dxa"/>
            </w:tcMar>
            <w:vAlign w:val="center"/>
          </w:tcPr>
          <w:p w14:paraId="4C67B2C8" w14:textId="6D69FCDE" w:rsidR="00DC313D" w:rsidRPr="00006ABF" w:rsidDel="00E35D67" w:rsidRDefault="00DC313D" w:rsidP="00CC4C47">
            <w:pPr>
              <w:spacing w:after="0" w:line="360" w:lineRule="auto"/>
              <w:rPr>
                <w:del w:id="13450" w:author="nadira firinda" w:date="2022-10-29T23:30:00Z"/>
                <w:rFonts w:ascii="Times New Roman" w:hAnsi="Times New Roman" w:cs="Times New Roman"/>
                <w:szCs w:val="20"/>
                <w:lang w:val="en-GB"/>
              </w:rPr>
              <w:pPrChange w:id="13451" w:author="nadira firinda" w:date="2022-10-29T23:37:00Z">
                <w:pPr>
                  <w:spacing w:after="0"/>
                </w:pPr>
              </w:pPrChange>
            </w:pPr>
            <w:del w:id="13452" w:author="nadira firinda" w:date="2022-10-29T23:30:00Z">
              <w:r w:rsidRPr="00006ABF" w:rsidDel="00E35D67">
                <w:rPr>
                  <w:rFonts w:ascii="Times New Roman" w:hAnsi="Times New Roman" w:cs="Times New Roman"/>
                  <w:szCs w:val="20"/>
                  <w:lang w:val="en-GB"/>
                </w:rPr>
                <w:delText>LM Test Stat</w:delText>
              </w:r>
              <w:bookmarkStart w:id="13453" w:name="_Toc117980174"/>
              <w:bookmarkStart w:id="13454" w:name="_Toc117981822"/>
              <w:bookmarkEnd w:id="13453"/>
              <w:bookmarkEnd w:id="13454"/>
            </w:del>
          </w:p>
        </w:tc>
        <w:tc>
          <w:tcPr>
            <w:tcW w:w="236" w:type="dxa"/>
            <w:tcBorders>
              <w:top w:val="dotted" w:sz="8" w:space="0" w:color="7F7F7F"/>
              <w:left w:val="nil"/>
              <w:bottom w:val="dotted" w:sz="8" w:space="0" w:color="7F7F7F"/>
              <w:right w:val="nil"/>
            </w:tcBorders>
            <w:shd w:val="clear" w:color="auto" w:fill="auto"/>
            <w:tcMar>
              <w:top w:w="15" w:type="dxa"/>
              <w:left w:w="108" w:type="dxa"/>
              <w:bottom w:w="0" w:type="dxa"/>
              <w:right w:w="108" w:type="dxa"/>
            </w:tcMar>
            <w:vAlign w:val="center"/>
          </w:tcPr>
          <w:p w14:paraId="41429393" w14:textId="1616D187" w:rsidR="00DC313D" w:rsidRPr="00006ABF" w:rsidDel="00E35D67" w:rsidRDefault="00DC313D" w:rsidP="00CC4C47">
            <w:pPr>
              <w:spacing w:after="0" w:line="360" w:lineRule="auto"/>
              <w:rPr>
                <w:del w:id="13455" w:author="nadira firinda" w:date="2022-10-29T23:30:00Z"/>
                <w:rFonts w:ascii="Times New Roman" w:hAnsi="Times New Roman" w:cs="Times New Roman"/>
                <w:szCs w:val="20"/>
              </w:rPr>
              <w:pPrChange w:id="13456" w:author="nadira firinda" w:date="2022-10-29T23:37:00Z">
                <w:pPr>
                  <w:spacing w:after="0"/>
                </w:pPr>
              </w:pPrChange>
            </w:pPr>
            <w:bookmarkStart w:id="13457" w:name="_Toc117980175"/>
            <w:bookmarkStart w:id="13458" w:name="_Toc117981823"/>
            <w:bookmarkEnd w:id="13457"/>
            <w:bookmarkEnd w:id="13458"/>
          </w:p>
        </w:tc>
        <w:tc>
          <w:tcPr>
            <w:tcW w:w="2458" w:type="dxa"/>
            <w:tcBorders>
              <w:top w:val="dotted" w:sz="8" w:space="0" w:color="7F7F7F"/>
              <w:left w:val="nil"/>
              <w:bottom w:val="dotted" w:sz="8" w:space="0" w:color="7F7F7F"/>
              <w:right w:val="dotted" w:sz="8" w:space="0" w:color="7F7F7F"/>
            </w:tcBorders>
            <w:shd w:val="clear" w:color="auto" w:fill="auto"/>
            <w:tcMar>
              <w:top w:w="15" w:type="dxa"/>
              <w:left w:w="108" w:type="dxa"/>
              <w:bottom w:w="0" w:type="dxa"/>
              <w:right w:w="108" w:type="dxa"/>
            </w:tcMar>
            <w:vAlign w:val="center"/>
          </w:tcPr>
          <w:p w14:paraId="32243DFA" w14:textId="0470EBB5" w:rsidR="00DC313D" w:rsidRPr="00006ABF" w:rsidDel="00E35D67" w:rsidRDefault="00DC313D" w:rsidP="00CC4C47">
            <w:pPr>
              <w:spacing w:after="0" w:line="360" w:lineRule="auto"/>
              <w:rPr>
                <w:del w:id="13459" w:author="nadira firinda" w:date="2022-10-29T23:30:00Z"/>
                <w:rFonts w:ascii="Times New Roman" w:hAnsi="Times New Roman" w:cs="Times New Roman"/>
                <w:szCs w:val="20"/>
              </w:rPr>
              <w:pPrChange w:id="13460" w:author="nadira firinda" w:date="2022-10-29T23:37:00Z">
                <w:pPr>
                  <w:spacing w:after="0"/>
                </w:pPr>
              </w:pPrChange>
            </w:pPr>
            <w:bookmarkStart w:id="13461" w:name="_Toc117980176"/>
            <w:bookmarkStart w:id="13462" w:name="_Toc117981824"/>
            <w:bookmarkEnd w:id="13461"/>
            <w:bookmarkEnd w:id="13462"/>
          </w:p>
        </w:tc>
        <w:tc>
          <w:tcPr>
            <w:tcW w:w="2337" w:type="dxa"/>
            <w:gridSpan w:val="2"/>
            <w:tcBorders>
              <w:top w:val="dotted" w:sz="8" w:space="0" w:color="7F7F7F"/>
              <w:left w:val="dotted" w:sz="8" w:space="0" w:color="7F7F7F"/>
              <w:bottom w:val="dotted" w:sz="8" w:space="0" w:color="7F7F7F"/>
              <w:right w:val="nil"/>
            </w:tcBorders>
            <w:shd w:val="clear" w:color="auto" w:fill="auto"/>
            <w:tcMar>
              <w:top w:w="15" w:type="dxa"/>
              <w:left w:w="108" w:type="dxa"/>
              <w:bottom w:w="0" w:type="dxa"/>
              <w:right w:w="108" w:type="dxa"/>
            </w:tcMar>
            <w:vAlign w:val="center"/>
          </w:tcPr>
          <w:p w14:paraId="336A75EA" w14:textId="112671B0" w:rsidR="00DC313D" w:rsidRPr="00006ABF" w:rsidDel="00E35D67" w:rsidRDefault="007B7850" w:rsidP="00CC4C47">
            <w:pPr>
              <w:spacing w:after="0" w:line="360" w:lineRule="auto"/>
              <w:jc w:val="center"/>
              <w:rPr>
                <w:del w:id="13463" w:author="nadira firinda" w:date="2022-10-29T23:30:00Z"/>
                <w:rFonts w:ascii="Times New Roman" w:hAnsi="Times New Roman" w:cs="Times New Roman"/>
                <w:szCs w:val="20"/>
              </w:rPr>
              <w:pPrChange w:id="13464" w:author="nadira firinda" w:date="2022-10-29T23:37:00Z">
                <w:pPr>
                  <w:spacing w:after="0"/>
                  <w:jc w:val="center"/>
                </w:pPr>
              </w:pPrChange>
            </w:pPr>
            <w:del w:id="13465" w:author="nadira firinda" w:date="2022-10-29T23:30:00Z">
              <w:r w:rsidRPr="00006ABF" w:rsidDel="00E35D67">
                <w:rPr>
                  <w:rFonts w:ascii="Times New Roman" w:hAnsi="Times New Roman" w:cs="Times New Roman"/>
                  <w:szCs w:val="20"/>
                </w:rPr>
                <w:delText>0.8296</w:delText>
              </w:r>
              <w:bookmarkStart w:id="13466" w:name="_Toc117980177"/>
              <w:bookmarkStart w:id="13467" w:name="_Toc117981825"/>
              <w:bookmarkEnd w:id="13466"/>
              <w:bookmarkEnd w:id="13467"/>
            </w:del>
          </w:p>
        </w:tc>
        <w:bookmarkStart w:id="13468" w:name="_Toc117980178"/>
        <w:bookmarkStart w:id="13469" w:name="_Toc117981826"/>
        <w:bookmarkEnd w:id="13468"/>
        <w:bookmarkEnd w:id="13469"/>
      </w:tr>
      <w:tr w:rsidR="00DC313D" w:rsidRPr="00006ABF" w:rsidDel="00E35D67" w14:paraId="0AD1B208" w14:textId="40D34BB3" w:rsidTr="00FE59AD">
        <w:trPr>
          <w:trHeight w:val="433"/>
          <w:del w:id="13470" w:author="nadira firinda" w:date="2022-10-29T23:30:00Z"/>
        </w:trPr>
        <w:tc>
          <w:tcPr>
            <w:tcW w:w="3969" w:type="dxa"/>
            <w:tcBorders>
              <w:top w:val="dotted" w:sz="8" w:space="0" w:color="7F7F7F"/>
              <w:left w:val="nil"/>
              <w:bottom w:val="dotted" w:sz="8" w:space="0" w:color="7F7F7F"/>
              <w:right w:val="nil"/>
            </w:tcBorders>
            <w:shd w:val="clear" w:color="auto" w:fill="auto"/>
            <w:tcMar>
              <w:top w:w="15" w:type="dxa"/>
              <w:left w:w="108" w:type="dxa"/>
              <w:bottom w:w="0" w:type="dxa"/>
              <w:right w:w="108" w:type="dxa"/>
            </w:tcMar>
            <w:vAlign w:val="center"/>
          </w:tcPr>
          <w:p w14:paraId="58962908" w14:textId="321BF9E0" w:rsidR="00DC313D" w:rsidRPr="00006ABF" w:rsidDel="00E35D67" w:rsidRDefault="00DC313D" w:rsidP="00CC4C47">
            <w:pPr>
              <w:spacing w:after="0" w:line="360" w:lineRule="auto"/>
              <w:rPr>
                <w:del w:id="13471" w:author="nadira firinda" w:date="2022-10-29T23:30:00Z"/>
                <w:rFonts w:ascii="Times New Roman" w:hAnsi="Times New Roman" w:cs="Times New Roman"/>
                <w:szCs w:val="20"/>
                <w:lang w:val="en-GB"/>
              </w:rPr>
              <w:pPrChange w:id="13472" w:author="nadira firinda" w:date="2022-10-29T23:37:00Z">
                <w:pPr>
                  <w:spacing w:after="0"/>
                </w:pPr>
              </w:pPrChange>
            </w:pPr>
            <w:del w:id="13473" w:author="nadira firinda" w:date="2022-10-29T23:30:00Z">
              <w:r w:rsidRPr="00006ABF" w:rsidDel="00E35D67">
                <w:rPr>
                  <w:rFonts w:ascii="Times New Roman" w:hAnsi="Times New Roman" w:cs="Times New Roman"/>
                  <w:noProof/>
                  <w:szCs w:val="20"/>
                  <w:lang w:val="en-GB"/>
                </w:rPr>
                <w:delText>Heteroskedasticity</w:delText>
              </w:r>
              <w:r w:rsidRPr="00006ABF" w:rsidDel="00E35D67">
                <w:rPr>
                  <w:rFonts w:ascii="Times New Roman" w:hAnsi="Times New Roman" w:cs="Times New Roman"/>
                  <w:szCs w:val="20"/>
                  <w:lang w:val="en-GB"/>
                </w:rPr>
                <w:delText xml:space="preserve"> Test Stat</w:delText>
              </w:r>
              <w:bookmarkStart w:id="13474" w:name="_Toc117980179"/>
              <w:bookmarkStart w:id="13475" w:name="_Toc117981827"/>
              <w:bookmarkEnd w:id="13474"/>
              <w:bookmarkEnd w:id="13475"/>
            </w:del>
          </w:p>
        </w:tc>
        <w:tc>
          <w:tcPr>
            <w:tcW w:w="236" w:type="dxa"/>
            <w:tcBorders>
              <w:top w:val="dotted" w:sz="8" w:space="0" w:color="7F7F7F"/>
              <w:left w:val="nil"/>
              <w:bottom w:val="dotted" w:sz="8" w:space="0" w:color="7F7F7F"/>
              <w:right w:val="nil"/>
            </w:tcBorders>
            <w:shd w:val="clear" w:color="auto" w:fill="auto"/>
            <w:tcMar>
              <w:top w:w="15" w:type="dxa"/>
              <w:left w:w="108" w:type="dxa"/>
              <w:bottom w:w="0" w:type="dxa"/>
              <w:right w:w="108" w:type="dxa"/>
            </w:tcMar>
            <w:vAlign w:val="center"/>
          </w:tcPr>
          <w:p w14:paraId="13B0F9C4" w14:textId="764DD8F1" w:rsidR="00DC313D" w:rsidRPr="00006ABF" w:rsidDel="00E35D67" w:rsidRDefault="00DC313D" w:rsidP="00CC4C47">
            <w:pPr>
              <w:spacing w:after="0" w:line="360" w:lineRule="auto"/>
              <w:rPr>
                <w:del w:id="13476" w:author="nadira firinda" w:date="2022-10-29T23:30:00Z"/>
                <w:rFonts w:ascii="Times New Roman" w:hAnsi="Times New Roman" w:cs="Times New Roman"/>
                <w:szCs w:val="20"/>
              </w:rPr>
              <w:pPrChange w:id="13477" w:author="nadira firinda" w:date="2022-10-29T23:37:00Z">
                <w:pPr>
                  <w:spacing w:after="0"/>
                </w:pPr>
              </w:pPrChange>
            </w:pPr>
            <w:bookmarkStart w:id="13478" w:name="_Toc117980180"/>
            <w:bookmarkStart w:id="13479" w:name="_Toc117981828"/>
            <w:bookmarkEnd w:id="13478"/>
            <w:bookmarkEnd w:id="13479"/>
          </w:p>
        </w:tc>
        <w:tc>
          <w:tcPr>
            <w:tcW w:w="2458" w:type="dxa"/>
            <w:tcBorders>
              <w:top w:val="dotted" w:sz="8" w:space="0" w:color="7F7F7F"/>
              <w:left w:val="nil"/>
              <w:bottom w:val="dotted" w:sz="8" w:space="0" w:color="7F7F7F"/>
              <w:right w:val="dotted" w:sz="8" w:space="0" w:color="7F7F7F"/>
            </w:tcBorders>
            <w:shd w:val="clear" w:color="auto" w:fill="auto"/>
            <w:tcMar>
              <w:top w:w="15" w:type="dxa"/>
              <w:left w:w="108" w:type="dxa"/>
              <w:bottom w:w="0" w:type="dxa"/>
              <w:right w:w="108" w:type="dxa"/>
            </w:tcMar>
            <w:vAlign w:val="center"/>
          </w:tcPr>
          <w:p w14:paraId="076A9039" w14:textId="23889C33" w:rsidR="00DC313D" w:rsidRPr="00006ABF" w:rsidDel="00E35D67" w:rsidRDefault="00DC313D" w:rsidP="00CC4C47">
            <w:pPr>
              <w:spacing w:after="0" w:line="360" w:lineRule="auto"/>
              <w:rPr>
                <w:del w:id="13480" w:author="nadira firinda" w:date="2022-10-29T23:30:00Z"/>
                <w:rFonts w:ascii="Times New Roman" w:hAnsi="Times New Roman" w:cs="Times New Roman"/>
                <w:szCs w:val="20"/>
              </w:rPr>
              <w:pPrChange w:id="13481" w:author="nadira firinda" w:date="2022-10-29T23:37:00Z">
                <w:pPr>
                  <w:spacing w:after="0"/>
                </w:pPr>
              </w:pPrChange>
            </w:pPr>
            <w:bookmarkStart w:id="13482" w:name="_Toc117980181"/>
            <w:bookmarkStart w:id="13483" w:name="_Toc117981829"/>
            <w:bookmarkEnd w:id="13482"/>
            <w:bookmarkEnd w:id="13483"/>
          </w:p>
        </w:tc>
        <w:tc>
          <w:tcPr>
            <w:tcW w:w="2337" w:type="dxa"/>
            <w:gridSpan w:val="2"/>
            <w:tcBorders>
              <w:top w:val="dotted" w:sz="8" w:space="0" w:color="7F7F7F"/>
              <w:left w:val="dotted" w:sz="8" w:space="0" w:color="7F7F7F"/>
              <w:bottom w:val="dotted" w:sz="8" w:space="0" w:color="7F7F7F"/>
              <w:right w:val="nil"/>
            </w:tcBorders>
            <w:shd w:val="clear" w:color="auto" w:fill="auto"/>
            <w:tcMar>
              <w:top w:w="15" w:type="dxa"/>
              <w:left w:w="108" w:type="dxa"/>
              <w:bottom w:w="0" w:type="dxa"/>
              <w:right w:w="108" w:type="dxa"/>
            </w:tcMar>
            <w:vAlign w:val="center"/>
          </w:tcPr>
          <w:p w14:paraId="1E2BA124" w14:textId="1E4B10E1" w:rsidR="00DC313D" w:rsidRPr="00006ABF" w:rsidDel="00E35D67" w:rsidRDefault="007B7850" w:rsidP="00CC4C47">
            <w:pPr>
              <w:spacing w:after="0" w:line="360" w:lineRule="auto"/>
              <w:jc w:val="center"/>
              <w:rPr>
                <w:del w:id="13484" w:author="nadira firinda" w:date="2022-10-29T23:30:00Z"/>
                <w:rFonts w:ascii="Times New Roman" w:hAnsi="Times New Roman" w:cs="Times New Roman"/>
                <w:szCs w:val="20"/>
              </w:rPr>
              <w:pPrChange w:id="13485" w:author="nadira firinda" w:date="2022-10-29T23:37:00Z">
                <w:pPr>
                  <w:spacing w:after="0"/>
                  <w:jc w:val="center"/>
                </w:pPr>
              </w:pPrChange>
            </w:pPr>
            <w:del w:id="13486" w:author="nadira firinda" w:date="2022-10-29T23:30:00Z">
              <w:r w:rsidRPr="00006ABF" w:rsidDel="00E35D67">
                <w:rPr>
                  <w:rFonts w:ascii="Times New Roman" w:hAnsi="Times New Roman" w:cs="Times New Roman"/>
                  <w:szCs w:val="20"/>
                </w:rPr>
                <w:delText>0.4756</w:delText>
              </w:r>
              <w:bookmarkStart w:id="13487" w:name="_Toc117980182"/>
              <w:bookmarkStart w:id="13488" w:name="_Toc117981830"/>
              <w:bookmarkEnd w:id="13487"/>
              <w:bookmarkEnd w:id="13488"/>
            </w:del>
          </w:p>
        </w:tc>
        <w:bookmarkStart w:id="13489" w:name="_Toc117980183"/>
        <w:bookmarkStart w:id="13490" w:name="_Toc117981831"/>
        <w:bookmarkEnd w:id="13489"/>
        <w:bookmarkEnd w:id="13490"/>
      </w:tr>
    </w:tbl>
    <w:p w14:paraId="42F54B7B" w14:textId="050BE234" w:rsidR="00D90278" w:rsidRPr="00E35D67" w:rsidDel="00E35D67" w:rsidRDefault="00D90278" w:rsidP="00CC4C47">
      <w:pPr>
        <w:spacing w:line="360" w:lineRule="auto"/>
        <w:rPr>
          <w:del w:id="13491" w:author="nadira firinda" w:date="2022-10-29T23:30:00Z"/>
          <w:rFonts w:ascii="Times New Roman" w:hAnsi="Times New Roman" w:cs="Times New Roman"/>
        </w:rPr>
        <w:pPrChange w:id="13492" w:author="nadira firinda" w:date="2022-10-29T23:37:00Z">
          <w:pPr/>
        </w:pPrChange>
      </w:pPr>
      <w:bookmarkStart w:id="13493" w:name="_Toc117980184"/>
      <w:bookmarkStart w:id="13494" w:name="_Toc117981832"/>
      <w:bookmarkEnd w:id="13493"/>
      <w:bookmarkEnd w:id="13494"/>
    </w:p>
    <w:p w14:paraId="41406C1D" w14:textId="3334E8E2" w:rsidR="00FB741C" w:rsidRPr="00E35D67" w:rsidDel="00E35D67" w:rsidRDefault="00A617A0" w:rsidP="00CC4C47">
      <w:pPr>
        <w:keepNext/>
        <w:spacing w:line="360" w:lineRule="auto"/>
        <w:rPr>
          <w:del w:id="13495" w:author="nadira firinda" w:date="2022-10-29T23:30:00Z"/>
          <w:rFonts w:ascii="Times New Roman" w:hAnsi="Times New Roman" w:cs="Times New Roman"/>
        </w:rPr>
        <w:pPrChange w:id="13496" w:author="nadira firinda" w:date="2022-10-29T23:37:00Z">
          <w:pPr>
            <w:keepNext/>
          </w:pPr>
        </w:pPrChange>
      </w:pPr>
      <w:del w:id="13497" w:author="nadira firinda" w:date="2022-10-29T23:30:00Z">
        <w:r w:rsidRPr="008B62E9" w:rsidDel="00E35D67">
          <w:rPr>
            <w:rFonts w:ascii="Times New Roman" w:hAnsi="Times New Roman" w:cs="Times New Roman"/>
          </w:rPr>
          <w:object w:dxaOrig="10045" w:dyaOrig="3336" w14:anchorId="3CF51F31">
            <v:shape id="_x0000_i1039" type="#_x0000_t75" style="width:450.75pt;height:150.65pt" o:ole="">
              <v:imagedata r:id="rId112" o:title=""/>
            </v:shape>
            <o:OLEObject Type="Embed" ProgID="EViews.Workfile.2" ShapeID="_x0000_i1039" DrawAspect="Content" ObjectID="_1728592425" r:id="rId113"/>
          </w:object>
        </w:r>
        <w:bookmarkStart w:id="13498" w:name="_Toc117980185"/>
        <w:bookmarkStart w:id="13499" w:name="_Toc117981833"/>
        <w:bookmarkEnd w:id="13498"/>
        <w:bookmarkEnd w:id="13499"/>
      </w:del>
    </w:p>
    <w:p w14:paraId="05FA4862" w14:textId="5811C991" w:rsidR="00333067" w:rsidRPr="00006ABF" w:rsidDel="00E35D67" w:rsidRDefault="00FB741C" w:rsidP="00CC4C47">
      <w:pPr>
        <w:pStyle w:val="Caption"/>
        <w:spacing w:line="360" w:lineRule="auto"/>
        <w:rPr>
          <w:del w:id="13500" w:author="nadira firinda" w:date="2022-10-29T23:30:00Z"/>
        </w:rPr>
        <w:pPrChange w:id="13501" w:author="nadira firinda" w:date="2022-10-29T23:37:00Z">
          <w:pPr>
            <w:pStyle w:val="Caption"/>
          </w:pPr>
        </w:pPrChange>
      </w:pPr>
      <w:bookmarkStart w:id="13502" w:name="_Ref84943863"/>
      <w:bookmarkStart w:id="13503" w:name="_Toc84944793"/>
      <w:bookmarkStart w:id="13504" w:name="_Toc84944880"/>
      <w:del w:id="13505" w:author="nadira firinda" w:date="2022-10-29T23:30:00Z">
        <w:r w:rsidRPr="00006ABF" w:rsidDel="00E35D67">
          <w:delText xml:space="preserve">Gambar </w:delText>
        </w:r>
      </w:del>
      <w:ins w:id="13506" w:author="Prasasti Karunia Farista Ananto" w:date="2021-10-12T14:34:00Z">
        <w:del w:id="13507" w:author="nadira firinda" w:date="2022-10-29T23:30:00Z">
          <w:r w:rsidR="00046663" w:rsidRPr="00D206AB" w:rsidDel="00E35D67">
            <w:fldChar w:fldCharType="begin"/>
          </w:r>
          <w:r w:rsidR="00046663" w:rsidRPr="00006ABF" w:rsidDel="00E35D67">
            <w:delInstrText xml:space="preserve"> STYLEREF 1 \s </w:delInstrText>
          </w:r>
        </w:del>
      </w:ins>
      <w:del w:id="13508" w:author="nadira firinda" w:date="2022-10-29T23:30:00Z">
        <w:r w:rsidR="00046663" w:rsidRPr="008B62E9" w:rsidDel="00E35D67">
          <w:fldChar w:fldCharType="separate"/>
        </w:r>
        <w:r w:rsidR="00015ADF" w:rsidRPr="00006ABF" w:rsidDel="00E35D67">
          <w:rPr>
            <w:noProof/>
          </w:rPr>
          <w:delText>IV</w:delText>
        </w:r>
      </w:del>
      <w:ins w:id="13509" w:author="Prasasti Karunia Farista Ananto" w:date="2021-10-12T14:34:00Z">
        <w:del w:id="13510" w:author="nadira firinda" w:date="2022-10-29T23:30:00Z">
          <w:r w:rsidR="00046663" w:rsidRPr="00D206AB" w:rsidDel="00E35D67">
            <w:fldChar w:fldCharType="end"/>
          </w:r>
          <w:r w:rsidR="00046663" w:rsidRPr="00006ABF" w:rsidDel="00E35D67">
            <w:noBreakHyphen/>
          </w:r>
          <w:r w:rsidR="00046663" w:rsidRPr="00D206AB" w:rsidDel="00E35D67">
            <w:fldChar w:fldCharType="begin"/>
          </w:r>
          <w:r w:rsidR="00046663" w:rsidRPr="00006ABF" w:rsidDel="00E35D67">
            <w:delInstrText xml:space="preserve"> SEQ Gambar \* ARABIC \s 1 </w:delInstrText>
          </w:r>
        </w:del>
      </w:ins>
      <w:del w:id="13511" w:author="nadira firinda" w:date="2022-10-29T23:30:00Z">
        <w:r w:rsidR="00046663" w:rsidRPr="008B62E9" w:rsidDel="00E35D67">
          <w:fldChar w:fldCharType="separate"/>
        </w:r>
      </w:del>
      <w:ins w:id="13512" w:author="Prasasti Karunia Farista Ananto" w:date="2021-10-12T15:25:00Z">
        <w:del w:id="13513" w:author="nadira firinda" w:date="2022-10-29T23:30:00Z">
          <w:r w:rsidR="00015ADF" w:rsidRPr="00006ABF" w:rsidDel="00E35D67">
            <w:rPr>
              <w:noProof/>
            </w:rPr>
            <w:delText>15</w:delText>
          </w:r>
        </w:del>
      </w:ins>
      <w:ins w:id="13514" w:author="Prasasti Karunia Farista Ananto" w:date="2021-10-12T14:34:00Z">
        <w:del w:id="13515" w:author="nadira firinda" w:date="2022-10-29T23:30:00Z">
          <w:r w:rsidR="00046663" w:rsidRPr="00D206AB" w:rsidDel="00E35D67">
            <w:fldChar w:fldCharType="end"/>
          </w:r>
        </w:del>
      </w:ins>
      <w:bookmarkEnd w:id="13502"/>
      <w:del w:id="13516" w:author="nadira firinda" w:date="2022-10-29T23:30:00Z">
        <w:r w:rsidRPr="008B62E9" w:rsidDel="00E35D67">
          <w:fldChar w:fldCharType="begin"/>
        </w:r>
        <w:r w:rsidRPr="00006ABF" w:rsidDel="00E35D67">
          <w:delInstrText xml:space="preserve"> STYLEREF 1 \s </w:delInstrText>
        </w:r>
        <w:r w:rsidRPr="008B62E9" w:rsidDel="00E35D67">
          <w:fldChar w:fldCharType="separate"/>
        </w:r>
        <w:r w:rsidRPr="00006ABF" w:rsidDel="00E35D67">
          <w:rPr>
            <w:noProof/>
          </w:rPr>
          <w:delText>IV</w:delText>
        </w:r>
        <w:r w:rsidRPr="008B62E9" w:rsidDel="00E35D67">
          <w:fldChar w:fldCharType="end"/>
        </w:r>
        <w:r w:rsidRPr="00006ABF" w:rsidDel="00E35D67">
          <w:noBreakHyphen/>
        </w:r>
        <w:r w:rsidRPr="008B62E9" w:rsidDel="00E35D67">
          <w:fldChar w:fldCharType="begin"/>
        </w:r>
        <w:r w:rsidRPr="00006ABF" w:rsidDel="00E35D67">
          <w:delInstrText xml:space="preserve"> SEQ Gambar \* ARABIC \s 1 </w:delInstrText>
        </w:r>
        <w:r w:rsidRPr="008B62E9" w:rsidDel="00E35D67">
          <w:fldChar w:fldCharType="separate"/>
        </w:r>
        <w:r w:rsidRPr="00006ABF" w:rsidDel="00E35D67">
          <w:rPr>
            <w:noProof/>
          </w:rPr>
          <w:delText>15</w:delText>
        </w:r>
        <w:r w:rsidRPr="008B62E9" w:rsidDel="00E35D67">
          <w:fldChar w:fldCharType="end"/>
        </w:r>
        <w:r w:rsidRPr="00006ABF" w:rsidDel="00E35D67">
          <w:rPr>
            <w:noProof/>
          </w:rPr>
          <w:delText>. Hasil Proyeksi Sektor Jasa Pendidikan</w:delText>
        </w:r>
        <w:bookmarkStart w:id="13517" w:name="_Toc117980186"/>
        <w:bookmarkStart w:id="13518" w:name="_Toc117981834"/>
        <w:bookmarkEnd w:id="13503"/>
        <w:bookmarkEnd w:id="13504"/>
        <w:bookmarkEnd w:id="13517"/>
        <w:bookmarkEnd w:id="13518"/>
      </w:del>
    </w:p>
    <w:p w14:paraId="77890D1C" w14:textId="2C4E70C5" w:rsidR="00521DD2" w:rsidRPr="00006ABF" w:rsidDel="00E35D67" w:rsidRDefault="00521DD2" w:rsidP="00CC4C47">
      <w:pPr>
        <w:pStyle w:val="Heading2"/>
        <w:rPr>
          <w:del w:id="13519" w:author="nadira firinda" w:date="2022-10-29T23:30:00Z"/>
        </w:rPr>
        <w:pPrChange w:id="13520" w:author="nadira firinda" w:date="2022-10-29T23:37:00Z">
          <w:pPr>
            <w:pStyle w:val="Heading2"/>
          </w:pPr>
        </w:pPrChange>
      </w:pPr>
      <w:del w:id="13521" w:author="nadira firinda" w:date="2022-10-29T23:30:00Z">
        <w:r w:rsidRPr="00006ABF" w:rsidDel="00E35D67">
          <w:delText>Jasa Kesehatan dan Kegiatan Sosial</w:delText>
        </w:r>
        <w:bookmarkStart w:id="13522" w:name="_Toc117980187"/>
        <w:bookmarkStart w:id="13523" w:name="_Toc117981835"/>
        <w:bookmarkEnd w:id="13522"/>
        <w:bookmarkEnd w:id="13523"/>
      </w:del>
    </w:p>
    <w:p w14:paraId="45BEACB0" w14:textId="71384819" w:rsidR="00F36759" w:rsidRPr="00006ABF" w:rsidDel="00E35D67" w:rsidRDefault="00F36759" w:rsidP="00CC4C47">
      <w:pPr>
        <w:pStyle w:val="BodyTulisan"/>
        <w:ind w:firstLine="709"/>
        <w:rPr>
          <w:del w:id="13524" w:author="nadira firinda" w:date="2022-10-29T23:30:00Z"/>
          <w:rFonts w:cs="Times New Roman"/>
          <w:lang w:val="en-US"/>
        </w:rPr>
        <w:pPrChange w:id="13525" w:author="nadira firinda" w:date="2022-10-29T23:37:00Z">
          <w:pPr>
            <w:pStyle w:val="BodyTulisan"/>
            <w:ind w:firstLine="360"/>
          </w:pPr>
        </w:pPrChange>
      </w:pPr>
      <w:del w:id="13526" w:author="nadira firinda" w:date="2022-10-29T23:30:00Z">
        <w:r w:rsidRPr="00006ABF" w:rsidDel="00E35D67">
          <w:rPr>
            <w:rFonts w:cs="Times New Roman"/>
            <w:lang w:val="en-US"/>
          </w:rPr>
          <w:delText xml:space="preserve">Hasil estimasi persamaan sektor </w:delText>
        </w:r>
        <w:bookmarkStart w:id="13527" w:name="_Hlk79141559"/>
        <w:r w:rsidR="003D0DC6" w:rsidRPr="00006ABF" w:rsidDel="00E35D67">
          <w:rPr>
            <w:rFonts w:cs="Times New Roman"/>
            <w:lang w:val="en-US"/>
          </w:rPr>
          <w:delText>Jasa Kesehatan dan Kegiatan Sosial</w:delText>
        </w:r>
        <w:bookmarkEnd w:id="13527"/>
        <w:r w:rsidRPr="00006ABF" w:rsidDel="00E35D67">
          <w:rPr>
            <w:rFonts w:cs="Times New Roman"/>
            <w:lang w:val="en-US"/>
          </w:rPr>
          <w:delText xml:space="preserve"> jangka panjang menunjukkan bahwa arah koefisien hasil regresi pada variabel penjelas sejalan dengan teori dan secara statistik signifikan (</w:delText>
        </w:r>
      </w:del>
      <w:ins w:id="13528" w:author="Prasasti Karunia Farista Ananto" w:date="2021-10-12T14:42:00Z">
        <w:del w:id="13529" w:author="nadira firinda" w:date="2022-10-29T23:30:00Z">
          <w:r w:rsidR="00622509" w:rsidRPr="00E35D67" w:rsidDel="00E35D67">
            <w:rPr>
              <w:rFonts w:cs="Times New Roman"/>
              <w:b/>
              <w:bCs/>
              <w:lang w:val="en-US"/>
            </w:rPr>
            <w:fldChar w:fldCharType="begin"/>
          </w:r>
          <w:r w:rsidR="00622509" w:rsidRPr="00E35D67" w:rsidDel="00E35D67">
            <w:rPr>
              <w:rFonts w:cs="Times New Roman"/>
              <w:b/>
              <w:bCs/>
              <w:lang w:val="en-US"/>
            </w:rPr>
            <w:delInstrText xml:space="preserve"> REF _Ref84942182 \h </w:delInstrText>
          </w:r>
        </w:del>
      </w:ins>
      <w:del w:id="13530" w:author="nadira firinda" w:date="2022-10-29T23:30:00Z">
        <w:r w:rsidR="001B099C" w:rsidRPr="00006ABF" w:rsidDel="00E35D67">
          <w:rPr>
            <w:rFonts w:cs="Times New Roman"/>
            <w:b/>
            <w:bCs/>
            <w:lang w:val="en-US"/>
          </w:rPr>
          <w:delInstrText xml:space="preserve"> \* MERGEFORMAT </w:delInstrText>
        </w:r>
        <w:r w:rsidR="00622509" w:rsidRPr="008B62E9" w:rsidDel="00E35D67">
          <w:rPr>
            <w:rFonts w:cs="Times New Roman"/>
            <w:b/>
            <w:bCs/>
            <w:lang w:val="en-US"/>
          </w:rPr>
        </w:r>
        <w:r w:rsidR="00622509" w:rsidRPr="00E35D67" w:rsidDel="00E35D67">
          <w:rPr>
            <w:rFonts w:cs="Times New Roman"/>
            <w:b/>
            <w:bCs/>
            <w:lang w:val="en-US"/>
          </w:rPr>
          <w:fldChar w:fldCharType="separate"/>
        </w:r>
      </w:del>
      <w:ins w:id="13531" w:author="Prasasti Karunia Farista Ananto" w:date="2021-10-12T15:25:00Z">
        <w:del w:id="13532" w:author="nadira firinda" w:date="2022-10-29T23:30:00Z">
          <w:r w:rsidR="00015ADF" w:rsidRPr="00E35D67" w:rsidDel="00E35D67">
            <w:rPr>
              <w:rFonts w:cs="Times New Roman"/>
              <w:b/>
              <w:bCs/>
            </w:rPr>
            <w:delText xml:space="preserve">Tabel </w:delText>
          </w:r>
          <w:r w:rsidR="00015ADF" w:rsidRPr="00E35D67" w:rsidDel="00E35D67">
            <w:rPr>
              <w:rFonts w:cs="Times New Roman"/>
              <w:b/>
              <w:bCs/>
              <w:noProof/>
            </w:rPr>
            <w:delText>IV</w:delText>
          </w:r>
          <w:r w:rsidR="00015ADF" w:rsidRPr="00006ABF" w:rsidDel="00E35D67">
            <w:rPr>
              <w:rFonts w:cs="Times New Roman"/>
              <w:b/>
              <w:bCs/>
              <w:noProof/>
              <w:rPrChange w:id="13533" w:author="Prasasti Karunia Farista Ananto" w:date="2021-10-14T16:56:00Z">
                <w:rPr/>
              </w:rPrChange>
            </w:rPr>
            <w:noBreakHyphen/>
          </w:r>
          <w:r w:rsidR="00015ADF" w:rsidRPr="00E35D67" w:rsidDel="00E35D67">
            <w:rPr>
              <w:rFonts w:cs="Times New Roman"/>
              <w:b/>
              <w:bCs/>
              <w:noProof/>
            </w:rPr>
            <w:delText>16</w:delText>
          </w:r>
        </w:del>
      </w:ins>
      <w:ins w:id="13534" w:author="Prasasti Karunia Farista Ananto" w:date="2021-10-12T14:42:00Z">
        <w:del w:id="13535" w:author="nadira firinda" w:date="2022-10-29T23:30:00Z">
          <w:r w:rsidR="00622509" w:rsidRPr="00E35D67" w:rsidDel="00E35D67">
            <w:rPr>
              <w:rFonts w:cs="Times New Roman"/>
              <w:b/>
              <w:bCs/>
              <w:lang w:val="en-US"/>
            </w:rPr>
            <w:fldChar w:fldCharType="end"/>
          </w:r>
        </w:del>
      </w:ins>
      <w:del w:id="13536" w:author="nadira firinda" w:date="2022-10-29T23:30:00Z">
        <w:r w:rsidRPr="008B62E9" w:rsidDel="00E35D67">
          <w:rPr>
            <w:rFonts w:cs="Times New Roman"/>
            <w:b/>
            <w:lang w:val="en-US"/>
          </w:rPr>
          <w:fldChar w:fldCharType="begin"/>
        </w:r>
        <w:r w:rsidRPr="00006ABF" w:rsidDel="00E35D67">
          <w:rPr>
            <w:rFonts w:cs="Times New Roman"/>
            <w:b/>
            <w:lang w:val="en-US"/>
          </w:rPr>
          <w:delInstrText xml:space="preserve"> REF _Ref58003010 \h  \* MERGEFORMAT </w:delInstrText>
        </w:r>
        <w:r w:rsidRPr="008B62E9" w:rsidDel="00E35D67">
          <w:rPr>
            <w:rFonts w:cs="Times New Roman"/>
            <w:b/>
            <w:lang w:val="en-US"/>
          </w:rPr>
        </w:r>
        <w:r w:rsidRPr="008B62E9" w:rsidDel="00E35D67">
          <w:rPr>
            <w:rFonts w:cs="Times New Roman"/>
            <w:b/>
            <w:lang w:val="en-US"/>
          </w:rPr>
          <w:fldChar w:fldCharType="separate"/>
        </w:r>
        <w:r w:rsidRPr="00006ABF" w:rsidDel="00E35D67">
          <w:rPr>
            <w:rFonts w:cs="Times New Roman"/>
            <w:b/>
          </w:rPr>
          <w:delText xml:space="preserve">Tabel </w:delText>
        </w:r>
        <w:r w:rsidRPr="00006ABF" w:rsidDel="00E35D67">
          <w:rPr>
            <w:rFonts w:cs="Times New Roman"/>
            <w:b/>
            <w:lang w:val="en-US"/>
          </w:rPr>
          <w:delText>x</w:delText>
        </w:r>
        <w:r w:rsidRPr="008B62E9" w:rsidDel="00E35D67">
          <w:rPr>
            <w:rFonts w:cs="Times New Roman"/>
            <w:b/>
            <w:lang w:val="en-US"/>
          </w:rPr>
          <w:fldChar w:fldCharType="end"/>
        </w:r>
        <w:r w:rsidRPr="00006ABF" w:rsidDel="00E35D67">
          <w:rPr>
            <w:rFonts w:cs="Times New Roman"/>
            <w:lang w:val="en-US"/>
          </w:rPr>
          <w:delText xml:space="preserve">). </w:delText>
        </w:r>
        <w:r w:rsidR="001F26CA" w:rsidRPr="00006ABF" w:rsidDel="00E35D67">
          <w:rPr>
            <w:rFonts w:cs="Times New Roman"/>
            <w:lang w:val="en-US"/>
          </w:rPr>
          <w:delText>Sektor Administrasi Pemerintahan, Pertahanan, dan Jaminan Sosial Wajib, Sektor Informasi dan Komunikasi dan Belanja Pemerintah Lainnya</w:delText>
        </w:r>
        <w:r w:rsidRPr="00006ABF" w:rsidDel="00E35D67">
          <w:rPr>
            <w:rFonts w:cs="Times New Roman"/>
            <w:lang w:val="en-US"/>
          </w:rPr>
          <w:delText xml:space="preserve"> berpengaruh positif terhadap sektor ini secara jangka panjang dengan tingkat signifikansi </w:delText>
        </w:r>
        <w:r w:rsidR="001F26CA" w:rsidRPr="00006ABF" w:rsidDel="00E35D67">
          <w:rPr>
            <w:rFonts w:cs="Times New Roman"/>
            <w:lang w:val="en-US"/>
          </w:rPr>
          <w:delText>Sektor Administrasi Pemerintahan, Pertahanan, dan Jaminan Sosial Wajib, serta Sektor Informasi dan Komunikasi</w:delText>
        </w:r>
        <w:r w:rsidRPr="00006ABF" w:rsidDel="00E35D67">
          <w:rPr>
            <w:rFonts w:cs="Times New Roman"/>
            <w:lang w:val="en-US"/>
          </w:rPr>
          <w:delText xml:space="preserve"> sebesar 1%</w:delText>
        </w:r>
        <w:r w:rsidRPr="00006ABF" w:rsidDel="00E35D67">
          <w:rPr>
            <w:rFonts w:cs="Times New Roman"/>
            <w:szCs w:val="20"/>
            <w:lang w:val="en-US"/>
          </w:rPr>
          <w:delText>.</w:delText>
        </w:r>
        <w:r w:rsidR="003A0D7D" w:rsidRPr="00006ABF" w:rsidDel="00E35D67">
          <w:rPr>
            <w:rFonts w:cs="Times New Roman"/>
            <w:szCs w:val="20"/>
            <w:lang w:val="en-US"/>
          </w:rPr>
          <w:delText xml:space="preserve"> Persamaan jangka panjang juga didukung oleh dummy T&lt;2020.</w:delText>
        </w:r>
        <w:bookmarkStart w:id="13537" w:name="_Toc117980188"/>
        <w:bookmarkStart w:id="13538" w:name="_Toc117981836"/>
        <w:bookmarkEnd w:id="13537"/>
        <w:bookmarkEnd w:id="13538"/>
      </w:del>
    </w:p>
    <w:p w14:paraId="3EF3B028" w14:textId="5C686A38" w:rsidR="00F36759" w:rsidRPr="00006ABF" w:rsidDel="00E35D67" w:rsidRDefault="00F36759" w:rsidP="00CC4C47">
      <w:pPr>
        <w:pStyle w:val="BodyTulisan"/>
        <w:ind w:firstLine="709"/>
        <w:rPr>
          <w:del w:id="13539" w:author="nadira firinda" w:date="2022-10-29T23:30:00Z"/>
          <w:rFonts w:cs="Times New Roman"/>
          <w:lang w:val="en-US"/>
        </w:rPr>
        <w:pPrChange w:id="13540" w:author="nadira firinda" w:date="2022-10-29T23:37:00Z">
          <w:pPr>
            <w:pStyle w:val="BodyTulisan"/>
            <w:ind w:firstLine="360"/>
          </w:pPr>
        </w:pPrChange>
      </w:pPr>
      <w:del w:id="13541" w:author="nadira firinda" w:date="2022-10-29T23:30:00Z">
        <w:r w:rsidRPr="00006ABF" w:rsidDel="00E35D67">
          <w:rPr>
            <w:rFonts w:cs="Times New Roman"/>
          </w:rPr>
          <w:delText>Hasil estimasi persamaan jangka pendek menunjukkan bahwa arah koefisien hasil regresi sesuai dengan yang diharapkan</w:delText>
        </w:r>
        <w:r w:rsidRPr="00006ABF" w:rsidDel="00E35D67">
          <w:rPr>
            <w:rFonts w:cs="Times New Roman"/>
            <w:lang w:val="en-US"/>
          </w:rPr>
          <w:delText xml:space="preserve">. </w:delText>
        </w:r>
        <w:r w:rsidR="001F26CA" w:rsidRPr="00006ABF" w:rsidDel="00E35D67">
          <w:rPr>
            <w:rFonts w:cs="Times New Roman"/>
            <w:lang w:val="en-US"/>
          </w:rPr>
          <w:delText>Sektor Jasa Pendidikan, Sektor Penyediaan Akomodasi dan Makan Minum serta Belanja Pemerintah Lainnya</w:delText>
        </w:r>
        <w:r w:rsidRPr="00006ABF" w:rsidDel="00E35D67">
          <w:rPr>
            <w:rFonts w:cs="Times New Roman"/>
            <w:lang w:val="en-US"/>
          </w:rPr>
          <w:delText xml:space="preserve"> </w:delText>
        </w:r>
        <w:r w:rsidRPr="00006ABF" w:rsidDel="00E35D67">
          <w:rPr>
            <w:rFonts w:cs="Times New Roman"/>
          </w:rPr>
          <w:delText xml:space="preserve">berpengaruh signifikan terhadap </w:delText>
        </w:r>
        <w:r w:rsidR="003D0DC6" w:rsidRPr="00006ABF" w:rsidDel="00E35D67">
          <w:rPr>
            <w:rFonts w:cs="Times New Roman"/>
            <w:lang w:val="en-US"/>
          </w:rPr>
          <w:delText>Jasa Kesehatan dan Kegiatan Sosial</w:delText>
        </w:r>
        <w:r w:rsidRPr="00006ABF" w:rsidDel="00E35D67">
          <w:rPr>
            <w:rFonts w:cs="Times New Roman"/>
          </w:rPr>
          <w:delText xml:space="preserve"> dengan arah yang positif</w:delText>
        </w:r>
        <w:r w:rsidR="003A0D7D" w:rsidRPr="00006ABF" w:rsidDel="00E35D67">
          <w:rPr>
            <w:rFonts w:cs="Times New Roman"/>
            <w:lang w:val="en-US"/>
          </w:rPr>
          <w:delText xml:space="preserve">, selain itu terdapat pula </w:delText>
        </w:r>
        <w:r w:rsidR="003A0D7D" w:rsidRPr="00006ABF" w:rsidDel="00E35D67">
          <w:rPr>
            <w:rFonts w:cs="Times New Roman"/>
            <w:i/>
            <w:iCs/>
            <w:lang w:val="en-US"/>
          </w:rPr>
          <w:delText>dummy variable</w:delText>
        </w:r>
        <w:r w:rsidR="003A0D7D" w:rsidRPr="00006ABF" w:rsidDel="00E35D67">
          <w:rPr>
            <w:rFonts w:cs="Times New Roman"/>
            <w:lang w:val="en-US"/>
          </w:rPr>
          <w:delText xml:space="preserve"> pada 2020 dan 2020 Q</w:delText>
        </w:r>
        <w:r w:rsidR="00917797" w:rsidRPr="00006ABF" w:rsidDel="00E35D67">
          <w:rPr>
            <w:rFonts w:cs="Times New Roman"/>
            <w:lang w:val="en-US"/>
          </w:rPr>
          <w:delText>4</w:delText>
        </w:r>
        <w:r w:rsidRPr="00006ABF" w:rsidDel="00E35D67">
          <w:rPr>
            <w:rFonts w:cs="Times New Roman"/>
          </w:rPr>
          <w:delText>.</w:delText>
        </w:r>
        <w:r w:rsidRPr="00006ABF" w:rsidDel="00E35D67">
          <w:rPr>
            <w:rFonts w:cs="Times New Roman"/>
            <w:lang w:val="en-US"/>
          </w:rPr>
          <w:delText xml:space="preserve"> </w:delText>
        </w:r>
        <w:r w:rsidRPr="00006ABF" w:rsidDel="00E35D67">
          <w:rPr>
            <w:rFonts w:cs="Times New Roman"/>
          </w:rPr>
          <w:delText xml:space="preserve">Variabel koreksi kesalahan ECM mempunyai nilai koefisien negatif kurang dari 1. Persamaan tersebut cukup baik dalam menjelaskan perilaku </w:delText>
        </w:r>
        <w:r w:rsidRPr="00006ABF" w:rsidDel="00E35D67">
          <w:rPr>
            <w:rFonts w:cs="Times New Roman"/>
            <w:lang w:val="en-US"/>
          </w:rPr>
          <w:delText xml:space="preserve">sektor </w:delText>
        </w:r>
        <w:r w:rsidR="003D0DC6" w:rsidRPr="00006ABF" w:rsidDel="00E35D67">
          <w:rPr>
            <w:rFonts w:cs="Times New Roman"/>
            <w:lang w:val="en-US"/>
          </w:rPr>
          <w:delText>Jasa Kesehatan dan Kegiatan Sosial</w:delText>
        </w:r>
        <w:r w:rsidRPr="00006ABF" w:rsidDel="00E35D67">
          <w:rPr>
            <w:rFonts w:cs="Times New Roman"/>
            <w:lang w:val="en-US"/>
          </w:rPr>
          <w:delText xml:space="preserve"> </w:delText>
        </w:r>
        <w:r w:rsidRPr="00006ABF" w:rsidDel="00E35D67">
          <w:rPr>
            <w:rFonts w:cs="Times New Roman"/>
          </w:rPr>
          <w:delText xml:space="preserve">yang diindikasikan dengan nilai adjusted </w:delText>
        </w:r>
        <w:r w:rsidRPr="00006ABF" w:rsidDel="00E35D67">
          <w:rPr>
            <w:rFonts w:cs="Times New Roman"/>
            <w:i/>
          </w:rPr>
          <w:delText>R-squared</w:delText>
        </w:r>
        <w:r w:rsidRPr="00006ABF" w:rsidDel="00E35D67">
          <w:rPr>
            <w:rFonts w:cs="Times New Roman"/>
          </w:rPr>
          <w:delText xml:space="preserve"> yang mencapai 0,</w:delText>
        </w:r>
        <w:r w:rsidR="001F26CA" w:rsidRPr="00006ABF" w:rsidDel="00E35D67">
          <w:rPr>
            <w:rFonts w:cs="Times New Roman"/>
            <w:lang w:val="en-US"/>
          </w:rPr>
          <w:delText>83</w:delText>
        </w:r>
        <w:r w:rsidRPr="00006ABF" w:rsidDel="00E35D67">
          <w:rPr>
            <w:rFonts w:cs="Times New Roman"/>
          </w:rPr>
          <w:delText xml:space="preserve">. Selain itu, nilai </w:delText>
        </w:r>
        <w:r w:rsidRPr="00006ABF" w:rsidDel="00E35D67">
          <w:rPr>
            <w:rFonts w:cs="Times New Roman"/>
            <w:i/>
          </w:rPr>
          <w:delText>probability LM test</w:delText>
        </w:r>
        <w:r w:rsidRPr="00006ABF" w:rsidDel="00E35D67">
          <w:rPr>
            <w:rFonts w:cs="Times New Roman"/>
          </w:rPr>
          <w:delText xml:space="preserve"> sebesar 0,</w:delText>
        </w:r>
        <w:r w:rsidR="001F26CA" w:rsidRPr="00006ABF" w:rsidDel="00E35D67">
          <w:rPr>
            <w:rFonts w:cs="Times New Roman"/>
            <w:lang w:val="en-US"/>
          </w:rPr>
          <w:delText>0064</w:delText>
        </w:r>
        <w:r w:rsidRPr="00006ABF" w:rsidDel="00E35D67">
          <w:rPr>
            <w:rFonts w:cs="Times New Roman"/>
          </w:rPr>
          <w:delText xml:space="preserve"> menunjukkan tidak terjadi autokorelasi dalam persamaan. Nilai </w:delText>
        </w:r>
        <w:r w:rsidRPr="00006ABF" w:rsidDel="00E35D67">
          <w:rPr>
            <w:rFonts w:cs="Times New Roman"/>
            <w:i/>
          </w:rPr>
          <w:delText>probability heteroskedastisitas test</w:delText>
        </w:r>
        <w:r w:rsidRPr="00006ABF" w:rsidDel="00E35D67">
          <w:rPr>
            <w:rFonts w:cs="Times New Roman"/>
          </w:rPr>
          <w:delText xml:space="preserve"> sebesar 0,</w:delText>
        </w:r>
        <w:r w:rsidR="001F26CA" w:rsidRPr="00006ABF" w:rsidDel="00E35D67">
          <w:rPr>
            <w:rFonts w:cs="Times New Roman"/>
            <w:lang w:val="en-US"/>
          </w:rPr>
          <w:delText>91</w:delText>
        </w:r>
        <w:r w:rsidRPr="00006ABF" w:rsidDel="00E35D67">
          <w:rPr>
            <w:rFonts w:cs="Times New Roman"/>
          </w:rPr>
          <w:delText xml:space="preserve"> menunjukkan bahwa persamaan tidak melanggar asumsi homoskedastisitas.</w:delText>
        </w:r>
        <w:bookmarkStart w:id="13542" w:name="_Toc117980189"/>
        <w:bookmarkStart w:id="13543" w:name="_Toc117981837"/>
        <w:bookmarkEnd w:id="13542"/>
        <w:bookmarkEnd w:id="13543"/>
      </w:del>
    </w:p>
    <w:p w14:paraId="367F1E6B" w14:textId="08DEDB78" w:rsidR="00F36759" w:rsidRPr="00006ABF" w:rsidDel="00E35D67" w:rsidRDefault="00F36759" w:rsidP="00CC4C47">
      <w:pPr>
        <w:spacing w:line="360" w:lineRule="auto"/>
        <w:ind w:firstLine="709"/>
        <w:jc w:val="both"/>
        <w:rPr>
          <w:del w:id="13544" w:author="nadira firinda" w:date="2022-10-29T23:30:00Z"/>
          <w:rFonts w:ascii="Times New Roman" w:hAnsi="Times New Roman" w:cs="Times New Roman"/>
        </w:rPr>
        <w:pPrChange w:id="13545" w:author="nadira firinda" w:date="2022-10-29T23:37:00Z">
          <w:pPr>
            <w:spacing w:line="360" w:lineRule="auto"/>
            <w:ind w:firstLine="360"/>
            <w:jc w:val="both"/>
          </w:pPr>
        </w:pPrChange>
      </w:pPr>
      <w:del w:id="13546" w:author="nadira firinda" w:date="2022-10-29T23:30:00Z">
        <w:r w:rsidRPr="00006ABF" w:rsidDel="00E35D67">
          <w:rPr>
            <w:rFonts w:ascii="Times New Roman" w:hAnsi="Times New Roman" w:cs="Times New Roman"/>
            <w:lang w:val="en-US"/>
          </w:rPr>
          <w:delText xml:space="preserve">Perilaku sektor juga dapat digambarkan dari gambar </w:delText>
        </w:r>
        <w:r w:rsidRPr="00006ABF" w:rsidDel="00E35D67">
          <w:rPr>
            <w:rFonts w:ascii="Times New Roman" w:hAnsi="Times New Roman" w:cs="Times New Roman"/>
            <w:i/>
            <w:iCs/>
            <w:lang w:val="en-US"/>
          </w:rPr>
          <w:delText>in-sample</w:delText>
        </w:r>
        <w:r w:rsidRPr="00006ABF" w:rsidDel="00E35D67">
          <w:rPr>
            <w:rFonts w:ascii="Times New Roman" w:hAnsi="Times New Roman" w:cs="Times New Roman"/>
            <w:lang w:val="en-US"/>
          </w:rPr>
          <w:delText xml:space="preserve"> dan </w:delText>
        </w:r>
        <w:r w:rsidRPr="00006ABF" w:rsidDel="00E35D67">
          <w:rPr>
            <w:rFonts w:ascii="Times New Roman" w:hAnsi="Times New Roman" w:cs="Times New Roman"/>
            <w:i/>
            <w:iCs/>
            <w:lang w:val="en-US"/>
          </w:rPr>
          <w:delText>out-sample</w:delText>
        </w:r>
        <w:r w:rsidRPr="00006ABF" w:rsidDel="00E35D67">
          <w:rPr>
            <w:rFonts w:ascii="Times New Roman" w:hAnsi="Times New Roman" w:cs="Times New Roman"/>
            <w:lang w:val="en-US"/>
          </w:rPr>
          <w:delText xml:space="preserve"> baik secara level maupun perubahan tahunan antara sektor dengan variabel – variabel yang mempengaruhinya (</w:delText>
        </w:r>
      </w:del>
      <w:ins w:id="13547" w:author="Prasasti Karunia Farista Ananto" w:date="2021-10-12T15:14:00Z">
        <w:del w:id="13548" w:author="nadira firinda" w:date="2022-10-29T23:30:00Z">
          <w:r w:rsidR="001B099C" w:rsidRPr="00E35D67" w:rsidDel="00E35D67">
            <w:rPr>
              <w:rFonts w:ascii="Times New Roman" w:hAnsi="Times New Roman" w:cs="Times New Roman"/>
              <w:b/>
              <w:bCs/>
              <w:lang w:val="en-US"/>
            </w:rPr>
            <w:fldChar w:fldCharType="begin"/>
          </w:r>
          <w:r w:rsidR="001B099C" w:rsidRPr="00E35D67" w:rsidDel="00E35D67">
            <w:rPr>
              <w:rFonts w:ascii="Times New Roman" w:hAnsi="Times New Roman" w:cs="Times New Roman"/>
              <w:b/>
              <w:bCs/>
              <w:lang w:val="en-US"/>
            </w:rPr>
            <w:delInstrText xml:space="preserve"> REF _Ref84944083 \h </w:delInstrText>
          </w:r>
        </w:del>
      </w:ins>
      <w:del w:id="13549" w:author="nadira firinda" w:date="2022-10-29T23:30:00Z">
        <w:r w:rsidR="001B099C" w:rsidRPr="00E35D67" w:rsidDel="00E35D67">
          <w:rPr>
            <w:rFonts w:ascii="Times New Roman" w:hAnsi="Times New Roman" w:cs="Times New Roman"/>
            <w:b/>
            <w:bCs/>
            <w:lang w:val="en-US"/>
          </w:rPr>
          <w:delInstrText xml:space="preserve"> \* MERGEFORMAT </w:delInstrText>
        </w:r>
        <w:r w:rsidR="001B099C" w:rsidRPr="008B62E9" w:rsidDel="00E35D67">
          <w:rPr>
            <w:rFonts w:ascii="Times New Roman" w:hAnsi="Times New Roman" w:cs="Times New Roman"/>
            <w:b/>
            <w:bCs/>
            <w:lang w:val="en-US"/>
          </w:rPr>
        </w:r>
        <w:r w:rsidR="001B099C" w:rsidRPr="00E35D67" w:rsidDel="00E35D67">
          <w:rPr>
            <w:rFonts w:ascii="Times New Roman" w:hAnsi="Times New Roman" w:cs="Times New Roman"/>
            <w:b/>
            <w:bCs/>
            <w:lang w:val="en-US"/>
          </w:rPr>
          <w:fldChar w:fldCharType="separate"/>
        </w:r>
      </w:del>
      <w:ins w:id="13550" w:author="Prasasti Karunia Farista Ananto" w:date="2021-10-12T15:25:00Z">
        <w:del w:id="13551" w:author="nadira firinda" w:date="2022-10-29T23:30:00Z">
          <w:r w:rsidR="00015ADF" w:rsidRPr="00E35D67" w:rsidDel="00E35D67">
            <w:rPr>
              <w:rFonts w:ascii="Times New Roman" w:hAnsi="Times New Roman" w:cs="Times New Roman"/>
              <w:b/>
              <w:bCs/>
            </w:rPr>
            <w:delText xml:space="preserve">Gambar </w:delText>
          </w:r>
          <w:r w:rsidR="00015ADF" w:rsidRPr="00E35D67" w:rsidDel="00E35D67">
            <w:rPr>
              <w:rFonts w:ascii="Times New Roman" w:hAnsi="Times New Roman" w:cs="Times New Roman"/>
              <w:b/>
              <w:bCs/>
              <w:noProof/>
            </w:rPr>
            <w:delText>IV</w:delText>
          </w:r>
          <w:r w:rsidR="00015ADF" w:rsidRPr="00006ABF" w:rsidDel="00E35D67">
            <w:rPr>
              <w:rFonts w:ascii="Times New Roman" w:hAnsi="Times New Roman" w:cs="Times New Roman"/>
              <w:b/>
              <w:bCs/>
              <w:noProof/>
              <w:rPrChange w:id="13552" w:author="Prasasti Karunia Farista Ananto" w:date="2021-10-14T16:56:00Z">
                <w:rPr/>
              </w:rPrChange>
            </w:rPr>
            <w:noBreakHyphen/>
          </w:r>
          <w:r w:rsidR="00015ADF" w:rsidRPr="00E35D67" w:rsidDel="00E35D67">
            <w:rPr>
              <w:rFonts w:ascii="Times New Roman" w:hAnsi="Times New Roman" w:cs="Times New Roman"/>
              <w:b/>
              <w:bCs/>
              <w:noProof/>
            </w:rPr>
            <w:delText>16</w:delText>
          </w:r>
        </w:del>
      </w:ins>
      <w:ins w:id="13553" w:author="Prasasti Karunia Farista Ananto" w:date="2021-10-12T15:14:00Z">
        <w:del w:id="13554" w:author="nadira firinda" w:date="2022-10-29T23:30:00Z">
          <w:r w:rsidR="001B099C" w:rsidRPr="00E35D67" w:rsidDel="00E35D67">
            <w:rPr>
              <w:rFonts w:ascii="Times New Roman" w:hAnsi="Times New Roman" w:cs="Times New Roman"/>
              <w:b/>
              <w:bCs/>
              <w:lang w:val="en-US"/>
            </w:rPr>
            <w:fldChar w:fldCharType="end"/>
          </w:r>
        </w:del>
      </w:ins>
      <w:del w:id="13555" w:author="nadira firinda" w:date="2022-10-29T23:30:00Z">
        <w:r w:rsidRPr="00006ABF" w:rsidDel="00E35D67">
          <w:rPr>
            <w:rFonts w:ascii="Times New Roman" w:hAnsi="Times New Roman" w:cs="Times New Roman"/>
            <w:b/>
            <w:bCs/>
            <w:lang w:val="en-US"/>
          </w:rPr>
          <w:delText>gambar x</w:delText>
        </w:r>
        <w:r w:rsidRPr="00006ABF" w:rsidDel="00E35D67">
          <w:rPr>
            <w:rFonts w:ascii="Times New Roman" w:hAnsi="Times New Roman" w:cs="Times New Roman"/>
            <w:lang w:val="en-US"/>
          </w:rPr>
          <w:delText xml:space="preserve">). Berdasarkan gambar, terlihat garis </w:delText>
        </w:r>
        <w:r w:rsidRPr="00006ABF" w:rsidDel="00E35D67">
          <w:rPr>
            <w:rFonts w:ascii="Times New Roman" w:hAnsi="Times New Roman" w:cs="Times New Roman"/>
            <w:i/>
            <w:iCs/>
            <w:lang w:val="en-US"/>
          </w:rPr>
          <w:delText>actual</w:delText>
        </w:r>
        <w:r w:rsidRPr="00006ABF" w:rsidDel="00E35D67">
          <w:rPr>
            <w:rFonts w:ascii="Times New Roman" w:hAnsi="Times New Roman" w:cs="Times New Roman"/>
            <w:lang w:val="en-US"/>
          </w:rPr>
          <w:delText xml:space="preserve"> yang merupakan data sesungguhnya dari pertumbuhan PDB sektor dengan garis </w:delText>
        </w:r>
        <w:r w:rsidRPr="00006ABF" w:rsidDel="00E35D67">
          <w:rPr>
            <w:rFonts w:ascii="Times New Roman" w:hAnsi="Times New Roman" w:cs="Times New Roman"/>
            <w:i/>
            <w:iCs/>
            <w:lang w:val="en-US"/>
          </w:rPr>
          <w:delText>baseline</w:delText>
        </w:r>
        <w:r w:rsidRPr="00006ABF" w:rsidDel="00E35D67">
          <w:rPr>
            <w:rFonts w:ascii="Times New Roman" w:hAnsi="Times New Roman" w:cs="Times New Roman"/>
            <w:lang w:val="en-US"/>
          </w:rPr>
          <w:delText xml:space="preserve"> yang adalah hasil proyeksi oleh model berjalan dengan arah yang sama dan sesuai, menunjukkan jika perilaku sektor </w:delText>
        </w:r>
        <w:r w:rsidR="001F26CA" w:rsidRPr="00006ABF" w:rsidDel="00E35D67">
          <w:rPr>
            <w:rFonts w:ascii="Times New Roman" w:hAnsi="Times New Roman" w:cs="Times New Roman"/>
            <w:lang w:val="en-US"/>
          </w:rPr>
          <w:delText>Jasa Kesehatan dan Kegiatan Sosial</w:delText>
        </w:r>
        <w:r w:rsidRPr="00006ABF" w:rsidDel="00E35D67">
          <w:rPr>
            <w:rFonts w:ascii="Times New Roman" w:hAnsi="Times New Roman" w:cs="Times New Roman"/>
            <w:lang w:val="en-US"/>
          </w:rPr>
          <w:delText xml:space="preserve"> dapat dideskripsikan melalui variabel – variabel yang ada.</w:delText>
        </w:r>
        <w:bookmarkStart w:id="13556" w:name="_Toc117980190"/>
        <w:bookmarkStart w:id="13557" w:name="_Toc117981838"/>
        <w:bookmarkEnd w:id="13556"/>
        <w:bookmarkEnd w:id="13557"/>
      </w:del>
    </w:p>
    <w:p w14:paraId="6135B68B" w14:textId="226DB85B" w:rsidR="00FB741C" w:rsidRPr="00006ABF" w:rsidDel="00E35D67" w:rsidRDefault="00FB741C" w:rsidP="00CC4C47">
      <w:pPr>
        <w:pStyle w:val="Caption"/>
        <w:keepNext/>
        <w:spacing w:line="360" w:lineRule="auto"/>
        <w:rPr>
          <w:del w:id="13558" w:author="nadira firinda" w:date="2022-10-29T23:30:00Z"/>
        </w:rPr>
        <w:pPrChange w:id="13559" w:author="nadira firinda" w:date="2022-10-29T23:37:00Z">
          <w:pPr>
            <w:pStyle w:val="Caption"/>
            <w:keepNext/>
          </w:pPr>
        </w:pPrChange>
      </w:pPr>
      <w:bookmarkStart w:id="13560" w:name="_Ref84942182"/>
      <w:bookmarkStart w:id="13561" w:name="_Toc84944908"/>
      <w:del w:id="13562" w:author="nadira firinda" w:date="2022-10-29T23:30:00Z">
        <w:r w:rsidRPr="00006ABF" w:rsidDel="00E35D67">
          <w:delText xml:space="preserve">Tabel </w:delText>
        </w:r>
      </w:del>
      <w:ins w:id="13563" w:author="Prasasti Karunia Farista Ananto" w:date="2021-10-18T13:53:00Z">
        <w:del w:id="13564" w:author="nadira firinda" w:date="2022-10-29T23:30:00Z">
          <w:r w:rsidR="00895415" w:rsidDel="00E35D67">
            <w:fldChar w:fldCharType="begin"/>
          </w:r>
          <w:r w:rsidR="00895415" w:rsidDel="00E35D67">
            <w:delInstrText xml:space="preserve"> STYLEREF 1 \s </w:delInstrText>
          </w:r>
        </w:del>
      </w:ins>
      <w:del w:id="13565" w:author="nadira firinda" w:date="2022-10-29T23:30:00Z">
        <w:r w:rsidR="00895415" w:rsidDel="00E35D67">
          <w:fldChar w:fldCharType="separate"/>
        </w:r>
        <w:r w:rsidR="00895415" w:rsidDel="00E35D67">
          <w:rPr>
            <w:noProof/>
          </w:rPr>
          <w:delText>IV</w:delText>
        </w:r>
      </w:del>
      <w:ins w:id="13566" w:author="Prasasti Karunia Farista Ananto" w:date="2021-10-18T13:53:00Z">
        <w:del w:id="13567" w:author="nadira firinda" w:date="2022-10-29T23:30:00Z">
          <w:r w:rsidR="00895415" w:rsidDel="00E35D67">
            <w:fldChar w:fldCharType="end"/>
          </w:r>
          <w:r w:rsidR="00895415" w:rsidDel="00E35D67">
            <w:noBreakHyphen/>
          </w:r>
          <w:r w:rsidR="00895415" w:rsidDel="00E35D67">
            <w:fldChar w:fldCharType="begin"/>
          </w:r>
          <w:r w:rsidR="00895415" w:rsidDel="00E35D67">
            <w:delInstrText xml:space="preserve"> SEQ Tabel \* ARABIC \s 1 </w:delInstrText>
          </w:r>
        </w:del>
      </w:ins>
      <w:del w:id="13568" w:author="nadira firinda" w:date="2022-10-29T23:30:00Z">
        <w:r w:rsidR="00895415" w:rsidDel="00E35D67">
          <w:fldChar w:fldCharType="separate"/>
        </w:r>
      </w:del>
      <w:ins w:id="13569" w:author="Prasasti Karunia Farista Ananto" w:date="2021-10-18T13:53:00Z">
        <w:del w:id="13570" w:author="nadira firinda" w:date="2022-10-29T23:30:00Z">
          <w:r w:rsidR="00895415" w:rsidDel="00E35D67">
            <w:rPr>
              <w:noProof/>
            </w:rPr>
            <w:delText>16</w:delText>
          </w:r>
          <w:r w:rsidR="00895415" w:rsidDel="00E35D67">
            <w:fldChar w:fldCharType="end"/>
          </w:r>
        </w:del>
      </w:ins>
      <w:del w:id="13571" w:author="nadira firinda" w:date="2022-10-29T23:30:00Z">
        <w:r w:rsidR="00410221" w:rsidDel="00E35D67">
          <w:fldChar w:fldCharType="begin"/>
        </w:r>
        <w:r w:rsidR="00410221" w:rsidDel="00E35D67">
          <w:delInstrText xml:space="preserve"> STYLEREF 1 \s </w:delInstrText>
        </w:r>
        <w:r w:rsidR="00410221" w:rsidDel="00E35D67">
          <w:fldChar w:fldCharType="separate"/>
        </w:r>
        <w:r w:rsidR="00015ADF" w:rsidRPr="00006ABF" w:rsidDel="00E35D67">
          <w:rPr>
            <w:noProof/>
          </w:rPr>
          <w:delText>IV</w:delText>
        </w:r>
        <w:r w:rsidR="00410221" w:rsidDel="00E35D67">
          <w:rPr>
            <w:noProof/>
          </w:rPr>
          <w:fldChar w:fldCharType="end"/>
        </w:r>
        <w:r w:rsidRPr="00006ABF" w:rsidDel="00E35D67">
          <w:noBreakHyphen/>
        </w:r>
        <w:r w:rsidR="00410221" w:rsidDel="00E35D67">
          <w:fldChar w:fldCharType="begin"/>
        </w:r>
        <w:r w:rsidR="00410221" w:rsidDel="00E35D67">
          <w:delInstrText xml:space="preserve"> SEQ Tabel \* ARABIC \s 1 </w:delInstrText>
        </w:r>
        <w:r w:rsidR="00410221" w:rsidDel="00E35D67">
          <w:fldChar w:fldCharType="separate"/>
        </w:r>
        <w:r w:rsidR="00015ADF" w:rsidRPr="00006ABF" w:rsidDel="00E35D67">
          <w:rPr>
            <w:noProof/>
          </w:rPr>
          <w:delText>16</w:delText>
        </w:r>
        <w:r w:rsidR="00410221" w:rsidDel="00E35D67">
          <w:rPr>
            <w:noProof/>
          </w:rPr>
          <w:fldChar w:fldCharType="end"/>
        </w:r>
        <w:bookmarkEnd w:id="13560"/>
        <w:r w:rsidRPr="00006ABF" w:rsidDel="00E35D67">
          <w:rPr>
            <w:noProof/>
          </w:rPr>
          <w:delText>. Persamaan Sektor Jasa Kesehatan dan Kegiatan Sosial</w:delText>
        </w:r>
        <w:bookmarkStart w:id="13572" w:name="_Toc117980191"/>
        <w:bookmarkStart w:id="13573" w:name="_Toc117981839"/>
        <w:bookmarkEnd w:id="13561"/>
        <w:bookmarkEnd w:id="13572"/>
        <w:bookmarkEnd w:id="13573"/>
      </w:del>
    </w:p>
    <w:tbl>
      <w:tblPr>
        <w:tblW w:w="9000" w:type="dxa"/>
        <w:tblLayout w:type="fixed"/>
        <w:tblCellMar>
          <w:left w:w="0" w:type="dxa"/>
          <w:right w:w="0" w:type="dxa"/>
        </w:tblCellMar>
        <w:tblLook w:val="0600" w:firstRow="0" w:lastRow="0" w:firstColumn="0" w:lastColumn="0" w:noHBand="1" w:noVBand="1"/>
      </w:tblPr>
      <w:tblGrid>
        <w:gridCol w:w="3969"/>
        <w:gridCol w:w="236"/>
        <w:gridCol w:w="2458"/>
        <w:gridCol w:w="1134"/>
        <w:gridCol w:w="1203"/>
      </w:tblGrid>
      <w:tr w:rsidR="00D90278" w:rsidRPr="00006ABF" w:rsidDel="00E35D67" w14:paraId="681B39D8" w14:textId="57A76FB1" w:rsidTr="00FE59AD">
        <w:trPr>
          <w:trHeight w:val="433"/>
          <w:del w:id="13574" w:author="nadira firinda" w:date="2022-10-29T23:30:00Z"/>
        </w:trPr>
        <w:tc>
          <w:tcPr>
            <w:tcW w:w="9000" w:type="dxa"/>
            <w:gridSpan w:val="5"/>
            <w:tcBorders>
              <w:top w:val="nil"/>
              <w:left w:val="nil"/>
              <w:bottom w:val="nil"/>
              <w:right w:val="nil"/>
            </w:tcBorders>
            <w:shd w:val="clear" w:color="auto" w:fill="44546A"/>
            <w:tcMar>
              <w:top w:w="15" w:type="dxa"/>
              <w:left w:w="108" w:type="dxa"/>
              <w:bottom w:w="0" w:type="dxa"/>
              <w:right w:w="108" w:type="dxa"/>
            </w:tcMar>
            <w:vAlign w:val="center"/>
            <w:hideMark/>
          </w:tcPr>
          <w:p w14:paraId="1A6D246D" w14:textId="328FF499" w:rsidR="00D90278" w:rsidRPr="00006ABF" w:rsidDel="00E35D67" w:rsidRDefault="00D90278" w:rsidP="00CC4C47">
            <w:pPr>
              <w:spacing w:after="0" w:line="360" w:lineRule="auto"/>
              <w:jc w:val="center"/>
              <w:rPr>
                <w:del w:id="13575" w:author="nadira firinda" w:date="2022-10-29T23:30:00Z"/>
                <w:rFonts w:ascii="Times New Roman" w:hAnsi="Times New Roman" w:cs="Times New Roman"/>
                <w:szCs w:val="20"/>
              </w:rPr>
              <w:pPrChange w:id="13576" w:author="nadira firinda" w:date="2022-10-29T23:37:00Z">
                <w:pPr>
                  <w:spacing w:after="0"/>
                  <w:jc w:val="center"/>
                </w:pPr>
              </w:pPrChange>
            </w:pPr>
            <w:del w:id="13577" w:author="nadira firinda" w:date="2022-10-29T23:30:00Z">
              <w:r w:rsidRPr="00006ABF" w:rsidDel="00E35D67">
                <w:rPr>
                  <w:rFonts w:ascii="Times New Roman" w:hAnsi="Times New Roman" w:cs="Times New Roman"/>
                  <w:b/>
                  <w:bCs/>
                  <w:color w:val="FFFFFF" w:themeColor="background1"/>
                  <w:szCs w:val="20"/>
                </w:rPr>
                <w:delText>Persamaan Jangka Panjang</w:delText>
              </w:r>
              <w:bookmarkStart w:id="13578" w:name="_Toc117980192"/>
              <w:bookmarkStart w:id="13579" w:name="_Toc117981840"/>
              <w:bookmarkEnd w:id="13578"/>
              <w:bookmarkEnd w:id="13579"/>
            </w:del>
          </w:p>
        </w:tc>
        <w:bookmarkStart w:id="13580" w:name="_Toc117980193"/>
        <w:bookmarkStart w:id="13581" w:name="_Toc117981841"/>
        <w:bookmarkEnd w:id="13580"/>
        <w:bookmarkEnd w:id="13581"/>
      </w:tr>
      <w:tr w:rsidR="00D90278" w:rsidRPr="00006ABF" w:rsidDel="00E35D67" w14:paraId="5A8CF2E8" w14:textId="71D4AF7B" w:rsidTr="00FE59AD">
        <w:trPr>
          <w:trHeight w:val="433"/>
          <w:del w:id="13582" w:author="nadira firinda" w:date="2022-10-29T23:30:00Z"/>
        </w:trPr>
        <w:tc>
          <w:tcPr>
            <w:tcW w:w="9000" w:type="dxa"/>
            <w:gridSpan w:val="5"/>
            <w:tcBorders>
              <w:top w:val="nil"/>
              <w:left w:val="nil"/>
              <w:bottom w:val="nil"/>
              <w:right w:val="nil"/>
            </w:tcBorders>
            <w:shd w:val="clear" w:color="auto" w:fill="4472C4"/>
            <w:tcMar>
              <w:top w:w="15" w:type="dxa"/>
              <w:left w:w="108" w:type="dxa"/>
              <w:bottom w:w="0" w:type="dxa"/>
              <w:right w:w="108" w:type="dxa"/>
            </w:tcMar>
            <w:vAlign w:val="center"/>
            <w:hideMark/>
          </w:tcPr>
          <w:p w14:paraId="778701E9" w14:textId="2E609045" w:rsidR="00D90278" w:rsidRPr="00006ABF" w:rsidDel="00E35D67" w:rsidRDefault="00D90278" w:rsidP="00CC4C47">
            <w:pPr>
              <w:spacing w:after="0" w:line="360" w:lineRule="auto"/>
              <w:rPr>
                <w:del w:id="13583" w:author="nadira firinda" w:date="2022-10-29T23:30:00Z"/>
                <w:rFonts w:ascii="Times New Roman" w:hAnsi="Times New Roman" w:cs="Times New Roman"/>
                <w:b/>
                <w:bCs/>
                <w:color w:val="FFFFFF" w:themeColor="background1"/>
                <w:szCs w:val="20"/>
              </w:rPr>
              <w:pPrChange w:id="13584" w:author="nadira firinda" w:date="2022-10-29T23:37:00Z">
                <w:pPr>
                  <w:spacing w:after="0"/>
                </w:pPr>
              </w:pPrChange>
            </w:pPr>
            <w:del w:id="13585" w:author="nadira firinda" w:date="2022-10-29T23:30:00Z">
              <w:r w:rsidRPr="00006ABF" w:rsidDel="00E35D67">
                <w:rPr>
                  <w:rFonts w:ascii="Times New Roman" w:hAnsi="Times New Roman" w:cs="Times New Roman"/>
                  <w:b/>
                  <w:bCs/>
                  <w:color w:val="FFFFFF" w:themeColor="background1"/>
                  <w:szCs w:val="20"/>
                </w:rPr>
                <w:delText xml:space="preserve">Dependent variable: </w:delText>
              </w:r>
              <w:r w:rsidR="00DC313D" w:rsidRPr="00006ABF" w:rsidDel="00E35D67">
                <w:rPr>
                  <w:rFonts w:ascii="Times New Roman" w:hAnsi="Times New Roman" w:cs="Times New Roman"/>
                  <w:b/>
                  <w:bCs/>
                  <w:color w:val="FFFFFF" w:themeColor="background1"/>
                  <w:szCs w:val="20"/>
                </w:rPr>
                <w:delText>Jasa Kesehatan dan Kegiatan Sosial</w:delText>
              </w:r>
              <w:bookmarkStart w:id="13586" w:name="_Toc117980194"/>
              <w:bookmarkStart w:id="13587" w:name="_Toc117981842"/>
              <w:bookmarkEnd w:id="13586"/>
              <w:bookmarkEnd w:id="13587"/>
            </w:del>
          </w:p>
          <w:p w14:paraId="11613DCF" w14:textId="193A6F83" w:rsidR="00D90278" w:rsidRPr="00006ABF" w:rsidDel="00E35D67" w:rsidRDefault="00D90278" w:rsidP="00CC4C47">
            <w:pPr>
              <w:spacing w:after="0" w:line="360" w:lineRule="auto"/>
              <w:rPr>
                <w:del w:id="13588" w:author="nadira firinda" w:date="2022-10-29T23:30:00Z"/>
                <w:rFonts w:ascii="Times New Roman" w:hAnsi="Times New Roman" w:cs="Times New Roman"/>
                <w:szCs w:val="20"/>
              </w:rPr>
              <w:pPrChange w:id="13589" w:author="nadira firinda" w:date="2022-10-29T23:37:00Z">
                <w:pPr>
                  <w:spacing w:after="0"/>
                </w:pPr>
              </w:pPrChange>
            </w:pPr>
            <w:del w:id="13590" w:author="nadira firinda" w:date="2022-10-29T23:30:00Z">
              <w:r w:rsidRPr="00006ABF" w:rsidDel="00E35D67">
                <w:rPr>
                  <w:rFonts w:ascii="Times New Roman" w:hAnsi="Times New Roman" w:cs="Times New Roman"/>
                  <w:b/>
                  <w:bCs/>
                  <w:color w:val="FFFFFF" w:themeColor="background1"/>
                  <w:szCs w:val="20"/>
                </w:rPr>
                <w:delText>LOG(</w:delText>
              </w:r>
              <w:r w:rsidR="00DC313D" w:rsidRPr="00006ABF" w:rsidDel="00E35D67">
                <w:rPr>
                  <w:rFonts w:ascii="Times New Roman" w:hAnsi="Times New Roman" w:cs="Times New Roman"/>
                  <w:b/>
                  <w:bCs/>
                  <w:color w:val="FFFFFF" w:themeColor="background1"/>
                  <w:szCs w:val="20"/>
                </w:rPr>
                <w:delText>G16HHSRL</w:delText>
              </w:r>
              <w:r w:rsidRPr="00006ABF" w:rsidDel="00E35D67">
                <w:rPr>
                  <w:rFonts w:ascii="Times New Roman" w:hAnsi="Times New Roman" w:cs="Times New Roman"/>
                  <w:b/>
                  <w:bCs/>
                  <w:color w:val="FFFFFF" w:themeColor="background1"/>
                  <w:szCs w:val="20"/>
                </w:rPr>
                <w:delText xml:space="preserve">/ </w:delText>
              </w:r>
              <w:r w:rsidR="00B25AAE" w:rsidRPr="00006ABF" w:rsidDel="00E35D67">
                <w:rPr>
                  <w:rFonts w:ascii="Times New Roman" w:hAnsi="Times New Roman" w:cs="Times New Roman"/>
                  <w:b/>
                  <w:bCs/>
                  <w:color w:val="FFFFFF" w:themeColor="background1"/>
                  <w:szCs w:val="20"/>
                </w:rPr>
                <w:delText>G16HHSRL</w:delText>
              </w:r>
              <w:r w:rsidRPr="00006ABF" w:rsidDel="00E35D67">
                <w:rPr>
                  <w:rFonts w:ascii="Times New Roman" w:hAnsi="Times New Roman" w:cs="Times New Roman"/>
                  <w:b/>
                  <w:bCs/>
                  <w:color w:val="FFFFFF" w:themeColor="background1"/>
                  <w:szCs w:val="20"/>
                </w:rPr>
                <w:delText>_SF)</w:delText>
              </w:r>
              <w:bookmarkStart w:id="13591" w:name="_Toc117980195"/>
              <w:bookmarkStart w:id="13592" w:name="_Toc117981843"/>
              <w:bookmarkEnd w:id="13591"/>
              <w:bookmarkEnd w:id="13592"/>
            </w:del>
          </w:p>
        </w:tc>
        <w:bookmarkStart w:id="13593" w:name="_Toc117980196"/>
        <w:bookmarkStart w:id="13594" w:name="_Toc117981844"/>
        <w:bookmarkEnd w:id="13593"/>
        <w:bookmarkEnd w:id="13594"/>
      </w:tr>
      <w:tr w:rsidR="00D90278" w:rsidRPr="00006ABF" w:rsidDel="00E35D67" w14:paraId="72407489" w14:textId="6135582B" w:rsidTr="00FE59AD">
        <w:trPr>
          <w:trHeight w:val="433"/>
          <w:del w:id="13595" w:author="nadira firinda" w:date="2022-10-29T23:30:00Z"/>
        </w:trPr>
        <w:tc>
          <w:tcPr>
            <w:tcW w:w="3969" w:type="dxa"/>
            <w:tcBorders>
              <w:top w:val="nil"/>
              <w:left w:val="nil"/>
              <w:bottom w:val="nil"/>
              <w:right w:val="nil"/>
            </w:tcBorders>
            <w:shd w:val="clear" w:color="auto" w:fill="FFC000"/>
            <w:tcMar>
              <w:top w:w="15" w:type="dxa"/>
              <w:left w:w="108" w:type="dxa"/>
              <w:bottom w:w="0" w:type="dxa"/>
              <w:right w:w="108" w:type="dxa"/>
            </w:tcMar>
            <w:vAlign w:val="center"/>
            <w:hideMark/>
          </w:tcPr>
          <w:p w14:paraId="6C4F9DC6" w14:textId="14CB027A" w:rsidR="00D90278" w:rsidRPr="00006ABF" w:rsidDel="00E35D67" w:rsidRDefault="00D90278" w:rsidP="00CC4C47">
            <w:pPr>
              <w:spacing w:after="0" w:line="360" w:lineRule="auto"/>
              <w:rPr>
                <w:del w:id="13596" w:author="nadira firinda" w:date="2022-10-29T23:30:00Z"/>
                <w:rFonts w:ascii="Times New Roman" w:hAnsi="Times New Roman" w:cs="Times New Roman"/>
                <w:szCs w:val="20"/>
              </w:rPr>
              <w:pPrChange w:id="13597" w:author="nadira firinda" w:date="2022-10-29T23:37:00Z">
                <w:pPr>
                  <w:spacing w:after="0"/>
                </w:pPr>
              </w:pPrChange>
            </w:pPr>
            <w:del w:id="13598" w:author="nadira firinda" w:date="2022-10-29T23:30:00Z">
              <w:r w:rsidRPr="00006ABF" w:rsidDel="00E35D67">
                <w:rPr>
                  <w:rFonts w:ascii="Times New Roman" w:hAnsi="Times New Roman" w:cs="Times New Roman"/>
                  <w:b/>
                  <w:bCs/>
                  <w:szCs w:val="20"/>
                </w:rPr>
                <w:delText>Explanatory Variables</w:delText>
              </w:r>
              <w:bookmarkStart w:id="13599" w:name="_Toc117980197"/>
              <w:bookmarkStart w:id="13600" w:name="_Toc117981845"/>
              <w:bookmarkEnd w:id="13599"/>
              <w:bookmarkEnd w:id="13600"/>
            </w:del>
          </w:p>
        </w:tc>
        <w:tc>
          <w:tcPr>
            <w:tcW w:w="2694" w:type="dxa"/>
            <w:gridSpan w:val="2"/>
            <w:tcBorders>
              <w:top w:val="nil"/>
              <w:left w:val="nil"/>
              <w:bottom w:val="nil"/>
              <w:right w:val="nil"/>
            </w:tcBorders>
            <w:shd w:val="clear" w:color="auto" w:fill="FFC000"/>
            <w:vAlign w:val="center"/>
          </w:tcPr>
          <w:p w14:paraId="4564998F" w14:textId="4B2AAFE0" w:rsidR="00D90278" w:rsidRPr="00006ABF" w:rsidDel="00E35D67" w:rsidRDefault="00D90278" w:rsidP="00CC4C47">
            <w:pPr>
              <w:spacing w:after="0" w:line="360" w:lineRule="auto"/>
              <w:rPr>
                <w:del w:id="13601" w:author="nadira firinda" w:date="2022-10-29T23:30:00Z"/>
                <w:rFonts w:ascii="Times New Roman" w:hAnsi="Times New Roman" w:cs="Times New Roman"/>
                <w:szCs w:val="20"/>
              </w:rPr>
              <w:pPrChange w:id="13602" w:author="nadira firinda" w:date="2022-10-29T23:37:00Z">
                <w:pPr>
                  <w:spacing w:after="0"/>
                </w:pPr>
              </w:pPrChange>
            </w:pPr>
            <w:bookmarkStart w:id="13603" w:name="_Toc117980198"/>
            <w:bookmarkStart w:id="13604" w:name="_Toc117981846"/>
            <w:bookmarkEnd w:id="13603"/>
            <w:bookmarkEnd w:id="13604"/>
          </w:p>
        </w:tc>
        <w:tc>
          <w:tcPr>
            <w:tcW w:w="1134" w:type="dxa"/>
            <w:tcBorders>
              <w:top w:val="nil"/>
              <w:left w:val="nil"/>
              <w:bottom w:val="nil"/>
              <w:right w:val="nil"/>
            </w:tcBorders>
            <w:shd w:val="clear" w:color="auto" w:fill="FFC000"/>
            <w:tcMar>
              <w:top w:w="15" w:type="dxa"/>
              <w:left w:w="108" w:type="dxa"/>
              <w:bottom w:w="0" w:type="dxa"/>
              <w:right w:w="108" w:type="dxa"/>
            </w:tcMar>
            <w:vAlign w:val="center"/>
            <w:hideMark/>
          </w:tcPr>
          <w:p w14:paraId="3F63DAB1" w14:textId="7A0E38AE" w:rsidR="00D90278" w:rsidRPr="00006ABF" w:rsidDel="00E35D67" w:rsidRDefault="00D90278" w:rsidP="00CC4C47">
            <w:pPr>
              <w:spacing w:after="0" w:line="360" w:lineRule="auto"/>
              <w:rPr>
                <w:del w:id="13605" w:author="nadira firinda" w:date="2022-10-29T23:30:00Z"/>
                <w:rFonts w:ascii="Times New Roman" w:hAnsi="Times New Roman" w:cs="Times New Roman"/>
                <w:noProof/>
                <w:szCs w:val="20"/>
              </w:rPr>
              <w:pPrChange w:id="13606" w:author="nadira firinda" w:date="2022-10-29T23:37:00Z">
                <w:pPr>
                  <w:spacing w:after="0"/>
                </w:pPr>
              </w:pPrChange>
            </w:pPr>
            <w:del w:id="13607" w:author="nadira firinda" w:date="2022-10-29T23:30:00Z">
              <w:r w:rsidRPr="00006ABF" w:rsidDel="00E35D67">
                <w:rPr>
                  <w:rFonts w:ascii="Times New Roman" w:hAnsi="Times New Roman" w:cs="Times New Roman"/>
                  <w:b/>
                  <w:bCs/>
                  <w:noProof/>
                  <w:szCs w:val="20"/>
                  <w:lang w:val="en-GB"/>
                </w:rPr>
                <w:delText>Koefisien</w:delText>
              </w:r>
              <w:bookmarkStart w:id="13608" w:name="_Toc117980199"/>
              <w:bookmarkStart w:id="13609" w:name="_Toc117981847"/>
              <w:bookmarkEnd w:id="13608"/>
              <w:bookmarkEnd w:id="13609"/>
            </w:del>
          </w:p>
        </w:tc>
        <w:tc>
          <w:tcPr>
            <w:tcW w:w="1203" w:type="dxa"/>
            <w:tcBorders>
              <w:top w:val="nil"/>
              <w:left w:val="nil"/>
              <w:bottom w:val="nil"/>
              <w:right w:val="nil"/>
            </w:tcBorders>
            <w:shd w:val="clear" w:color="auto" w:fill="FFC000"/>
            <w:vAlign w:val="center"/>
          </w:tcPr>
          <w:p w14:paraId="74C986AC" w14:textId="0EA16892" w:rsidR="00D90278" w:rsidRPr="00006ABF" w:rsidDel="00E35D67" w:rsidRDefault="00D90278" w:rsidP="00CC4C47">
            <w:pPr>
              <w:spacing w:after="0" w:line="360" w:lineRule="auto"/>
              <w:rPr>
                <w:del w:id="13610" w:author="nadira firinda" w:date="2022-10-29T23:30:00Z"/>
                <w:rFonts w:ascii="Times New Roman" w:hAnsi="Times New Roman" w:cs="Times New Roman"/>
                <w:szCs w:val="20"/>
              </w:rPr>
              <w:pPrChange w:id="13611" w:author="nadira firinda" w:date="2022-10-29T23:37:00Z">
                <w:pPr>
                  <w:spacing w:after="0"/>
                </w:pPr>
              </w:pPrChange>
            </w:pPr>
            <w:bookmarkStart w:id="13612" w:name="_Toc117980200"/>
            <w:bookmarkStart w:id="13613" w:name="_Toc117981848"/>
            <w:bookmarkEnd w:id="13612"/>
            <w:bookmarkEnd w:id="13613"/>
          </w:p>
        </w:tc>
        <w:bookmarkStart w:id="13614" w:name="_Toc117980201"/>
        <w:bookmarkStart w:id="13615" w:name="_Toc117981849"/>
        <w:bookmarkEnd w:id="13614"/>
        <w:bookmarkEnd w:id="13615"/>
      </w:tr>
      <w:tr w:rsidR="00591AB9" w:rsidRPr="00006ABF" w:rsidDel="00E35D67" w14:paraId="7179DDB3" w14:textId="74FA8D8D" w:rsidTr="00854B1C">
        <w:trPr>
          <w:trHeight w:val="433"/>
          <w:del w:id="13616" w:author="nadira firinda" w:date="2022-10-29T23:30:00Z"/>
        </w:trPr>
        <w:tc>
          <w:tcPr>
            <w:tcW w:w="3969" w:type="dxa"/>
            <w:tcBorders>
              <w:top w:val="dotted" w:sz="8" w:space="0" w:color="7F7F7F"/>
              <w:left w:val="nil"/>
              <w:bottom w:val="dotted" w:sz="8" w:space="0" w:color="7F7F7F"/>
              <w:right w:val="dotted" w:sz="8" w:space="0" w:color="7F7F7F"/>
            </w:tcBorders>
            <w:shd w:val="clear" w:color="auto" w:fill="auto"/>
            <w:tcMar>
              <w:top w:w="15" w:type="dxa"/>
              <w:left w:w="108" w:type="dxa"/>
              <w:bottom w:w="0" w:type="dxa"/>
              <w:right w:w="108" w:type="dxa"/>
            </w:tcMar>
          </w:tcPr>
          <w:p w14:paraId="2DC395F2" w14:textId="2C8FA6DC" w:rsidR="00591AB9" w:rsidRPr="00006ABF" w:rsidDel="00E35D67" w:rsidRDefault="00591AB9" w:rsidP="00CC4C47">
            <w:pPr>
              <w:spacing w:line="360" w:lineRule="auto"/>
              <w:rPr>
                <w:del w:id="13617" w:author="nadira firinda" w:date="2022-10-29T23:30:00Z"/>
                <w:rFonts w:ascii="Times New Roman" w:hAnsi="Times New Roman" w:cs="Times New Roman"/>
                <w:szCs w:val="20"/>
              </w:rPr>
              <w:pPrChange w:id="13618" w:author="nadira firinda" w:date="2022-10-29T23:37:00Z">
                <w:pPr/>
              </w:pPrChange>
            </w:pPr>
            <w:bookmarkStart w:id="13619" w:name="_Hlk79141628"/>
            <w:del w:id="13620" w:author="nadira firinda" w:date="2022-10-29T23:30:00Z">
              <w:r w:rsidRPr="00006ABF" w:rsidDel="00E35D67">
                <w:rPr>
                  <w:rFonts w:ascii="Times New Roman" w:hAnsi="Times New Roman" w:cs="Times New Roman"/>
                </w:rPr>
                <w:delText>LOG(G14PADRL/G14PADRL_SF)</w:delText>
              </w:r>
              <w:bookmarkStart w:id="13621" w:name="_Toc117980202"/>
              <w:bookmarkStart w:id="13622" w:name="_Toc117981850"/>
              <w:bookmarkEnd w:id="13621"/>
              <w:bookmarkEnd w:id="13622"/>
            </w:del>
          </w:p>
        </w:tc>
        <w:tc>
          <w:tcPr>
            <w:tcW w:w="2694" w:type="dxa"/>
            <w:gridSpan w:val="2"/>
            <w:tcBorders>
              <w:top w:val="dotted" w:sz="8" w:space="0" w:color="7F7F7F"/>
              <w:left w:val="dotted" w:sz="8" w:space="0" w:color="7F7F7F"/>
              <w:bottom w:val="dotted" w:sz="8" w:space="0" w:color="7F7F7F"/>
              <w:right w:val="dotted" w:sz="8" w:space="0" w:color="7F7F7F"/>
            </w:tcBorders>
            <w:shd w:val="clear" w:color="auto" w:fill="auto"/>
            <w:tcMar>
              <w:top w:w="15" w:type="dxa"/>
              <w:left w:w="108" w:type="dxa"/>
              <w:bottom w:w="0" w:type="dxa"/>
              <w:right w:w="108" w:type="dxa"/>
            </w:tcMar>
            <w:vAlign w:val="center"/>
          </w:tcPr>
          <w:p w14:paraId="435C273A" w14:textId="272D2710" w:rsidR="00591AB9" w:rsidRPr="00006ABF" w:rsidDel="00E35D67" w:rsidRDefault="00591AB9" w:rsidP="00CC4C47">
            <w:pPr>
              <w:spacing w:after="0" w:line="360" w:lineRule="auto"/>
              <w:rPr>
                <w:del w:id="13623" w:author="nadira firinda" w:date="2022-10-29T23:30:00Z"/>
                <w:rFonts w:ascii="Times New Roman" w:hAnsi="Times New Roman" w:cs="Times New Roman"/>
                <w:szCs w:val="20"/>
              </w:rPr>
              <w:pPrChange w:id="13624" w:author="nadira firinda" w:date="2022-10-29T23:37:00Z">
                <w:pPr>
                  <w:spacing w:after="0"/>
                </w:pPr>
              </w:pPrChange>
            </w:pPr>
            <w:del w:id="13625" w:author="nadira firinda" w:date="2022-10-29T23:30:00Z">
              <w:r w:rsidRPr="00006ABF" w:rsidDel="00E35D67">
                <w:rPr>
                  <w:rFonts w:ascii="Times New Roman" w:hAnsi="Times New Roman" w:cs="Times New Roman"/>
                  <w:szCs w:val="20"/>
                </w:rPr>
                <w:delText>Sektor Administrasi Pemerintahan, Pertahanan, dan Jaminan Sosial Wajib</w:delText>
              </w:r>
              <w:bookmarkStart w:id="13626" w:name="_Toc117980203"/>
              <w:bookmarkStart w:id="13627" w:name="_Toc117981851"/>
              <w:bookmarkEnd w:id="13626"/>
              <w:bookmarkEnd w:id="13627"/>
            </w:del>
          </w:p>
        </w:tc>
        <w:tc>
          <w:tcPr>
            <w:tcW w:w="1134" w:type="dxa"/>
            <w:tcBorders>
              <w:top w:val="dotted" w:sz="8" w:space="0" w:color="7F7F7F"/>
              <w:left w:val="dotted" w:sz="8" w:space="0" w:color="7F7F7F"/>
              <w:bottom w:val="dotted" w:sz="8" w:space="0" w:color="7F7F7F"/>
              <w:right w:val="dotted" w:sz="8" w:space="0" w:color="7F7F7F"/>
            </w:tcBorders>
            <w:shd w:val="clear" w:color="auto" w:fill="auto"/>
            <w:tcMar>
              <w:top w:w="15" w:type="dxa"/>
              <w:left w:w="108" w:type="dxa"/>
              <w:bottom w:w="0" w:type="dxa"/>
              <w:right w:w="108" w:type="dxa"/>
            </w:tcMar>
            <w:hideMark/>
          </w:tcPr>
          <w:p w14:paraId="4159AC65" w14:textId="6314C82D" w:rsidR="00591AB9" w:rsidRPr="00006ABF" w:rsidDel="00E35D67" w:rsidRDefault="00591AB9" w:rsidP="00CC4C47">
            <w:pPr>
              <w:spacing w:line="360" w:lineRule="auto"/>
              <w:jc w:val="center"/>
              <w:rPr>
                <w:del w:id="13628" w:author="nadira firinda" w:date="2022-10-29T23:30:00Z"/>
                <w:rFonts w:ascii="Times New Roman" w:hAnsi="Times New Roman" w:cs="Times New Roman"/>
              </w:rPr>
              <w:pPrChange w:id="13629" w:author="nadira firinda" w:date="2022-10-29T23:37:00Z">
                <w:pPr>
                  <w:jc w:val="center"/>
                </w:pPr>
              </w:pPrChange>
            </w:pPr>
            <w:del w:id="13630" w:author="nadira firinda" w:date="2022-10-29T23:30:00Z">
              <w:r w:rsidRPr="00006ABF" w:rsidDel="00E35D67">
                <w:rPr>
                  <w:rFonts w:ascii="Times New Roman" w:hAnsi="Times New Roman" w:cs="Times New Roman"/>
                </w:rPr>
                <w:delText>0.2022</w:delText>
              </w:r>
              <w:bookmarkStart w:id="13631" w:name="_Toc117980204"/>
              <w:bookmarkStart w:id="13632" w:name="_Toc117981852"/>
              <w:bookmarkEnd w:id="13631"/>
              <w:bookmarkEnd w:id="13632"/>
            </w:del>
          </w:p>
        </w:tc>
        <w:tc>
          <w:tcPr>
            <w:tcW w:w="1203" w:type="dxa"/>
            <w:tcBorders>
              <w:top w:val="dotted" w:sz="8" w:space="0" w:color="7F7F7F"/>
              <w:left w:val="dotted" w:sz="8" w:space="0" w:color="7F7F7F"/>
              <w:bottom w:val="dotted" w:sz="8" w:space="0" w:color="7F7F7F"/>
              <w:right w:val="nil"/>
            </w:tcBorders>
            <w:shd w:val="clear" w:color="auto" w:fill="auto"/>
            <w:tcMar>
              <w:top w:w="15" w:type="dxa"/>
              <w:left w:w="108" w:type="dxa"/>
              <w:bottom w:w="0" w:type="dxa"/>
              <w:right w:w="108" w:type="dxa"/>
            </w:tcMar>
            <w:vAlign w:val="center"/>
            <w:hideMark/>
          </w:tcPr>
          <w:p w14:paraId="28376DBE" w14:textId="3781432B" w:rsidR="00591AB9" w:rsidRPr="00006ABF" w:rsidDel="00E35D67" w:rsidRDefault="00591AB9" w:rsidP="00CC4C47">
            <w:pPr>
              <w:spacing w:after="0" w:line="360" w:lineRule="auto"/>
              <w:jc w:val="center"/>
              <w:rPr>
                <w:del w:id="13633" w:author="nadira firinda" w:date="2022-10-29T23:30:00Z"/>
                <w:rFonts w:ascii="Times New Roman" w:hAnsi="Times New Roman" w:cs="Times New Roman"/>
                <w:szCs w:val="20"/>
              </w:rPr>
              <w:pPrChange w:id="13634" w:author="nadira firinda" w:date="2022-10-29T23:37:00Z">
                <w:pPr>
                  <w:spacing w:after="0"/>
                  <w:jc w:val="center"/>
                </w:pPr>
              </w:pPrChange>
            </w:pPr>
            <w:del w:id="13635" w:author="nadira firinda" w:date="2022-10-29T23:30:00Z">
              <w:r w:rsidRPr="00006ABF" w:rsidDel="00E35D67">
                <w:rPr>
                  <w:rFonts w:ascii="Times New Roman" w:hAnsi="Times New Roman" w:cs="Times New Roman"/>
                  <w:szCs w:val="20"/>
                </w:rPr>
                <w:delText>***</w:delText>
              </w:r>
              <w:bookmarkStart w:id="13636" w:name="_Toc117980205"/>
              <w:bookmarkStart w:id="13637" w:name="_Toc117981853"/>
              <w:bookmarkEnd w:id="13636"/>
              <w:bookmarkEnd w:id="13637"/>
            </w:del>
          </w:p>
        </w:tc>
        <w:bookmarkStart w:id="13638" w:name="_Toc117980206"/>
        <w:bookmarkStart w:id="13639" w:name="_Toc117981854"/>
        <w:bookmarkEnd w:id="13638"/>
        <w:bookmarkEnd w:id="13639"/>
      </w:tr>
      <w:tr w:rsidR="00591AB9" w:rsidRPr="00006ABF" w:rsidDel="00E35D67" w14:paraId="5FBAF160" w14:textId="6D0B8C93" w:rsidTr="00854B1C">
        <w:trPr>
          <w:trHeight w:val="433"/>
          <w:del w:id="13640" w:author="nadira firinda" w:date="2022-10-29T23:30:00Z"/>
        </w:trPr>
        <w:tc>
          <w:tcPr>
            <w:tcW w:w="3969" w:type="dxa"/>
            <w:tcBorders>
              <w:top w:val="dotted" w:sz="8" w:space="0" w:color="7F7F7F"/>
              <w:left w:val="nil"/>
              <w:bottom w:val="dotted" w:sz="8" w:space="0" w:color="7F7F7F"/>
              <w:right w:val="dotted" w:sz="8" w:space="0" w:color="7F7F7F"/>
            </w:tcBorders>
            <w:shd w:val="clear" w:color="auto" w:fill="auto"/>
            <w:tcMar>
              <w:top w:w="15" w:type="dxa"/>
              <w:left w:w="108" w:type="dxa"/>
              <w:bottom w:w="0" w:type="dxa"/>
              <w:right w:w="108" w:type="dxa"/>
            </w:tcMar>
          </w:tcPr>
          <w:p w14:paraId="6B3B0766" w14:textId="0DDBD21B" w:rsidR="00591AB9" w:rsidRPr="00006ABF" w:rsidDel="00E35D67" w:rsidRDefault="00591AB9" w:rsidP="00CC4C47">
            <w:pPr>
              <w:spacing w:line="360" w:lineRule="auto"/>
              <w:rPr>
                <w:del w:id="13641" w:author="nadira firinda" w:date="2022-10-29T23:30:00Z"/>
                <w:rFonts w:ascii="Times New Roman" w:hAnsi="Times New Roman" w:cs="Times New Roman"/>
                <w:szCs w:val="20"/>
              </w:rPr>
              <w:pPrChange w:id="13642" w:author="nadira firinda" w:date="2022-10-29T23:37:00Z">
                <w:pPr/>
              </w:pPrChange>
            </w:pPr>
            <w:del w:id="13643" w:author="nadira firinda" w:date="2022-10-29T23:30:00Z">
              <w:r w:rsidRPr="00006ABF" w:rsidDel="00E35D67">
                <w:rPr>
                  <w:rFonts w:ascii="Times New Roman" w:hAnsi="Times New Roman" w:cs="Times New Roman"/>
                </w:rPr>
                <w:delText>LOG(G10ICTRL/G10ICTRL_SF)</w:delText>
              </w:r>
              <w:bookmarkStart w:id="13644" w:name="_Toc117980207"/>
              <w:bookmarkStart w:id="13645" w:name="_Toc117981855"/>
              <w:bookmarkEnd w:id="13644"/>
              <w:bookmarkEnd w:id="13645"/>
            </w:del>
          </w:p>
        </w:tc>
        <w:tc>
          <w:tcPr>
            <w:tcW w:w="2694" w:type="dxa"/>
            <w:gridSpan w:val="2"/>
            <w:tcBorders>
              <w:top w:val="dotted" w:sz="8" w:space="0" w:color="7F7F7F"/>
              <w:left w:val="dotted" w:sz="8" w:space="0" w:color="7F7F7F"/>
              <w:bottom w:val="dotted" w:sz="8" w:space="0" w:color="7F7F7F"/>
              <w:right w:val="dotted" w:sz="8" w:space="0" w:color="7F7F7F"/>
            </w:tcBorders>
            <w:shd w:val="clear" w:color="auto" w:fill="auto"/>
            <w:tcMar>
              <w:top w:w="15" w:type="dxa"/>
              <w:left w:w="108" w:type="dxa"/>
              <w:bottom w:w="0" w:type="dxa"/>
              <w:right w:w="108" w:type="dxa"/>
            </w:tcMar>
            <w:vAlign w:val="center"/>
          </w:tcPr>
          <w:p w14:paraId="5297B922" w14:textId="470C1CF9" w:rsidR="00591AB9" w:rsidRPr="00006ABF" w:rsidDel="00E35D67" w:rsidRDefault="00591AB9" w:rsidP="00CC4C47">
            <w:pPr>
              <w:spacing w:after="0" w:line="360" w:lineRule="auto"/>
              <w:rPr>
                <w:del w:id="13646" w:author="nadira firinda" w:date="2022-10-29T23:30:00Z"/>
                <w:rFonts w:ascii="Times New Roman" w:hAnsi="Times New Roman" w:cs="Times New Roman"/>
                <w:iCs/>
                <w:szCs w:val="20"/>
              </w:rPr>
              <w:pPrChange w:id="13647" w:author="nadira firinda" w:date="2022-10-29T23:37:00Z">
                <w:pPr>
                  <w:spacing w:after="0"/>
                </w:pPr>
              </w:pPrChange>
            </w:pPr>
            <w:del w:id="13648" w:author="nadira firinda" w:date="2022-10-29T23:30:00Z">
              <w:r w:rsidRPr="00006ABF" w:rsidDel="00E35D67">
                <w:rPr>
                  <w:rFonts w:ascii="Times New Roman" w:hAnsi="Times New Roman" w:cs="Times New Roman"/>
                  <w:iCs/>
                  <w:szCs w:val="20"/>
                </w:rPr>
                <w:delText>Sektor Informasi dan Komunikasi</w:delText>
              </w:r>
              <w:bookmarkStart w:id="13649" w:name="_Toc117980208"/>
              <w:bookmarkStart w:id="13650" w:name="_Toc117981856"/>
              <w:bookmarkEnd w:id="13649"/>
              <w:bookmarkEnd w:id="13650"/>
            </w:del>
          </w:p>
        </w:tc>
        <w:tc>
          <w:tcPr>
            <w:tcW w:w="1134" w:type="dxa"/>
            <w:tcBorders>
              <w:top w:val="dotted" w:sz="8" w:space="0" w:color="7F7F7F"/>
              <w:left w:val="dotted" w:sz="8" w:space="0" w:color="7F7F7F"/>
              <w:bottom w:val="dotted" w:sz="8" w:space="0" w:color="7F7F7F"/>
              <w:right w:val="dotted" w:sz="8" w:space="0" w:color="7F7F7F"/>
            </w:tcBorders>
            <w:shd w:val="clear" w:color="auto" w:fill="auto"/>
            <w:tcMar>
              <w:top w:w="15" w:type="dxa"/>
              <w:left w:w="108" w:type="dxa"/>
              <w:bottom w:w="0" w:type="dxa"/>
              <w:right w:w="108" w:type="dxa"/>
            </w:tcMar>
          </w:tcPr>
          <w:p w14:paraId="21A6288B" w14:textId="0E9E320C" w:rsidR="00591AB9" w:rsidRPr="00006ABF" w:rsidDel="00E35D67" w:rsidRDefault="00591AB9" w:rsidP="00CC4C47">
            <w:pPr>
              <w:spacing w:line="360" w:lineRule="auto"/>
              <w:jc w:val="center"/>
              <w:rPr>
                <w:del w:id="13651" w:author="nadira firinda" w:date="2022-10-29T23:30:00Z"/>
                <w:rFonts w:ascii="Times New Roman" w:hAnsi="Times New Roman" w:cs="Times New Roman"/>
              </w:rPr>
              <w:pPrChange w:id="13652" w:author="nadira firinda" w:date="2022-10-29T23:37:00Z">
                <w:pPr>
                  <w:jc w:val="center"/>
                </w:pPr>
              </w:pPrChange>
            </w:pPr>
            <w:del w:id="13653" w:author="nadira firinda" w:date="2022-10-29T23:30:00Z">
              <w:r w:rsidRPr="00006ABF" w:rsidDel="00E35D67">
                <w:rPr>
                  <w:rFonts w:ascii="Times New Roman" w:hAnsi="Times New Roman" w:cs="Times New Roman"/>
                </w:rPr>
                <w:delText>0.6794</w:delText>
              </w:r>
              <w:bookmarkStart w:id="13654" w:name="_Toc117980209"/>
              <w:bookmarkStart w:id="13655" w:name="_Toc117981857"/>
              <w:bookmarkEnd w:id="13654"/>
              <w:bookmarkEnd w:id="13655"/>
            </w:del>
          </w:p>
        </w:tc>
        <w:tc>
          <w:tcPr>
            <w:tcW w:w="1203" w:type="dxa"/>
            <w:tcBorders>
              <w:top w:val="dotted" w:sz="8" w:space="0" w:color="7F7F7F"/>
              <w:left w:val="dotted" w:sz="8" w:space="0" w:color="7F7F7F"/>
              <w:bottom w:val="dotted" w:sz="8" w:space="0" w:color="7F7F7F"/>
              <w:right w:val="nil"/>
            </w:tcBorders>
            <w:shd w:val="clear" w:color="auto" w:fill="auto"/>
            <w:tcMar>
              <w:top w:w="15" w:type="dxa"/>
              <w:left w:w="108" w:type="dxa"/>
              <w:bottom w:w="0" w:type="dxa"/>
              <w:right w:w="108" w:type="dxa"/>
            </w:tcMar>
            <w:vAlign w:val="center"/>
          </w:tcPr>
          <w:p w14:paraId="7E6E1224" w14:textId="2B9ACF32" w:rsidR="00591AB9" w:rsidRPr="00006ABF" w:rsidDel="00E35D67" w:rsidRDefault="00591AB9" w:rsidP="00CC4C47">
            <w:pPr>
              <w:spacing w:after="0" w:line="360" w:lineRule="auto"/>
              <w:jc w:val="center"/>
              <w:rPr>
                <w:del w:id="13656" w:author="nadira firinda" w:date="2022-10-29T23:30:00Z"/>
                <w:rFonts w:ascii="Times New Roman" w:hAnsi="Times New Roman" w:cs="Times New Roman"/>
                <w:szCs w:val="20"/>
              </w:rPr>
              <w:pPrChange w:id="13657" w:author="nadira firinda" w:date="2022-10-29T23:37:00Z">
                <w:pPr>
                  <w:spacing w:after="0"/>
                  <w:jc w:val="center"/>
                </w:pPr>
              </w:pPrChange>
            </w:pPr>
            <w:del w:id="13658" w:author="nadira firinda" w:date="2022-10-29T23:30:00Z">
              <w:r w:rsidRPr="00006ABF" w:rsidDel="00E35D67">
                <w:rPr>
                  <w:rFonts w:ascii="Times New Roman" w:hAnsi="Times New Roman" w:cs="Times New Roman"/>
                  <w:szCs w:val="20"/>
                </w:rPr>
                <w:delText>***</w:delText>
              </w:r>
              <w:bookmarkStart w:id="13659" w:name="_Toc117980210"/>
              <w:bookmarkStart w:id="13660" w:name="_Toc117981858"/>
              <w:bookmarkEnd w:id="13659"/>
              <w:bookmarkEnd w:id="13660"/>
            </w:del>
          </w:p>
        </w:tc>
        <w:bookmarkStart w:id="13661" w:name="_Toc117980211"/>
        <w:bookmarkStart w:id="13662" w:name="_Toc117981859"/>
        <w:bookmarkEnd w:id="13661"/>
        <w:bookmarkEnd w:id="13662"/>
      </w:tr>
      <w:tr w:rsidR="00591AB9" w:rsidRPr="00006ABF" w:rsidDel="00E35D67" w14:paraId="7C08B001" w14:textId="7508E4DE" w:rsidTr="00854B1C">
        <w:trPr>
          <w:trHeight w:val="433"/>
          <w:del w:id="13663" w:author="nadira firinda" w:date="2022-10-29T23:30:00Z"/>
        </w:trPr>
        <w:tc>
          <w:tcPr>
            <w:tcW w:w="3969" w:type="dxa"/>
            <w:tcBorders>
              <w:top w:val="dotted" w:sz="8" w:space="0" w:color="7F7F7F"/>
              <w:left w:val="nil"/>
              <w:bottom w:val="dotted" w:sz="8" w:space="0" w:color="7F7F7F"/>
              <w:right w:val="dotted" w:sz="8" w:space="0" w:color="7F7F7F"/>
            </w:tcBorders>
            <w:shd w:val="clear" w:color="auto" w:fill="auto"/>
            <w:tcMar>
              <w:top w:w="15" w:type="dxa"/>
              <w:left w:w="108" w:type="dxa"/>
              <w:bottom w:w="0" w:type="dxa"/>
              <w:right w:w="108" w:type="dxa"/>
            </w:tcMar>
          </w:tcPr>
          <w:p w14:paraId="6E91B271" w14:textId="400A1D70" w:rsidR="00591AB9" w:rsidRPr="00006ABF" w:rsidDel="00E35D67" w:rsidRDefault="00591AB9" w:rsidP="00CC4C47">
            <w:pPr>
              <w:spacing w:line="360" w:lineRule="auto"/>
              <w:rPr>
                <w:del w:id="13664" w:author="nadira firinda" w:date="2022-10-29T23:30:00Z"/>
                <w:rFonts w:ascii="Times New Roman" w:hAnsi="Times New Roman" w:cs="Times New Roman"/>
                <w:szCs w:val="20"/>
              </w:rPr>
              <w:pPrChange w:id="13665" w:author="nadira firinda" w:date="2022-10-29T23:37:00Z">
                <w:pPr/>
              </w:pPrChange>
            </w:pPr>
            <w:del w:id="13666" w:author="nadira firinda" w:date="2022-10-29T23:30:00Z">
              <w:r w:rsidRPr="00006ABF" w:rsidDel="00E35D67">
                <w:rPr>
                  <w:rFonts w:ascii="Times New Roman" w:hAnsi="Times New Roman" w:cs="Times New Roman"/>
                </w:rPr>
                <w:delText>LOG(GELAINNYA)</w:delText>
              </w:r>
              <w:bookmarkStart w:id="13667" w:name="_Toc117980212"/>
              <w:bookmarkStart w:id="13668" w:name="_Toc117981860"/>
              <w:bookmarkEnd w:id="13667"/>
              <w:bookmarkEnd w:id="13668"/>
            </w:del>
          </w:p>
        </w:tc>
        <w:tc>
          <w:tcPr>
            <w:tcW w:w="2694" w:type="dxa"/>
            <w:gridSpan w:val="2"/>
            <w:tcBorders>
              <w:top w:val="dotted" w:sz="8" w:space="0" w:color="7F7F7F"/>
              <w:left w:val="dotted" w:sz="8" w:space="0" w:color="7F7F7F"/>
              <w:bottom w:val="dotted" w:sz="8" w:space="0" w:color="7F7F7F"/>
              <w:right w:val="dotted" w:sz="8" w:space="0" w:color="7F7F7F"/>
            </w:tcBorders>
            <w:shd w:val="clear" w:color="auto" w:fill="auto"/>
            <w:tcMar>
              <w:top w:w="15" w:type="dxa"/>
              <w:left w:w="108" w:type="dxa"/>
              <w:bottom w:w="0" w:type="dxa"/>
              <w:right w:w="108" w:type="dxa"/>
            </w:tcMar>
            <w:vAlign w:val="center"/>
          </w:tcPr>
          <w:p w14:paraId="66778CBD" w14:textId="3DC92606" w:rsidR="00591AB9" w:rsidRPr="00006ABF" w:rsidDel="00E35D67" w:rsidRDefault="00591AB9" w:rsidP="00CC4C47">
            <w:pPr>
              <w:spacing w:after="0" w:line="360" w:lineRule="auto"/>
              <w:rPr>
                <w:del w:id="13669" w:author="nadira firinda" w:date="2022-10-29T23:30:00Z"/>
                <w:rFonts w:ascii="Times New Roman" w:hAnsi="Times New Roman" w:cs="Times New Roman"/>
                <w:szCs w:val="20"/>
              </w:rPr>
              <w:pPrChange w:id="13670" w:author="nadira firinda" w:date="2022-10-29T23:37:00Z">
                <w:pPr>
                  <w:spacing w:after="0"/>
                </w:pPr>
              </w:pPrChange>
            </w:pPr>
            <w:del w:id="13671" w:author="nadira firinda" w:date="2022-10-29T23:30:00Z">
              <w:r w:rsidRPr="00006ABF" w:rsidDel="00E35D67">
                <w:rPr>
                  <w:rFonts w:ascii="Times New Roman" w:hAnsi="Times New Roman" w:cs="Times New Roman"/>
                  <w:szCs w:val="20"/>
                </w:rPr>
                <w:delText>Belanja Pemerintah Lainnya</w:delText>
              </w:r>
              <w:bookmarkStart w:id="13672" w:name="_Toc117980213"/>
              <w:bookmarkStart w:id="13673" w:name="_Toc117981861"/>
              <w:bookmarkEnd w:id="13672"/>
              <w:bookmarkEnd w:id="13673"/>
            </w:del>
          </w:p>
        </w:tc>
        <w:tc>
          <w:tcPr>
            <w:tcW w:w="1134" w:type="dxa"/>
            <w:tcBorders>
              <w:top w:val="dotted" w:sz="8" w:space="0" w:color="7F7F7F"/>
              <w:left w:val="dotted" w:sz="8" w:space="0" w:color="7F7F7F"/>
              <w:bottom w:val="dotted" w:sz="8" w:space="0" w:color="7F7F7F"/>
              <w:right w:val="dotted" w:sz="8" w:space="0" w:color="7F7F7F"/>
            </w:tcBorders>
            <w:shd w:val="clear" w:color="auto" w:fill="auto"/>
            <w:tcMar>
              <w:top w:w="15" w:type="dxa"/>
              <w:left w:w="108" w:type="dxa"/>
              <w:bottom w:w="0" w:type="dxa"/>
              <w:right w:w="108" w:type="dxa"/>
            </w:tcMar>
          </w:tcPr>
          <w:p w14:paraId="135F19E3" w14:textId="590A5628" w:rsidR="00591AB9" w:rsidRPr="00006ABF" w:rsidDel="00E35D67" w:rsidRDefault="00591AB9" w:rsidP="00CC4C47">
            <w:pPr>
              <w:spacing w:line="360" w:lineRule="auto"/>
              <w:jc w:val="center"/>
              <w:rPr>
                <w:del w:id="13674" w:author="nadira firinda" w:date="2022-10-29T23:30:00Z"/>
                <w:rFonts w:ascii="Times New Roman" w:hAnsi="Times New Roman" w:cs="Times New Roman"/>
              </w:rPr>
              <w:pPrChange w:id="13675" w:author="nadira firinda" w:date="2022-10-29T23:37:00Z">
                <w:pPr>
                  <w:jc w:val="center"/>
                </w:pPr>
              </w:pPrChange>
            </w:pPr>
            <w:del w:id="13676" w:author="nadira firinda" w:date="2022-10-29T23:30:00Z">
              <w:r w:rsidRPr="00006ABF" w:rsidDel="00E35D67">
                <w:rPr>
                  <w:rFonts w:ascii="Times New Roman" w:hAnsi="Times New Roman" w:cs="Times New Roman"/>
                </w:rPr>
                <w:delText>0.0014</w:delText>
              </w:r>
              <w:bookmarkStart w:id="13677" w:name="_Toc117980214"/>
              <w:bookmarkStart w:id="13678" w:name="_Toc117981862"/>
              <w:bookmarkEnd w:id="13677"/>
              <w:bookmarkEnd w:id="13678"/>
            </w:del>
          </w:p>
        </w:tc>
        <w:tc>
          <w:tcPr>
            <w:tcW w:w="1203" w:type="dxa"/>
            <w:tcBorders>
              <w:top w:val="dotted" w:sz="8" w:space="0" w:color="7F7F7F"/>
              <w:left w:val="dotted" w:sz="8" w:space="0" w:color="7F7F7F"/>
              <w:bottom w:val="dotted" w:sz="8" w:space="0" w:color="7F7F7F"/>
              <w:right w:val="nil"/>
            </w:tcBorders>
            <w:shd w:val="clear" w:color="auto" w:fill="auto"/>
            <w:tcMar>
              <w:top w:w="15" w:type="dxa"/>
              <w:left w:w="108" w:type="dxa"/>
              <w:bottom w:w="0" w:type="dxa"/>
              <w:right w:w="108" w:type="dxa"/>
            </w:tcMar>
            <w:vAlign w:val="center"/>
          </w:tcPr>
          <w:p w14:paraId="4270CA2B" w14:textId="7C982D25" w:rsidR="00591AB9" w:rsidRPr="00006ABF" w:rsidDel="00E35D67" w:rsidRDefault="00591AB9" w:rsidP="00CC4C47">
            <w:pPr>
              <w:spacing w:after="0" w:line="360" w:lineRule="auto"/>
              <w:jc w:val="center"/>
              <w:rPr>
                <w:del w:id="13679" w:author="nadira firinda" w:date="2022-10-29T23:30:00Z"/>
                <w:rFonts w:ascii="Times New Roman" w:hAnsi="Times New Roman" w:cs="Times New Roman"/>
                <w:szCs w:val="20"/>
              </w:rPr>
              <w:pPrChange w:id="13680" w:author="nadira firinda" w:date="2022-10-29T23:37:00Z">
                <w:pPr>
                  <w:spacing w:after="0"/>
                  <w:jc w:val="center"/>
                </w:pPr>
              </w:pPrChange>
            </w:pPr>
            <w:bookmarkStart w:id="13681" w:name="_Toc117980215"/>
            <w:bookmarkStart w:id="13682" w:name="_Toc117981863"/>
            <w:bookmarkEnd w:id="13681"/>
            <w:bookmarkEnd w:id="13682"/>
          </w:p>
        </w:tc>
        <w:bookmarkStart w:id="13683" w:name="_Toc117980216"/>
        <w:bookmarkStart w:id="13684" w:name="_Toc117981864"/>
        <w:bookmarkEnd w:id="13683"/>
        <w:bookmarkEnd w:id="13684"/>
      </w:tr>
      <w:bookmarkEnd w:id="13619"/>
      <w:tr w:rsidR="00D90278" w:rsidRPr="00006ABF" w:rsidDel="00E35D67" w14:paraId="21E48EEA" w14:textId="398C1E78" w:rsidTr="00FE59AD">
        <w:trPr>
          <w:trHeight w:val="433"/>
          <w:del w:id="13685" w:author="nadira firinda" w:date="2022-10-29T23:30:00Z"/>
        </w:trPr>
        <w:tc>
          <w:tcPr>
            <w:tcW w:w="3969" w:type="dxa"/>
            <w:tcBorders>
              <w:top w:val="dotted" w:sz="8" w:space="0" w:color="7F7F7F"/>
              <w:left w:val="nil"/>
              <w:bottom w:val="dotted" w:sz="8" w:space="0" w:color="7F7F7F"/>
              <w:right w:val="nil"/>
            </w:tcBorders>
            <w:shd w:val="clear" w:color="auto" w:fill="auto"/>
            <w:tcMar>
              <w:top w:w="15" w:type="dxa"/>
              <w:left w:w="108" w:type="dxa"/>
              <w:bottom w:w="0" w:type="dxa"/>
              <w:right w:w="108" w:type="dxa"/>
            </w:tcMar>
            <w:vAlign w:val="center"/>
          </w:tcPr>
          <w:p w14:paraId="21CAEB49" w14:textId="249BD67F" w:rsidR="00D90278" w:rsidRPr="00006ABF" w:rsidDel="00E35D67" w:rsidRDefault="00D90278" w:rsidP="00CC4C47">
            <w:pPr>
              <w:spacing w:after="0" w:line="360" w:lineRule="auto"/>
              <w:rPr>
                <w:del w:id="13686" w:author="nadira firinda" w:date="2022-10-29T23:30:00Z"/>
                <w:rFonts w:ascii="Times New Roman" w:hAnsi="Times New Roman" w:cs="Times New Roman"/>
                <w:szCs w:val="20"/>
              </w:rPr>
              <w:pPrChange w:id="13687" w:author="nadira firinda" w:date="2022-10-29T23:37:00Z">
                <w:pPr>
                  <w:spacing w:after="0"/>
                </w:pPr>
              </w:pPrChange>
            </w:pPr>
            <w:del w:id="13688" w:author="nadira firinda" w:date="2022-10-29T23:30:00Z">
              <w:r w:rsidRPr="00006ABF" w:rsidDel="00E35D67">
                <w:rPr>
                  <w:rFonts w:ascii="Times New Roman" w:hAnsi="Times New Roman" w:cs="Times New Roman"/>
                  <w:szCs w:val="20"/>
                  <w:lang w:val="en-GB"/>
                </w:rPr>
                <w:delText xml:space="preserve">Dummy </w:delText>
              </w:r>
              <w:r w:rsidRPr="00006ABF" w:rsidDel="00E35D67">
                <w:rPr>
                  <w:rFonts w:ascii="Times New Roman" w:hAnsi="Times New Roman" w:cs="Times New Roman"/>
                  <w:szCs w:val="20"/>
                </w:rPr>
                <w:delText>w</w:delText>
              </w:r>
              <w:r w:rsidRPr="00006ABF" w:rsidDel="00E35D67">
                <w:rPr>
                  <w:rFonts w:ascii="Times New Roman" w:hAnsi="Times New Roman" w:cs="Times New Roman"/>
                  <w:noProof/>
                  <w:szCs w:val="20"/>
                  <w:lang w:val="en-GB"/>
                </w:rPr>
                <w:delText>aktu</w:delText>
              </w:r>
              <w:r w:rsidRPr="00006ABF" w:rsidDel="00E35D67">
                <w:rPr>
                  <w:rFonts w:ascii="Times New Roman" w:hAnsi="Times New Roman" w:cs="Times New Roman"/>
                  <w:szCs w:val="20"/>
                  <w:lang w:val="en-GB"/>
                </w:rPr>
                <w:delText xml:space="preserve">: </w:delText>
              </w:r>
              <w:r w:rsidR="00DD7A47" w:rsidRPr="00006ABF" w:rsidDel="00E35D67">
                <w:rPr>
                  <w:rFonts w:ascii="Times New Roman" w:hAnsi="Times New Roman" w:cs="Times New Roman"/>
                  <w:szCs w:val="20"/>
                  <w:lang w:val="en-GB"/>
                </w:rPr>
                <w:delText>T&lt;2020</w:delText>
              </w:r>
              <w:bookmarkStart w:id="13689" w:name="_Toc117980217"/>
              <w:bookmarkStart w:id="13690" w:name="_Toc117981865"/>
              <w:bookmarkEnd w:id="13689"/>
              <w:bookmarkEnd w:id="13690"/>
            </w:del>
          </w:p>
        </w:tc>
        <w:tc>
          <w:tcPr>
            <w:tcW w:w="2694" w:type="dxa"/>
            <w:gridSpan w:val="2"/>
            <w:tcMar>
              <w:top w:w="15" w:type="dxa"/>
              <w:left w:w="108" w:type="dxa"/>
              <w:bottom w:w="0" w:type="dxa"/>
              <w:right w:w="108" w:type="dxa"/>
            </w:tcMar>
          </w:tcPr>
          <w:p w14:paraId="00B10938" w14:textId="09808F58" w:rsidR="00D90278" w:rsidRPr="00006ABF" w:rsidDel="00E35D67" w:rsidRDefault="00D90278" w:rsidP="00CC4C47">
            <w:pPr>
              <w:spacing w:after="0" w:line="360" w:lineRule="auto"/>
              <w:rPr>
                <w:del w:id="13691" w:author="nadira firinda" w:date="2022-10-29T23:30:00Z"/>
                <w:rFonts w:ascii="Times New Roman" w:hAnsi="Times New Roman" w:cs="Times New Roman"/>
                <w:szCs w:val="20"/>
              </w:rPr>
              <w:pPrChange w:id="13692" w:author="nadira firinda" w:date="2022-10-29T23:37:00Z">
                <w:pPr>
                  <w:spacing w:after="0"/>
                </w:pPr>
              </w:pPrChange>
            </w:pPr>
            <w:bookmarkStart w:id="13693" w:name="_Toc117980218"/>
            <w:bookmarkStart w:id="13694" w:name="_Toc117981866"/>
            <w:bookmarkEnd w:id="13693"/>
            <w:bookmarkEnd w:id="13694"/>
          </w:p>
        </w:tc>
        <w:tc>
          <w:tcPr>
            <w:tcW w:w="1134" w:type="dxa"/>
            <w:tcBorders>
              <w:top w:val="dotted" w:sz="8" w:space="0" w:color="7F7F7F"/>
              <w:left w:val="dotted" w:sz="8" w:space="0" w:color="7F7F7F"/>
              <w:bottom w:val="dotted" w:sz="8" w:space="0" w:color="7F7F7F"/>
              <w:right w:val="dotted" w:sz="8" w:space="0" w:color="7F7F7F"/>
            </w:tcBorders>
            <w:shd w:val="clear" w:color="auto" w:fill="auto"/>
            <w:tcMar>
              <w:top w:w="15" w:type="dxa"/>
              <w:left w:w="108" w:type="dxa"/>
              <w:bottom w:w="0" w:type="dxa"/>
              <w:right w:w="108" w:type="dxa"/>
            </w:tcMar>
            <w:vAlign w:val="center"/>
          </w:tcPr>
          <w:p w14:paraId="22BB5794" w14:textId="2407E834" w:rsidR="00D90278" w:rsidRPr="00006ABF" w:rsidDel="00E35D67" w:rsidRDefault="00D90278" w:rsidP="00CC4C47">
            <w:pPr>
              <w:spacing w:line="360" w:lineRule="auto"/>
              <w:jc w:val="center"/>
              <w:rPr>
                <w:del w:id="13695" w:author="nadira firinda" w:date="2022-10-29T23:30:00Z"/>
                <w:rFonts w:ascii="Times New Roman" w:hAnsi="Times New Roman" w:cs="Times New Roman"/>
              </w:rPr>
              <w:pPrChange w:id="13696" w:author="nadira firinda" w:date="2022-10-29T23:37:00Z">
                <w:pPr>
                  <w:jc w:val="center"/>
                </w:pPr>
              </w:pPrChange>
            </w:pPr>
            <w:bookmarkStart w:id="13697" w:name="_Toc117980219"/>
            <w:bookmarkStart w:id="13698" w:name="_Toc117981867"/>
            <w:bookmarkEnd w:id="13697"/>
            <w:bookmarkEnd w:id="13698"/>
          </w:p>
        </w:tc>
        <w:tc>
          <w:tcPr>
            <w:tcW w:w="1203" w:type="dxa"/>
            <w:tcBorders>
              <w:top w:val="dotted" w:sz="8" w:space="0" w:color="7F7F7F"/>
              <w:left w:val="dotted" w:sz="8" w:space="0" w:color="7F7F7F"/>
              <w:bottom w:val="dotted" w:sz="8" w:space="0" w:color="7F7F7F"/>
              <w:right w:val="nil"/>
            </w:tcBorders>
            <w:shd w:val="clear" w:color="auto" w:fill="auto"/>
            <w:tcMar>
              <w:top w:w="15" w:type="dxa"/>
              <w:left w:w="108" w:type="dxa"/>
              <w:bottom w:w="0" w:type="dxa"/>
              <w:right w:w="108" w:type="dxa"/>
            </w:tcMar>
            <w:vAlign w:val="center"/>
          </w:tcPr>
          <w:p w14:paraId="081B7F05" w14:textId="5E63E66F" w:rsidR="00D90278" w:rsidRPr="00006ABF" w:rsidDel="00E35D67" w:rsidRDefault="00D90278" w:rsidP="00CC4C47">
            <w:pPr>
              <w:spacing w:after="0" w:line="360" w:lineRule="auto"/>
              <w:jc w:val="center"/>
              <w:rPr>
                <w:del w:id="13699" w:author="nadira firinda" w:date="2022-10-29T23:30:00Z"/>
                <w:rFonts w:ascii="Times New Roman" w:hAnsi="Times New Roman" w:cs="Times New Roman"/>
                <w:szCs w:val="20"/>
                <w:lang w:val="en-GB"/>
              </w:rPr>
              <w:pPrChange w:id="13700" w:author="nadira firinda" w:date="2022-10-29T23:37:00Z">
                <w:pPr>
                  <w:spacing w:after="0"/>
                  <w:jc w:val="center"/>
                </w:pPr>
              </w:pPrChange>
            </w:pPr>
            <w:bookmarkStart w:id="13701" w:name="_Toc117980220"/>
            <w:bookmarkStart w:id="13702" w:name="_Toc117981868"/>
            <w:bookmarkEnd w:id="13701"/>
            <w:bookmarkEnd w:id="13702"/>
          </w:p>
        </w:tc>
        <w:bookmarkStart w:id="13703" w:name="_Toc117980221"/>
        <w:bookmarkStart w:id="13704" w:name="_Toc117981869"/>
        <w:bookmarkEnd w:id="13703"/>
        <w:bookmarkEnd w:id="13704"/>
      </w:tr>
      <w:tr w:rsidR="00D90278" w:rsidRPr="00006ABF" w:rsidDel="00E35D67" w14:paraId="60212E87" w14:textId="3441255F" w:rsidTr="00FE59AD">
        <w:trPr>
          <w:trHeight w:val="363"/>
          <w:del w:id="13705" w:author="nadira firinda" w:date="2022-10-29T23:30:00Z"/>
        </w:trPr>
        <w:tc>
          <w:tcPr>
            <w:tcW w:w="9000" w:type="dxa"/>
            <w:gridSpan w:val="5"/>
            <w:tcBorders>
              <w:top w:val="dotted" w:sz="8" w:space="0" w:color="7F7F7F"/>
              <w:left w:val="nil"/>
              <w:bottom w:val="dotted" w:sz="8" w:space="0" w:color="7F7F7F"/>
              <w:right w:val="nil"/>
            </w:tcBorders>
            <w:shd w:val="clear" w:color="auto" w:fill="92D050"/>
            <w:tcMar>
              <w:top w:w="15" w:type="dxa"/>
              <w:left w:w="108" w:type="dxa"/>
              <w:bottom w:w="0" w:type="dxa"/>
              <w:right w:w="108" w:type="dxa"/>
            </w:tcMar>
            <w:vAlign w:val="center"/>
            <w:hideMark/>
          </w:tcPr>
          <w:p w14:paraId="584B69A8" w14:textId="0C29A239" w:rsidR="00D90278" w:rsidRPr="00006ABF" w:rsidDel="00E35D67" w:rsidRDefault="00D90278" w:rsidP="00CC4C47">
            <w:pPr>
              <w:spacing w:after="0" w:line="360" w:lineRule="auto"/>
              <w:rPr>
                <w:del w:id="13706" w:author="nadira firinda" w:date="2022-10-29T23:30:00Z"/>
                <w:rFonts w:ascii="Times New Roman" w:hAnsi="Times New Roman" w:cs="Times New Roman"/>
                <w:szCs w:val="20"/>
              </w:rPr>
              <w:pPrChange w:id="13707" w:author="nadira firinda" w:date="2022-10-29T23:37:00Z">
                <w:pPr>
                  <w:spacing w:after="0"/>
                </w:pPr>
              </w:pPrChange>
            </w:pPr>
            <w:del w:id="13708" w:author="nadira firinda" w:date="2022-10-29T23:30:00Z">
              <w:r w:rsidRPr="00006ABF" w:rsidDel="00E35D67">
                <w:rPr>
                  <w:rFonts w:ascii="Times New Roman" w:hAnsi="Times New Roman" w:cs="Times New Roman"/>
                  <w:b/>
                  <w:bCs/>
                  <w:szCs w:val="20"/>
                </w:rPr>
                <w:delText>Diagnostic Test</w:delText>
              </w:r>
              <w:bookmarkStart w:id="13709" w:name="_Toc117980222"/>
              <w:bookmarkStart w:id="13710" w:name="_Toc117981870"/>
              <w:bookmarkEnd w:id="13709"/>
              <w:bookmarkEnd w:id="13710"/>
            </w:del>
          </w:p>
        </w:tc>
        <w:bookmarkStart w:id="13711" w:name="_Toc117980223"/>
        <w:bookmarkStart w:id="13712" w:name="_Toc117981871"/>
        <w:bookmarkEnd w:id="13711"/>
        <w:bookmarkEnd w:id="13712"/>
      </w:tr>
      <w:tr w:rsidR="00D90278" w:rsidRPr="00006ABF" w:rsidDel="00E35D67" w14:paraId="24A07336" w14:textId="73048CBA" w:rsidTr="00FE59AD">
        <w:trPr>
          <w:trHeight w:val="433"/>
          <w:del w:id="13713" w:author="nadira firinda" w:date="2022-10-29T23:30:00Z"/>
        </w:trPr>
        <w:tc>
          <w:tcPr>
            <w:tcW w:w="3969" w:type="dxa"/>
            <w:tcBorders>
              <w:top w:val="dotted" w:sz="8" w:space="0" w:color="7F7F7F"/>
              <w:left w:val="nil"/>
              <w:bottom w:val="dotted" w:sz="8" w:space="0" w:color="7F7F7F"/>
              <w:right w:val="nil"/>
            </w:tcBorders>
            <w:shd w:val="clear" w:color="auto" w:fill="auto"/>
            <w:tcMar>
              <w:top w:w="15" w:type="dxa"/>
              <w:left w:w="108" w:type="dxa"/>
              <w:bottom w:w="0" w:type="dxa"/>
              <w:right w:w="108" w:type="dxa"/>
            </w:tcMar>
            <w:vAlign w:val="center"/>
          </w:tcPr>
          <w:p w14:paraId="7402E721" w14:textId="32450989" w:rsidR="00D90278" w:rsidRPr="00006ABF" w:rsidDel="00E35D67" w:rsidRDefault="00D90278" w:rsidP="00CC4C47">
            <w:pPr>
              <w:spacing w:after="0" w:line="360" w:lineRule="auto"/>
              <w:rPr>
                <w:del w:id="13714" w:author="nadira firinda" w:date="2022-10-29T23:30:00Z"/>
                <w:rFonts w:ascii="Times New Roman" w:hAnsi="Times New Roman" w:cs="Times New Roman"/>
                <w:szCs w:val="20"/>
              </w:rPr>
              <w:pPrChange w:id="13715" w:author="nadira firinda" w:date="2022-10-29T23:37:00Z">
                <w:pPr>
                  <w:spacing w:after="0"/>
                </w:pPr>
              </w:pPrChange>
            </w:pPr>
            <w:del w:id="13716" w:author="nadira firinda" w:date="2022-10-29T23:30:00Z">
              <w:r w:rsidRPr="00006ABF" w:rsidDel="00E35D67">
                <w:rPr>
                  <w:rFonts w:ascii="Times New Roman" w:hAnsi="Times New Roman" w:cs="Times New Roman"/>
                  <w:szCs w:val="20"/>
                  <w:lang w:val="en-GB"/>
                </w:rPr>
                <w:delText>Adjusted R-Squared</w:delText>
              </w:r>
              <w:bookmarkStart w:id="13717" w:name="_Toc117980224"/>
              <w:bookmarkStart w:id="13718" w:name="_Toc117981872"/>
              <w:bookmarkEnd w:id="13717"/>
              <w:bookmarkEnd w:id="13718"/>
            </w:del>
          </w:p>
        </w:tc>
        <w:tc>
          <w:tcPr>
            <w:tcW w:w="236" w:type="dxa"/>
            <w:tcBorders>
              <w:top w:val="dotted" w:sz="8" w:space="0" w:color="7F7F7F"/>
              <w:left w:val="nil"/>
              <w:bottom w:val="dotted" w:sz="8" w:space="0" w:color="7F7F7F"/>
              <w:right w:val="nil"/>
            </w:tcBorders>
            <w:shd w:val="clear" w:color="auto" w:fill="auto"/>
            <w:tcMar>
              <w:top w:w="15" w:type="dxa"/>
              <w:left w:w="108" w:type="dxa"/>
              <w:bottom w:w="0" w:type="dxa"/>
              <w:right w:w="108" w:type="dxa"/>
            </w:tcMar>
            <w:vAlign w:val="center"/>
          </w:tcPr>
          <w:p w14:paraId="2E69C105" w14:textId="1D8B9035" w:rsidR="00D90278" w:rsidRPr="00006ABF" w:rsidDel="00E35D67" w:rsidRDefault="00D90278" w:rsidP="00CC4C47">
            <w:pPr>
              <w:spacing w:after="0" w:line="360" w:lineRule="auto"/>
              <w:rPr>
                <w:del w:id="13719" w:author="nadira firinda" w:date="2022-10-29T23:30:00Z"/>
                <w:rFonts w:ascii="Times New Roman" w:hAnsi="Times New Roman" w:cs="Times New Roman"/>
                <w:szCs w:val="20"/>
              </w:rPr>
              <w:pPrChange w:id="13720" w:author="nadira firinda" w:date="2022-10-29T23:37:00Z">
                <w:pPr>
                  <w:spacing w:after="0"/>
                </w:pPr>
              </w:pPrChange>
            </w:pPr>
            <w:bookmarkStart w:id="13721" w:name="_Toc117980225"/>
            <w:bookmarkStart w:id="13722" w:name="_Toc117981873"/>
            <w:bookmarkEnd w:id="13721"/>
            <w:bookmarkEnd w:id="13722"/>
          </w:p>
        </w:tc>
        <w:tc>
          <w:tcPr>
            <w:tcW w:w="2458" w:type="dxa"/>
            <w:tcBorders>
              <w:top w:val="dotted" w:sz="8" w:space="0" w:color="7F7F7F"/>
              <w:left w:val="nil"/>
              <w:bottom w:val="dotted" w:sz="8" w:space="0" w:color="7F7F7F"/>
              <w:right w:val="dotted" w:sz="8" w:space="0" w:color="7F7F7F"/>
            </w:tcBorders>
            <w:shd w:val="clear" w:color="auto" w:fill="auto"/>
            <w:tcMar>
              <w:top w:w="15" w:type="dxa"/>
              <w:left w:w="108" w:type="dxa"/>
              <w:bottom w:w="0" w:type="dxa"/>
              <w:right w:w="108" w:type="dxa"/>
            </w:tcMar>
            <w:vAlign w:val="center"/>
          </w:tcPr>
          <w:p w14:paraId="2A1EA32D" w14:textId="0E280704" w:rsidR="00D90278" w:rsidRPr="00006ABF" w:rsidDel="00E35D67" w:rsidRDefault="00D90278" w:rsidP="00CC4C47">
            <w:pPr>
              <w:spacing w:after="0" w:line="360" w:lineRule="auto"/>
              <w:rPr>
                <w:del w:id="13723" w:author="nadira firinda" w:date="2022-10-29T23:30:00Z"/>
                <w:rFonts w:ascii="Times New Roman" w:hAnsi="Times New Roman" w:cs="Times New Roman"/>
                <w:szCs w:val="20"/>
              </w:rPr>
              <w:pPrChange w:id="13724" w:author="nadira firinda" w:date="2022-10-29T23:37:00Z">
                <w:pPr>
                  <w:spacing w:after="0"/>
                </w:pPr>
              </w:pPrChange>
            </w:pPr>
            <w:bookmarkStart w:id="13725" w:name="_Toc117980226"/>
            <w:bookmarkStart w:id="13726" w:name="_Toc117981874"/>
            <w:bookmarkEnd w:id="13725"/>
            <w:bookmarkEnd w:id="13726"/>
          </w:p>
        </w:tc>
        <w:tc>
          <w:tcPr>
            <w:tcW w:w="2337" w:type="dxa"/>
            <w:gridSpan w:val="2"/>
            <w:tcBorders>
              <w:top w:val="dotted" w:sz="8" w:space="0" w:color="7F7F7F"/>
              <w:left w:val="dotted" w:sz="8" w:space="0" w:color="7F7F7F"/>
              <w:bottom w:val="dotted" w:sz="8" w:space="0" w:color="7F7F7F"/>
              <w:right w:val="nil"/>
            </w:tcBorders>
            <w:shd w:val="clear" w:color="auto" w:fill="auto"/>
            <w:tcMar>
              <w:top w:w="15" w:type="dxa"/>
              <w:left w:w="108" w:type="dxa"/>
              <w:bottom w:w="0" w:type="dxa"/>
              <w:right w:w="108" w:type="dxa"/>
            </w:tcMar>
            <w:vAlign w:val="center"/>
          </w:tcPr>
          <w:p w14:paraId="7466BE53" w14:textId="4C83B005" w:rsidR="00D90278" w:rsidRPr="00006ABF" w:rsidDel="00E35D67" w:rsidRDefault="00591AB9" w:rsidP="00CC4C47">
            <w:pPr>
              <w:spacing w:after="0" w:line="360" w:lineRule="auto"/>
              <w:jc w:val="center"/>
              <w:rPr>
                <w:del w:id="13727" w:author="nadira firinda" w:date="2022-10-29T23:30:00Z"/>
                <w:rFonts w:ascii="Times New Roman" w:hAnsi="Times New Roman" w:cs="Times New Roman"/>
                <w:szCs w:val="20"/>
              </w:rPr>
              <w:pPrChange w:id="13728" w:author="nadira firinda" w:date="2022-10-29T23:37:00Z">
                <w:pPr>
                  <w:spacing w:after="0"/>
                  <w:jc w:val="center"/>
                </w:pPr>
              </w:pPrChange>
            </w:pPr>
            <w:del w:id="13729" w:author="nadira firinda" w:date="2022-10-29T23:30:00Z">
              <w:r w:rsidRPr="00006ABF" w:rsidDel="00E35D67">
                <w:rPr>
                  <w:rFonts w:ascii="Times New Roman" w:hAnsi="Times New Roman" w:cs="Times New Roman"/>
                  <w:szCs w:val="20"/>
                </w:rPr>
                <w:delText>0.9929</w:delText>
              </w:r>
              <w:bookmarkStart w:id="13730" w:name="_Toc117980227"/>
              <w:bookmarkStart w:id="13731" w:name="_Toc117981875"/>
              <w:bookmarkEnd w:id="13730"/>
              <w:bookmarkEnd w:id="13731"/>
            </w:del>
          </w:p>
        </w:tc>
        <w:bookmarkStart w:id="13732" w:name="_Toc117980228"/>
        <w:bookmarkStart w:id="13733" w:name="_Toc117981876"/>
        <w:bookmarkEnd w:id="13732"/>
        <w:bookmarkEnd w:id="13733"/>
      </w:tr>
      <w:tr w:rsidR="00D90278" w:rsidRPr="00006ABF" w:rsidDel="00E35D67" w14:paraId="0C8D29CA" w14:textId="7D82E410" w:rsidTr="00FE59AD">
        <w:trPr>
          <w:trHeight w:val="433"/>
          <w:del w:id="13734" w:author="nadira firinda" w:date="2022-10-29T23:30:00Z"/>
        </w:trPr>
        <w:tc>
          <w:tcPr>
            <w:tcW w:w="9000" w:type="dxa"/>
            <w:gridSpan w:val="5"/>
            <w:tcBorders>
              <w:top w:val="nil"/>
              <w:left w:val="nil"/>
              <w:bottom w:val="nil"/>
              <w:right w:val="nil"/>
            </w:tcBorders>
            <w:shd w:val="clear" w:color="auto" w:fill="44546A"/>
            <w:tcMar>
              <w:top w:w="15" w:type="dxa"/>
              <w:left w:w="108" w:type="dxa"/>
              <w:bottom w:w="0" w:type="dxa"/>
              <w:right w:w="108" w:type="dxa"/>
            </w:tcMar>
            <w:vAlign w:val="center"/>
            <w:hideMark/>
          </w:tcPr>
          <w:p w14:paraId="3A70983D" w14:textId="23A49F60" w:rsidR="00D90278" w:rsidRPr="00006ABF" w:rsidDel="00E35D67" w:rsidRDefault="00D90278" w:rsidP="00CC4C47">
            <w:pPr>
              <w:spacing w:after="0" w:line="360" w:lineRule="auto"/>
              <w:jc w:val="center"/>
              <w:rPr>
                <w:del w:id="13735" w:author="nadira firinda" w:date="2022-10-29T23:30:00Z"/>
                <w:rFonts w:ascii="Times New Roman" w:hAnsi="Times New Roman" w:cs="Times New Roman"/>
                <w:szCs w:val="20"/>
              </w:rPr>
              <w:pPrChange w:id="13736" w:author="nadira firinda" w:date="2022-10-29T23:37:00Z">
                <w:pPr>
                  <w:spacing w:after="0"/>
                  <w:jc w:val="center"/>
                </w:pPr>
              </w:pPrChange>
            </w:pPr>
            <w:del w:id="13737" w:author="nadira firinda" w:date="2022-10-29T23:30:00Z">
              <w:r w:rsidRPr="00006ABF" w:rsidDel="00E35D67">
                <w:rPr>
                  <w:rFonts w:ascii="Times New Roman" w:hAnsi="Times New Roman" w:cs="Times New Roman"/>
                  <w:b/>
                  <w:bCs/>
                  <w:color w:val="FFFFFF" w:themeColor="background1"/>
                  <w:szCs w:val="20"/>
                </w:rPr>
                <w:delText>Persamaan Jangka Pendek</w:delText>
              </w:r>
              <w:bookmarkStart w:id="13738" w:name="_Toc117980229"/>
              <w:bookmarkStart w:id="13739" w:name="_Toc117981877"/>
              <w:bookmarkEnd w:id="13738"/>
              <w:bookmarkEnd w:id="13739"/>
            </w:del>
          </w:p>
        </w:tc>
        <w:bookmarkStart w:id="13740" w:name="_Toc117980230"/>
        <w:bookmarkStart w:id="13741" w:name="_Toc117981878"/>
        <w:bookmarkEnd w:id="13740"/>
        <w:bookmarkEnd w:id="13741"/>
      </w:tr>
      <w:tr w:rsidR="00D90278" w:rsidRPr="00006ABF" w:rsidDel="00E35D67" w14:paraId="4F88388C" w14:textId="2AE55BB5" w:rsidTr="00FE59AD">
        <w:trPr>
          <w:trHeight w:val="433"/>
          <w:del w:id="13742" w:author="nadira firinda" w:date="2022-10-29T23:30:00Z"/>
        </w:trPr>
        <w:tc>
          <w:tcPr>
            <w:tcW w:w="9000" w:type="dxa"/>
            <w:gridSpan w:val="5"/>
            <w:tcBorders>
              <w:top w:val="nil"/>
              <w:left w:val="nil"/>
              <w:bottom w:val="nil"/>
              <w:right w:val="nil"/>
            </w:tcBorders>
            <w:shd w:val="clear" w:color="auto" w:fill="4472C4"/>
            <w:tcMar>
              <w:top w:w="15" w:type="dxa"/>
              <w:left w:w="108" w:type="dxa"/>
              <w:bottom w:w="0" w:type="dxa"/>
              <w:right w:w="108" w:type="dxa"/>
            </w:tcMar>
            <w:vAlign w:val="center"/>
            <w:hideMark/>
          </w:tcPr>
          <w:p w14:paraId="3083097E" w14:textId="385B773A" w:rsidR="00B25AAE" w:rsidRPr="00006ABF" w:rsidDel="00E35D67" w:rsidRDefault="00B25AAE" w:rsidP="00CC4C47">
            <w:pPr>
              <w:spacing w:after="0" w:line="360" w:lineRule="auto"/>
              <w:rPr>
                <w:del w:id="13743" w:author="nadira firinda" w:date="2022-10-29T23:30:00Z"/>
                <w:rFonts w:ascii="Times New Roman" w:hAnsi="Times New Roman" w:cs="Times New Roman"/>
                <w:b/>
                <w:bCs/>
                <w:color w:val="FFFFFF" w:themeColor="background1"/>
                <w:szCs w:val="20"/>
              </w:rPr>
              <w:pPrChange w:id="13744" w:author="nadira firinda" w:date="2022-10-29T23:37:00Z">
                <w:pPr>
                  <w:spacing w:after="0"/>
                </w:pPr>
              </w:pPrChange>
            </w:pPr>
            <w:del w:id="13745" w:author="nadira firinda" w:date="2022-10-29T23:30:00Z">
              <w:r w:rsidRPr="00006ABF" w:rsidDel="00E35D67">
                <w:rPr>
                  <w:rFonts w:ascii="Times New Roman" w:hAnsi="Times New Roman" w:cs="Times New Roman"/>
                  <w:b/>
                  <w:bCs/>
                  <w:color w:val="FFFFFF" w:themeColor="background1"/>
                  <w:szCs w:val="20"/>
                </w:rPr>
                <w:delText>Dependent variable: Jasa Kesehatan dan Kegiatan Sosial</w:delText>
              </w:r>
              <w:bookmarkStart w:id="13746" w:name="_Toc117980231"/>
              <w:bookmarkStart w:id="13747" w:name="_Toc117981879"/>
              <w:bookmarkEnd w:id="13746"/>
              <w:bookmarkEnd w:id="13747"/>
            </w:del>
          </w:p>
          <w:p w14:paraId="04BC86B3" w14:textId="30B5009D" w:rsidR="00D90278" w:rsidRPr="00006ABF" w:rsidDel="00E35D67" w:rsidRDefault="00B25AAE" w:rsidP="00CC4C47">
            <w:pPr>
              <w:spacing w:after="0" w:line="360" w:lineRule="auto"/>
              <w:rPr>
                <w:del w:id="13748" w:author="nadira firinda" w:date="2022-10-29T23:30:00Z"/>
                <w:rFonts w:ascii="Times New Roman" w:hAnsi="Times New Roman" w:cs="Times New Roman"/>
                <w:szCs w:val="20"/>
              </w:rPr>
              <w:pPrChange w:id="13749" w:author="nadira firinda" w:date="2022-10-29T23:37:00Z">
                <w:pPr>
                  <w:spacing w:after="0"/>
                </w:pPr>
              </w:pPrChange>
            </w:pPr>
            <w:del w:id="13750" w:author="nadira firinda" w:date="2022-10-29T23:30:00Z">
              <w:r w:rsidRPr="00006ABF" w:rsidDel="00E35D67">
                <w:rPr>
                  <w:rFonts w:ascii="Times New Roman" w:hAnsi="Times New Roman" w:cs="Times New Roman"/>
                  <w:b/>
                  <w:bCs/>
                  <w:color w:val="FFFFFF" w:themeColor="background1"/>
                  <w:szCs w:val="20"/>
                </w:rPr>
                <w:delText>LOG(G16HHSRL/ G16HHSRL_SF)</w:delText>
              </w:r>
              <w:bookmarkStart w:id="13751" w:name="_Toc117980232"/>
              <w:bookmarkStart w:id="13752" w:name="_Toc117981880"/>
              <w:bookmarkEnd w:id="13751"/>
              <w:bookmarkEnd w:id="13752"/>
            </w:del>
          </w:p>
        </w:tc>
        <w:bookmarkStart w:id="13753" w:name="_Toc117980233"/>
        <w:bookmarkStart w:id="13754" w:name="_Toc117981881"/>
        <w:bookmarkEnd w:id="13753"/>
        <w:bookmarkEnd w:id="13754"/>
      </w:tr>
      <w:tr w:rsidR="00D90278" w:rsidRPr="00006ABF" w:rsidDel="00E35D67" w14:paraId="3B436961" w14:textId="3C6CA416" w:rsidTr="00FE59AD">
        <w:trPr>
          <w:trHeight w:val="433"/>
          <w:del w:id="13755" w:author="nadira firinda" w:date="2022-10-29T23:30:00Z"/>
        </w:trPr>
        <w:tc>
          <w:tcPr>
            <w:tcW w:w="3969" w:type="dxa"/>
            <w:tcBorders>
              <w:top w:val="nil"/>
              <w:left w:val="nil"/>
              <w:bottom w:val="nil"/>
              <w:right w:val="nil"/>
            </w:tcBorders>
            <w:shd w:val="clear" w:color="auto" w:fill="FFC000"/>
            <w:tcMar>
              <w:top w:w="15" w:type="dxa"/>
              <w:left w:w="108" w:type="dxa"/>
              <w:bottom w:w="0" w:type="dxa"/>
              <w:right w:w="108" w:type="dxa"/>
            </w:tcMar>
            <w:vAlign w:val="center"/>
            <w:hideMark/>
          </w:tcPr>
          <w:p w14:paraId="37EE438D" w14:textId="4A98724B" w:rsidR="00D90278" w:rsidRPr="00006ABF" w:rsidDel="00E35D67" w:rsidRDefault="00D90278" w:rsidP="00CC4C47">
            <w:pPr>
              <w:spacing w:after="0" w:line="360" w:lineRule="auto"/>
              <w:rPr>
                <w:del w:id="13756" w:author="nadira firinda" w:date="2022-10-29T23:30:00Z"/>
                <w:rFonts w:ascii="Times New Roman" w:hAnsi="Times New Roman" w:cs="Times New Roman"/>
                <w:szCs w:val="20"/>
              </w:rPr>
              <w:pPrChange w:id="13757" w:author="nadira firinda" w:date="2022-10-29T23:37:00Z">
                <w:pPr>
                  <w:spacing w:after="0"/>
                </w:pPr>
              </w:pPrChange>
            </w:pPr>
            <w:del w:id="13758" w:author="nadira firinda" w:date="2022-10-29T23:30:00Z">
              <w:r w:rsidRPr="00006ABF" w:rsidDel="00E35D67">
                <w:rPr>
                  <w:rFonts w:ascii="Times New Roman" w:hAnsi="Times New Roman" w:cs="Times New Roman"/>
                  <w:b/>
                  <w:bCs/>
                  <w:szCs w:val="20"/>
                </w:rPr>
                <w:delText>Explanatory Variables</w:delText>
              </w:r>
              <w:bookmarkStart w:id="13759" w:name="_Toc117980234"/>
              <w:bookmarkStart w:id="13760" w:name="_Toc117981882"/>
              <w:bookmarkEnd w:id="13759"/>
              <w:bookmarkEnd w:id="13760"/>
            </w:del>
          </w:p>
        </w:tc>
        <w:tc>
          <w:tcPr>
            <w:tcW w:w="2694" w:type="dxa"/>
            <w:gridSpan w:val="2"/>
            <w:tcBorders>
              <w:top w:val="nil"/>
              <w:left w:val="nil"/>
              <w:bottom w:val="nil"/>
              <w:right w:val="nil"/>
            </w:tcBorders>
            <w:shd w:val="clear" w:color="auto" w:fill="FFC000"/>
            <w:vAlign w:val="center"/>
          </w:tcPr>
          <w:p w14:paraId="4AA25941" w14:textId="556581FC" w:rsidR="00D90278" w:rsidRPr="00006ABF" w:rsidDel="00E35D67" w:rsidRDefault="00D90278" w:rsidP="00CC4C47">
            <w:pPr>
              <w:spacing w:after="0" w:line="360" w:lineRule="auto"/>
              <w:rPr>
                <w:del w:id="13761" w:author="nadira firinda" w:date="2022-10-29T23:30:00Z"/>
                <w:rFonts w:ascii="Times New Roman" w:hAnsi="Times New Roman" w:cs="Times New Roman"/>
                <w:szCs w:val="20"/>
              </w:rPr>
              <w:pPrChange w:id="13762" w:author="nadira firinda" w:date="2022-10-29T23:37:00Z">
                <w:pPr>
                  <w:spacing w:after="0"/>
                </w:pPr>
              </w:pPrChange>
            </w:pPr>
            <w:bookmarkStart w:id="13763" w:name="_Toc117980235"/>
            <w:bookmarkStart w:id="13764" w:name="_Toc117981883"/>
            <w:bookmarkEnd w:id="13763"/>
            <w:bookmarkEnd w:id="13764"/>
          </w:p>
        </w:tc>
        <w:tc>
          <w:tcPr>
            <w:tcW w:w="1134" w:type="dxa"/>
            <w:tcBorders>
              <w:top w:val="nil"/>
              <w:left w:val="nil"/>
              <w:bottom w:val="nil"/>
              <w:right w:val="nil"/>
            </w:tcBorders>
            <w:shd w:val="clear" w:color="auto" w:fill="FFC000"/>
            <w:tcMar>
              <w:top w:w="15" w:type="dxa"/>
              <w:left w:w="108" w:type="dxa"/>
              <w:bottom w:w="0" w:type="dxa"/>
              <w:right w:w="108" w:type="dxa"/>
            </w:tcMar>
            <w:vAlign w:val="center"/>
            <w:hideMark/>
          </w:tcPr>
          <w:p w14:paraId="5146F511" w14:textId="3B8B1BD6" w:rsidR="00D90278" w:rsidRPr="00006ABF" w:rsidDel="00E35D67" w:rsidRDefault="00D90278" w:rsidP="00CC4C47">
            <w:pPr>
              <w:spacing w:after="0" w:line="360" w:lineRule="auto"/>
              <w:rPr>
                <w:del w:id="13765" w:author="nadira firinda" w:date="2022-10-29T23:30:00Z"/>
                <w:rFonts w:ascii="Times New Roman" w:hAnsi="Times New Roman" w:cs="Times New Roman"/>
                <w:noProof/>
                <w:szCs w:val="20"/>
              </w:rPr>
              <w:pPrChange w:id="13766" w:author="nadira firinda" w:date="2022-10-29T23:37:00Z">
                <w:pPr>
                  <w:spacing w:after="0"/>
                </w:pPr>
              </w:pPrChange>
            </w:pPr>
            <w:del w:id="13767" w:author="nadira firinda" w:date="2022-10-29T23:30:00Z">
              <w:r w:rsidRPr="00006ABF" w:rsidDel="00E35D67">
                <w:rPr>
                  <w:rFonts w:ascii="Times New Roman" w:hAnsi="Times New Roman" w:cs="Times New Roman"/>
                  <w:b/>
                  <w:bCs/>
                  <w:noProof/>
                  <w:szCs w:val="20"/>
                  <w:lang w:val="en-GB"/>
                </w:rPr>
                <w:delText>Koefisien</w:delText>
              </w:r>
              <w:bookmarkStart w:id="13768" w:name="_Toc117980236"/>
              <w:bookmarkStart w:id="13769" w:name="_Toc117981884"/>
              <w:bookmarkEnd w:id="13768"/>
              <w:bookmarkEnd w:id="13769"/>
            </w:del>
          </w:p>
        </w:tc>
        <w:tc>
          <w:tcPr>
            <w:tcW w:w="1203" w:type="dxa"/>
            <w:tcBorders>
              <w:top w:val="nil"/>
              <w:left w:val="nil"/>
              <w:bottom w:val="nil"/>
              <w:right w:val="nil"/>
            </w:tcBorders>
            <w:shd w:val="clear" w:color="auto" w:fill="FFC000"/>
            <w:vAlign w:val="center"/>
          </w:tcPr>
          <w:p w14:paraId="2A3480F1" w14:textId="62B7B376" w:rsidR="00D90278" w:rsidRPr="00006ABF" w:rsidDel="00E35D67" w:rsidRDefault="00D90278" w:rsidP="00CC4C47">
            <w:pPr>
              <w:spacing w:after="0" w:line="360" w:lineRule="auto"/>
              <w:rPr>
                <w:del w:id="13770" w:author="nadira firinda" w:date="2022-10-29T23:30:00Z"/>
                <w:rFonts w:ascii="Times New Roman" w:hAnsi="Times New Roman" w:cs="Times New Roman"/>
                <w:szCs w:val="20"/>
              </w:rPr>
              <w:pPrChange w:id="13771" w:author="nadira firinda" w:date="2022-10-29T23:37:00Z">
                <w:pPr>
                  <w:spacing w:after="0"/>
                </w:pPr>
              </w:pPrChange>
            </w:pPr>
            <w:bookmarkStart w:id="13772" w:name="_Toc117980237"/>
            <w:bookmarkStart w:id="13773" w:name="_Toc117981885"/>
            <w:bookmarkEnd w:id="13772"/>
            <w:bookmarkEnd w:id="13773"/>
          </w:p>
        </w:tc>
        <w:bookmarkStart w:id="13774" w:name="_Toc117980238"/>
        <w:bookmarkStart w:id="13775" w:name="_Toc117981886"/>
        <w:bookmarkEnd w:id="13774"/>
        <w:bookmarkEnd w:id="13775"/>
      </w:tr>
      <w:tr w:rsidR="00382E12" w:rsidRPr="00006ABF" w:rsidDel="00E35D67" w14:paraId="4D1573FA" w14:textId="06229984" w:rsidTr="007C06DE">
        <w:trPr>
          <w:trHeight w:val="433"/>
          <w:del w:id="13776" w:author="nadira firinda" w:date="2022-10-29T23:30:00Z"/>
        </w:trPr>
        <w:tc>
          <w:tcPr>
            <w:tcW w:w="3969" w:type="dxa"/>
            <w:tcBorders>
              <w:top w:val="dotted" w:sz="8" w:space="0" w:color="7F7F7F"/>
              <w:left w:val="nil"/>
              <w:bottom w:val="dotted" w:sz="8" w:space="0" w:color="7F7F7F"/>
              <w:right w:val="dotted" w:sz="8" w:space="0" w:color="7F7F7F"/>
            </w:tcBorders>
            <w:shd w:val="clear" w:color="auto" w:fill="auto"/>
            <w:tcMar>
              <w:top w:w="15" w:type="dxa"/>
              <w:left w:w="108" w:type="dxa"/>
              <w:bottom w:w="0" w:type="dxa"/>
              <w:right w:w="108" w:type="dxa"/>
            </w:tcMar>
          </w:tcPr>
          <w:p w14:paraId="0BE5B951" w14:textId="5905853F" w:rsidR="00382E12" w:rsidRPr="00006ABF" w:rsidDel="00E35D67" w:rsidRDefault="00382E12" w:rsidP="00CC4C47">
            <w:pPr>
              <w:spacing w:line="360" w:lineRule="auto"/>
              <w:rPr>
                <w:del w:id="13777" w:author="nadira firinda" w:date="2022-10-29T23:30:00Z"/>
                <w:rFonts w:ascii="Times New Roman" w:hAnsi="Times New Roman" w:cs="Times New Roman"/>
              </w:rPr>
              <w:pPrChange w:id="13778" w:author="nadira firinda" w:date="2022-10-29T23:37:00Z">
                <w:pPr/>
              </w:pPrChange>
            </w:pPr>
            <w:del w:id="13779" w:author="nadira firinda" w:date="2022-10-29T23:30:00Z">
              <w:r w:rsidRPr="00006ABF" w:rsidDel="00E35D67">
                <w:rPr>
                  <w:rFonts w:ascii="Times New Roman" w:hAnsi="Times New Roman" w:cs="Times New Roman"/>
                </w:rPr>
                <w:delText>C</w:delText>
              </w:r>
              <w:bookmarkStart w:id="13780" w:name="_Toc117980239"/>
              <w:bookmarkStart w:id="13781" w:name="_Toc117981887"/>
              <w:bookmarkEnd w:id="13780"/>
              <w:bookmarkEnd w:id="13781"/>
            </w:del>
          </w:p>
        </w:tc>
        <w:tc>
          <w:tcPr>
            <w:tcW w:w="2694" w:type="dxa"/>
            <w:gridSpan w:val="2"/>
            <w:tcBorders>
              <w:top w:val="dotted" w:sz="8" w:space="0" w:color="7F7F7F"/>
              <w:left w:val="dotted" w:sz="8" w:space="0" w:color="7F7F7F"/>
              <w:bottom w:val="dotted" w:sz="8" w:space="0" w:color="7F7F7F"/>
              <w:right w:val="dotted" w:sz="8" w:space="0" w:color="7F7F7F"/>
            </w:tcBorders>
            <w:shd w:val="clear" w:color="auto" w:fill="auto"/>
            <w:tcMar>
              <w:top w:w="15" w:type="dxa"/>
              <w:left w:w="108" w:type="dxa"/>
              <w:bottom w:w="0" w:type="dxa"/>
              <w:right w:w="108" w:type="dxa"/>
            </w:tcMar>
            <w:vAlign w:val="center"/>
          </w:tcPr>
          <w:p w14:paraId="07030DB4" w14:textId="76CC48D5" w:rsidR="00382E12" w:rsidRPr="00006ABF" w:rsidDel="00E35D67" w:rsidRDefault="00382E12" w:rsidP="00CC4C47">
            <w:pPr>
              <w:spacing w:after="0" w:line="360" w:lineRule="auto"/>
              <w:rPr>
                <w:del w:id="13782" w:author="nadira firinda" w:date="2022-10-29T23:30:00Z"/>
                <w:rFonts w:ascii="Times New Roman" w:hAnsi="Times New Roman" w:cs="Times New Roman"/>
                <w:szCs w:val="20"/>
              </w:rPr>
              <w:pPrChange w:id="13783" w:author="nadira firinda" w:date="2022-10-29T23:37:00Z">
                <w:pPr>
                  <w:spacing w:after="0"/>
                </w:pPr>
              </w:pPrChange>
            </w:pPr>
            <w:del w:id="13784" w:author="nadira firinda" w:date="2022-10-29T23:30:00Z">
              <w:r w:rsidRPr="00006ABF" w:rsidDel="00E35D67">
                <w:rPr>
                  <w:rFonts w:ascii="Times New Roman" w:hAnsi="Times New Roman" w:cs="Times New Roman"/>
                  <w:szCs w:val="20"/>
                </w:rPr>
                <w:delText>Konstanta</w:delText>
              </w:r>
              <w:bookmarkStart w:id="13785" w:name="_Toc117980240"/>
              <w:bookmarkStart w:id="13786" w:name="_Toc117981888"/>
              <w:bookmarkEnd w:id="13785"/>
              <w:bookmarkEnd w:id="13786"/>
            </w:del>
          </w:p>
        </w:tc>
        <w:tc>
          <w:tcPr>
            <w:tcW w:w="1134" w:type="dxa"/>
            <w:tcBorders>
              <w:top w:val="dotted" w:sz="8" w:space="0" w:color="7F7F7F"/>
              <w:left w:val="dotted" w:sz="8" w:space="0" w:color="7F7F7F"/>
              <w:bottom w:val="dotted" w:sz="8" w:space="0" w:color="7F7F7F"/>
              <w:right w:val="dotted" w:sz="8" w:space="0" w:color="7F7F7F"/>
            </w:tcBorders>
            <w:shd w:val="clear" w:color="auto" w:fill="auto"/>
            <w:tcMar>
              <w:top w:w="15" w:type="dxa"/>
              <w:left w:w="108" w:type="dxa"/>
              <w:bottom w:w="0" w:type="dxa"/>
              <w:right w:w="108" w:type="dxa"/>
            </w:tcMar>
          </w:tcPr>
          <w:p w14:paraId="1B316B7D" w14:textId="72454B15" w:rsidR="00382E12" w:rsidRPr="00006ABF" w:rsidDel="00E35D67" w:rsidRDefault="00382E12" w:rsidP="00CC4C47">
            <w:pPr>
              <w:spacing w:line="360" w:lineRule="auto"/>
              <w:jc w:val="center"/>
              <w:rPr>
                <w:del w:id="13787" w:author="nadira firinda" w:date="2022-10-29T23:30:00Z"/>
                <w:rFonts w:ascii="Times New Roman" w:hAnsi="Times New Roman" w:cs="Times New Roman"/>
              </w:rPr>
              <w:pPrChange w:id="13788" w:author="nadira firinda" w:date="2022-10-29T23:37:00Z">
                <w:pPr>
                  <w:jc w:val="center"/>
                </w:pPr>
              </w:pPrChange>
            </w:pPr>
            <w:del w:id="13789" w:author="nadira firinda" w:date="2022-10-29T23:30:00Z">
              <w:r w:rsidRPr="00006ABF" w:rsidDel="00E35D67">
                <w:rPr>
                  <w:rFonts w:ascii="Times New Roman" w:hAnsi="Times New Roman" w:cs="Times New Roman"/>
                </w:rPr>
                <w:delText>0.0092</w:delText>
              </w:r>
              <w:bookmarkStart w:id="13790" w:name="_Toc117980241"/>
              <w:bookmarkStart w:id="13791" w:name="_Toc117981889"/>
              <w:bookmarkEnd w:id="13790"/>
              <w:bookmarkEnd w:id="13791"/>
            </w:del>
          </w:p>
        </w:tc>
        <w:tc>
          <w:tcPr>
            <w:tcW w:w="1203" w:type="dxa"/>
            <w:tcBorders>
              <w:top w:val="dotted" w:sz="8" w:space="0" w:color="7F7F7F"/>
              <w:left w:val="dotted" w:sz="8" w:space="0" w:color="7F7F7F"/>
              <w:bottom w:val="dotted" w:sz="8" w:space="0" w:color="7F7F7F"/>
              <w:right w:val="nil"/>
            </w:tcBorders>
            <w:shd w:val="clear" w:color="auto" w:fill="auto"/>
            <w:tcMar>
              <w:top w:w="15" w:type="dxa"/>
              <w:left w:w="108" w:type="dxa"/>
              <w:bottom w:w="0" w:type="dxa"/>
              <w:right w:w="108" w:type="dxa"/>
            </w:tcMar>
            <w:vAlign w:val="center"/>
          </w:tcPr>
          <w:p w14:paraId="51F55D9F" w14:textId="27BFDA33" w:rsidR="00382E12" w:rsidRPr="00006ABF" w:rsidDel="00E35D67" w:rsidRDefault="00382E12" w:rsidP="00CC4C47">
            <w:pPr>
              <w:spacing w:after="0" w:line="360" w:lineRule="auto"/>
              <w:jc w:val="center"/>
              <w:rPr>
                <w:del w:id="13792" w:author="nadira firinda" w:date="2022-10-29T23:30:00Z"/>
                <w:rFonts w:ascii="Times New Roman" w:hAnsi="Times New Roman" w:cs="Times New Roman"/>
                <w:szCs w:val="20"/>
              </w:rPr>
              <w:pPrChange w:id="13793" w:author="nadira firinda" w:date="2022-10-29T23:37:00Z">
                <w:pPr>
                  <w:spacing w:after="0"/>
                  <w:jc w:val="center"/>
                </w:pPr>
              </w:pPrChange>
            </w:pPr>
            <w:del w:id="13794" w:author="nadira firinda" w:date="2022-10-29T23:30:00Z">
              <w:r w:rsidRPr="00006ABF" w:rsidDel="00E35D67">
                <w:rPr>
                  <w:rFonts w:ascii="Times New Roman" w:hAnsi="Times New Roman" w:cs="Times New Roman"/>
                  <w:szCs w:val="20"/>
                </w:rPr>
                <w:delText>***</w:delText>
              </w:r>
              <w:bookmarkStart w:id="13795" w:name="_Toc117980242"/>
              <w:bookmarkStart w:id="13796" w:name="_Toc117981890"/>
              <w:bookmarkEnd w:id="13795"/>
              <w:bookmarkEnd w:id="13796"/>
            </w:del>
          </w:p>
        </w:tc>
        <w:bookmarkStart w:id="13797" w:name="_Toc117980243"/>
        <w:bookmarkStart w:id="13798" w:name="_Toc117981891"/>
        <w:bookmarkEnd w:id="13797"/>
        <w:bookmarkEnd w:id="13798"/>
      </w:tr>
      <w:tr w:rsidR="00EF2A7D" w:rsidRPr="00006ABF" w:rsidDel="00E35D67" w14:paraId="6DC40D13" w14:textId="572971C9" w:rsidTr="007C06DE">
        <w:trPr>
          <w:trHeight w:val="433"/>
          <w:del w:id="13799" w:author="nadira firinda" w:date="2022-10-29T23:30:00Z"/>
        </w:trPr>
        <w:tc>
          <w:tcPr>
            <w:tcW w:w="3969" w:type="dxa"/>
            <w:tcBorders>
              <w:top w:val="dotted" w:sz="8" w:space="0" w:color="7F7F7F"/>
              <w:left w:val="nil"/>
              <w:bottom w:val="dotted" w:sz="8" w:space="0" w:color="7F7F7F"/>
              <w:right w:val="dotted" w:sz="8" w:space="0" w:color="7F7F7F"/>
            </w:tcBorders>
            <w:shd w:val="clear" w:color="auto" w:fill="auto"/>
            <w:tcMar>
              <w:top w:w="15" w:type="dxa"/>
              <w:left w:w="108" w:type="dxa"/>
              <w:bottom w:w="0" w:type="dxa"/>
              <w:right w:w="108" w:type="dxa"/>
            </w:tcMar>
          </w:tcPr>
          <w:p w14:paraId="242E8130" w14:textId="4D844407" w:rsidR="00EF2A7D" w:rsidRPr="00006ABF" w:rsidDel="00E35D67" w:rsidRDefault="00EF2A7D" w:rsidP="00CC4C47">
            <w:pPr>
              <w:spacing w:line="360" w:lineRule="auto"/>
              <w:rPr>
                <w:del w:id="13800" w:author="nadira firinda" w:date="2022-10-29T23:30:00Z"/>
                <w:rFonts w:ascii="Times New Roman" w:hAnsi="Times New Roman" w:cs="Times New Roman"/>
              </w:rPr>
              <w:pPrChange w:id="13801" w:author="nadira firinda" w:date="2022-10-29T23:37:00Z">
                <w:pPr/>
              </w:pPrChange>
            </w:pPr>
            <w:bookmarkStart w:id="13802" w:name="_Hlk79141753"/>
            <w:del w:id="13803" w:author="nadira firinda" w:date="2022-10-29T23:30:00Z">
              <w:r w:rsidRPr="00006ABF" w:rsidDel="00E35D67">
                <w:rPr>
                  <w:rFonts w:ascii="Times New Roman" w:hAnsi="Times New Roman" w:cs="Times New Roman"/>
                </w:rPr>
                <w:delText>DLOG(G15EDURL/G15EDURL_SF)</w:delText>
              </w:r>
              <w:bookmarkStart w:id="13804" w:name="_Toc117980244"/>
              <w:bookmarkStart w:id="13805" w:name="_Toc117981892"/>
              <w:bookmarkEnd w:id="13804"/>
              <w:bookmarkEnd w:id="13805"/>
            </w:del>
          </w:p>
        </w:tc>
        <w:tc>
          <w:tcPr>
            <w:tcW w:w="2694" w:type="dxa"/>
            <w:gridSpan w:val="2"/>
            <w:tcBorders>
              <w:top w:val="dotted" w:sz="8" w:space="0" w:color="7F7F7F"/>
              <w:left w:val="dotted" w:sz="8" w:space="0" w:color="7F7F7F"/>
              <w:bottom w:val="dotted" w:sz="8" w:space="0" w:color="7F7F7F"/>
              <w:right w:val="dotted" w:sz="8" w:space="0" w:color="7F7F7F"/>
            </w:tcBorders>
            <w:shd w:val="clear" w:color="auto" w:fill="auto"/>
            <w:tcMar>
              <w:top w:w="15" w:type="dxa"/>
              <w:left w:w="108" w:type="dxa"/>
              <w:bottom w:w="0" w:type="dxa"/>
              <w:right w:w="108" w:type="dxa"/>
            </w:tcMar>
            <w:vAlign w:val="center"/>
          </w:tcPr>
          <w:p w14:paraId="271EC4D6" w14:textId="3CBB85E6" w:rsidR="00EF2A7D" w:rsidRPr="00006ABF" w:rsidDel="00E35D67" w:rsidRDefault="00EF2A7D" w:rsidP="00CC4C47">
            <w:pPr>
              <w:spacing w:after="0" w:line="360" w:lineRule="auto"/>
              <w:rPr>
                <w:del w:id="13806" w:author="nadira firinda" w:date="2022-10-29T23:30:00Z"/>
                <w:rFonts w:ascii="Times New Roman" w:hAnsi="Times New Roman" w:cs="Times New Roman"/>
                <w:szCs w:val="20"/>
              </w:rPr>
              <w:pPrChange w:id="13807" w:author="nadira firinda" w:date="2022-10-29T23:37:00Z">
                <w:pPr>
                  <w:spacing w:after="0"/>
                </w:pPr>
              </w:pPrChange>
            </w:pPr>
            <w:del w:id="13808" w:author="nadira firinda" w:date="2022-10-29T23:30:00Z">
              <w:r w:rsidRPr="00006ABF" w:rsidDel="00E35D67">
                <w:rPr>
                  <w:rFonts w:ascii="Times New Roman" w:hAnsi="Times New Roman" w:cs="Times New Roman"/>
                  <w:szCs w:val="20"/>
                </w:rPr>
                <w:delText>Sektor Jasa Pendidikan</w:delText>
              </w:r>
              <w:bookmarkStart w:id="13809" w:name="_Toc117980245"/>
              <w:bookmarkStart w:id="13810" w:name="_Toc117981893"/>
              <w:bookmarkEnd w:id="13809"/>
              <w:bookmarkEnd w:id="13810"/>
            </w:del>
          </w:p>
        </w:tc>
        <w:tc>
          <w:tcPr>
            <w:tcW w:w="1134" w:type="dxa"/>
            <w:tcBorders>
              <w:top w:val="dotted" w:sz="8" w:space="0" w:color="7F7F7F"/>
              <w:left w:val="dotted" w:sz="8" w:space="0" w:color="7F7F7F"/>
              <w:bottom w:val="dotted" w:sz="8" w:space="0" w:color="7F7F7F"/>
              <w:right w:val="dotted" w:sz="8" w:space="0" w:color="7F7F7F"/>
            </w:tcBorders>
            <w:shd w:val="clear" w:color="auto" w:fill="auto"/>
            <w:tcMar>
              <w:top w:w="15" w:type="dxa"/>
              <w:left w:w="108" w:type="dxa"/>
              <w:bottom w:w="0" w:type="dxa"/>
              <w:right w:w="108" w:type="dxa"/>
            </w:tcMar>
          </w:tcPr>
          <w:p w14:paraId="62721AA2" w14:textId="599FB251" w:rsidR="00EF2A7D" w:rsidRPr="00006ABF" w:rsidDel="00E35D67" w:rsidRDefault="00EF2A7D" w:rsidP="00CC4C47">
            <w:pPr>
              <w:spacing w:line="360" w:lineRule="auto"/>
              <w:jc w:val="center"/>
              <w:rPr>
                <w:del w:id="13811" w:author="nadira firinda" w:date="2022-10-29T23:30:00Z"/>
                <w:rFonts w:ascii="Times New Roman" w:hAnsi="Times New Roman" w:cs="Times New Roman"/>
              </w:rPr>
              <w:pPrChange w:id="13812" w:author="nadira firinda" w:date="2022-10-29T23:37:00Z">
                <w:pPr>
                  <w:jc w:val="center"/>
                </w:pPr>
              </w:pPrChange>
            </w:pPr>
            <w:del w:id="13813" w:author="nadira firinda" w:date="2022-10-29T23:30:00Z">
              <w:r w:rsidRPr="00006ABF" w:rsidDel="00E35D67">
                <w:rPr>
                  <w:rFonts w:ascii="Times New Roman" w:hAnsi="Times New Roman" w:cs="Times New Roman"/>
                </w:rPr>
                <w:delText>0.3788</w:delText>
              </w:r>
              <w:bookmarkStart w:id="13814" w:name="_Toc117980246"/>
              <w:bookmarkStart w:id="13815" w:name="_Toc117981894"/>
              <w:bookmarkEnd w:id="13814"/>
              <w:bookmarkEnd w:id="13815"/>
            </w:del>
          </w:p>
        </w:tc>
        <w:tc>
          <w:tcPr>
            <w:tcW w:w="1203" w:type="dxa"/>
            <w:tcBorders>
              <w:top w:val="dotted" w:sz="8" w:space="0" w:color="7F7F7F"/>
              <w:left w:val="dotted" w:sz="8" w:space="0" w:color="7F7F7F"/>
              <w:bottom w:val="dotted" w:sz="8" w:space="0" w:color="7F7F7F"/>
              <w:right w:val="nil"/>
            </w:tcBorders>
            <w:shd w:val="clear" w:color="auto" w:fill="auto"/>
            <w:tcMar>
              <w:top w:w="15" w:type="dxa"/>
              <w:left w:w="108" w:type="dxa"/>
              <w:bottom w:w="0" w:type="dxa"/>
              <w:right w:w="108" w:type="dxa"/>
            </w:tcMar>
            <w:vAlign w:val="center"/>
          </w:tcPr>
          <w:p w14:paraId="4E74B156" w14:textId="3AAB42AB" w:rsidR="00EF2A7D" w:rsidRPr="00006ABF" w:rsidDel="00E35D67" w:rsidRDefault="00EF2A7D" w:rsidP="00CC4C47">
            <w:pPr>
              <w:spacing w:after="0" w:line="360" w:lineRule="auto"/>
              <w:jc w:val="center"/>
              <w:rPr>
                <w:del w:id="13816" w:author="nadira firinda" w:date="2022-10-29T23:30:00Z"/>
                <w:rFonts w:ascii="Times New Roman" w:hAnsi="Times New Roman" w:cs="Times New Roman"/>
                <w:szCs w:val="20"/>
              </w:rPr>
              <w:pPrChange w:id="13817" w:author="nadira firinda" w:date="2022-10-29T23:37:00Z">
                <w:pPr>
                  <w:spacing w:after="0"/>
                  <w:jc w:val="center"/>
                </w:pPr>
              </w:pPrChange>
            </w:pPr>
            <w:del w:id="13818" w:author="nadira firinda" w:date="2022-10-29T23:30:00Z">
              <w:r w:rsidRPr="00006ABF" w:rsidDel="00E35D67">
                <w:rPr>
                  <w:rFonts w:ascii="Times New Roman" w:hAnsi="Times New Roman" w:cs="Times New Roman"/>
                  <w:szCs w:val="20"/>
                </w:rPr>
                <w:delText>***</w:delText>
              </w:r>
              <w:bookmarkStart w:id="13819" w:name="_Toc117980247"/>
              <w:bookmarkStart w:id="13820" w:name="_Toc117981895"/>
              <w:bookmarkEnd w:id="13819"/>
              <w:bookmarkEnd w:id="13820"/>
            </w:del>
          </w:p>
        </w:tc>
        <w:bookmarkStart w:id="13821" w:name="_Toc117980248"/>
        <w:bookmarkStart w:id="13822" w:name="_Toc117981896"/>
        <w:bookmarkEnd w:id="13821"/>
        <w:bookmarkEnd w:id="13822"/>
      </w:tr>
      <w:tr w:rsidR="00EF2A7D" w:rsidRPr="00006ABF" w:rsidDel="00E35D67" w14:paraId="7919CB2E" w14:textId="0461DA03" w:rsidTr="007C06DE">
        <w:trPr>
          <w:trHeight w:val="433"/>
          <w:del w:id="13823" w:author="nadira firinda" w:date="2022-10-29T23:30:00Z"/>
        </w:trPr>
        <w:tc>
          <w:tcPr>
            <w:tcW w:w="3969" w:type="dxa"/>
            <w:tcBorders>
              <w:top w:val="dotted" w:sz="8" w:space="0" w:color="7F7F7F"/>
              <w:left w:val="nil"/>
              <w:bottom w:val="dotted" w:sz="8" w:space="0" w:color="7F7F7F"/>
              <w:right w:val="dotted" w:sz="8" w:space="0" w:color="7F7F7F"/>
            </w:tcBorders>
            <w:shd w:val="clear" w:color="auto" w:fill="auto"/>
            <w:tcMar>
              <w:top w:w="15" w:type="dxa"/>
              <w:left w:w="108" w:type="dxa"/>
              <w:bottom w:w="0" w:type="dxa"/>
              <w:right w:w="108" w:type="dxa"/>
            </w:tcMar>
          </w:tcPr>
          <w:p w14:paraId="15369421" w14:textId="348D3832" w:rsidR="00EF2A7D" w:rsidRPr="00006ABF" w:rsidDel="00E35D67" w:rsidRDefault="00EF2A7D" w:rsidP="00CC4C47">
            <w:pPr>
              <w:spacing w:line="360" w:lineRule="auto"/>
              <w:rPr>
                <w:del w:id="13824" w:author="nadira firinda" w:date="2022-10-29T23:30:00Z"/>
                <w:rFonts w:ascii="Times New Roman" w:hAnsi="Times New Roman" w:cs="Times New Roman"/>
              </w:rPr>
              <w:pPrChange w:id="13825" w:author="nadira firinda" w:date="2022-10-29T23:37:00Z">
                <w:pPr/>
              </w:pPrChange>
            </w:pPr>
            <w:del w:id="13826" w:author="nadira firinda" w:date="2022-10-29T23:30:00Z">
              <w:r w:rsidRPr="00006ABF" w:rsidDel="00E35D67">
                <w:rPr>
                  <w:rFonts w:ascii="Times New Roman" w:hAnsi="Times New Roman" w:cs="Times New Roman"/>
                </w:rPr>
                <w:delText>DLOG(G09AFBRL/G09AFBRL_SF)</w:delText>
              </w:r>
              <w:bookmarkStart w:id="13827" w:name="_Toc117980249"/>
              <w:bookmarkStart w:id="13828" w:name="_Toc117981897"/>
              <w:bookmarkEnd w:id="13827"/>
              <w:bookmarkEnd w:id="13828"/>
            </w:del>
          </w:p>
        </w:tc>
        <w:tc>
          <w:tcPr>
            <w:tcW w:w="2694" w:type="dxa"/>
            <w:gridSpan w:val="2"/>
            <w:tcBorders>
              <w:top w:val="dotted" w:sz="8" w:space="0" w:color="7F7F7F"/>
              <w:left w:val="dotted" w:sz="8" w:space="0" w:color="7F7F7F"/>
              <w:bottom w:val="dotted" w:sz="8" w:space="0" w:color="7F7F7F"/>
              <w:right w:val="dotted" w:sz="8" w:space="0" w:color="7F7F7F"/>
            </w:tcBorders>
            <w:shd w:val="clear" w:color="auto" w:fill="auto"/>
            <w:tcMar>
              <w:top w:w="15" w:type="dxa"/>
              <w:left w:w="108" w:type="dxa"/>
              <w:bottom w:w="0" w:type="dxa"/>
              <w:right w:w="108" w:type="dxa"/>
            </w:tcMar>
            <w:vAlign w:val="center"/>
          </w:tcPr>
          <w:p w14:paraId="69DD8423" w14:textId="405B8ED5" w:rsidR="00EF2A7D" w:rsidRPr="00006ABF" w:rsidDel="00E35D67" w:rsidRDefault="00EF2A7D" w:rsidP="00CC4C47">
            <w:pPr>
              <w:spacing w:after="0" w:line="360" w:lineRule="auto"/>
              <w:rPr>
                <w:del w:id="13829" w:author="nadira firinda" w:date="2022-10-29T23:30:00Z"/>
                <w:rFonts w:ascii="Times New Roman" w:hAnsi="Times New Roman" w:cs="Times New Roman"/>
                <w:szCs w:val="20"/>
              </w:rPr>
              <w:pPrChange w:id="13830" w:author="nadira firinda" w:date="2022-10-29T23:37:00Z">
                <w:pPr>
                  <w:spacing w:after="0"/>
                </w:pPr>
              </w:pPrChange>
            </w:pPr>
            <w:del w:id="13831" w:author="nadira firinda" w:date="2022-10-29T23:30:00Z">
              <w:r w:rsidRPr="00006ABF" w:rsidDel="00E35D67">
                <w:rPr>
                  <w:rFonts w:ascii="Times New Roman" w:hAnsi="Times New Roman" w:cs="Times New Roman"/>
                  <w:szCs w:val="20"/>
                </w:rPr>
                <w:delText>Sektor Penyediaan Akomodasi dan Makan Minum</w:delText>
              </w:r>
              <w:bookmarkStart w:id="13832" w:name="_Toc117980250"/>
              <w:bookmarkStart w:id="13833" w:name="_Toc117981898"/>
              <w:bookmarkEnd w:id="13832"/>
              <w:bookmarkEnd w:id="13833"/>
            </w:del>
          </w:p>
        </w:tc>
        <w:tc>
          <w:tcPr>
            <w:tcW w:w="1134" w:type="dxa"/>
            <w:tcBorders>
              <w:top w:val="dotted" w:sz="8" w:space="0" w:color="7F7F7F"/>
              <w:left w:val="dotted" w:sz="8" w:space="0" w:color="7F7F7F"/>
              <w:bottom w:val="dotted" w:sz="8" w:space="0" w:color="7F7F7F"/>
              <w:right w:val="dotted" w:sz="8" w:space="0" w:color="7F7F7F"/>
            </w:tcBorders>
            <w:shd w:val="clear" w:color="auto" w:fill="auto"/>
            <w:tcMar>
              <w:top w:w="15" w:type="dxa"/>
              <w:left w:w="108" w:type="dxa"/>
              <w:bottom w:w="0" w:type="dxa"/>
              <w:right w:w="108" w:type="dxa"/>
            </w:tcMar>
          </w:tcPr>
          <w:p w14:paraId="72231DDC" w14:textId="328B76CA" w:rsidR="00EF2A7D" w:rsidRPr="00006ABF" w:rsidDel="00E35D67" w:rsidRDefault="00EF2A7D" w:rsidP="00CC4C47">
            <w:pPr>
              <w:spacing w:line="360" w:lineRule="auto"/>
              <w:jc w:val="center"/>
              <w:rPr>
                <w:del w:id="13834" w:author="nadira firinda" w:date="2022-10-29T23:30:00Z"/>
                <w:rFonts w:ascii="Times New Roman" w:hAnsi="Times New Roman" w:cs="Times New Roman"/>
              </w:rPr>
              <w:pPrChange w:id="13835" w:author="nadira firinda" w:date="2022-10-29T23:37:00Z">
                <w:pPr>
                  <w:jc w:val="center"/>
                </w:pPr>
              </w:pPrChange>
            </w:pPr>
            <w:del w:id="13836" w:author="nadira firinda" w:date="2022-10-29T23:30:00Z">
              <w:r w:rsidRPr="00006ABF" w:rsidDel="00E35D67">
                <w:rPr>
                  <w:rFonts w:ascii="Times New Roman" w:hAnsi="Times New Roman" w:cs="Times New Roman"/>
                </w:rPr>
                <w:delText>0.2402</w:delText>
              </w:r>
              <w:bookmarkStart w:id="13837" w:name="_Toc117980251"/>
              <w:bookmarkStart w:id="13838" w:name="_Toc117981899"/>
              <w:bookmarkEnd w:id="13837"/>
              <w:bookmarkEnd w:id="13838"/>
            </w:del>
          </w:p>
        </w:tc>
        <w:tc>
          <w:tcPr>
            <w:tcW w:w="1203" w:type="dxa"/>
            <w:tcBorders>
              <w:top w:val="dotted" w:sz="8" w:space="0" w:color="7F7F7F"/>
              <w:left w:val="dotted" w:sz="8" w:space="0" w:color="7F7F7F"/>
              <w:bottom w:val="dotted" w:sz="8" w:space="0" w:color="7F7F7F"/>
              <w:right w:val="nil"/>
            </w:tcBorders>
            <w:shd w:val="clear" w:color="auto" w:fill="auto"/>
            <w:tcMar>
              <w:top w:w="15" w:type="dxa"/>
              <w:left w:w="108" w:type="dxa"/>
              <w:bottom w:w="0" w:type="dxa"/>
              <w:right w:w="108" w:type="dxa"/>
            </w:tcMar>
            <w:vAlign w:val="center"/>
          </w:tcPr>
          <w:p w14:paraId="483D7762" w14:textId="10F43A00" w:rsidR="00EF2A7D" w:rsidRPr="00006ABF" w:rsidDel="00E35D67" w:rsidRDefault="00EF2A7D" w:rsidP="00CC4C47">
            <w:pPr>
              <w:spacing w:after="0" w:line="360" w:lineRule="auto"/>
              <w:jc w:val="center"/>
              <w:rPr>
                <w:del w:id="13839" w:author="nadira firinda" w:date="2022-10-29T23:30:00Z"/>
                <w:rFonts w:ascii="Times New Roman" w:hAnsi="Times New Roman" w:cs="Times New Roman"/>
                <w:szCs w:val="20"/>
              </w:rPr>
              <w:pPrChange w:id="13840" w:author="nadira firinda" w:date="2022-10-29T23:37:00Z">
                <w:pPr>
                  <w:spacing w:after="0"/>
                  <w:jc w:val="center"/>
                </w:pPr>
              </w:pPrChange>
            </w:pPr>
            <w:del w:id="13841" w:author="nadira firinda" w:date="2022-10-29T23:30:00Z">
              <w:r w:rsidRPr="00006ABF" w:rsidDel="00E35D67">
                <w:rPr>
                  <w:rFonts w:ascii="Times New Roman" w:hAnsi="Times New Roman" w:cs="Times New Roman"/>
                  <w:szCs w:val="20"/>
                </w:rPr>
                <w:delText>***</w:delText>
              </w:r>
              <w:bookmarkStart w:id="13842" w:name="_Toc117980252"/>
              <w:bookmarkStart w:id="13843" w:name="_Toc117981900"/>
              <w:bookmarkEnd w:id="13842"/>
              <w:bookmarkEnd w:id="13843"/>
            </w:del>
          </w:p>
        </w:tc>
        <w:bookmarkStart w:id="13844" w:name="_Toc117980253"/>
        <w:bookmarkStart w:id="13845" w:name="_Toc117981901"/>
        <w:bookmarkEnd w:id="13844"/>
        <w:bookmarkEnd w:id="13845"/>
      </w:tr>
      <w:tr w:rsidR="00EF2A7D" w:rsidRPr="00006ABF" w:rsidDel="00E35D67" w14:paraId="7E849CF5" w14:textId="021B0B96" w:rsidTr="007C06DE">
        <w:trPr>
          <w:trHeight w:val="433"/>
          <w:del w:id="13846" w:author="nadira firinda" w:date="2022-10-29T23:30:00Z"/>
        </w:trPr>
        <w:tc>
          <w:tcPr>
            <w:tcW w:w="3969" w:type="dxa"/>
            <w:tcBorders>
              <w:top w:val="dotted" w:sz="8" w:space="0" w:color="7F7F7F"/>
              <w:left w:val="nil"/>
              <w:bottom w:val="dotted" w:sz="8" w:space="0" w:color="7F7F7F"/>
              <w:right w:val="dotted" w:sz="8" w:space="0" w:color="7F7F7F"/>
            </w:tcBorders>
            <w:shd w:val="clear" w:color="auto" w:fill="auto"/>
            <w:tcMar>
              <w:top w:w="15" w:type="dxa"/>
              <w:left w:w="108" w:type="dxa"/>
              <w:bottom w:w="0" w:type="dxa"/>
              <w:right w:w="108" w:type="dxa"/>
            </w:tcMar>
          </w:tcPr>
          <w:p w14:paraId="6D94A915" w14:textId="34C701B5" w:rsidR="00EF2A7D" w:rsidRPr="00006ABF" w:rsidDel="00E35D67" w:rsidRDefault="00EF2A7D" w:rsidP="00CC4C47">
            <w:pPr>
              <w:spacing w:line="360" w:lineRule="auto"/>
              <w:rPr>
                <w:del w:id="13847" w:author="nadira firinda" w:date="2022-10-29T23:30:00Z"/>
                <w:rFonts w:ascii="Times New Roman" w:hAnsi="Times New Roman" w:cs="Times New Roman"/>
              </w:rPr>
              <w:pPrChange w:id="13848" w:author="nadira firinda" w:date="2022-10-29T23:37:00Z">
                <w:pPr/>
              </w:pPrChange>
            </w:pPr>
            <w:del w:id="13849" w:author="nadira firinda" w:date="2022-10-29T23:30:00Z">
              <w:r w:rsidRPr="00006ABF" w:rsidDel="00E35D67">
                <w:rPr>
                  <w:rFonts w:ascii="Times New Roman" w:hAnsi="Times New Roman" w:cs="Times New Roman"/>
                </w:rPr>
                <w:delText>DLOG(GELAINNYA)</w:delText>
              </w:r>
              <w:bookmarkStart w:id="13850" w:name="_Toc117980254"/>
              <w:bookmarkStart w:id="13851" w:name="_Toc117981902"/>
              <w:bookmarkEnd w:id="13850"/>
              <w:bookmarkEnd w:id="13851"/>
            </w:del>
          </w:p>
        </w:tc>
        <w:tc>
          <w:tcPr>
            <w:tcW w:w="2694" w:type="dxa"/>
            <w:gridSpan w:val="2"/>
            <w:tcBorders>
              <w:top w:val="dotted" w:sz="8" w:space="0" w:color="7F7F7F"/>
              <w:left w:val="dotted" w:sz="8" w:space="0" w:color="7F7F7F"/>
              <w:bottom w:val="dotted" w:sz="8" w:space="0" w:color="7F7F7F"/>
              <w:right w:val="dotted" w:sz="8" w:space="0" w:color="7F7F7F"/>
            </w:tcBorders>
            <w:shd w:val="clear" w:color="auto" w:fill="auto"/>
            <w:tcMar>
              <w:top w:w="15" w:type="dxa"/>
              <w:left w:w="108" w:type="dxa"/>
              <w:bottom w:w="0" w:type="dxa"/>
              <w:right w:w="108" w:type="dxa"/>
            </w:tcMar>
            <w:vAlign w:val="center"/>
          </w:tcPr>
          <w:p w14:paraId="7B2770C1" w14:textId="7F012067" w:rsidR="00EF2A7D" w:rsidRPr="00006ABF" w:rsidDel="00E35D67" w:rsidRDefault="00EF2A7D" w:rsidP="00CC4C47">
            <w:pPr>
              <w:spacing w:after="0" w:line="360" w:lineRule="auto"/>
              <w:rPr>
                <w:del w:id="13852" w:author="nadira firinda" w:date="2022-10-29T23:30:00Z"/>
                <w:rFonts w:ascii="Times New Roman" w:hAnsi="Times New Roman" w:cs="Times New Roman"/>
                <w:szCs w:val="20"/>
              </w:rPr>
              <w:pPrChange w:id="13853" w:author="nadira firinda" w:date="2022-10-29T23:37:00Z">
                <w:pPr>
                  <w:spacing w:after="0"/>
                </w:pPr>
              </w:pPrChange>
            </w:pPr>
            <w:del w:id="13854" w:author="nadira firinda" w:date="2022-10-29T23:30:00Z">
              <w:r w:rsidRPr="00006ABF" w:rsidDel="00E35D67">
                <w:rPr>
                  <w:rFonts w:ascii="Times New Roman" w:hAnsi="Times New Roman" w:cs="Times New Roman"/>
                  <w:szCs w:val="20"/>
                </w:rPr>
                <w:delText>Belanja Pemerintah Lainnya</w:delText>
              </w:r>
              <w:bookmarkStart w:id="13855" w:name="_Toc117980255"/>
              <w:bookmarkStart w:id="13856" w:name="_Toc117981903"/>
              <w:bookmarkEnd w:id="13855"/>
              <w:bookmarkEnd w:id="13856"/>
            </w:del>
          </w:p>
        </w:tc>
        <w:tc>
          <w:tcPr>
            <w:tcW w:w="1134" w:type="dxa"/>
            <w:tcBorders>
              <w:top w:val="dotted" w:sz="8" w:space="0" w:color="7F7F7F"/>
              <w:left w:val="dotted" w:sz="8" w:space="0" w:color="7F7F7F"/>
              <w:bottom w:val="dotted" w:sz="8" w:space="0" w:color="7F7F7F"/>
              <w:right w:val="dotted" w:sz="8" w:space="0" w:color="7F7F7F"/>
            </w:tcBorders>
            <w:shd w:val="clear" w:color="auto" w:fill="auto"/>
            <w:tcMar>
              <w:top w:w="15" w:type="dxa"/>
              <w:left w:w="108" w:type="dxa"/>
              <w:bottom w:w="0" w:type="dxa"/>
              <w:right w:w="108" w:type="dxa"/>
            </w:tcMar>
          </w:tcPr>
          <w:p w14:paraId="331D8C22" w14:textId="166A1B7C" w:rsidR="00EF2A7D" w:rsidRPr="00006ABF" w:rsidDel="00E35D67" w:rsidRDefault="00EF2A7D" w:rsidP="00CC4C47">
            <w:pPr>
              <w:spacing w:line="360" w:lineRule="auto"/>
              <w:jc w:val="center"/>
              <w:rPr>
                <w:del w:id="13857" w:author="nadira firinda" w:date="2022-10-29T23:30:00Z"/>
                <w:rFonts w:ascii="Times New Roman" w:hAnsi="Times New Roman" w:cs="Times New Roman"/>
              </w:rPr>
              <w:pPrChange w:id="13858" w:author="nadira firinda" w:date="2022-10-29T23:37:00Z">
                <w:pPr>
                  <w:jc w:val="center"/>
                </w:pPr>
              </w:pPrChange>
            </w:pPr>
            <w:del w:id="13859" w:author="nadira firinda" w:date="2022-10-29T23:30:00Z">
              <w:r w:rsidRPr="00006ABF" w:rsidDel="00E35D67">
                <w:rPr>
                  <w:rFonts w:ascii="Times New Roman" w:hAnsi="Times New Roman" w:cs="Times New Roman"/>
                </w:rPr>
                <w:delText>0.0017</w:delText>
              </w:r>
              <w:bookmarkStart w:id="13860" w:name="_Toc117980256"/>
              <w:bookmarkStart w:id="13861" w:name="_Toc117981904"/>
              <w:bookmarkEnd w:id="13860"/>
              <w:bookmarkEnd w:id="13861"/>
            </w:del>
          </w:p>
        </w:tc>
        <w:tc>
          <w:tcPr>
            <w:tcW w:w="1203" w:type="dxa"/>
            <w:tcBorders>
              <w:top w:val="dotted" w:sz="8" w:space="0" w:color="7F7F7F"/>
              <w:left w:val="dotted" w:sz="8" w:space="0" w:color="7F7F7F"/>
              <w:bottom w:val="dotted" w:sz="8" w:space="0" w:color="7F7F7F"/>
              <w:right w:val="nil"/>
            </w:tcBorders>
            <w:shd w:val="clear" w:color="auto" w:fill="auto"/>
            <w:tcMar>
              <w:top w:w="15" w:type="dxa"/>
              <w:left w:w="108" w:type="dxa"/>
              <w:bottom w:w="0" w:type="dxa"/>
              <w:right w:w="108" w:type="dxa"/>
            </w:tcMar>
            <w:vAlign w:val="center"/>
          </w:tcPr>
          <w:p w14:paraId="0F95BD1C" w14:textId="2EFEDAC2" w:rsidR="00EF2A7D" w:rsidRPr="00006ABF" w:rsidDel="00E35D67" w:rsidRDefault="00EF2A7D" w:rsidP="00CC4C47">
            <w:pPr>
              <w:spacing w:after="0" w:line="360" w:lineRule="auto"/>
              <w:jc w:val="center"/>
              <w:rPr>
                <w:del w:id="13862" w:author="nadira firinda" w:date="2022-10-29T23:30:00Z"/>
                <w:rFonts w:ascii="Times New Roman" w:hAnsi="Times New Roman" w:cs="Times New Roman"/>
                <w:szCs w:val="20"/>
              </w:rPr>
              <w:pPrChange w:id="13863" w:author="nadira firinda" w:date="2022-10-29T23:37:00Z">
                <w:pPr>
                  <w:spacing w:after="0"/>
                  <w:jc w:val="center"/>
                </w:pPr>
              </w:pPrChange>
            </w:pPr>
            <w:del w:id="13864" w:author="nadira firinda" w:date="2022-10-29T23:30:00Z">
              <w:r w:rsidRPr="00006ABF" w:rsidDel="00E35D67">
                <w:rPr>
                  <w:rFonts w:ascii="Times New Roman" w:hAnsi="Times New Roman" w:cs="Times New Roman"/>
                  <w:szCs w:val="20"/>
                </w:rPr>
                <w:delText>*</w:delText>
              </w:r>
              <w:bookmarkStart w:id="13865" w:name="_Toc117980257"/>
              <w:bookmarkStart w:id="13866" w:name="_Toc117981905"/>
              <w:bookmarkEnd w:id="13865"/>
              <w:bookmarkEnd w:id="13866"/>
            </w:del>
          </w:p>
        </w:tc>
        <w:bookmarkStart w:id="13867" w:name="_Toc117980258"/>
        <w:bookmarkStart w:id="13868" w:name="_Toc117981906"/>
        <w:bookmarkEnd w:id="13867"/>
        <w:bookmarkEnd w:id="13868"/>
      </w:tr>
      <w:bookmarkEnd w:id="13802"/>
      <w:tr w:rsidR="00EF2A7D" w:rsidRPr="00006ABF" w:rsidDel="00E35D67" w14:paraId="6D41213B" w14:textId="10A8D19E" w:rsidTr="007C06DE">
        <w:trPr>
          <w:trHeight w:val="433"/>
          <w:del w:id="13869" w:author="nadira firinda" w:date="2022-10-29T23:30:00Z"/>
        </w:trPr>
        <w:tc>
          <w:tcPr>
            <w:tcW w:w="3969" w:type="dxa"/>
            <w:tcBorders>
              <w:top w:val="dotted" w:sz="8" w:space="0" w:color="7F7F7F"/>
              <w:left w:val="nil"/>
              <w:bottom w:val="dotted" w:sz="8" w:space="0" w:color="7F7F7F"/>
              <w:right w:val="dotted" w:sz="8" w:space="0" w:color="7F7F7F"/>
            </w:tcBorders>
            <w:shd w:val="clear" w:color="auto" w:fill="auto"/>
            <w:tcMar>
              <w:top w:w="15" w:type="dxa"/>
              <w:left w:w="108" w:type="dxa"/>
              <w:bottom w:w="0" w:type="dxa"/>
              <w:right w:w="108" w:type="dxa"/>
            </w:tcMar>
          </w:tcPr>
          <w:p w14:paraId="057E9A68" w14:textId="56AACBE0" w:rsidR="00EF2A7D" w:rsidRPr="00006ABF" w:rsidDel="00E35D67" w:rsidRDefault="00EF2A7D" w:rsidP="00CC4C47">
            <w:pPr>
              <w:spacing w:line="360" w:lineRule="auto"/>
              <w:rPr>
                <w:del w:id="13870" w:author="nadira firinda" w:date="2022-10-29T23:30:00Z"/>
                <w:rFonts w:ascii="Times New Roman" w:hAnsi="Times New Roman" w:cs="Times New Roman"/>
              </w:rPr>
              <w:pPrChange w:id="13871" w:author="nadira firinda" w:date="2022-10-29T23:37:00Z">
                <w:pPr/>
              </w:pPrChange>
            </w:pPr>
            <w:del w:id="13872" w:author="nadira firinda" w:date="2022-10-29T23:30:00Z">
              <w:r w:rsidRPr="00006ABF" w:rsidDel="00E35D67">
                <w:rPr>
                  <w:rFonts w:ascii="Times New Roman" w:hAnsi="Times New Roman" w:cs="Times New Roman"/>
                </w:rPr>
                <w:delText>ECM_G16HHSRL(-1)</w:delText>
              </w:r>
              <w:bookmarkStart w:id="13873" w:name="_Toc117980259"/>
              <w:bookmarkStart w:id="13874" w:name="_Toc117981907"/>
              <w:bookmarkEnd w:id="13873"/>
              <w:bookmarkEnd w:id="13874"/>
            </w:del>
          </w:p>
        </w:tc>
        <w:tc>
          <w:tcPr>
            <w:tcW w:w="2694" w:type="dxa"/>
            <w:gridSpan w:val="2"/>
            <w:tcBorders>
              <w:top w:val="dotted" w:sz="8" w:space="0" w:color="7F7F7F"/>
              <w:left w:val="dotted" w:sz="8" w:space="0" w:color="7F7F7F"/>
              <w:bottom w:val="dotted" w:sz="8" w:space="0" w:color="7F7F7F"/>
              <w:right w:val="dotted" w:sz="8" w:space="0" w:color="7F7F7F"/>
            </w:tcBorders>
            <w:shd w:val="clear" w:color="auto" w:fill="auto"/>
            <w:tcMar>
              <w:top w:w="15" w:type="dxa"/>
              <w:left w:w="108" w:type="dxa"/>
              <w:bottom w:w="0" w:type="dxa"/>
              <w:right w:w="108" w:type="dxa"/>
            </w:tcMar>
            <w:vAlign w:val="center"/>
          </w:tcPr>
          <w:p w14:paraId="64F6345D" w14:textId="777055CA" w:rsidR="00EF2A7D" w:rsidRPr="00006ABF" w:rsidDel="00E35D67" w:rsidRDefault="00EF2A7D" w:rsidP="00CC4C47">
            <w:pPr>
              <w:spacing w:after="0" w:line="360" w:lineRule="auto"/>
              <w:rPr>
                <w:del w:id="13875" w:author="nadira firinda" w:date="2022-10-29T23:30:00Z"/>
                <w:rFonts w:ascii="Times New Roman" w:hAnsi="Times New Roman" w:cs="Times New Roman"/>
                <w:szCs w:val="20"/>
              </w:rPr>
              <w:pPrChange w:id="13876" w:author="nadira firinda" w:date="2022-10-29T23:37:00Z">
                <w:pPr>
                  <w:spacing w:after="0"/>
                </w:pPr>
              </w:pPrChange>
            </w:pPr>
            <w:del w:id="13877" w:author="nadira firinda" w:date="2022-10-29T23:30:00Z">
              <w:r w:rsidRPr="00006ABF" w:rsidDel="00E35D67">
                <w:rPr>
                  <w:rFonts w:ascii="Times New Roman" w:hAnsi="Times New Roman" w:cs="Times New Roman"/>
                  <w:szCs w:val="20"/>
                </w:rPr>
                <w:delText>ECM Sektor Kesehatan dan Kegiatan Sosial</w:delText>
              </w:r>
              <w:bookmarkStart w:id="13878" w:name="_Toc117980260"/>
              <w:bookmarkStart w:id="13879" w:name="_Toc117981908"/>
              <w:bookmarkEnd w:id="13878"/>
              <w:bookmarkEnd w:id="13879"/>
            </w:del>
          </w:p>
        </w:tc>
        <w:tc>
          <w:tcPr>
            <w:tcW w:w="1134" w:type="dxa"/>
            <w:tcBorders>
              <w:top w:val="dotted" w:sz="8" w:space="0" w:color="7F7F7F"/>
              <w:left w:val="dotted" w:sz="8" w:space="0" w:color="7F7F7F"/>
              <w:bottom w:val="dotted" w:sz="8" w:space="0" w:color="7F7F7F"/>
              <w:right w:val="dotted" w:sz="8" w:space="0" w:color="7F7F7F"/>
            </w:tcBorders>
            <w:shd w:val="clear" w:color="auto" w:fill="auto"/>
            <w:tcMar>
              <w:top w:w="15" w:type="dxa"/>
              <w:left w:w="108" w:type="dxa"/>
              <w:bottom w:w="0" w:type="dxa"/>
              <w:right w:w="108" w:type="dxa"/>
            </w:tcMar>
          </w:tcPr>
          <w:p w14:paraId="5443B08C" w14:textId="03C5C002" w:rsidR="00EF2A7D" w:rsidRPr="00006ABF" w:rsidDel="00E35D67" w:rsidRDefault="00EF2A7D" w:rsidP="00CC4C47">
            <w:pPr>
              <w:spacing w:line="360" w:lineRule="auto"/>
              <w:jc w:val="center"/>
              <w:rPr>
                <w:del w:id="13880" w:author="nadira firinda" w:date="2022-10-29T23:30:00Z"/>
                <w:rFonts w:ascii="Times New Roman" w:hAnsi="Times New Roman" w:cs="Times New Roman"/>
              </w:rPr>
              <w:pPrChange w:id="13881" w:author="nadira firinda" w:date="2022-10-29T23:37:00Z">
                <w:pPr>
                  <w:jc w:val="center"/>
                </w:pPr>
              </w:pPrChange>
            </w:pPr>
            <w:del w:id="13882" w:author="nadira firinda" w:date="2022-10-29T23:30:00Z">
              <w:r w:rsidRPr="00006ABF" w:rsidDel="00E35D67">
                <w:rPr>
                  <w:rFonts w:ascii="Times New Roman" w:hAnsi="Times New Roman" w:cs="Times New Roman"/>
                </w:rPr>
                <w:delText>-0.8239</w:delText>
              </w:r>
              <w:bookmarkStart w:id="13883" w:name="_Toc117980261"/>
              <w:bookmarkStart w:id="13884" w:name="_Toc117981909"/>
              <w:bookmarkEnd w:id="13883"/>
              <w:bookmarkEnd w:id="13884"/>
            </w:del>
          </w:p>
        </w:tc>
        <w:tc>
          <w:tcPr>
            <w:tcW w:w="1203" w:type="dxa"/>
            <w:tcBorders>
              <w:top w:val="dotted" w:sz="8" w:space="0" w:color="7F7F7F"/>
              <w:left w:val="dotted" w:sz="8" w:space="0" w:color="7F7F7F"/>
              <w:bottom w:val="dotted" w:sz="8" w:space="0" w:color="7F7F7F"/>
              <w:right w:val="nil"/>
            </w:tcBorders>
            <w:shd w:val="clear" w:color="auto" w:fill="auto"/>
            <w:tcMar>
              <w:top w:w="15" w:type="dxa"/>
              <w:left w:w="108" w:type="dxa"/>
              <w:bottom w:w="0" w:type="dxa"/>
              <w:right w:w="108" w:type="dxa"/>
            </w:tcMar>
            <w:vAlign w:val="center"/>
          </w:tcPr>
          <w:p w14:paraId="43D8BFC1" w14:textId="0F281B37" w:rsidR="00EF2A7D" w:rsidRPr="00006ABF" w:rsidDel="00E35D67" w:rsidRDefault="00EF2A7D" w:rsidP="00CC4C47">
            <w:pPr>
              <w:spacing w:after="0" w:line="360" w:lineRule="auto"/>
              <w:jc w:val="center"/>
              <w:rPr>
                <w:del w:id="13885" w:author="nadira firinda" w:date="2022-10-29T23:30:00Z"/>
                <w:rFonts w:ascii="Times New Roman" w:hAnsi="Times New Roman" w:cs="Times New Roman"/>
                <w:szCs w:val="20"/>
              </w:rPr>
              <w:pPrChange w:id="13886" w:author="nadira firinda" w:date="2022-10-29T23:37:00Z">
                <w:pPr>
                  <w:spacing w:after="0"/>
                  <w:jc w:val="center"/>
                </w:pPr>
              </w:pPrChange>
            </w:pPr>
            <w:del w:id="13887" w:author="nadira firinda" w:date="2022-10-29T23:30:00Z">
              <w:r w:rsidRPr="00006ABF" w:rsidDel="00E35D67">
                <w:rPr>
                  <w:rFonts w:ascii="Times New Roman" w:hAnsi="Times New Roman" w:cs="Times New Roman"/>
                  <w:szCs w:val="20"/>
                </w:rPr>
                <w:delText>***</w:delText>
              </w:r>
              <w:bookmarkStart w:id="13888" w:name="_Toc117980262"/>
              <w:bookmarkStart w:id="13889" w:name="_Toc117981910"/>
              <w:bookmarkEnd w:id="13888"/>
              <w:bookmarkEnd w:id="13889"/>
            </w:del>
          </w:p>
        </w:tc>
        <w:bookmarkStart w:id="13890" w:name="_Toc117980263"/>
        <w:bookmarkStart w:id="13891" w:name="_Toc117981911"/>
        <w:bookmarkEnd w:id="13890"/>
        <w:bookmarkEnd w:id="13891"/>
      </w:tr>
      <w:tr w:rsidR="00D90278" w:rsidRPr="00006ABF" w:rsidDel="00E35D67" w14:paraId="7B9C1C66" w14:textId="67B1C18B" w:rsidTr="00FE59AD">
        <w:trPr>
          <w:trHeight w:val="363"/>
          <w:del w:id="13892" w:author="nadira firinda" w:date="2022-10-29T23:30:00Z"/>
        </w:trPr>
        <w:tc>
          <w:tcPr>
            <w:tcW w:w="9000" w:type="dxa"/>
            <w:gridSpan w:val="5"/>
            <w:tcBorders>
              <w:top w:val="dotted" w:sz="8" w:space="0" w:color="7F7F7F"/>
              <w:left w:val="nil"/>
              <w:bottom w:val="dotted" w:sz="8" w:space="0" w:color="7F7F7F"/>
              <w:right w:val="nil"/>
            </w:tcBorders>
            <w:shd w:val="clear" w:color="auto" w:fill="auto"/>
            <w:tcMar>
              <w:top w:w="15" w:type="dxa"/>
              <w:left w:w="108" w:type="dxa"/>
              <w:bottom w:w="0" w:type="dxa"/>
              <w:right w:w="108" w:type="dxa"/>
            </w:tcMar>
            <w:vAlign w:val="center"/>
            <w:hideMark/>
          </w:tcPr>
          <w:p w14:paraId="40864F47" w14:textId="3B05C70B" w:rsidR="00D90278" w:rsidRPr="00006ABF" w:rsidDel="00E35D67" w:rsidRDefault="00D90278" w:rsidP="00CC4C47">
            <w:pPr>
              <w:spacing w:after="0" w:line="360" w:lineRule="auto"/>
              <w:rPr>
                <w:del w:id="13893" w:author="nadira firinda" w:date="2022-10-29T23:30:00Z"/>
                <w:rFonts w:ascii="Times New Roman" w:hAnsi="Times New Roman" w:cs="Times New Roman"/>
                <w:szCs w:val="20"/>
              </w:rPr>
              <w:pPrChange w:id="13894" w:author="nadira firinda" w:date="2022-10-29T23:37:00Z">
                <w:pPr>
                  <w:spacing w:after="0"/>
                </w:pPr>
              </w:pPrChange>
            </w:pPr>
            <w:del w:id="13895" w:author="nadira firinda" w:date="2022-10-29T23:30:00Z">
              <w:r w:rsidRPr="00006ABF" w:rsidDel="00E35D67">
                <w:rPr>
                  <w:rFonts w:ascii="Times New Roman" w:hAnsi="Times New Roman" w:cs="Times New Roman"/>
                  <w:szCs w:val="20"/>
                  <w:lang w:val="en-GB"/>
                </w:rPr>
                <w:delText xml:space="preserve">Dummy </w:delText>
              </w:r>
              <w:r w:rsidRPr="00006ABF" w:rsidDel="00E35D67">
                <w:rPr>
                  <w:rFonts w:ascii="Times New Roman" w:hAnsi="Times New Roman" w:cs="Times New Roman"/>
                  <w:szCs w:val="20"/>
                </w:rPr>
                <w:delText>w</w:delText>
              </w:r>
              <w:r w:rsidRPr="00006ABF" w:rsidDel="00E35D67">
                <w:rPr>
                  <w:rFonts w:ascii="Times New Roman" w:hAnsi="Times New Roman" w:cs="Times New Roman"/>
                  <w:noProof/>
                  <w:szCs w:val="20"/>
                  <w:lang w:val="en-GB"/>
                </w:rPr>
                <w:delText>aktu</w:delText>
              </w:r>
              <w:r w:rsidRPr="00006ABF" w:rsidDel="00E35D67">
                <w:rPr>
                  <w:rFonts w:ascii="Times New Roman" w:hAnsi="Times New Roman" w:cs="Times New Roman"/>
                  <w:szCs w:val="20"/>
                  <w:lang w:val="en-GB"/>
                </w:rPr>
                <w:delText xml:space="preserve">: </w:delText>
              </w:r>
              <w:r w:rsidR="00EF2A7D" w:rsidRPr="00006ABF" w:rsidDel="00E35D67">
                <w:rPr>
                  <w:rFonts w:ascii="Times New Roman" w:hAnsi="Times New Roman" w:cs="Times New Roman"/>
                  <w:szCs w:val="20"/>
                </w:rPr>
                <w:delText>T=2020, T=2020.75</w:delText>
              </w:r>
              <w:bookmarkStart w:id="13896" w:name="_Toc117980264"/>
              <w:bookmarkStart w:id="13897" w:name="_Toc117981912"/>
              <w:bookmarkEnd w:id="13896"/>
              <w:bookmarkEnd w:id="13897"/>
            </w:del>
          </w:p>
        </w:tc>
        <w:bookmarkStart w:id="13898" w:name="_Toc117980265"/>
        <w:bookmarkStart w:id="13899" w:name="_Toc117981913"/>
        <w:bookmarkEnd w:id="13898"/>
        <w:bookmarkEnd w:id="13899"/>
      </w:tr>
      <w:tr w:rsidR="00D90278" w:rsidRPr="00006ABF" w:rsidDel="00E35D67" w14:paraId="57F8A797" w14:textId="608888A3" w:rsidTr="00FE59AD">
        <w:trPr>
          <w:trHeight w:val="433"/>
          <w:del w:id="13900" w:author="nadira firinda" w:date="2022-10-29T23:30:00Z"/>
        </w:trPr>
        <w:tc>
          <w:tcPr>
            <w:tcW w:w="9000" w:type="dxa"/>
            <w:gridSpan w:val="5"/>
            <w:tcBorders>
              <w:top w:val="dotted" w:sz="8" w:space="0" w:color="7F7F7F"/>
              <w:left w:val="nil"/>
              <w:bottom w:val="dotted" w:sz="8" w:space="0" w:color="7F7F7F"/>
              <w:right w:val="nil"/>
            </w:tcBorders>
            <w:shd w:val="clear" w:color="auto" w:fill="92D050"/>
            <w:tcMar>
              <w:top w:w="15" w:type="dxa"/>
              <w:left w:w="108" w:type="dxa"/>
              <w:bottom w:w="0" w:type="dxa"/>
              <w:right w:w="108" w:type="dxa"/>
            </w:tcMar>
            <w:vAlign w:val="center"/>
            <w:hideMark/>
          </w:tcPr>
          <w:p w14:paraId="2EFA6B71" w14:textId="1CBB8275" w:rsidR="00D90278" w:rsidRPr="00006ABF" w:rsidDel="00E35D67" w:rsidRDefault="00D90278" w:rsidP="00CC4C47">
            <w:pPr>
              <w:spacing w:after="0" w:line="360" w:lineRule="auto"/>
              <w:rPr>
                <w:del w:id="13901" w:author="nadira firinda" w:date="2022-10-29T23:30:00Z"/>
                <w:rFonts w:ascii="Times New Roman" w:hAnsi="Times New Roman" w:cs="Times New Roman"/>
                <w:szCs w:val="20"/>
              </w:rPr>
              <w:pPrChange w:id="13902" w:author="nadira firinda" w:date="2022-10-29T23:37:00Z">
                <w:pPr>
                  <w:spacing w:after="0"/>
                </w:pPr>
              </w:pPrChange>
            </w:pPr>
            <w:del w:id="13903" w:author="nadira firinda" w:date="2022-10-29T23:30:00Z">
              <w:r w:rsidRPr="00006ABF" w:rsidDel="00E35D67">
                <w:rPr>
                  <w:rFonts w:ascii="Times New Roman" w:hAnsi="Times New Roman" w:cs="Times New Roman"/>
                  <w:b/>
                  <w:bCs/>
                  <w:szCs w:val="20"/>
                </w:rPr>
                <w:delText>Diagnostic Test</w:delText>
              </w:r>
              <w:bookmarkStart w:id="13904" w:name="_Toc117980266"/>
              <w:bookmarkStart w:id="13905" w:name="_Toc117981914"/>
              <w:bookmarkEnd w:id="13904"/>
              <w:bookmarkEnd w:id="13905"/>
            </w:del>
          </w:p>
        </w:tc>
        <w:bookmarkStart w:id="13906" w:name="_Toc117980267"/>
        <w:bookmarkStart w:id="13907" w:name="_Toc117981915"/>
        <w:bookmarkEnd w:id="13906"/>
        <w:bookmarkEnd w:id="13907"/>
      </w:tr>
      <w:tr w:rsidR="00D90278" w:rsidRPr="00006ABF" w:rsidDel="00E35D67" w14:paraId="37831138" w14:textId="218B3097" w:rsidTr="00FE59AD">
        <w:trPr>
          <w:trHeight w:val="433"/>
          <w:del w:id="13908" w:author="nadira firinda" w:date="2022-10-29T23:30:00Z"/>
        </w:trPr>
        <w:tc>
          <w:tcPr>
            <w:tcW w:w="3969" w:type="dxa"/>
            <w:tcBorders>
              <w:top w:val="dotted" w:sz="8" w:space="0" w:color="7F7F7F"/>
              <w:left w:val="nil"/>
              <w:bottom w:val="dotted" w:sz="8" w:space="0" w:color="7F7F7F"/>
              <w:right w:val="nil"/>
            </w:tcBorders>
            <w:shd w:val="clear" w:color="auto" w:fill="auto"/>
            <w:tcMar>
              <w:top w:w="15" w:type="dxa"/>
              <w:left w:w="108" w:type="dxa"/>
              <w:bottom w:w="0" w:type="dxa"/>
              <w:right w:w="108" w:type="dxa"/>
            </w:tcMar>
            <w:vAlign w:val="center"/>
            <w:hideMark/>
          </w:tcPr>
          <w:p w14:paraId="79422804" w14:textId="0FD57CBA" w:rsidR="00D90278" w:rsidRPr="00006ABF" w:rsidDel="00E35D67" w:rsidRDefault="00D90278" w:rsidP="00CC4C47">
            <w:pPr>
              <w:spacing w:after="0" w:line="360" w:lineRule="auto"/>
              <w:rPr>
                <w:del w:id="13909" w:author="nadira firinda" w:date="2022-10-29T23:30:00Z"/>
                <w:rFonts w:ascii="Times New Roman" w:hAnsi="Times New Roman" w:cs="Times New Roman"/>
                <w:szCs w:val="20"/>
              </w:rPr>
              <w:pPrChange w:id="13910" w:author="nadira firinda" w:date="2022-10-29T23:37:00Z">
                <w:pPr>
                  <w:spacing w:after="0"/>
                </w:pPr>
              </w:pPrChange>
            </w:pPr>
            <w:del w:id="13911" w:author="nadira firinda" w:date="2022-10-29T23:30:00Z">
              <w:r w:rsidRPr="00006ABF" w:rsidDel="00E35D67">
                <w:rPr>
                  <w:rFonts w:ascii="Times New Roman" w:hAnsi="Times New Roman" w:cs="Times New Roman"/>
                  <w:szCs w:val="20"/>
                  <w:lang w:val="en-GB"/>
                </w:rPr>
                <w:delText>Adjusted R-Squared</w:delText>
              </w:r>
              <w:bookmarkStart w:id="13912" w:name="_Toc117980268"/>
              <w:bookmarkStart w:id="13913" w:name="_Toc117981916"/>
              <w:bookmarkEnd w:id="13912"/>
              <w:bookmarkEnd w:id="13913"/>
            </w:del>
          </w:p>
        </w:tc>
        <w:tc>
          <w:tcPr>
            <w:tcW w:w="236" w:type="dxa"/>
            <w:tcBorders>
              <w:top w:val="dotted" w:sz="8" w:space="0" w:color="7F7F7F"/>
              <w:left w:val="nil"/>
              <w:bottom w:val="dotted" w:sz="8" w:space="0" w:color="7F7F7F"/>
              <w:right w:val="nil"/>
            </w:tcBorders>
            <w:shd w:val="clear" w:color="auto" w:fill="auto"/>
            <w:tcMar>
              <w:top w:w="15" w:type="dxa"/>
              <w:left w:w="108" w:type="dxa"/>
              <w:bottom w:w="0" w:type="dxa"/>
              <w:right w:w="108" w:type="dxa"/>
            </w:tcMar>
            <w:vAlign w:val="center"/>
            <w:hideMark/>
          </w:tcPr>
          <w:p w14:paraId="7A060B53" w14:textId="0C1EA425" w:rsidR="00D90278" w:rsidRPr="00006ABF" w:rsidDel="00E35D67" w:rsidRDefault="00D90278" w:rsidP="00CC4C47">
            <w:pPr>
              <w:spacing w:after="0" w:line="360" w:lineRule="auto"/>
              <w:rPr>
                <w:del w:id="13914" w:author="nadira firinda" w:date="2022-10-29T23:30:00Z"/>
                <w:rFonts w:ascii="Times New Roman" w:hAnsi="Times New Roman" w:cs="Times New Roman"/>
                <w:szCs w:val="20"/>
              </w:rPr>
              <w:pPrChange w:id="13915" w:author="nadira firinda" w:date="2022-10-29T23:37:00Z">
                <w:pPr>
                  <w:spacing w:after="0"/>
                </w:pPr>
              </w:pPrChange>
            </w:pPr>
            <w:bookmarkStart w:id="13916" w:name="_Toc117980269"/>
            <w:bookmarkStart w:id="13917" w:name="_Toc117981917"/>
            <w:bookmarkEnd w:id="13916"/>
            <w:bookmarkEnd w:id="13917"/>
          </w:p>
        </w:tc>
        <w:tc>
          <w:tcPr>
            <w:tcW w:w="2458" w:type="dxa"/>
            <w:tcBorders>
              <w:top w:val="dotted" w:sz="8" w:space="0" w:color="7F7F7F"/>
              <w:left w:val="nil"/>
              <w:bottom w:val="dotted" w:sz="8" w:space="0" w:color="7F7F7F"/>
              <w:right w:val="dotted" w:sz="8" w:space="0" w:color="7F7F7F"/>
            </w:tcBorders>
            <w:shd w:val="clear" w:color="auto" w:fill="auto"/>
            <w:tcMar>
              <w:top w:w="15" w:type="dxa"/>
              <w:left w:w="108" w:type="dxa"/>
              <w:bottom w:w="0" w:type="dxa"/>
              <w:right w:w="108" w:type="dxa"/>
            </w:tcMar>
            <w:vAlign w:val="center"/>
            <w:hideMark/>
          </w:tcPr>
          <w:p w14:paraId="54ED6251" w14:textId="0E8BD83E" w:rsidR="00D90278" w:rsidRPr="00006ABF" w:rsidDel="00E35D67" w:rsidRDefault="00D90278" w:rsidP="00CC4C47">
            <w:pPr>
              <w:spacing w:after="0" w:line="360" w:lineRule="auto"/>
              <w:rPr>
                <w:del w:id="13918" w:author="nadira firinda" w:date="2022-10-29T23:30:00Z"/>
                <w:rFonts w:ascii="Times New Roman" w:hAnsi="Times New Roman" w:cs="Times New Roman"/>
                <w:szCs w:val="20"/>
              </w:rPr>
              <w:pPrChange w:id="13919" w:author="nadira firinda" w:date="2022-10-29T23:37:00Z">
                <w:pPr>
                  <w:spacing w:after="0"/>
                </w:pPr>
              </w:pPrChange>
            </w:pPr>
            <w:bookmarkStart w:id="13920" w:name="_Toc117980270"/>
            <w:bookmarkStart w:id="13921" w:name="_Toc117981918"/>
            <w:bookmarkEnd w:id="13920"/>
            <w:bookmarkEnd w:id="13921"/>
          </w:p>
        </w:tc>
        <w:tc>
          <w:tcPr>
            <w:tcW w:w="2337" w:type="dxa"/>
            <w:gridSpan w:val="2"/>
            <w:tcBorders>
              <w:top w:val="dotted" w:sz="8" w:space="0" w:color="7F7F7F"/>
              <w:left w:val="dotted" w:sz="8" w:space="0" w:color="7F7F7F"/>
              <w:bottom w:val="dotted" w:sz="8" w:space="0" w:color="7F7F7F"/>
              <w:right w:val="nil"/>
            </w:tcBorders>
            <w:shd w:val="clear" w:color="auto" w:fill="auto"/>
            <w:tcMar>
              <w:top w:w="15" w:type="dxa"/>
              <w:left w:w="108" w:type="dxa"/>
              <w:bottom w:w="0" w:type="dxa"/>
              <w:right w:w="108" w:type="dxa"/>
            </w:tcMar>
            <w:vAlign w:val="center"/>
            <w:hideMark/>
          </w:tcPr>
          <w:p w14:paraId="31E19E4F" w14:textId="063104A0" w:rsidR="00D90278" w:rsidRPr="00006ABF" w:rsidDel="00E35D67" w:rsidRDefault="00EF2A7D" w:rsidP="00CC4C47">
            <w:pPr>
              <w:spacing w:after="0" w:line="360" w:lineRule="auto"/>
              <w:jc w:val="center"/>
              <w:rPr>
                <w:del w:id="13922" w:author="nadira firinda" w:date="2022-10-29T23:30:00Z"/>
                <w:rFonts w:ascii="Times New Roman" w:hAnsi="Times New Roman" w:cs="Times New Roman"/>
                <w:szCs w:val="20"/>
              </w:rPr>
              <w:pPrChange w:id="13923" w:author="nadira firinda" w:date="2022-10-29T23:37:00Z">
                <w:pPr>
                  <w:spacing w:after="0"/>
                  <w:jc w:val="center"/>
                </w:pPr>
              </w:pPrChange>
            </w:pPr>
            <w:del w:id="13924" w:author="nadira firinda" w:date="2022-10-29T23:30:00Z">
              <w:r w:rsidRPr="00006ABF" w:rsidDel="00E35D67">
                <w:rPr>
                  <w:rFonts w:ascii="Times New Roman" w:hAnsi="Times New Roman" w:cs="Times New Roman"/>
                  <w:szCs w:val="20"/>
                </w:rPr>
                <w:delText>0.8389</w:delText>
              </w:r>
              <w:bookmarkStart w:id="13925" w:name="_Toc117980271"/>
              <w:bookmarkStart w:id="13926" w:name="_Toc117981919"/>
              <w:bookmarkEnd w:id="13925"/>
              <w:bookmarkEnd w:id="13926"/>
            </w:del>
          </w:p>
        </w:tc>
        <w:bookmarkStart w:id="13927" w:name="_Toc117980272"/>
        <w:bookmarkStart w:id="13928" w:name="_Toc117981920"/>
        <w:bookmarkEnd w:id="13927"/>
        <w:bookmarkEnd w:id="13928"/>
      </w:tr>
      <w:tr w:rsidR="00D90278" w:rsidRPr="00006ABF" w:rsidDel="00E35D67" w14:paraId="4DB49C68" w14:textId="2B986508" w:rsidTr="00FE59AD">
        <w:trPr>
          <w:trHeight w:val="433"/>
          <w:del w:id="13929" w:author="nadira firinda" w:date="2022-10-29T23:30:00Z"/>
        </w:trPr>
        <w:tc>
          <w:tcPr>
            <w:tcW w:w="3969" w:type="dxa"/>
            <w:tcBorders>
              <w:top w:val="dotted" w:sz="8" w:space="0" w:color="7F7F7F"/>
              <w:left w:val="nil"/>
              <w:bottom w:val="dotted" w:sz="8" w:space="0" w:color="7F7F7F"/>
              <w:right w:val="nil"/>
            </w:tcBorders>
            <w:shd w:val="clear" w:color="auto" w:fill="auto"/>
            <w:tcMar>
              <w:top w:w="15" w:type="dxa"/>
              <w:left w:w="108" w:type="dxa"/>
              <w:bottom w:w="0" w:type="dxa"/>
              <w:right w:w="108" w:type="dxa"/>
            </w:tcMar>
            <w:vAlign w:val="center"/>
          </w:tcPr>
          <w:p w14:paraId="3A3866FD" w14:textId="1EC95AEC" w:rsidR="00D90278" w:rsidRPr="00006ABF" w:rsidDel="00E35D67" w:rsidRDefault="00D90278" w:rsidP="00CC4C47">
            <w:pPr>
              <w:spacing w:after="0" w:line="360" w:lineRule="auto"/>
              <w:rPr>
                <w:del w:id="13930" w:author="nadira firinda" w:date="2022-10-29T23:30:00Z"/>
                <w:rFonts w:ascii="Times New Roman" w:hAnsi="Times New Roman" w:cs="Times New Roman"/>
                <w:szCs w:val="20"/>
                <w:lang w:val="en-GB"/>
              </w:rPr>
              <w:pPrChange w:id="13931" w:author="nadira firinda" w:date="2022-10-29T23:37:00Z">
                <w:pPr>
                  <w:spacing w:after="0"/>
                </w:pPr>
              </w:pPrChange>
            </w:pPr>
            <w:del w:id="13932" w:author="nadira firinda" w:date="2022-10-29T23:30:00Z">
              <w:r w:rsidRPr="00006ABF" w:rsidDel="00E35D67">
                <w:rPr>
                  <w:rFonts w:ascii="Times New Roman" w:hAnsi="Times New Roman" w:cs="Times New Roman"/>
                  <w:szCs w:val="20"/>
                  <w:lang w:val="en-GB"/>
                </w:rPr>
                <w:delText>LM Test Stat</w:delText>
              </w:r>
              <w:bookmarkStart w:id="13933" w:name="_Toc117980273"/>
              <w:bookmarkStart w:id="13934" w:name="_Toc117981921"/>
              <w:bookmarkEnd w:id="13933"/>
              <w:bookmarkEnd w:id="13934"/>
            </w:del>
          </w:p>
        </w:tc>
        <w:tc>
          <w:tcPr>
            <w:tcW w:w="236" w:type="dxa"/>
            <w:tcBorders>
              <w:top w:val="dotted" w:sz="8" w:space="0" w:color="7F7F7F"/>
              <w:left w:val="nil"/>
              <w:bottom w:val="dotted" w:sz="8" w:space="0" w:color="7F7F7F"/>
              <w:right w:val="nil"/>
            </w:tcBorders>
            <w:shd w:val="clear" w:color="auto" w:fill="auto"/>
            <w:tcMar>
              <w:top w:w="15" w:type="dxa"/>
              <w:left w:w="108" w:type="dxa"/>
              <w:bottom w:w="0" w:type="dxa"/>
              <w:right w:w="108" w:type="dxa"/>
            </w:tcMar>
            <w:vAlign w:val="center"/>
          </w:tcPr>
          <w:p w14:paraId="20D3C2FE" w14:textId="2DB1DC3D" w:rsidR="00D90278" w:rsidRPr="00006ABF" w:rsidDel="00E35D67" w:rsidRDefault="00D90278" w:rsidP="00CC4C47">
            <w:pPr>
              <w:spacing w:after="0" w:line="360" w:lineRule="auto"/>
              <w:rPr>
                <w:del w:id="13935" w:author="nadira firinda" w:date="2022-10-29T23:30:00Z"/>
                <w:rFonts w:ascii="Times New Roman" w:hAnsi="Times New Roman" w:cs="Times New Roman"/>
                <w:szCs w:val="20"/>
              </w:rPr>
              <w:pPrChange w:id="13936" w:author="nadira firinda" w:date="2022-10-29T23:37:00Z">
                <w:pPr>
                  <w:spacing w:after="0"/>
                </w:pPr>
              </w:pPrChange>
            </w:pPr>
            <w:bookmarkStart w:id="13937" w:name="_Toc117980274"/>
            <w:bookmarkStart w:id="13938" w:name="_Toc117981922"/>
            <w:bookmarkEnd w:id="13937"/>
            <w:bookmarkEnd w:id="13938"/>
          </w:p>
        </w:tc>
        <w:tc>
          <w:tcPr>
            <w:tcW w:w="2458" w:type="dxa"/>
            <w:tcBorders>
              <w:top w:val="dotted" w:sz="8" w:space="0" w:color="7F7F7F"/>
              <w:left w:val="nil"/>
              <w:bottom w:val="dotted" w:sz="8" w:space="0" w:color="7F7F7F"/>
              <w:right w:val="dotted" w:sz="8" w:space="0" w:color="7F7F7F"/>
            </w:tcBorders>
            <w:shd w:val="clear" w:color="auto" w:fill="auto"/>
            <w:tcMar>
              <w:top w:w="15" w:type="dxa"/>
              <w:left w:w="108" w:type="dxa"/>
              <w:bottom w:w="0" w:type="dxa"/>
              <w:right w:w="108" w:type="dxa"/>
            </w:tcMar>
            <w:vAlign w:val="center"/>
          </w:tcPr>
          <w:p w14:paraId="76EC3DE5" w14:textId="1B5AD519" w:rsidR="00D90278" w:rsidRPr="00006ABF" w:rsidDel="00E35D67" w:rsidRDefault="00D90278" w:rsidP="00CC4C47">
            <w:pPr>
              <w:spacing w:after="0" w:line="360" w:lineRule="auto"/>
              <w:rPr>
                <w:del w:id="13939" w:author="nadira firinda" w:date="2022-10-29T23:30:00Z"/>
                <w:rFonts w:ascii="Times New Roman" w:hAnsi="Times New Roman" w:cs="Times New Roman"/>
                <w:szCs w:val="20"/>
              </w:rPr>
              <w:pPrChange w:id="13940" w:author="nadira firinda" w:date="2022-10-29T23:37:00Z">
                <w:pPr>
                  <w:spacing w:after="0"/>
                </w:pPr>
              </w:pPrChange>
            </w:pPr>
            <w:bookmarkStart w:id="13941" w:name="_Toc117980275"/>
            <w:bookmarkStart w:id="13942" w:name="_Toc117981923"/>
            <w:bookmarkEnd w:id="13941"/>
            <w:bookmarkEnd w:id="13942"/>
          </w:p>
        </w:tc>
        <w:tc>
          <w:tcPr>
            <w:tcW w:w="2337" w:type="dxa"/>
            <w:gridSpan w:val="2"/>
            <w:tcBorders>
              <w:top w:val="dotted" w:sz="8" w:space="0" w:color="7F7F7F"/>
              <w:left w:val="dotted" w:sz="8" w:space="0" w:color="7F7F7F"/>
              <w:bottom w:val="dotted" w:sz="8" w:space="0" w:color="7F7F7F"/>
              <w:right w:val="nil"/>
            </w:tcBorders>
            <w:shd w:val="clear" w:color="auto" w:fill="auto"/>
            <w:tcMar>
              <w:top w:w="15" w:type="dxa"/>
              <w:left w:w="108" w:type="dxa"/>
              <w:bottom w:w="0" w:type="dxa"/>
              <w:right w:w="108" w:type="dxa"/>
            </w:tcMar>
            <w:vAlign w:val="center"/>
          </w:tcPr>
          <w:p w14:paraId="600F8029" w14:textId="563ADF61" w:rsidR="00D90278" w:rsidRPr="00006ABF" w:rsidDel="00E35D67" w:rsidRDefault="00EF2A7D" w:rsidP="00CC4C47">
            <w:pPr>
              <w:spacing w:after="0" w:line="360" w:lineRule="auto"/>
              <w:jc w:val="center"/>
              <w:rPr>
                <w:del w:id="13943" w:author="nadira firinda" w:date="2022-10-29T23:30:00Z"/>
                <w:rFonts w:ascii="Times New Roman" w:hAnsi="Times New Roman" w:cs="Times New Roman"/>
                <w:szCs w:val="20"/>
              </w:rPr>
              <w:pPrChange w:id="13944" w:author="nadira firinda" w:date="2022-10-29T23:37:00Z">
                <w:pPr>
                  <w:spacing w:after="0"/>
                  <w:jc w:val="center"/>
                </w:pPr>
              </w:pPrChange>
            </w:pPr>
            <w:del w:id="13945" w:author="nadira firinda" w:date="2022-10-29T23:30:00Z">
              <w:r w:rsidRPr="00006ABF" w:rsidDel="00E35D67">
                <w:rPr>
                  <w:rFonts w:ascii="Times New Roman" w:hAnsi="Times New Roman" w:cs="Times New Roman"/>
                  <w:szCs w:val="20"/>
                </w:rPr>
                <w:delText>0.0064</w:delText>
              </w:r>
              <w:bookmarkStart w:id="13946" w:name="_Toc117980276"/>
              <w:bookmarkStart w:id="13947" w:name="_Toc117981924"/>
              <w:bookmarkEnd w:id="13946"/>
              <w:bookmarkEnd w:id="13947"/>
            </w:del>
          </w:p>
        </w:tc>
        <w:bookmarkStart w:id="13948" w:name="_Toc117980277"/>
        <w:bookmarkStart w:id="13949" w:name="_Toc117981925"/>
        <w:bookmarkEnd w:id="13948"/>
        <w:bookmarkEnd w:id="13949"/>
      </w:tr>
      <w:tr w:rsidR="00D90278" w:rsidRPr="00006ABF" w:rsidDel="00E35D67" w14:paraId="387ED801" w14:textId="02E345FD" w:rsidTr="00FE59AD">
        <w:trPr>
          <w:trHeight w:val="433"/>
          <w:del w:id="13950" w:author="nadira firinda" w:date="2022-10-29T23:30:00Z"/>
        </w:trPr>
        <w:tc>
          <w:tcPr>
            <w:tcW w:w="3969" w:type="dxa"/>
            <w:tcBorders>
              <w:top w:val="dotted" w:sz="8" w:space="0" w:color="7F7F7F"/>
              <w:left w:val="nil"/>
              <w:bottom w:val="dotted" w:sz="8" w:space="0" w:color="7F7F7F"/>
              <w:right w:val="nil"/>
            </w:tcBorders>
            <w:shd w:val="clear" w:color="auto" w:fill="auto"/>
            <w:tcMar>
              <w:top w:w="15" w:type="dxa"/>
              <w:left w:w="108" w:type="dxa"/>
              <w:bottom w:w="0" w:type="dxa"/>
              <w:right w:w="108" w:type="dxa"/>
            </w:tcMar>
            <w:vAlign w:val="center"/>
          </w:tcPr>
          <w:p w14:paraId="24E110C2" w14:textId="24367727" w:rsidR="00D90278" w:rsidRPr="00006ABF" w:rsidDel="00E35D67" w:rsidRDefault="00D90278" w:rsidP="00CC4C47">
            <w:pPr>
              <w:spacing w:after="0" w:line="360" w:lineRule="auto"/>
              <w:rPr>
                <w:del w:id="13951" w:author="nadira firinda" w:date="2022-10-29T23:30:00Z"/>
                <w:rFonts w:ascii="Times New Roman" w:hAnsi="Times New Roman" w:cs="Times New Roman"/>
                <w:szCs w:val="20"/>
                <w:lang w:val="en-GB"/>
              </w:rPr>
              <w:pPrChange w:id="13952" w:author="nadira firinda" w:date="2022-10-29T23:37:00Z">
                <w:pPr>
                  <w:spacing w:after="0"/>
                </w:pPr>
              </w:pPrChange>
            </w:pPr>
            <w:del w:id="13953" w:author="nadira firinda" w:date="2022-10-29T23:30:00Z">
              <w:r w:rsidRPr="00006ABF" w:rsidDel="00E35D67">
                <w:rPr>
                  <w:rFonts w:ascii="Times New Roman" w:hAnsi="Times New Roman" w:cs="Times New Roman"/>
                  <w:noProof/>
                  <w:szCs w:val="20"/>
                  <w:lang w:val="en-GB"/>
                </w:rPr>
                <w:delText>Heteroskedasticity</w:delText>
              </w:r>
              <w:r w:rsidRPr="00006ABF" w:rsidDel="00E35D67">
                <w:rPr>
                  <w:rFonts w:ascii="Times New Roman" w:hAnsi="Times New Roman" w:cs="Times New Roman"/>
                  <w:szCs w:val="20"/>
                  <w:lang w:val="en-GB"/>
                </w:rPr>
                <w:delText xml:space="preserve"> Test Stat</w:delText>
              </w:r>
              <w:bookmarkStart w:id="13954" w:name="_Toc117980278"/>
              <w:bookmarkStart w:id="13955" w:name="_Toc117981926"/>
              <w:bookmarkEnd w:id="13954"/>
              <w:bookmarkEnd w:id="13955"/>
            </w:del>
          </w:p>
        </w:tc>
        <w:tc>
          <w:tcPr>
            <w:tcW w:w="236" w:type="dxa"/>
            <w:tcBorders>
              <w:top w:val="dotted" w:sz="8" w:space="0" w:color="7F7F7F"/>
              <w:left w:val="nil"/>
              <w:bottom w:val="dotted" w:sz="8" w:space="0" w:color="7F7F7F"/>
              <w:right w:val="nil"/>
            </w:tcBorders>
            <w:shd w:val="clear" w:color="auto" w:fill="auto"/>
            <w:tcMar>
              <w:top w:w="15" w:type="dxa"/>
              <w:left w:w="108" w:type="dxa"/>
              <w:bottom w:w="0" w:type="dxa"/>
              <w:right w:w="108" w:type="dxa"/>
            </w:tcMar>
            <w:vAlign w:val="center"/>
          </w:tcPr>
          <w:p w14:paraId="694CA72F" w14:textId="5885E9DC" w:rsidR="00D90278" w:rsidRPr="00006ABF" w:rsidDel="00E35D67" w:rsidRDefault="00D90278" w:rsidP="00CC4C47">
            <w:pPr>
              <w:spacing w:after="0" w:line="360" w:lineRule="auto"/>
              <w:rPr>
                <w:del w:id="13956" w:author="nadira firinda" w:date="2022-10-29T23:30:00Z"/>
                <w:rFonts w:ascii="Times New Roman" w:hAnsi="Times New Roman" w:cs="Times New Roman"/>
                <w:szCs w:val="20"/>
              </w:rPr>
              <w:pPrChange w:id="13957" w:author="nadira firinda" w:date="2022-10-29T23:37:00Z">
                <w:pPr>
                  <w:spacing w:after="0"/>
                </w:pPr>
              </w:pPrChange>
            </w:pPr>
            <w:bookmarkStart w:id="13958" w:name="_Toc117980279"/>
            <w:bookmarkStart w:id="13959" w:name="_Toc117981927"/>
            <w:bookmarkEnd w:id="13958"/>
            <w:bookmarkEnd w:id="13959"/>
          </w:p>
        </w:tc>
        <w:tc>
          <w:tcPr>
            <w:tcW w:w="2458" w:type="dxa"/>
            <w:tcBorders>
              <w:top w:val="dotted" w:sz="8" w:space="0" w:color="7F7F7F"/>
              <w:left w:val="nil"/>
              <w:bottom w:val="dotted" w:sz="8" w:space="0" w:color="7F7F7F"/>
              <w:right w:val="dotted" w:sz="8" w:space="0" w:color="7F7F7F"/>
            </w:tcBorders>
            <w:shd w:val="clear" w:color="auto" w:fill="auto"/>
            <w:tcMar>
              <w:top w:w="15" w:type="dxa"/>
              <w:left w:w="108" w:type="dxa"/>
              <w:bottom w:w="0" w:type="dxa"/>
              <w:right w:w="108" w:type="dxa"/>
            </w:tcMar>
            <w:vAlign w:val="center"/>
          </w:tcPr>
          <w:p w14:paraId="3CB6A591" w14:textId="24697CD5" w:rsidR="00D90278" w:rsidRPr="00006ABF" w:rsidDel="00E35D67" w:rsidRDefault="00D90278" w:rsidP="00CC4C47">
            <w:pPr>
              <w:spacing w:after="0" w:line="360" w:lineRule="auto"/>
              <w:rPr>
                <w:del w:id="13960" w:author="nadira firinda" w:date="2022-10-29T23:30:00Z"/>
                <w:rFonts w:ascii="Times New Roman" w:hAnsi="Times New Roman" w:cs="Times New Roman"/>
                <w:szCs w:val="20"/>
              </w:rPr>
              <w:pPrChange w:id="13961" w:author="nadira firinda" w:date="2022-10-29T23:37:00Z">
                <w:pPr>
                  <w:spacing w:after="0"/>
                </w:pPr>
              </w:pPrChange>
            </w:pPr>
            <w:bookmarkStart w:id="13962" w:name="_Toc117980280"/>
            <w:bookmarkStart w:id="13963" w:name="_Toc117981928"/>
            <w:bookmarkEnd w:id="13962"/>
            <w:bookmarkEnd w:id="13963"/>
          </w:p>
        </w:tc>
        <w:tc>
          <w:tcPr>
            <w:tcW w:w="2337" w:type="dxa"/>
            <w:gridSpan w:val="2"/>
            <w:tcBorders>
              <w:top w:val="dotted" w:sz="8" w:space="0" w:color="7F7F7F"/>
              <w:left w:val="dotted" w:sz="8" w:space="0" w:color="7F7F7F"/>
              <w:bottom w:val="dotted" w:sz="8" w:space="0" w:color="7F7F7F"/>
              <w:right w:val="nil"/>
            </w:tcBorders>
            <w:shd w:val="clear" w:color="auto" w:fill="auto"/>
            <w:tcMar>
              <w:top w:w="15" w:type="dxa"/>
              <w:left w:w="108" w:type="dxa"/>
              <w:bottom w:w="0" w:type="dxa"/>
              <w:right w:w="108" w:type="dxa"/>
            </w:tcMar>
            <w:vAlign w:val="center"/>
          </w:tcPr>
          <w:p w14:paraId="45FA904E" w14:textId="18154420" w:rsidR="00D90278" w:rsidRPr="00006ABF" w:rsidDel="00E35D67" w:rsidRDefault="00EF2A7D" w:rsidP="00CC4C47">
            <w:pPr>
              <w:spacing w:after="0" w:line="360" w:lineRule="auto"/>
              <w:jc w:val="center"/>
              <w:rPr>
                <w:del w:id="13964" w:author="nadira firinda" w:date="2022-10-29T23:30:00Z"/>
                <w:rFonts w:ascii="Times New Roman" w:hAnsi="Times New Roman" w:cs="Times New Roman"/>
                <w:szCs w:val="20"/>
              </w:rPr>
              <w:pPrChange w:id="13965" w:author="nadira firinda" w:date="2022-10-29T23:37:00Z">
                <w:pPr>
                  <w:spacing w:after="0"/>
                  <w:jc w:val="center"/>
                </w:pPr>
              </w:pPrChange>
            </w:pPr>
            <w:del w:id="13966" w:author="nadira firinda" w:date="2022-10-29T23:30:00Z">
              <w:r w:rsidRPr="00006ABF" w:rsidDel="00E35D67">
                <w:rPr>
                  <w:rFonts w:ascii="Times New Roman" w:hAnsi="Times New Roman" w:cs="Times New Roman"/>
                  <w:szCs w:val="20"/>
                </w:rPr>
                <w:delText>0.9178</w:delText>
              </w:r>
              <w:bookmarkStart w:id="13967" w:name="_Toc117980281"/>
              <w:bookmarkStart w:id="13968" w:name="_Toc117981929"/>
              <w:bookmarkEnd w:id="13967"/>
              <w:bookmarkEnd w:id="13968"/>
            </w:del>
          </w:p>
        </w:tc>
        <w:bookmarkStart w:id="13969" w:name="_Toc117980282"/>
        <w:bookmarkStart w:id="13970" w:name="_Toc117981930"/>
        <w:bookmarkEnd w:id="13969"/>
        <w:bookmarkEnd w:id="13970"/>
      </w:tr>
    </w:tbl>
    <w:p w14:paraId="1B43FDD2" w14:textId="64009D86" w:rsidR="00D90278" w:rsidRPr="00E35D67" w:rsidDel="00E35D67" w:rsidRDefault="00D90278" w:rsidP="00CC4C47">
      <w:pPr>
        <w:spacing w:line="360" w:lineRule="auto"/>
        <w:rPr>
          <w:del w:id="13971" w:author="nadira firinda" w:date="2022-10-29T23:30:00Z"/>
          <w:rFonts w:ascii="Times New Roman" w:hAnsi="Times New Roman" w:cs="Times New Roman"/>
        </w:rPr>
        <w:pPrChange w:id="13972" w:author="nadira firinda" w:date="2022-10-29T23:37:00Z">
          <w:pPr/>
        </w:pPrChange>
      </w:pPr>
      <w:bookmarkStart w:id="13973" w:name="_Toc117980283"/>
      <w:bookmarkStart w:id="13974" w:name="_Toc117981931"/>
      <w:bookmarkEnd w:id="13973"/>
      <w:bookmarkEnd w:id="13974"/>
    </w:p>
    <w:p w14:paraId="766A4879" w14:textId="4087FE34" w:rsidR="00FB741C" w:rsidRPr="00E35D67" w:rsidDel="00E35D67" w:rsidRDefault="00A617A0" w:rsidP="00CC4C47">
      <w:pPr>
        <w:keepNext/>
        <w:spacing w:line="360" w:lineRule="auto"/>
        <w:rPr>
          <w:del w:id="13975" w:author="nadira firinda" w:date="2022-10-29T23:30:00Z"/>
          <w:rFonts w:ascii="Times New Roman" w:hAnsi="Times New Roman" w:cs="Times New Roman"/>
        </w:rPr>
        <w:pPrChange w:id="13976" w:author="nadira firinda" w:date="2022-10-29T23:37:00Z">
          <w:pPr>
            <w:keepNext/>
          </w:pPr>
        </w:pPrChange>
      </w:pPr>
      <w:del w:id="13977" w:author="nadira firinda" w:date="2022-10-29T23:30:00Z">
        <w:r w:rsidRPr="008B62E9" w:rsidDel="00E35D67">
          <w:rPr>
            <w:rFonts w:ascii="Times New Roman" w:hAnsi="Times New Roman" w:cs="Times New Roman"/>
          </w:rPr>
          <w:object w:dxaOrig="10032" w:dyaOrig="3360" w14:anchorId="5386EDA3">
            <v:shape id="_x0000_i1040" type="#_x0000_t75" style="width:452.55pt;height:150.65pt" o:ole="">
              <v:imagedata r:id="rId114" o:title=""/>
            </v:shape>
            <o:OLEObject Type="Embed" ProgID="EViews.Workfile.2" ShapeID="_x0000_i1040" DrawAspect="Content" ObjectID="_1728592426" r:id="rId115"/>
          </w:object>
        </w:r>
        <w:bookmarkStart w:id="13978" w:name="_Toc117980284"/>
        <w:bookmarkStart w:id="13979" w:name="_Toc117981932"/>
        <w:bookmarkEnd w:id="13978"/>
        <w:bookmarkEnd w:id="13979"/>
      </w:del>
    </w:p>
    <w:p w14:paraId="05A060CC" w14:textId="24F92FC8" w:rsidR="00F610F3" w:rsidRPr="00006ABF" w:rsidDel="00E35D67" w:rsidRDefault="00FB741C" w:rsidP="00CC4C47">
      <w:pPr>
        <w:pStyle w:val="Caption"/>
        <w:spacing w:line="360" w:lineRule="auto"/>
        <w:rPr>
          <w:del w:id="13980" w:author="nadira firinda" w:date="2022-10-29T23:30:00Z"/>
        </w:rPr>
        <w:pPrChange w:id="13981" w:author="nadira firinda" w:date="2022-10-29T23:37:00Z">
          <w:pPr>
            <w:pStyle w:val="Caption"/>
          </w:pPr>
        </w:pPrChange>
      </w:pPr>
      <w:bookmarkStart w:id="13982" w:name="_Ref84944083"/>
      <w:bookmarkStart w:id="13983" w:name="_Toc84944794"/>
      <w:bookmarkStart w:id="13984" w:name="_Toc84944881"/>
      <w:del w:id="13985" w:author="nadira firinda" w:date="2022-10-29T23:30:00Z">
        <w:r w:rsidRPr="00006ABF" w:rsidDel="00E35D67">
          <w:delText xml:space="preserve">Gambar </w:delText>
        </w:r>
      </w:del>
      <w:ins w:id="13986" w:author="Prasasti Karunia Farista Ananto" w:date="2021-10-12T14:34:00Z">
        <w:del w:id="13987" w:author="nadira firinda" w:date="2022-10-29T23:30:00Z">
          <w:r w:rsidR="00046663" w:rsidRPr="00D206AB" w:rsidDel="00E35D67">
            <w:fldChar w:fldCharType="begin"/>
          </w:r>
          <w:r w:rsidR="00046663" w:rsidRPr="00006ABF" w:rsidDel="00E35D67">
            <w:delInstrText xml:space="preserve"> STYLEREF 1 \s </w:delInstrText>
          </w:r>
        </w:del>
      </w:ins>
      <w:del w:id="13988" w:author="nadira firinda" w:date="2022-10-29T23:30:00Z">
        <w:r w:rsidR="00046663" w:rsidRPr="008B62E9" w:rsidDel="00E35D67">
          <w:fldChar w:fldCharType="separate"/>
        </w:r>
        <w:r w:rsidR="00015ADF" w:rsidRPr="00006ABF" w:rsidDel="00E35D67">
          <w:rPr>
            <w:noProof/>
          </w:rPr>
          <w:delText>IV</w:delText>
        </w:r>
      </w:del>
      <w:ins w:id="13989" w:author="Prasasti Karunia Farista Ananto" w:date="2021-10-12T14:34:00Z">
        <w:del w:id="13990" w:author="nadira firinda" w:date="2022-10-29T23:30:00Z">
          <w:r w:rsidR="00046663" w:rsidRPr="00D206AB" w:rsidDel="00E35D67">
            <w:fldChar w:fldCharType="end"/>
          </w:r>
          <w:r w:rsidR="00046663" w:rsidRPr="00006ABF" w:rsidDel="00E35D67">
            <w:noBreakHyphen/>
          </w:r>
          <w:r w:rsidR="00046663" w:rsidRPr="00D206AB" w:rsidDel="00E35D67">
            <w:fldChar w:fldCharType="begin"/>
          </w:r>
          <w:r w:rsidR="00046663" w:rsidRPr="00006ABF" w:rsidDel="00E35D67">
            <w:delInstrText xml:space="preserve"> SEQ Gambar \* ARABIC \s 1 </w:delInstrText>
          </w:r>
        </w:del>
      </w:ins>
      <w:del w:id="13991" w:author="nadira firinda" w:date="2022-10-29T23:30:00Z">
        <w:r w:rsidR="00046663" w:rsidRPr="008B62E9" w:rsidDel="00E35D67">
          <w:fldChar w:fldCharType="separate"/>
        </w:r>
      </w:del>
      <w:ins w:id="13992" w:author="Prasasti Karunia Farista Ananto" w:date="2021-10-12T15:25:00Z">
        <w:del w:id="13993" w:author="nadira firinda" w:date="2022-10-29T23:30:00Z">
          <w:r w:rsidR="00015ADF" w:rsidRPr="00006ABF" w:rsidDel="00E35D67">
            <w:rPr>
              <w:noProof/>
            </w:rPr>
            <w:delText>16</w:delText>
          </w:r>
        </w:del>
      </w:ins>
      <w:ins w:id="13994" w:author="Prasasti Karunia Farista Ananto" w:date="2021-10-12T14:34:00Z">
        <w:del w:id="13995" w:author="nadira firinda" w:date="2022-10-29T23:30:00Z">
          <w:r w:rsidR="00046663" w:rsidRPr="00D206AB" w:rsidDel="00E35D67">
            <w:fldChar w:fldCharType="end"/>
          </w:r>
        </w:del>
      </w:ins>
      <w:bookmarkEnd w:id="13982"/>
      <w:del w:id="13996" w:author="nadira firinda" w:date="2022-10-29T23:30:00Z">
        <w:r w:rsidRPr="008B62E9" w:rsidDel="00E35D67">
          <w:fldChar w:fldCharType="begin"/>
        </w:r>
        <w:r w:rsidRPr="00006ABF" w:rsidDel="00E35D67">
          <w:delInstrText xml:space="preserve"> STYLEREF 1 \s </w:delInstrText>
        </w:r>
        <w:r w:rsidRPr="008B62E9" w:rsidDel="00E35D67">
          <w:fldChar w:fldCharType="separate"/>
        </w:r>
        <w:r w:rsidRPr="00006ABF" w:rsidDel="00E35D67">
          <w:rPr>
            <w:noProof/>
          </w:rPr>
          <w:delText>IV</w:delText>
        </w:r>
        <w:r w:rsidRPr="008B62E9" w:rsidDel="00E35D67">
          <w:fldChar w:fldCharType="end"/>
        </w:r>
        <w:r w:rsidRPr="00006ABF" w:rsidDel="00E35D67">
          <w:noBreakHyphen/>
        </w:r>
        <w:r w:rsidRPr="008B62E9" w:rsidDel="00E35D67">
          <w:fldChar w:fldCharType="begin"/>
        </w:r>
        <w:r w:rsidRPr="00006ABF" w:rsidDel="00E35D67">
          <w:delInstrText xml:space="preserve"> SEQ Gambar \* ARABIC \s 1 </w:delInstrText>
        </w:r>
        <w:r w:rsidRPr="008B62E9" w:rsidDel="00E35D67">
          <w:fldChar w:fldCharType="separate"/>
        </w:r>
        <w:r w:rsidRPr="00006ABF" w:rsidDel="00E35D67">
          <w:rPr>
            <w:noProof/>
          </w:rPr>
          <w:delText>16</w:delText>
        </w:r>
        <w:r w:rsidRPr="008B62E9" w:rsidDel="00E35D67">
          <w:fldChar w:fldCharType="end"/>
        </w:r>
        <w:r w:rsidRPr="00006ABF" w:rsidDel="00E35D67">
          <w:rPr>
            <w:noProof/>
          </w:rPr>
          <w:delText>. Hasil Proyeksi Sektor Jasa Kesehatan dan Kegiatan Sosial</w:delText>
        </w:r>
        <w:bookmarkStart w:id="13997" w:name="_Toc117980285"/>
        <w:bookmarkStart w:id="13998" w:name="_Toc117981933"/>
        <w:bookmarkEnd w:id="13983"/>
        <w:bookmarkEnd w:id="13984"/>
        <w:bookmarkEnd w:id="13997"/>
        <w:bookmarkEnd w:id="13998"/>
      </w:del>
    </w:p>
    <w:p w14:paraId="72C4AAC3" w14:textId="048039A5" w:rsidR="008312BC" w:rsidRPr="00006ABF" w:rsidDel="00E35D67" w:rsidRDefault="00521DD2" w:rsidP="00CC4C47">
      <w:pPr>
        <w:pStyle w:val="Heading2"/>
        <w:rPr>
          <w:del w:id="13999" w:author="nadira firinda" w:date="2022-10-29T23:30:00Z"/>
        </w:rPr>
        <w:pPrChange w:id="14000" w:author="nadira firinda" w:date="2022-10-29T23:37:00Z">
          <w:pPr>
            <w:pStyle w:val="Heading2"/>
          </w:pPr>
        </w:pPrChange>
      </w:pPr>
      <w:del w:id="14001" w:author="nadira firinda" w:date="2022-10-29T23:30:00Z">
        <w:r w:rsidRPr="00006ABF" w:rsidDel="00E35D67">
          <w:delText>Jasa Lainnya</w:delText>
        </w:r>
        <w:bookmarkStart w:id="14002" w:name="_Toc117980286"/>
        <w:bookmarkStart w:id="14003" w:name="_Toc117981934"/>
        <w:bookmarkEnd w:id="14002"/>
        <w:bookmarkEnd w:id="14003"/>
      </w:del>
    </w:p>
    <w:p w14:paraId="538943EE" w14:textId="1BA36CEA" w:rsidR="00F36759" w:rsidRPr="00006ABF" w:rsidDel="00E35D67" w:rsidRDefault="00F36759" w:rsidP="00CC4C47">
      <w:pPr>
        <w:pStyle w:val="BodyTulisan"/>
        <w:ind w:firstLine="709"/>
        <w:rPr>
          <w:del w:id="14004" w:author="nadira firinda" w:date="2022-10-29T23:30:00Z"/>
          <w:rFonts w:cs="Times New Roman"/>
          <w:lang w:val="en-US"/>
        </w:rPr>
        <w:pPrChange w:id="14005" w:author="nadira firinda" w:date="2022-10-29T23:37:00Z">
          <w:pPr>
            <w:pStyle w:val="BodyTulisan"/>
            <w:ind w:firstLine="360"/>
          </w:pPr>
        </w:pPrChange>
      </w:pPr>
      <w:del w:id="14006" w:author="nadira firinda" w:date="2022-10-29T23:30:00Z">
        <w:r w:rsidRPr="00006ABF" w:rsidDel="00E35D67">
          <w:rPr>
            <w:rFonts w:cs="Times New Roman"/>
            <w:lang w:val="en-US"/>
          </w:rPr>
          <w:delText xml:space="preserve">Hasil estimasi persamaan sektor </w:delText>
        </w:r>
        <w:bookmarkStart w:id="14007" w:name="_Hlk79141911"/>
        <w:r w:rsidR="0017365D" w:rsidRPr="00006ABF" w:rsidDel="00E35D67">
          <w:rPr>
            <w:rFonts w:cs="Times New Roman"/>
            <w:lang w:val="en-US"/>
          </w:rPr>
          <w:delText>Jasa Lainnya</w:delText>
        </w:r>
        <w:bookmarkEnd w:id="14007"/>
        <w:r w:rsidRPr="00006ABF" w:rsidDel="00E35D67">
          <w:rPr>
            <w:rFonts w:cs="Times New Roman"/>
            <w:lang w:val="en-US"/>
          </w:rPr>
          <w:delText xml:space="preserve"> jangka panjang menunjukkan bahwa arah koefisien hasil regresi pada variabel penjelas sejalan dengan teori dan secara statistik signifikan (</w:delText>
        </w:r>
      </w:del>
      <w:ins w:id="14008" w:author="Prasasti Karunia Farista Ananto" w:date="2021-10-12T14:42:00Z">
        <w:del w:id="14009" w:author="nadira firinda" w:date="2022-10-29T23:30:00Z">
          <w:r w:rsidR="00622509" w:rsidRPr="00E35D67" w:rsidDel="00E35D67">
            <w:rPr>
              <w:rFonts w:cs="Times New Roman"/>
              <w:b/>
              <w:bCs/>
              <w:lang w:val="en-US"/>
            </w:rPr>
            <w:fldChar w:fldCharType="begin"/>
          </w:r>
          <w:r w:rsidR="00622509" w:rsidRPr="00E35D67" w:rsidDel="00E35D67">
            <w:rPr>
              <w:rFonts w:cs="Times New Roman"/>
              <w:b/>
              <w:bCs/>
              <w:lang w:val="en-US"/>
            </w:rPr>
            <w:delInstrText xml:space="preserve"> REF _Ref84942193 \h </w:delInstrText>
          </w:r>
        </w:del>
      </w:ins>
      <w:del w:id="14010" w:author="nadira firinda" w:date="2022-10-29T23:30:00Z">
        <w:r w:rsidR="001B099C" w:rsidRPr="00006ABF" w:rsidDel="00E35D67">
          <w:rPr>
            <w:rFonts w:cs="Times New Roman"/>
            <w:b/>
            <w:bCs/>
            <w:lang w:val="en-US"/>
          </w:rPr>
          <w:delInstrText xml:space="preserve"> \* MERGEFORMAT </w:delInstrText>
        </w:r>
        <w:r w:rsidR="00622509" w:rsidRPr="008B62E9" w:rsidDel="00E35D67">
          <w:rPr>
            <w:rFonts w:cs="Times New Roman"/>
            <w:b/>
            <w:bCs/>
            <w:lang w:val="en-US"/>
          </w:rPr>
        </w:r>
        <w:r w:rsidR="00622509" w:rsidRPr="00E35D67" w:rsidDel="00E35D67">
          <w:rPr>
            <w:rFonts w:cs="Times New Roman"/>
            <w:b/>
            <w:bCs/>
            <w:lang w:val="en-US"/>
          </w:rPr>
          <w:fldChar w:fldCharType="separate"/>
        </w:r>
      </w:del>
      <w:ins w:id="14011" w:author="Prasasti Karunia Farista Ananto" w:date="2021-10-12T15:25:00Z">
        <w:del w:id="14012" w:author="nadira firinda" w:date="2022-10-29T23:30:00Z">
          <w:r w:rsidR="00015ADF" w:rsidRPr="00E35D67" w:rsidDel="00E35D67">
            <w:rPr>
              <w:rFonts w:cs="Times New Roman"/>
              <w:b/>
              <w:bCs/>
            </w:rPr>
            <w:delText xml:space="preserve">Tabel </w:delText>
          </w:r>
          <w:r w:rsidR="00015ADF" w:rsidRPr="00E35D67" w:rsidDel="00E35D67">
            <w:rPr>
              <w:rFonts w:cs="Times New Roman"/>
              <w:b/>
              <w:bCs/>
              <w:noProof/>
            </w:rPr>
            <w:delText>IV</w:delText>
          </w:r>
          <w:r w:rsidR="00015ADF" w:rsidRPr="00006ABF" w:rsidDel="00E35D67">
            <w:rPr>
              <w:rFonts w:cs="Times New Roman"/>
              <w:b/>
              <w:bCs/>
              <w:noProof/>
              <w:rPrChange w:id="14013" w:author="Prasasti Karunia Farista Ananto" w:date="2021-10-14T16:56:00Z">
                <w:rPr/>
              </w:rPrChange>
            </w:rPr>
            <w:noBreakHyphen/>
          </w:r>
          <w:r w:rsidR="00015ADF" w:rsidRPr="00E35D67" w:rsidDel="00E35D67">
            <w:rPr>
              <w:rFonts w:cs="Times New Roman"/>
              <w:b/>
              <w:bCs/>
              <w:noProof/>
            </w:rPr>
            <w:delText>17</w:delText>
          </w:r>
        </w:del>
      </w:ins>
      <w:ins w:id="14014" w:author="Prasasti Karunia Farista Ananto" w:date="2021-10-12T14:42:00Z">
        <w:del w:id="14015" w:author="nadira firinda" w:date="2022-10-29T23:30:00Z">
          <w:r w:rsidR="00622509" w:rsidRPr="00E35D67" w:rsidDel="00E35D67">
            <w:rPr>
              <w:rFonts w:cs="Times New Roman"/>
              <w:b/>
              <w:bCs/>
              <w:lang w:val="en-US"/>
            </w:rPr>
            <w:fldChar w:fldCharType="end"/>
          </w:r>
        </w:del>
      </w:ins>
      <w:del w:id="14016" w:author="nadira firinda" w:date="2022-10-29T23:30:00Z">
        <w:r w:rsidRPr="008B62E9" w:rsidDel="00E35D67">
          <w:rPr>
            <w:rFonts w:cs="Times New Roman"/>
            <w:b/>
            <w:lang w:val="en-US"/>
          </w:rPr>
          <w:fldChar w:fldCharType="begin"/>
        </w:r>
        <w:r w:rsidRPr="00006ABF" w:rsidDel="00E35D67">
          <w:rPr>
            <w:rFonts w:cs="Times New Roman"/>
            <w:b/>
            <w:lang w:val="en-US"/>
          </w:rPr>
          <w:delInstrText xml:space="preserve"> REF _Ref58003010 \h  \* MERGEFORMAT </w:delInstrText>
        </w:r>
        <w:r w:rsidRPr="008B62E9" w:rsidDel="00E35D67">
          <w:rPr>
            <w:rFonts w:cs="Times New Roman"/>
            <w:b/>
            <w:lang w:val="en-US"/>
          </w:rPr>
        </w:r>
        <w:r w:rsidRPr="008B62E9" w:rsidDel="00E35D67">
          <w:rPr>
            <w:rFonts w:cs="Times New Roman"/>
            <w:b/>
            <w:lang w:val="en-US"/>
          </w:rPr>
          <w:fldChar w:fldCharType="separate"/>
        </w:r>
        <w:r w:rsidRPr="00006ABF" w:rsidDel="00E35D67">
          <w:rPr>
            <w:rFonts w:cs="Times New Roman"/>
            <w:b/>
          </w:rPr>
          <w:delText xml:space="preserve">Tabel </w:delText>
        </w:r>
        <w:r w:rsidRPr="00006ABF" w:rsidDel="00E35D67">
          <w:rPr>
            <w:rFonts w:cs="Times New Roman"/>
            <w:b/>
            <w:lang w:val="en-US"/>
          </w:rPr>
          <w:delText>x</w:delText>
        </w:r>
        <w:r w:rsidRPr="008B62E9" w:rsidDel="00E35D67">
          <w:rPr>
            <w:rFonts w:cs="Times New Roman"/>
            <w:b/>
            <w:lang w:val="en-US"/>
          </w:rPr>
          <w:fldChar w:fldCharType="end"/>
        </w:r>
        <w:r w:rsidRPr="00006ABF" w:rsidDel="00E35D67">
          <w:rPr>
            <w:rFonts w:cs="Times New Roman"/>
            <w:lang w:val="en-US"/>
          </w:rPr>
          <w:delText xml:space="preserve">). </w:delText>
        </w:r>
        <w:r w:rsidR="003A0D7D" w:rsidRPr="00006ABF" w:rsidDel="00E35D67">
          <w:rPr>
            <w:rFonts w:cs="Times New Roman"/>
            <w:lang w:val="en-US"/>
          </w:rPr>
          <w:delText>Sektor Jasa Perusahaan</w:delText>
        </w:r>
        <w:r w:rsidRPr="00006ABF" w:rsidDel="00E35D67">
          <w:rPr>
            <w:rFonts w:cs="Times New Roman"/>
            <w:lang w:val="en-US"/>
          </w:rPr>
          <w:delText xml:space="preserve"> berpengaruh positif terhadap sektor ini secara jangka panjang dengan tingkat signifikansi variabel sebesar 1%</w:delText>
        </w:r>
        <w:r w:rsidRPr="00006ABF" w:rsidDel="00E35D67">
          <w:rPr>
            <w:rFonts w:cs="Times New Roman"/>
            <w:szCs w:val="20"/>
            <w:lang w:val="en-US"/>
          </w:rPr>
          <w:delText>.</w:delText>
        </w:r>
        <w:r w:rsidR="003A0D7D" w:rsidRPr="00006ABF" w:rsidDel="00E35D67">
          <w:rPr>
            <w:rFonts w:cs="Times New Roman"/>
            <w:szCs w:val="20"/>
            <w:lang w:val="en-US"/>
          </w:rPr>
          <w:delText xml:space="preserve"> Persamaan jangka panjang juga didukung oleh dummy T&lt;2010 Q2 dan T&lt;2013.</w:delText>
        </w:r>
        <w:bookmarkStart w:id="14017" w:name="_Toc117980287"/>
        <w:bookmarkStart w:id="14018" w:name="_Toc117981935"/>
        <w:bookmarkEnd w:id="14017"/>
        <w:bookmarkEnd w:id="14018"/>
      </w:del>
    </w:p>
    <w:p w14:paraId="53FFDE85" w14:textId="4CE733DD" w:rsidR="00F36759" w:rsidRPr="00006ABF" w:rsidDel="00E35D67" w:rsidRDefault="00F36759" w:rsidP="00CC4C47">
      <w:pPr>
        <w:pStyle w:val="BodyTulisan"/>
        <w:ind w:firstLine="709"/>
        <w:rPr>
          <w:del w:id="14019" w:author="nadira firinda" w:date="2022-10-29T23:30:00Z"/>
          <w:rFonts w:cs="Times New Roman"/>
          <w:lang w:val="en-US"/>
        </w:rPr>
        <w:pPrChange w:id="14020" w:author="nadira firinda" w:date="2022-10-29T23:37:00Z">
          <w:pPr>
            <w:pStyle w:val="BodyTulisan"/>
            <w:ind w:firstLine="360"/>
          </w:pPr>
        </w:pPrChange>
      </w:pPr>
      <w:del w:id="14021" w:author="nadira firinda" w:date="2022-10-29T23:30:00Z">
        <w:r w:rsidRPr="00006ABF" w:rsidDel="00E35D67">
          <w:rPr>
            <w:rFonts w:cs="Times New Roman"/>
          </w:rPr>
          <w:delText>Hasil estimasi persamaan jangka pendek menunjukkan bahwa arah koefisien hasil regresi sesuai dengan yang diharapkan</w:delText>
        </w:r>
        <w:r w:rsidRPr="00006ABF" w:rsidDel="00E35D67">
          <w:rPr>
            <w:rFonts w:cs="Times New Roman"/>
            <w:lang w:val="en-US"/>
          </w:rPr>
          <w:delText xml:space="preserve">. </w:delText>
        </w:r>
        <w:r w:rsidR="003A0D7D" w:rsidRPr="00006ABF" w:rsidDel="00E35D67">
          <w:rPr>
            <w:rFonts w:cs="Times New Roman"/>
            <w:lang w:val="en-US"/>
          </w:rPr>
          <w:delText>Sektor Jasa Perusahaan dan Ekspor</w:delText>
        </w:r>
        <w:r w:rsidRPr="00006ABF" w:rsidDel="00E35D67">
          <w:rPr>
            <w:rFonts w:cs="Times New Roman"/>
            <w:lang w:val="en-US"/>
          </w:rPr>
          <w:delText xml:space="preserve"> </w:delText>
        </w:r>
        <w:r w:rsidRPr="00006ABF" w:rsidDel="00E35D67">
          <w:rPr>
            <w:rFonts w:cs="Times New Roman"/>
          </w:rPr>
          <w:delText xml:space="preserve">berpengaruh signifikan terhadap </w:delText>
        </w:r>
        <w:r w:rsidR="0017365D" w:rsidRPr="00006ABF" w:rsidDel="00E35D67">
          <w:rPr>
            <w:rFonts w:cs="Times New Roman"/>
            <w:lang w:val="en-US"/>
          </w:rPr>
          <w:delText>Jasa Lainnya</w:delText>
        </w:r>
        <w:r w:rsidRPr="00006ABF" w:rsidDel="00E35D67">
          <w:rPr>
            <w:rFonts w:cs="Times New Roman"/>
          </w:rPr>
          <w:delText xml:space="preserve"> dengan arah yang positif</w:delText>
        </w:r>
        <w:r w:rsidR="00917797" w:rsidRPr="00006ABF" w:rsidDel="00E35D67">
          <w:rPr>
            <w:rFonts w:cs="Times New Roman"/>
            <w:lang w:val="en-US"/>
          </w:rPr>
          <w:delText xml:space="preserve">, selain itu terdapat pula </w:delText>
        </w:r>
        <w:r w:rsidR="00917797" w:rsidRPr="00006ABF" w:rsidDel="00E35D67">
          <w:rPr>
            <w:rFonts w:cs="Times New Roman"/>
            <w:i/>
            <w:iCs/>
            <w:lang w:val="en-US"/>
          </w:rPr>
          <w:delText>dummy variable</w:delText>
        </w:r>
        <w:r w:rsidR="00917797" w:rsidRPr="00006ABF" w:rsidDel="00E35D67">
          <w:rPr>
            <w:rFonts w:cs="Times New Roman"/>
            <w:lang w:val="en-US"/>
          </w:rPr>
          <w:delText xml:space="preserve"> pada 2016 Q3 dan 2014</w:delText>
        </w:r>
        <w:r w:rsidRPr="00006ABF" w:rsidDel="00E35D67">
          <w:rPr>
            <w:rFonts w:cs="Times New Roman"/>
          </w:rPr>
          <w:delText>.</w:delText>
        </w:r>
        <w:r w:rsidRPr="00006ABF" w:rsidDel="00E35D67">
          <w:rPr>
            <w:rFonts w:cs="Times New Roman"/>
            <w:lang w:val="en-US"/>
          </w:rPr>
          <w:delText xml:space="preserve"> </w:delText>
        </w:r>
        <w:r w:rsidRPr="00006ABF" w:rsidDel="00E35D67">
          <w:rPr>
            <w:rFonts w:cs="Times New Roman"/>
          </w:rPr>
          <w:delText xml:space="preserve">Variabel koreksi kesalahan ECM mempunyai nilai koefisien negatif kurang dari 1. Persamaan tersebut cukup baik dalam menjelaskan perilaku </w:delText>
        </w:r>
        <w:r w:rsidRPr="00006ABF" w:rsidDel="00E35D67">
          <w:rPr>
            <w:rFonts w:cs="Times New Roman"/>
            <w:lang w:val="en-US"/>
          </w:rPr>
          <w:delText xml:space="preserve">sektor </w:delText>
        </w:r>
        <w:r w:rsidR="0017365D" w:rsidRPr="00006ABF" w:rsidDel="00E35D67">
          <w:rPr>
            <w:rFonts w:cs="Times New Roman"/>
            <w:lang w:val="en-US"/>
          </w:rPr>
          <w:delText>Jasa Lainnya</w:delText>
        </w:r>
        <w:r w:rsidRPr="00006ABF" w:rsidDel="00E35D67">
          <w:rPr>
            <w:rFonts w:cs="Times New Roman"/>
            <w:lang w:val="en-US"/>
          </w:rPr>
          <w:delText xml:space="preserve"> </w:delText>
        </w:r>
        <w:r w:rsidRPr="00006ABF" w:rsidDel="00E35D67">
          <w:rPr>
            <w:rFonts w:cs="Times New Roman"/>
          </w:rPr>
          <w:delText xml:space="preserve">yang diindikasikan dengan nilai adjusted </w:delText>
        </w:r>
        <w:r w:rsidRPr="00006ABF" w:rsidDel="00E35D67">
          <w:rPr>
            <w:rFonts w:cs="Times New Roman"/>
            <w:i/>
          </w:rPr>
          <w:delText>R-squared</w:delText>
        </w:r>
        <w:r w:rsidRPr="00006ABF" w:rsidDel="00E35D67">
          <w:rPr>
            <w:rFonts w:cs="Times New Roman"/>
          </w:rPr>
          <w:delText xml:space="preserve"> yang mencapai 0,</w:delText>
        </w:r>
        <w:r w:rsidR="00804C04" w:rsidRPr="00006ABF" w:rsidDel="00E35D67">
          <w:rPr>
            <w:rFonts w:cs="Times New Roman"/>
            <w:lang w:val="en-US"/>
          </w:rPr>
          <w:delText>51</w:delText>
        </w:r>
        <w:r w:rsidRPr="00006ABF" w:rsidDel="00E35D67">
          <w:rPr>
            <w:rFonts w:cs="Times New Roman"/>
          </w:rPr>
          <w:delText xml:space="preserve">. Selain itu, nilai </w:delText>
        </w:r>
        <w:r w:rsidRPr="00006ABF" w:rsidDel="00E35D67">
          <w:rPr>
            <w:rFonts w:cs="Times New Roman"/>
            <w:i/>
          </w:rPr>
          <w:delText>probability LM test</w:delText>
        </w:r>
        <w:r w:rsidRPr="00006ABF" w:rsidDel="00E35D67">
          <w:rPr>
            <w:rFonts w:cs="Times New Roman"/>
          </w:rPr>
          <w:delText xml:space="preserve"> sebesar 0,</w:delText>
        </w:r>
        <w:r w:rsidR="00804C04" w:rsidRPr="00006ABF" w:rsidDel="00E35D67">
          <w:rPr>
            <w:rFonts w:cs="Times New Roman"/>
            <w:lang w:val="en-US"/>
          </w:rPr>
          <w:delText>11</w:delText>
        </w:r>
        <w:r w:rsidRPr="00006ABF" w:rsidDel="00E35D67">
          <w:rPr>
            <w:rFonts w:cs="Times New Roman"/>
          </w:rPr>
          <w:delText xml:space="preserve"> menunjukkan tidak terjadi autokorelasi dalam persamaan. Nilai </w:delText>
        </w:r>
        <w:r w:rsidRPr="00006ABF" w:rsidDel="00E35D67">
          <w:rPr>
            <w:rFonts w:cs="Times New Roman"/>
            <w:i/>
          </w:rPr>
          <w:delText>probability heteroskedastisitas test</w:delText>
        </w:r>
        <w:r w:rsidRPr="00006ABF" w:rsidDel="00E35D67">
          <w:rPr>
            <w:rFonts w:cs="Times New Roman"/>
          </w:rPr>
          <w:delText xml:space="preserve"> sebesar 0,</w:delText>
        </w:r>
        <w:r w:rsidR="00804C04" w:rsidRPr="00006ABF" w:rsidDel="00E35D67">
          <w:rPr>
            <w:rFonts w:cs="Times New Roman"/>
            <w:lang w:val="en-US"/>
          </w:rPr>
          <w:delText>68</w:delText>
        </w:r>
        <w:r w:rsidRPr="00006ABF" w:rsidDel="00E35D67">
          <w:rPr>
            <w:rFonts w:cs="Times New Roman"/>
          </w:rPr>
          <w:delText xml:space="preserve"> menunjukkan bahwa persamaan tidak melanggar asumsi homoskedastisitas.</w:delText>
        </w:r>
        <w:bookmarkStart w:id="14022" w:name="_Toc117980288"/>
        <w:bookmarkStart w:id="14023" w:name="_Toc117981936"/>
        <w:bookmarkEnd w:id="14022"/>
        <w:bookmarkEnd w:id="14023"/>
      </w:del>
    </w:p>
    <w:p w14:paraId="0AC570E9" w14:textId="70FA742A" w:rsidR="00F36759" w:rsidRPr="00006ABF" w:rsidDel="00E35D67" w:rsidRDefault="00F36759" w:rsidP="00CC4C47">
      <w:pPr>
        <w:spacing w:line="360" w:lineRule="auto"/>
        <w:ind w:firstLine="709"/>
        <w:jc w:val="both"/>
        <w:rPr>
          <w:del w:id="14024" w:author="nadira firinda" w:date="2022-10-29T23:30:00Z"/>
          <w:rFonts w:ascii="Times New Roman" w:hAnsi="Times New Roman" w:cs="Times New Roman"/>
        </w:rPr>
        <w:pPrChange w:id="14025" w:author="nadira firinda" w:date="2022-10-29T23:37:00Z">
          <w:pPr>
            <w:spacing w:line="360" w:lineRule="auto"/>
            <w:ind w:firstLine="360"/>
            <w:jc w:val="both"/>
          </w:pPr>
        </w:pPrChange>
      </w:pPr>
      <w:del w:id="14026" w:author="nadira firinda" w:date="2022-10-29T23:30:00Z">
        <w:r w:rsidRPr="00006ABF" w:rsidDel="00E35D67">
          <w:rPr>
            <w:rFonts w:ascii="Times New Roman" w:hAnsi="Times New Roman" w:cs="Times New Roman"/>
            <w:lang w:val="en-US"/>
          </w:rPr>
          <w:delText xml:space="preserve">Perilaku sektor juga dapat digambarkan dari gambar </w:delText>
        </w:r>
        <w:r w:rsidRPr="00006ABF" w:rsidDel="00E35D67">
          <w:rPr>
            <w:rFonts w:ascii="Times New Roman" w:hAnsi="Times New Roman" w:cs="Times New Roman"/>
            <w:i/>
            <w:iCs/>
            <w:lang w:val="en-US"/>
          </w:rPr>
          <w:delText>in-sample</w:delText>
        </w:r>
        <w:r w:rsidRPr="00006ABF" w:rsidDel="00E35D67">
          <w:rPr>
            <w:rFonts w:ascii="Times New Roman" w:hAnsi="Times New Roman" w:cs="Times New Roman"/>
            <w:lang w:val="en-US"/>
          </w:rPr>
          <w:delText xml:space="preserve"> dan </w:delText>
        </w:r>
        <w:r w:rsidRPr="00006ABF" w:rsidDel="00E35D67">
          <w:rPr>
            <w:rFonts w:ascii="Times New Roman" w:hAnsi="Times New Roman" w:cs="Times New Roman"/>
            <w:i/>
            <w:iCs/>
            <w:lang w:val="en-US"/>
          </w:rPr>
          <w:delText>out-sample</w:delText>
        </w:r>
        <w:r w:rsidRPr="00006ABF" w:rsidDel="00E35D67">
          <w:rPr>
            <w:rFonts w:ascii="Times New Roman" w:hAnsi="Times New Roman" w:cs="Times New Roman"/>
            <w:lang w:val="en-US"/>
          </w:rPr>
          <w:delText xml:space="preserve"> baik secara level maupun perubahan tahunan antara sektor dengan variabel – variabel yang mempengaruhinya (</w:delText>
        </w:r>
      </w:del>
      <w:ins w:id="14027" w:author="Prasasti Karunia Farista Ananto" w:date="2021-10-12T14:43:00Z">
        <w:del w:id="14028" w:author="nadira firinda" w:date="2022-10-29T23:30:00Z">
          <w:r w:rsidR="00622509" w:rsidRPr="00E35D67" w:rsidDel="00E35D67">
            <w:rPr>
              <w:rFonts w:ascii="Times New Roman" w:hAnsi="Times New Roman" w:cs="Times New Roman"/>
              <w:b/>
              <w:bCs/>
              <w:lang w:val="en-US"/>
            </w:rPr>
            <w:fldChar w:fldCharType="begin"/>
          </w:r>
          <w:r w:rsidR="00622509" w:rsidRPr="00E35D67" w:rsidDel="00E35D67">
            <w:rPr>
              <w:rFonts w:ascii="Times New Roman" w:hAnsi="Times New Roman" w:cs="Times New Roman"/>
              <w:b/>
              <w:bCs/>
              <w:lang w:val="en-US"/>
            </w:rPr>
            <w:delInstrText xml:space="preserve"> REF _Ref84942229 \h </w:delInstrText>
          </w:r>
        </w:del>
      </w:ins>
      <w:del w:id="14029" w:author="nadira firinda" w:date="2022-10-29T23:30:00Z">
        <w:r w:rsidR="00622509" w:rsidRPr="00E35D67" w:rsidDel="00E35D67">
          <w:rPr>
            <w:rFonts w:ascii="Times New Roman" w:hAnsi="Times New Roman" w:cs="Times New Roman"/>
            <w:b/>
            <w:bCs/>
            <w:lang w:val="en-US"/>
          </w:rPr>
          <w:delInstrText xml:space="preserve"> \* MERGEFORMAT </w:delInstrText>
        </w:r>
        <w:r w:rsidR="00622509" w:rsidRPr="008B62E9" w:rsidDel="00E35D67">
          <w:rPr>
            <w:rFonts w:ascii="Times New Roman" w:hAnsi="Times New Roman" w:cs="Times New Roman"/>
            <w:b/>
            <w:bCs/>
            <w:lang w:val="en-US"/>
          </w:rPr>
        </w:r>
        <w:r w:rsidR="00622509" w:rsidRPr="00E35D67" w:rsidDel="00E35D67">
          <w:rPr>
            <w:rFonts w:ascii="Times New Roman" w:hAnsi="Times New Roman" w:cs="Times New Roman"/>
            <w:b/>
            <w:bCs/>
            <w:lang w:val="en-US"/>
          </w:rPr>
          <w:fldChar w:fldCharType="separate"/>
        </w:r>
      </w:del>
      <w:ins w:id="14030" w:author="Prasasti Karunia Farista Ananto" w:date="2021-10-12T15:25:00Z">
        <w:del w:id="14031" w:author="nadira firinda" w:date="2022-10-29T23:30:00Z">
          <w:r w:rsidR="00015ADF" w:rsidRPr="00E35D67" w:rsidDel="00E35D67">
            <w:rPr>
              <w:rFonts w:ascii="Times New Roman" w:hAnsi="Times New Roman" w:cs="Times New Roman"/>
              <w:b/>
              <w:bCs/>
            </w:rPr>
            <w:delText xml:space="preserve">Gambar </w:delText>
          </w:r>
          <w:r w:rsidR="00015ADF" w:rsidRPr="00E35D67" w:rsidDel="00E35D67">
            <w:rPr>
              <w:rFonts w:ascii="Times New Roman" w:hAnsi="Times New Roman" w:cs="Times New Roman"/>
              <w:b/>
              <w:bCs/>
              <w:noProof/>
            </w:rPr>
            <w:delText>IV</w:delText>
          </w:r>
          <w:r w:rsidR="00015ADF" w:rsidRPr="00006ABF" w:rsidDel="00E35D67">
            <w:rPr>
              <w:rFonts w:ascii="Times New Roman" w:hAnsi="Times New Roman" w:cs="Times New Roman"/>
              <w:b/>
              <w:bCs/>
              <w:noProof/>
              <w:rPrChange w:id="14032" w:author="Prasasti Karunia Farista Ananto" w:date="2021-10-14T16:56:00Z">
                <w:rPr/>
              </w:rPrChange>
            </w:rPr>
            <w:noBreakHyphen/>
          </w:r>
          <w:r w:rsidR="00015ADF" w:rsidRPr="00E35D67" w:rsidDel="00E35D67">
            <w:rPr>
              <w:rFonts w:ascii="Times New Roman" w:hAnsi="Times New Roman" w:cs="Times New Roman"/>
              <w:b/>
              <w:bCs/>
              <w:noProof/>
            </w:rPr>
            <w:delText>17</w:delText>
          </w:r>
        </w:del>
      </w:ins>
      <w:ins w:id="14033" w:author="Prasasti Karunia Farista Ananto" w:date="2021-10-12T14:43:00Z">
        <w:del w:id="14034" w:author="nadira firinda" w:date="2022-10-29T23:30:00Z">
          <w:r w:rsidR="00622509" w:rsidRPr="00E35D67" w:rsidDel="00E35D67">
            <w:rPr>
              <w:rFonts w:ascii="Times New Roman" w:hAnsi="Times New Roman" w:cs="Times New Roman"/>
              <w:b/>
              <w:bCs/>
              <w:lang w:val="en-US"/>
            </w:rPr>
            <w:fldChar w:fldCharType="end"/>
          </w:r>
        </w:del>
      </w:ins>
      <w:del w:id="14035" w:author="nadira firinda" w:date="2022-10-29T23:30:00Z">
        <w:r w:rsidRPr="00006ABF" w:rsidDel="00E35D67">
          <w:rPr>
            <w:rFonts w:ascii="Times New Roman" w:hAnsi="Times New Roman" w:cs="Times New Roman"/>
            <w:b/>
            <w:bCs/>
            <w:lang w:val="en-US"/>
          </w:rPr>
          <w:delText>gambar x</w:delText>
        </w:r>
        <w:r w:rsidRPr="00006ABF" w:rsidDel="00E35D67">
          <w:rPr>
            <w:rFonts w:ascii="Times New Roman" w:hAnsi="Times New Roman" w:cs="Times New Roman"/>
            <w:lang w:val="en-US"/>
          </w:rPr>
          <w:delText xml:space="preserve">). Berdasarkan gambar, terlihat garis </w:delText>
        </w:r>
        <w:r w:rsidRPr="00006ABF" w:rsidDel="00E35D67">
          <w:rPr>
            <w:rFonts w:ascii="Times New Roman" w:hAnsi="Times New Roman" w:cs="Times New Roman"/>
            <w:i/>
            <w:iCs/>
            <w:lang w:val="en-US"/>
          </w:rPr>
          <w:delText>actual</w:delText>
        </w:r>
        <w:r w:rsidRPr="00006ABF" w:rsidDel="00E35D67">
          <w:rPr>
            <w:rFonts w:ascii="Times New Roman" w:hAnsi="Times New Roman" w:cs="Times New Roman"/>
            <w:lang w:val="en-US"/>
          </w:rPr>
          <w:delText xml:space="preserve"> yang merupakan data sesungguhnya dari pertumbuhan PDB sektor dengan garis </w:delText>
        </w:r>
        <w:r w:rsidRPr="00006ABF" w:rsidDel="00E35D67">
          <w:rPr>
            <w:rFonts w:ascii="Times New Roman" w:hAnsi="Times New Roman" w:cs="Times New Roman"/>
            <w:i/>
            <w:iCs/>
            <w:lang w:val="en-US"/>
          </w:rPr>
          <w:delText>baseline</w:delText>
        </w:r>
        <w:r w:rsidRPr="00006ABF" w:rsidDel="00E35D67">
          <w:rPr>
            <w:rFonts w:ascii="Times New Roman" w:hAnsi="Times New Roman" w:cs="Times New Roman"/>
            <w:lang w:val="en-US"/>
          </w:rPr>
          <w:delText xml:space="preserve"> yang adalah hasil proyeksi oleh model berjalan dengan arah yang sama dan sesuai, menunjukkan jika perilaku sektor </w:delText>
        </w:r>
        <w:r w:rsidR="0017365D" w:rsidRPr="00006ABF" w:rsidDel="00E35D67">
          <w:rPr>
            <w:rFonts w:ascii="Times New Roman" w:hAnsi="Times New Roman" w:cs="Times New Roman"/>
            <w:lang w:val="en-US"/>
          </w:rPr>
          <w:delText>Jasa Lainnya</w:delText>
        </w:r>
        <w:r w:rsidRPr="00006ABF" w:rsidDel="00E35D67">
          <w:rPr>
            <w:rFonts w:ascii="Times New Roman" w:hAnsi="Times New Roman" w:cs="Times New Roman"/>
            <w:lang w:val="en-US"/>
          </w:rPr>
          <w:delText xml:space="preserve"> dapat dideskripsikan melalui variabel – variabel yang ada.</w:delText>
        </w:r>
        <w:bookmarkStart w:id="14036" w:name="_Toc117980289"/>
        <w:bookmarkStart w:id="14037" w:name="_Toc117981937"/>
        <w:bookmarkEnd w:id="14036"/>
        <w:bookmarkEnd w:id="14037"/>
      </w:del>
    </w:p>
    <w:p w14:paraId="036DDE89" w14:textId="5014768E" w:rsidR="00FB741C" w:rsidRPr="00006ABF" w:rsidDel="00E35D67" w:rsidRDefault="00FB741C" w:rsidP="00CC4C47">
      <w:pPr>
        <w:pStyle w:val="Caption"/>
        <w:keepNext/>
        <w:spacing w:line="360" w:lineRule="auto"/>
        <w:rPr>
          <w:del w:id="14038" w:author="nadira firinda" w:date="2022-10-29T23:30:00Z"/>
        </w:rPr>
        <w:pPrChange w:id="14039" w:author="nadira firinda" w:date="2022-10-29T23:37:00Z">
          <w:pPr>
            <w:pStyle w:val="Caption"/>
            <w:keepNext/>
          </w:pPr>
        </w:pPrChange>
      </w:pPr>
      <w:bookmarkStart w:id="14040" w:name="_Ref84942193"/>
      <w:bookmarkStart w:id="14041" w:name="_Toc84944909"/>
      <w:del w:id="14042" w:author="nadira firinda" w:date="2022-10-29T23:30:00Z">
        <w:r w:rsidRPr="00006ABF" w:rsidDel="00E35D67">
          <w:delText xml:space="preserve">Tabel </w:delText>
        </w:r>
      </w:del>
      <w:ins w:id="14043" w:author="Prasasti Karunia Farista Ananto" w:date="2021-10-18T13:53:00Z">
        <w:del w:id="14044" w:author="nadira firinda" w:date="2022-10-29T23:30:00Z">
          <w:r w:rsidR="00895415" w:rsidDel="00E35D67">
            <w:fldChar w:fldCharType="begin"/>
          </w:r>
          <w:r w:rsidR="00895415" w:rsidDel="00E35D67">
            <w:delInstrText xml:space="preserve"> STYLEREF 1 \s </w:delInstrText>
          </w:r>
        </w:del>
      </w:ins>
      <w:del w:id="14045" w:author="nadira firinda" w:date="2022-10-29T23:30:00Z">
        <w:r w:rsidR="00895415" w:rsidDel="00E35D67">
          <w:fldChar w:fldCharType="separate"/>
        </w:r>
        <w:r w:rsidR="00895415" w:rsidDel="00E35D67">
          <w:rPr>
            <w:noProof/>
          </w:rPr>
          <w:delText>IV</w:delText>
        </w:r>
      </w:del>
      <w:ins w:id="14046" w:author="Prasasti Karunia Farista Ananto" w:date="2021-10-18T13:53:00Z">
        <w:del w:id="14047" w:author="nadira firinda" w:date="2022-10-29T23:30:00Z">
          <w:r w:rsidR="00895415" w:rsidDel="00E35D67">
            <w:fldChar w:fldCharType="end"/>
          </w:r>
          <w:r w:rsidR="00895415" w:rsidDel="00E35D67">
            <w:noBreakHyphen/>
          </w:r>
          <w:r w:rsidR="00895415" w:rsidDel="00E35D67">
            <w:fldChar w:fldCharType="begin"/>
          </w:r>
          <w:r w:rsidR="00895415" w:rsidDel="00E35D67">
            <w:delInstrText xml:space="preserve"> SEQ Tabel \* ARABIC \s 1 </w:delInstrText>
          </w:r>
        </w:del>
      </w:ins>
      <w:del w:id="14048" w:author="nadira firinda" w:date="2022-10-29T23:30:00Z">
        <w:r w:rsidR="00895415" w:rsidDel="00E35D67">
          <w:fldChar w:fldCharType="separate"/>
        </w:r>
      </w:del>
      <w:ins w:id="14049" w:author="Prasasti Karunia Farista Ananto" w:date="2021-10-18T13:53:00Z">
        <w:del w:id="14050" w:author="nadira firinda" w:date="2022-10-29T23:30:00Z">
          <w:r w:rsidR="00895415" w:rsidDel="00E35D67">
            <w:rPr>
              <w:noProof/>
            </w:rPr>
            <w:delText>17</w:delText>
          </w:r>
          <w:r w:rsidR="00895415" w:rsidDel="00E35D67">
            <w:fldChar w:fldCharType="end"/>
          </w:r>
        </w:del>
      </w:ins>
      <w:del w:id="14051" w:author="nadira firinda" w:date="2022-10-29T23:30:00Z">
        <w:r w:rsidR="00410221" w:rsidDel="00E35D67">
          <w:fldChar w:fldCharType="begin"/>
        </w:r>
        <w:r w:rsidR="00410221" w:rsidDel="00E35D67">
          <w:delInstrText xml:space="preserve"> STYLEREF 1 \s </w:delInstrText>
        </w:r>
        <w:r w:rsidR="00410221" w:rsidDel="00E35D67">
          <w:fldChar w:fldCharType="separate"/>
        </w:r>
        <w:r w:rsidR="00015ADF" w:rsidRPr="00006ABF" w:rsidDel="00E35D67">
          <w:rPr>
            <w:noProof/>
          </w:rPr>
          <w:delText>IV</w:delText>
        </w:r>
        <w:r w:rsidR="00410221" w:rsidDel="00E35D67">
          <w:rPr>
            <w:noProof/>
          </w:rPr>
          <w:fldChar w:fldCharType="end"/>
        </w:r>
        <w:r w:rsidRPr="00006ABF" w:rsidDel="00E35D67">
          <w:noBreakHyphen/>
        </w:r>
        <w:r w:rsidR="00410221" w:rsidDel="00E35D67">
          <w:fldChar w:fldCharType="begin"/>
        </w:r>
        <w:r w:rsidR="00410221" w:rsidDel="00E35D67">
          <w:delInstrText xml:space="preserve"> SEQ Tabel \* ARABIC \s 1 </w:delInstrText>
        </w:r>
        <w:r w:rsidR="00410221" w:rsidDel="00E35D67">
          <w:fldChar w:fldCharType="separate"/>
        </w:r>
        <w:r w:rsidR="00015ADF" w:rsidRPr="00006ABF" w:rsidDel="00E35D67">
          <w:rPr>
            <w:noProof/>
          </w:rPr>
          <w:delText>17</w:delText>
        </w:r>
        <w:r w:rsidR="00410221" w:rsidDel="00E35D67">
          <w:rPr>
            <w:noProof/>
          </w:rPr>
          <w:fldChar w:fldCharType="end"/>
        </w:r>
        <w:bookmarkEnd w:id="14040"/>
        <w:r w:rsidRPr="00006ABF" w:rsidDel="00E35D67">
          <w:rPr>
            <w:noProof/>
          </w:rPr>
          <w:delText>. Persamaan Sektor Jasa Lainnya</w:delText>
        </w:r>
        <w:bookmarkStart w:id="14052" w:name="_Toc117980290"/>
        <w:bookmarkStart w:id="14053" w:name="_Toc117981938"/>
        <w:bookmarkEnd w:id="14041"/>
        <w:bookmarkEnd w:id="14052"/>
        <w:bookmarkEnd w:id="14053"/>
      </w:del>
    </w:p>
    <w:tbl>
      <w:tblPr>
        <w:tblW w:w="9000" w:type="dxa"/>
        <w:tblLayout w:type="fixed"/>
        <w:tblCellMar>
          <w:left w:w="0" w:type="dxa"/>
          <w:right w:w="0" w:type="dxa"/>
        </w:tblCellMar>
        <w:tblLook w:val="0600" w:firstRow="0" w:lastRow="0" w:firstColumn="0" w:lastColumn="0" w:noHBand="1" w:noVBand="1"/>
      </w:tblPr>
      <w:tblGrid>
        <w:gridCol w:w="3969"/>
        <w:gridCol w:w="236"/>
        <w:gridCol w:w="2458"/>
        <w:gridCol w:w="1134"/>
        <w:gridCol w:w="1203"/>
      </w:tblGrid>
      <w:tr w:rsidR="00D90278" w:rsidRPr="00006ABF" w:rsidDel="00E35D67" w14:paraId="1D9422BD" w14:textId="282CA75F" w:rsidTr="00FE59AD">
        <w:trPr>
          <w:trHeight w:val="433"/>
          <w:del w:id="14054" w:author="nadira firinda" w:date="2022-10-29T23:30:00Z"/>
        </w:trPr>
        <w:tc>
          <w:tcPr>
            <w:tcW w:w="9000" w:type="dxa"/>
            <w:gridSpan w:val="5"/>
            <w:tcBorders>
              <w:top w:val="nil"/>
              <w:left w:val="nil"/>
              <w:bottom w:val="nil"/>
              <w:right w:val="nil"/>
            </w:tcBorders>
            <w:shd w:val="clear" w:color="auto" w:fill="44546A"/>
            <w:tcMar>
              <w:top w:w="15" w:type="dxa"/>
              <w:left w:w="108" w:type="dxa"/>
              <w:bottom w:w="0" w:type="dxa"/>
              <w:right w:w="108" w:type="dxa"/>
            </w:tcMar>
            <w:vAlign w:val="center"/>
            <w:hideMark/>
          </w:tcPr>
          <w:p w14:paraId="1A8C909A" w14:textId="0E24786D" w:rsidR="00D90278" w:rsidRPr="00006ABF" w:rsidDel="00E35D67" w:rsidRDefault="00D90278" w:rsidP="00CC4C47">
            <w:pPr>
              <w:spacing w:after="0" w:line="360" w:lineRule="auto"/>
              <w:jc w:val="center"/>
              <w:rPr>
                <w:del w:id="14055" w:author="nadira firinda" w:date="2022-10-29T23:30:00Z"/>
                <w:rFonts w:ascii="Times New Roman" w:hAnsi="Times New Roman" w:cs="Times New Roman"/>
                <w:szCs w:val="20"/>
              </w:rPr>
              <w:pPrChange w:id="14056" w:author="nadira firinda" w:date="2022-10-29T23:37:00Z">
                <w:pPr>
                  <w:spacing w:after="0"/>
                  <w:jc w:val="center"/>
                </w:pPr>
              </w:pPrChange>
            </w:pPr>
            <w:del w:id="14057" w:author="nadira firinda" w:date="2022-10-29T23:30:00Z">
              <w:r w:rsidRPr="00006ABF" w:rsidDel="00E35D67">
                <w:rPr>
                  <w:rFonts w:ascii="Times New Roman" w:hAnsi="Times New Roman" w:cs="Times New Roman"/>
                  <w:b/>
                  <w:bCs/>
                  <w:color w:val="FFFFFF" w:themeColor="background1"/>
                  <w:szCs w:val="20"/>
                </w:rPr>
                <w:delText>Persamaan Jangka Panjang</w:delText>
              </w:r>
              <w:bookmarkStart w:id="14058" w:name="_Toc117980291"/>
              <w:bookmarkStart w:id="14059" w:name="_Toc117981939"/>
              <w:bookmarkEnd w:id="14058"/>
              <w:bookmarkEnd w:id="14059"/>
            </w:del>
          </w:p>
        </w:tc>
        <w:bookmarkStart w:id="14060" w:name="_Toc117980292"/>
        <w:bookmarkStart w:id="14061" w:name="_Toc117981940"/>
        <w:bookmarkEnd w:id="14060"/>
        <w:bookmarkEnd w:id="14061"/>
      </w:tr>
      <w:tr w:rsidR="00D90278" w:rsidRPr="00006ABF" w:rsidDel="00E35D67" w14:paraId="2AD65BC3" w14:textId="509D4907" w:rsidTr="00FE59AD">
        <w:trPr>
          <w:trHeight w:val="433"/>
          <w:del w:id="14062" w:author="nadira firinda" w:date="2022-10-29T23:30:00Z"/>
        </w:trPr>
        <w:tc>
          <w:tcPr>
            <w:tcW w:w="9000" w:type="dxa"/>
            <w:gridSpan w:val="5"/>
            <w:tcBorders>
              <w:top w:val="nil"/>
              <w:left w:val="nil"/>
              <w:bottom w:val="nil"/>
              <w:right w:val="nil"/>
            </w:tcBorders>
            <w:shd w:val="clear" w:color="auto" w:fill="4472C4"/>
            <w:tcMar>
              <w:top w:w="15" w:type="dxa"/>
              <w:left w:w="108" w:type="dxa"/>
              <w:bottom w:w="0" w:type="dxa"/>
              <w:right w:w="108" w:type="dxa"/>
            </w:tcMar>
            <w:vAlign w:val="center"/>
            <w:hideMark/>
          </w:tcPr>
          <w:p w14:paraId="57057F61" w14:textId="02391F36" w:rsidR="00D90278" w:rsidRPr="00006ABF" w:rsidDel="00E35D67" w:rsidRDefault="00D90278" w:rsidP="00CC4C47">
            <w:pPr>
              <w:spacing w:after="0" w:line="360" w:lineRule="auto"/>
              <w:rPr>
                <w:del w:id="14063" w:author="nadira firinda" w:date="2022-10-29T23:30:00Z"/>
                <w:rFonts w:ascii="Times New Roman" w:hAnsi="Times New Roman" w:cs="Times New Roman"/>
                <w:b/>
                <w:bCs/>
                <w:color w:val="FFFFFF" w:themeColor="background1"/>
                <w:szCs w:val="20"/>
              </w:rPr>
              <w:pPrChange w:id="14064" w:author="nadira firinda" w:date="2022-10-29T23:37:00Z">
                <w:pPr>
                  <w:spacing w:after="0"/>
                </w:pPr>
              </w:pPrChange>
            </w:pPr>
            <w:del w:id="14065" w:author="nadira firinda" w:date="2022-10-29T23:30:00Z">
              <w:r w:rsidRPr="00006ABF" w:rsidDel="00E35D67">
                <w:rPr>
                  <w:rFonts w:ascii="Times New Roman" w:hAnsi="Times New Roman" w:cs="Times New Roman"/>
                  <w:b/>
                  <w:bCs/>
                  <w:color w:val="FFFFFF" w:themeColor="background1"/>
                  <w:szCs w:val="20"/>
                </w:rPr>
                <w:delText xml:space="preserve">Dependent variable: </w:delText>
              </w:r>
              <w:r w:rsidR="00086734" w:rsidRPr="00006ABF" w:rsidDel="00E35D67">
                <w:rPr>
                  <w:rFonts w:ascii="Times New Roman" w:hAnsi="Times New Roman" w:cs="Times New Roman"/>
                  <w:b/>
                  <w:bCs/>
                  <w:color w:val="FFFFFF" w:themeColor="background1"/>
                  <w:szCs w:val="20"/>
                </w:rPr>
                <w:delText>Jasa Lainnya</w:delText>
              </w:r>
              <w:bookmarkStart w:id="14066" w:name="_Toc117980293"/>
              <w:bookmarkStart w:id="14067" w:name="_Toc117981941"/>
              <w:bookmarkEnd w:id="14066"/>
              <w:bookmarkEnd w:id="14067"/>
            </w:del>
          </w:p>
          <w:p w14:paraId="08F49A76" w14:textId="3D7BC765" w:rsidR="00D90278" w:rsidRPr="00006ABF" w:rsidDel="00E35D67" w:rsidRDefault="00D90278" w:rsidP="00CC4C47">
            <w:pPr>
              <w:spacing w:after="0" w:line="360" w:lineRule="auto"/>
              <w:rPr>
                <w:del w:id="14068" w:author="nadira firinda" w:date="2022-10-29T23:30:00Z"/>
                <w:rFonts w:ascii="Times New Roman" w:hAnsi="Times New Roman" w:cs="Times New Roman"/>
                <w:szCs w:val="20"/>
              </w:rPr>
              <w:pPrChange w:id="14069" w:author="nadira firinda" w:date="2022-10-29T23:37:00Z">
                <w:pPr>
                  <w:spacing w:after="0"/>
                </w:pPr>
              </w:pPrChange>
            </w:pPr>
            <w:del w:id="14070" w:author="nadira firinda" w:date="2022-10-29T23:30:00Z">
              <w:r w:rsidRPr="00006ABF" w:rsidDel="00E35D67">
                <w:rPr>
                  <w:rFonts w:ascii="Times New Roman" w:hAnsi="Times New Roman" w:cs="Times New Roman"/>
                  <w:b/>
                  <w:bCs/>
                  <w:color w:val="FFFFFF" w:themeColor="background1"/>
                  <w:szCs w:val="20"/>
                </w:rPr>
                <w:delText>LOG(</w:delText>
              </w:r>
              <w:r w:rsidR="00086734" w:rsidRPr="00006ABF" w:rsidDel="00E35D67">
                <w:rPr>
                  <w:rFonts w:ascii="Times New Roman" w:hAnsi="Times New Roman" w:cs="Times New Roman"/>
                  <w:b/>
                  <w:bCs/>
                  <w:color w:val="FFFFFF" w:themeColor="background1"/>
                  <w:szCs w:val="20"/>
                </w:rPr>
                <w:delText>G17OTSRL</w:delText>
              </w:r>
              <w:r w:rsidRPr="00006ABF" w:rsidDel="00E35D67">
                <w:rPr>
                  <w:rFonts w:ascii="Times New Roman" w:hAnsi="Times New Roman" w:cs="Times New Roman"/>
                  <w:b/>
                  <w:bCs/>
                  <w:color w:val="FFFFFF" w:themeColor="background1"/>
                  <w:szCs w:val="20"/>
                </w:rPr>
                <w:delText xml:space="preserve">/ </w:delText>
              </w:r>
              <w:r w:rsidR="00086734" w:rsidRPr="00006ABF" w:rsidDel="00E35D67">
                <w:rPr>
                  <w:rFonts w:ascii="Times New Roman" w:hAnsi="Times New Roman" w:cs="Times New Roman"/>
                  <w:b/>
                  <w:bCs/>
                  <w:color w:val="FFFFFF" w:themeColor="background1"/>
                  <w:szCs w:val="20"/>
                </w:rPr>
                <w:delText>G17OTSRL</w:delText>
              </w:r>
              <w:r w:rsidRPr="00006ABF" w:rsidDel="00E35D67">
                <w:rPr>
                  <w:rFonts w:ascii="Times New Roman" w:hAnsi="Times New Roman" w:cs="Times New Roman"/>
                  <w:b/>
                  <w:bCs/>
                  <w:color w:val="FFFFFF" w:themeColor="background1"/>
                  <w:szCs w:val="20"/>
                </w:rPr>
                <w:delText>_SF)</w:delText>
              </w:r>
              <w:bookmarkStart w:id="14071" w:name="_Toc117980294"/>
              <w:bookmarkStart w:id="14072" w:name="_Toc117981942"/>
              <w:bookmarkEnd w:id="14071"/>
              <w:bookmarkEnd w:id="14072"/>
            </w:del>
          </w:p>
        </w:tc>
        <w:bookmarkStart w:id="14073" w:name="_Toc117980295"/>
        <w:bookmarkStart w:id="14074" w:name="_Toc117981943"/>
        <w:bookmarkEnd w:id="14073"/>
        <w:bookmarkEnd w:id="14074"/>
      </w:tr>
      <w:tr w:rsidR="00D90278" w:rsidRPr="00006ABF" w:rsidDel="00E35D67" w14:paraId="17176A16" w14:textId="69238606" w:rsidTr="00FE59AD">
        <w:trPr>
          <w:trHeight w:val="433"/>
          <w:del w:id="14075" w:author="nadira firinda" w:date="2022-10-29T23:30:00Z"/>
        </w:trPr>
        <w:tc>
          <w:tcPr>
            <w:tcW w:w="3969" w:type="dxa"/>
            <w:tcBorders>
              <w:top w:val="nil"/>
              <w:left w:val="nil"/>
              <w:bottom w:val="nil"/>
              <w:right w:val="nil"/>
            </w:tcBorders>
            <w:shd w:val="clear" w:color="auto" w:fill="FFC000"/>
            <w:tcMar>
              <w:top w:w="15" w:type="dxa"/>
              <w:left w:w="108" w:type="dxa"/>
              <w:bottom w:w="0" w:type="dxa"/>
              <w:right w:w="108" w:type="dxa"/>
            </w:tcMar>
            <w:vAlign w:val="center"/>
            <w:hideMark/>
          </w:tcPr>
          <w:p w14:paraId="7C8B18D5" w14:textId="63196477" w:rsidR="00D90278" w:rsidRPr="00006ABF" w:rsidDel="00E35D67" w:rsidRDefault="00D90278" w:rsidP="00CC4C47">
            <w:pPr>
              <w:spacing w:after="0" w:line="360" w:lineRule="auto"/>
              <w:rPr>
                <w:del w:id="14076" w:author="nadira firinda" w:date="2022-10-29T23:30:00Z"/>
                <w:rFonts w:ascii="Times New Roman" w:hAnsi="Times New Roman" w:cs="Times New Roman"/>
                <w:szCs w:val="20"/>
              </w:rPr>
              <w:pPrChange w:id="14077" w:author="nadira firinda" w:date="2022-10-29T23:37:00Z">
                <w:pPr>
                  <w:spacing w:after="0"/>
                </w:pPr>
              </w:pPrChange>
            </w:pPr>
            <w:del w:id="14078" w:author="nadira firinda" w:date="2022-10-29T23:30:00Z">
              <w:r w:rsidRPr="00006ABF" w:rsidDel="00E35D67">
                <w:rPr>
                  <w:rFonts w:ascii="Times New Roman" w:hAnsi="Times New Roman" w:cs="Times New Roman"/>
                  <w:b/>
                  <w:bCs/>
                  <w:szCs w:val="20"/>
                </w:rPr>
                <w:delText>Explanatory Variables</w:delText>
              </w:r>
              <w:bookmarkStart w:id="14079" w:name="_Toc117980296"/>
              <w:bookmarkStart w:id="14080" w:name="_Toc117981944"/>
              <w:bookmarkEnd w:id="14079"/>
              <w:bookmarkEnd w:id="14080"/>
            </w:del>
          </w:p>
        </w:tc>
        <w:tc>
          <w:tcPr>
            <w:tcW w:w="2694" w:type="dxa"/>
            <w:gridSpan w:val="2"/>
            <w:tcBorders>
              <w:top w:val="nil"/>
              <w:left w:val="nil"/>
              <w:bottom w:val="nil"/>
              <w:right w:val="nil"/>
            </w:tcBorders>
            <w:shd w:val="clear" w:color="auto" w:fill="FFC000"/>
            <w:vAlign w:val="center"/>
          </w:tcPr>
          <w:p w14:paraId="7F44B124" w14:textId="6030254F" w:rsidR="00D90278" w:rsidRPr="00006ABF" w:rsidDel="00E35D67" w:rsidRDefault="00D90278" w:rsidP="00CC4C47">
            <w:pPr>
              <w:spacing w:after="0" w:line="360" w:lineRule="auto"/>
              <w:rPr>
                <w:del w:id="14081" w:author="nadira firinda" w:date="2022-10-29T23:30:00Z"/>
                <w:rFonts w:ascii="Times New Roman" w:hAnsi="Times New Roman" w:cs="Times New Roman"/>
                <w:szCs w:val="20"/>
              </w:rPr>
              <w:pPrChange w:id="14082" w:author="nadira firinda" w:date="2022-10-29T23:37:00Z">
                <w:pPr>
                  <w:spacing w:after="0"/>
                </w:pPr>
              </w:pPrChange>
            </w:pPr>
            <w:bookmarkStart w:id="14083" w:name="_Toc117980297"/>
            <w:bookmarkStart w:id="14084" w:name="_Toc117981945"/>
            <w:bookmarkEnd w:id="14083"/>
            <w:bookmarkEnd w:id="14084"/>
          </w:p>
        </w:tc>
        <w:tc>
          <w:tcPr>
            <w:tcW w:w="1134" w:type="dxa"/>
            <w:tcBorders>
              <w:top w:val="nil"/>
              <w:left w:val="nil"/>
              <w:bottom w:val="nil"/>
              <w:right w:val="nil"/>
            </w:tcBorders>
            <w:shd w:val="clear" w:color="auto" w:fill="FFC000"/>
            <w:tcMar>
              <w:top w:w="15" w:type="dxa"/>
              <w:left w:w="108" w:type="dxa"/>
              <w:bottom w:w="0" w:type="dxa"/>
              <w:right w:w="108" w:type="dxa"/>
            </w:tcMar>
            <w:vAlign w:val="center"/>
            <w:hideMark/>
          </w:tcPr>
          <w:p w14:paraId="094CA565" w14:textId="4DEC480A" w:rsidR="00D90278" w:rsidRPr="00006ABF" w:rsidDel="00E35D67" w:rsidRDefault="00D90278" w:rsidP="00CC4C47">
            <w:pPr>
              <w:spacing w:after="0" w:line="360" w:lineRule="auto"/>
              <w:rPr>
                <w:del w:id="14085" w:author="nadira firinda" w:date="2022-10-29T23:30:00Z"/>
                <w:rFonts w:ascii="Times New Roman" w:hAnsi="Times New Roman" w:cs="Times New Roman"/>
                <w:noProof/>
                <w:szCs w:val="20"/>
              </w:rPr>
              <w:pPrChange w:id="14086" w:author="nadira firinda" w:date="2022-10-29T23:37:00Z">
                <w:pPr>
                  <w:spacing w:after="0"/>
                </w:pPr>
              </w:pPrChange>
            </w:pPr>
            <w:del w:id="14087" w:author="nadira firinda" w:date="2022-10-29T23:30:00Z">
              <w:r w:rsidRPr="00006ABF" w:rsidDel="00E35D67">
                <w:rPr>
                  <w:rFonts w:ascii="Times New Roman" w:hAnsi="Times New Roman" w:cs="Times New Roman"/>
                  <w:b/>
                  <w:bCs/>
                  <w:noProof/>
                  <w:szCs w:val="20"/>
                  <w:lang w:val="en-GB"/>
                </w:rPr>
                <w:delText>Koefisien</w:delText>
              </w:r>
              <w:bookmarkStart w:id="14088" w:name="_Toc117980298"/>
              <w:bookmarkStart w:id="14089" w:name="_Toc117981946"/>
              <w:bookmarkEnd w:id="14088"/>
              <w:bookmarkEnd w:id="14089"/>
            </w:del>
          </w:p>
        </w:tc>
        <w:tc>
          <w:tcPr>
            <w:tcW w:w="1203" w:type="dxa"/>
            <w:tcBorders>
              <w:top w:val="nil"/>
              <w:left w:val="nil"/>
              <w:bottom w:val="nil"/>
              <w:right w:val="nil"/>
            </w:tcBorders>
            <w:shd w:val="clear" w:color="auto" w:fill="FFC000"/>
            <w:vAlign w:val="center"/>
          </w:tcPr>
          <w:p w14:paraId="5C71DC25" w14:textId="7C94879D" w:rsidR="00D90278" w:rsidRPr="00006ABF" w:rsidDel="00E35D67" w:rsidRDefault="00D90278" w:rsidP="00CC4C47">
            <w:pPr>
              <w:spacing w:after="0" w:line="360" w:lineRule="auto"/>
              <w:rPr>
                <w:del w:id="14090" w:author="nadira firinda" w:date="2022-10-29T23:30:00Z"/>
                <w:rFonts w:ascii="Times New Roman" w:hAnsi="Times New Roman" w:cs="Times New Roman"/>
                <w:szCs w:val="20"/>
              </w:rPr>
              <w:pPrChange w:id="14091" w:author="nadira firinda" w:date="2022-10-29T23:37:00Z">
                <w:pPr>
                  <w:spacing w:after="0"/>
                </w:pPr>
              </w:pPrChange>
            </w:pPr>
            <w:bookmarkStart w:id="14092" w:name="_Toc117980299"/>
            <w:bookmarkStart w:id="14093" w:name="_Toc117981947"/>
            <w:bookmarkEnd w:id="14092"/>
            <w:bookmarkEnd w:id="14093"/>
          </w:p>
        </w:tc>
        <w:bookmarkStart w:id="14094" w:name="_Toc117980300"/>
        <w:bookmarkStart w:id="14095" w:name="_Toc117981948"/>
        <w:bookmarkEnd w:id="14094"/>
        <w:bookmarkEnd w:id="14095"/>
      </w:tr>
      <w:tr w:rsidR="00185ED0" w:rsidRPr="00006ABF" w:rsidDel="00E35D67" w14:paraId="2CD39627" w14:textId="59BCC2F8" w:rsidTr="00FE59AD">
        <w:trPr>
          <w:trHeight w:val="433"/>
          <w:del w:id="14096" w:author="nadira firinda" w:date="2022-10-29T23:30:00Z"/>
        </w:trPr>
        <w:tc>
          <w:tcPr>
            <w:tcW w:w="3969" w:type="dxa"/>
            <w:tcBorders>
              <w:top w:val="dotted" w:sz="8" w:space="0" w:color="7F7F7F"/>
              <w:left w:val="nil"/>
              <w:bottom w:val="dotted" w:sz="8" w:space="0" w:color="7F7F7F"/>
              <w:right w:val="dotted" w:sz="8" w:space="0" w:color="7F7F7F"/>
            </w:tcBorders>
            <w:shd w:val="clear" w:color="auto" w:fill="auto"/>
            <w:tcMar>
              <w:top w:w="15" w:type="dxa"/>
              <w:left w:w="108" w:type="dxa"/>
              <w:bottom w:w="0" w:type="dxa"/>
              <w:right w:w="108" w:type="dxa"/>
            </w:tcMar>
          </w:tcPr>
          <w:p w14:paraId="72E2CF4B" w14:textId="3B66FB97" w:rsidR="00185ED0" w:rsidRPr="00006ABF" w:rsidDel="00E35D67" w:rsidRDefault="00185ED0" w:rsidP="00CC4C47">
            <w:pPr>
              <w:spacing w:line="360" w:lineRule="auto"/>
              <w:rPr>
                <w:del w:id="14097" w:author="nadira firinda" w:date="2022-10-29T23:30:00Z"/>
                <w:rFonts w:ascii="Times New Roman" w:hAnsi="Times New Roman" w:cs="Times New Roman"/>
                <w:szCs w:val="20"/>
              </w:rPr>
              <w:pPrChange w:id="14098" w:author="nadira firinda" w:date="2022-10-29T23:37:00Z">
                <w:pPr/>
              </w:pPrChange>
            </w:pPr>
            <w:del w:id="14099" w:author="nadira firinda" w:date="2022-10-29T23:30:00Z">
              <w:r w:rsidRPr="00006ABF" w:rsidDel="00E35D67">
                <w:rPr>
                  <w:rFonts w:ascii="Times New Roman" w:hAnsi="Times New Roman" w:cs="Times New Roman"/>
                  <w:szCs w:val="20"/>
                </w:rPr>
                <w:delText>C</w:delText>
              </w:r>
              <w:bookmarkStart w:id="14100" w:name="_Toc117980301"/>
              <w:bookmarkStart w:id="14101" w:name="_Toc117981949"/>
              <w:bookmarkEnd w:id="14100"/>
              <w:bookmarkEnd w:id="14101"/>
            </w:del>
          </w:p>
        </w:tc>
        <w:tc>
          <w:tcPr>
            <w:tcW w:w="2694" w:type="dxa"/>
            <w:gridSpan w:val="2"/>
            <w:tcBorders>
              <w:top w:val="dotted" w:sz="8" w:space="0" w:color="7F7F7F"/>
              <w:left w:val="dotted" w:sz="8" w:space="0" w:color="7F7F7F"/>
              <w:bottom w:val="dotted" w:sz="8" w:space="0" w:color="7F7F7F"/>
              <w:right w:val="dotted" w:sz="8" w:space="0" w:color="7F7F7F"/>
            </w:tcBorders>
            <w:shd w:val="clear" w:color="auto" w:fill="auto"/>
            <w:tcMar>
              <w:top w:w="15" w:type="dxa"/>
              <w:left w:w="108" w:type="dxa"/>
              <w:bottom w:w="0" w:type="dxa"/>
              <w:right w:w="108" w:type="dxa"/>
            </w:tcMar>
            <w:vAlign w:val="center"/>
          </w:tcPr>
          <w:p w14:paraId="02377626" w14:textId="2BEC1C5B" w:rsidR="00185ED0" w:rsidRPr="00006ABF" w:rsidDel="00E35D67" w:rsidRDefault="00185ED0" w:rsidP="00CC4C47">
            <w:pPr>
              <w:spacing w:after="0" w:line="360" w:lineRule="auto"/>
              <w:rPr>
                <w:del w:id="14102" w:author="nadira firinda" w:date="2022-10-29T23:30:00Z"/>
                <w:rFonts w:ascii="Times New Roman" w:hAnsi="Times New Roman" w:cs="Times New Roman"/>
                <w:szCs w:val="20"/>
              </w:rPr>
              <w:pPrChange w:id="14103" w:author="nadira firinda" w:date="2022-10-29T23:37:00Z">
                <w:pPr>
                  <w:spacing w:after="0"/>
                </w:pPr>
              </w:pPrChange>
            </w:pPr>
            <w:del w:id="14104" w:author="nadira firinda" w:date="2022-10-29T23:30:00Z">
              <w:r w:rsidRPr="00006ABF" w:rsidDel="00E35D67">
                <w:rPr>
                  <w:rFonts w:ascii="Times New Roman" w:hAnsi="Times New Roman" w:cs="Times New Roman"/>
                  <w:szCs w:val="20"/>
                </w:rPr>
                <w:delText>Konstanta</w:delText>
              </w:r>
              <w:bookmarkStart w:id="14105" w:name="_Toc117980302"/>
              <w:bookmarkStart w:id="14106" w:name="_Toc117981950"/>
              <w:bookmarkEnd w:id="14105"/>
              <w:bookmarkEnd w:id="14106"/>
            </w:del>
          </w:p>
        </w:tc>
        <w:tc>
          <w:tcPr>
            <w:tcW w:w="1134" w:type="dxa"/>
            <w:tcBorders>
              <w:top w:val="dotted" w:sz="8" w:space="0" w:color="7F7F7F"/>
              <w:left w:val="dotted" w:sz="8" w:space="0" w:color="7F7F7F"/>
              <w:bottom w:val="dotted" w:sz="8" w:space="0" w:color="7F7F7F"/>
              <w:right w:val="dotted" w:sz="8" w:space="0" w:color="7F7F7F"/>
            </w:tcBorders>
            <w:shd w:val="clear" w:color="auto" w:fill="auto"/>
            <w:tcMar>
              <w:top w:w="15" w:type="dxa"/>
              <w:left w:w="108" w:type="dxa"/>
              <w:bottom w:w="0" w:type="dxa"/>
              <w:right w:w="108" w:type="dxa"/>
            </w:tcMar>
            <w:vAlign w:val="center"/>
          </w:tcPr>
          <w:p w14:paraId="24BC33B3" w14:textId="0E988708" w:rsidR="00185ED0" w:rsidRPr="00006ABF" w:rsidDel="00E35D67" w:rsidRDefault="00185ED0" w:rsidP="00CC4C47">
            <w:pPr>
              <w:spacing w:line="360" w:lineRule="auto"/>
              <w:jc w:val="center"/>
              <w:rPr>
                <w:del w:id="14107" w:author="nadira firinda" w:date="2022-10-29T23:30:00Z"/>
                <w:rFonts w:ascii="Times New Roman" w:hAnsi="Times New Roman" w:cs="Times New Roman"/>
              </w:rPr>
              <w:pPrChange w:id="14108" w:author="nadira firinda" w:date="2022-10-29T23:37:00Z">
                <w:pPr>
                  <w:jc w:val="center"/>
                </w:pPr>
              </w:pPrChange>
            </w:pPr>
            <w:del w:id="14109" w:author="nadira firinda" w:date="2022-10-29T23:30:00Z">
              <w:r w:rsidRPr="00006ABF" w:rsidDel="00E35D67">
                <w:rPr>
                  <w:rFonts w:ascii="Times New Roman" w:hAnsi="Times New Roman" w:cs="Times New Roman"/>
                </w:rPr>
                <w:delText>0.5099</w:delText>
              </w:r>
              <w:bookmarkStart w:id="14110" w:name="_Toc117980303"/>
              <w:bookmarkStart w:id="14111" w:name="_Toc117981951"/>
              <w:bookmarkEnd w:id="14110"/>
              <w:bookmarkEnd w:id="14111"/>
            </w:del>
          </w:p>
        </w:tc>
        <w:tc>
          <w:tcPr>
            <w:tcW w:w="1203" w:type="dxa"/>
            <w:tcBorders>
              <w:top w:val="dotted" w:sz="8" w:space="0" w:color="7F7F7F"/>
              <w:left w:val="dotted" w:sz="8" w:space="0" w:color="7F7F7F"/>
              <w:bottom w:val="dotted" w:sz="8" w:space="0" w:color="7F7F7F"/>
              <w:right w:val="nil"/>
            </w:tcBorders>
            <w:shd w:val="clear" w:color="auto" w:fill="auto"/>
            <w:tcMar>
              <w:top w:w="15" w:type="dxa"/>
              <w:left w:w="108" w:type="dxa"/>
              <w:bottom w:w="0" w:type="dxa"/>
              <w:right w:w="108" w:type="dxa"/>
            </w:tcMar>
            <w:vAlign w:val="center"/>
          </w:tcPr>
          <w:p w14:paraId="63180DBA" w14:textId="47DBE3BE" w:rsidR="00185ED0" w:rsidRPr="00006ABF" w:rsidDel="00E35D67" w:rsidRDefault="00185ED0" w:rsidP="00CC4C47">
            <w:pPr>
              <w:spacing w:after="0" w:line="360" w:lineRule="auto"/>
              <w:jc w:val="center"/>
              <w:rPr>
                <w:del w:id="14112" w:author="nadira firinda" w:date="2022-10-29T23:30:00Z"/>
                <w:rFonts w:ascii="Times New Roman" w:hAnsi="Times New Roman" w:cs="Times New Roman"/>
                <w:szCs w:val="20"/>
              </w:rPr>
              <w:pPrChange w:id="14113" w:author="nadira firinda" w:date="2022-10-29T23:37:00Z">
                <w:pPr>
                  <w:spacing w:after="0"/>
                  <w:jc w:val="center"/>
                </w:pPr>
              </w:pPrChange>
            </w:pPr>
            <w:del w:id="14114" w:author="nadira firinda" w:date="2022-10-29T23:30:00Z">
              <w:r w:rsidRPr="00006ABF" w:rsidDel="00E35D67">
                <w:rPr>
                  <w:rFonts w:ascii="Times New Roman" w:hAnsi="Times New Roman" w:cs="Times New Roman"/>
                  <w:szCs w:val="20"/>
                </w:rPr>
                <w:delText>***</w:delText>
              </w:r>
              <w:bookmarkStart w:id="14115" w:name="_Toc117980304"/>
              <w:bookmarkStart w:id="14116" w:name="_Toc117981952"/>
              <w:bookmarkEnd w:id="14115"/>
              <w:bookmarkEnd w:id="14116"/>
            </w:del>
          </w:p>
        </w:tc>
        <w:bookmarkStart w:id="14117" w:name="_Toc117980305"/>
        <w:bookmarkStart w:id="14118" w:name="_Toc117981953"/>
        <w:bookmarkEnd w:id="14117"/>
        <w:bookmarkEnd w:id="14118"/>
      </w:tr>
      <w:tr w:rsidR="00D90278" w:rsidRPr="00006ABF" w:rsidDel="00E35D67" w14:paraId="00CB96B2" w14:textId="7B69A1D8" w:rsidTr="00FE59AD">
        <w:trPr>
          <w:trHeight w:val="433"/>
          <w:del w:id="14119" w:author="nadira firinda" w:date="2022-10-29T23:30:00Z"/>
        </w:trPr>
        <w:tc>
          <w:tcPr>
            <w:tcW w:w="3969" w:type="dxa"/>
            <w:tcBorders>
              <w:top w:val="dotted" w:sz="8" w:space="0" w:color="7F7F7F"/>
              <w:left w:val="nil"/>
              <w:bottom w:val="dotted" w:sz="8" w:space="0" w:color="7F7F7F"/>
              <w:right w:val="dotted" w:sz="8" w:space="0" w:color="7F7F7F"/>
            </w:tcBorders>
            <w:shd w:val="clear" w:color="auto" w:fill="auto"/>
            <w:tcMar>
              <w:top w:w="15" w:type="dxa"/>
              <w:left w:w="108" w:type="dxa"/>
              <w:bottom w:w="0" w:type="dxa"/>
              <w:right w:w="108" w:type="dxa"/>
            </w:tcMar>
          </w:tcPr>
          <w:p w14:paraId="784D7E05" w14:textId="77AC2673" w:rsidR="00D90278" w:rsidRPr="00006ABF" w:rsidDel="00E35D67" w:rsidRDefault="00D3373B" w:rsidP="00CC4C47">
            <w:pPr>
              <w:spacing w:line="360" w:lineRule="auto"/>
              <w:rPr>
                <w:del w:id="14120" w:author="nadira firinda" w:date="2022-10-29T23:30:00Z"/>
                <w:rFonts w:ascii="Times New Roman" w:hAnsi="Times New Roman" w:cs="Times New Roman"/>
                <w:szCs w:val="20"/>
              </w:rPr>
              <w:pPrChange w:id="14121" w:author="nadira firinda" w:date="2022-10-29T23:37:00Z">
                <w:pPr/>
              </w:pPrChange>
            </w:pPr>
            <w:del w:id="14122" w:author="nadira firinda" w:date="2022-10-29T23:30:00Z">
              <w:r w:rsidRPr="00006ABF" w:rsidDel="00E35D67">
                <w:rPr>
                  <w:rFonts w:ascii="Times New Roman" w:hAnsi="Times New Roman" w:cs="Times New Roman"/>
                  <w:szCs w:val="20"/>
                </w:rPr>
                <w:delText>LOG(G13BUSRL/G13BUSRL_SF)</w:delText>
              </w:r>
              <w:bookmarkStart w:id="14123" w:name="_Toc117980306"/>
              <w:bookmarkStart w:id="14124" w:name="_Toc117981954"/>
              <w:bookmarkEnd w:id="14123"/>
              <w:bookmarkEnd w:id="14124"/>
            </w:del>
          </w:p>
        </w:tc>
        <w:tc>
          <w:tcPr>
            <w:tcW w:w="2694" w:type="dxa"/>
            <w:gridSpan w:val="2"/>
            <w:tcBorders>
              <w:top w:val="dotted" w:sz="8" w:space="0" w:color="7F7F7F"/>
              <w:left w:val="dotted" w:sz="8" w:space="0" w:color="7F7F7F"/>
              <w:bottom w:val="dotted" w:sz="8" w:space="0" w:color="7F7F7F"/>
              <w:right w:val="dotted" w:sz="8" w:space="0" w:color="7F7F7F"/>
            </w:tcBorders>
            <w:shd w:val="clear" w:color="auto" w:fill="auto"/>
            <w:tcMar>
              <w:top w:w="15" w:type="dxa"/>
              <w:left w:w="108" w:type="dxa"/>
              <w:bottom w:w="0" w:type="dxa"/>
              <w:right w:w="108" w:type="dxa"/>
            </w:tcMar>
            <w:vAlign w:val="center"/>
          </w:tcPr>
          <w:p w14:paraId="4FE87037" w14:textId="58FFA12D" w:rsidR="00D90278" w:rsidRPr="00006ABF" w:rsidDel="00E35D67" w:rsidRDefault="00D3373B" w:rsidP="00CC4C47">
            <w:pPr>
              <w:spacing w:after="0" w:line="360" w:lineRule="auto"/>
              <w:rPr>
                <w:del w:id="14125" w:author="nadira firinda" w:date="2022-10-29T23:30:00Z"/>
                <w:rFonts w:ascii="Times New Roman" w:hAnsi="Times New Roman" w:cs="Times New Roman"/>
                <w:szCs w:val="20"/>
              </w:rPr>
              <w:pPrChange w:id="14126" w:author="nadira firinda" w:date="2022-10-29T23:37:00Z">
                <w:pPr>
                  <w:spacing w:after="0"/>
                </w:pPr>
              </w:pPrChange>
            </w:pPr>
            <w:del w:id="14127" w:author="nadira firinda" w:date="2022-10-29T23:30:00Z">
              <w:r w:rsidRPr="00006ABF" w:rsidDel="00E35D67">
                <w:rPr>
                  <w:rFonts w:ascii="Times New Roman" w:hAnsi="Times New Roman" w:cs="Times New Roman"/>
                  <w:szCs w:val="20"/>
                </w:rPr>
                <w:delText>Sektor Jasa Perusahaan</w:delText>
              </w:r>
              <w:bookmarkStart w:id="14128" w:name="_Toc117980307"/>
              <w:bookmarkStart w:id="14129" w:name="_Toc117981955"/>
              <w:bookmarkEnd w:id="14128"/>
              <w:bookmarkEnd w:id="14129"/>
            </w:del>
          </w:p>
        </w:tc>
        <w:tc>
          <w:tcPr>
            <w:tcW w:w="1134" w:type="dxa"/>
            <w:tcBorders>
              <w:top w:val="dotted" w:sz="8" w:space="0" w:color="7F7F7F"/>
              <w:left w:val="dotted" w:sz="8" w:space="0" w:color="7F7F7F"/>
              <w:bottom w:val="dotted" w:sz="8" w:space="0" w:color="7F7F7F"/>
              <w:right w:val="dotted" w:sz="8" w:space="0" w:color="7F7F7F"/>
            </w:tcBorders>
            <w:shd w:val="clear" w:color="auto" w:fill="auto"/>
            <w:tcMar>
              <w:top w:w="15" w:type="dxa"/>
              <w:left w:w="108" w:type="dxa"/>
              <w:bottom w:w="0" w:type="dxa"/>
              <w:right w:w="108" w:type="dxa"/>
            </w:tcMar>
            <w:vAlign w:val="center"/>
            <w:hideMark/>
          </w:tcPr>
          <w:p w14:paraId="2325C520" w14:textId="13A2409F" w:rsidR="00D90278" w:rsidRPr="00006ABF" w:rsidDel="00E35D67" w:rsidRDefault="00E8755E" w:rsidP="00CC4C47">
            <w:pPr>
              <w:spacing w:line="360" w:lineRule="auto"/>
              <w:jc w:val="center"/>
              <w:rPr>
                <w:del w:id="14130" w:author="nadira firinda" w:date="2022-10-29T23:30:00Z"/>
                <w:rFonts w:ascii="Times New Roman" w:hAnsi="Times New Roman" w:cs="Times New Roman"/>
              </w:rPr>
              <w:pPrChange w:id="14131" w:author="nadira firinda" w:date="2022-10-29T23:37:00Z">
                <w:pPr>
                  <w:jc w:val="center"/>
                </w:pPr>
              </w:pPrChange>
            </w:pPr>
            <w:del w:id="14132" w:author="nadira firinda" w:date="2022-10-29T23:30:00Z">
              <w:r w:rsidRPr="00006ABF" w:rsidDel="00E35D67">
                <w:rPr>
                  <w:rFonts w:ascii="Times New Roman" w:hAnsi="Times New Roman" w:cs="Times New Roman"/>
                </w:rPr>
                <w:delText>0.9501</w:delText>
              </w:r>
              <w:bookmarkStart w:id="14133" w:name="_Toc117980308"/>
              <w:bookmarkStart w:id="14134" w:name="_Toc117981956"/>
              <w:bookmarkEnd w:id="14133"/>
              <w:bookmarkEnd w:id="14134"/>
            </w:del>
          </w:p>
        </w:tc>
        <w:tc>
          <w:tcPr>
            <w:tcW w:w="1203" w:type="dxa"/>
            <w:tcBorders>
              <w:top w:val="dotted" w:sz="8" w:space="0" w:color="7F7F7F"/>
              <w:left w:val="dotted" w:sz="8" w:space="0" w:color="7F7F7F"/>
              <w:bottom w:val="dotted" w:sz="8" w:space="0" w:color="7F7F7F"/>
              <w:right w:val="nil"/>
            </w:tcBorders>
            <w:shd w:val="clear" w:color="auto" w:fill="auto"/>
            <w:tcMar>
              <w:top w:w="15" w:type="dxa"/>
              <w:left w:w="108" w:type="dxa"/>
              <w:bottom w:w="0" w:type="dxa"/>
              <w:right w:w="108" w:type="dxa"/>
            </w:tcMar>
            <w:vAlign w:val="center"/>
            <w:hideMark/>
          </w:tcPr>
          <w:p w14:paraId="7B08199D" w14:textId="578A9B03" w:rsidR="00D90278" w:rsidRPr="00006ABF" w:rsidDel="00E35D67" w:rsidRDefault="00D90278" w:rsidP="00CC4C47">
            <w:pPr>
              <w:spacing w:after="0" w:line="360" w:lineRule="auto"/>
              <w:jc w:val="center"/>
              <w:rPr>
                <w:del w:id="14135" w:author="nadira firinda" w:date="2022-10-29T23:30:00Z"/>
                <w:rFonts w:ascii="Times New Roman" w:hAnsi="Times New Roman" w:cs="Times New Roman"/>
                <w:szCs w:val="20"/>
              </w:rPr>
              <w:pPrChange w:id="14136" w:author="nadira firinda" w:date="2022-10-29T23:37:00Z">
                <w:pPr>
                  <w:spacing w:after="0"/>
                  <w:jc w:val="center"/>
                </w:pPr>
              </w:pPrChange>
            </w:pPr>
            <w:del w:id="14137" w:author="nadira firinda" w:date="2022-10-29T23:30:00Z">
              <w:r w:rsidRPr="00006ABF" w:rsidDel="00E35D67">
                <w:rPr>
                  <w:rFonts w:ascii="Times New Roman" w:hAnsi="Times New Roman" w:cs="Times New Roman"/>
                  <w:szCs w:val="20"/>
                </w:rPr>
                <w:delText>***</w:delText>
              </w:r>
              <w:bookmarkStart w:id="14138" w:name="_Toc117980309"/>
              <w:bookmarkStart w:id="14139" w:name="_Toc117981957"/>
              <w:bookmarkEnd w:id="14138"/>
              <w:bookmarkEnd w:id="14139"/>
            </w:del>
          </w:p>
        </w:tc>
        <w:bookmarkStart w:id="14140" w:name="_Toc117980310"/>
        <w:bookmarkStart w:id="14141" w:name="_Toc117981958"/>
        <w:bookmarkEnd w:id="14140"/>
        <w:bookmarkEnd w:id="14141"/>
      </w:tr>
      <w:tr w:rsidR="00D90278" w:rsidRPr="00006ABF" w:rsidDel="00E35D67" w14:paraId="1CB9BD85" w14:textId="717B6A0C" w:rsidTr="00FE59AD">
        <w:trPr>
          <w:trHeight w:val="433"/>
          <w:del w:id="14142" w:author="nadira firinda" w:date="2022-10-29T23:30:00Z"/>
        </w:trPr>
        <w:tc>
          <w:tcPr>
            <w:tcW w:w="3969" w:type="dxa"/>
            <w:tcBorders>
              <w:top w:val="dotted" w:sz="8" w:space="0" w:color="7F7F7F"/>
              <w:left w:val="nil"/>
              <w:bottom w:val="dotted" w:sz="8" w:space="0" w:color="7F7F7F"/>
              <w:right w:val="nil"/>
            </w:tcBorders>
            <w:shd w:val="clear" w:color="auto" w:fill="auto"/>
            <w:tcMar>
              <w:top w:w="15" w:type="dxa"/>
              <w:left w:w="108" w:type="dxa"/>
              <w:bottom w:w="0" w:type="dxa"/>
              <w:right w:w="108" w:type="dxa"/>
            </w:tcMar>
            <w:vAlign w:val="center"/>
          </w:tcPr>
          <w:p w14:paraId="6500A8CD" w14:textId="3485A5EE" w:rsidR="00D90278" w:rsidRPr="00006ABF" w:rsidDel="00E35D67" w:rsidRDefault="00D90278" w:rsidP="00CC4C47">
            <w:pPr>
              <w:spacing w:after="0" w:line="360" w:lineRule="auto"/>
              <w:rPr>
                <w:del w:id="14143" w:author="nadira firinda" w:date="2022-10-29T23:30:00Z"/>
                <w:rFonts w:ascii="Times New Roman" w:hAnsi="Times New Roman" w:cs="Times New Roman"/>
                <w:szCs w:val="20"/>
                <w:lang w:val="en-GB"/>
              </w:rPr>
              <w:pPrChange w:id="14144" w:author="nadira firinda" w:date="2022-10-29T23:37:00Z">
                <w:pPr>
                  <w:spacing w:after="0"/>
                </w:pPr>
              </w:pPrChange>
            </w:pPr>
            <w:del w:id="14145" w:author="nadira firinda" w:date="2022-10-29T23:30:00Z">
              <w:r w:rsidRPr="00006ABF" w:rsidDel="00E35D67">
                <w:rPr>
                  <w:rFonts w:ascii="Times New Roman" w:hAnsi="Times New Roman" w:cs="Times New Roman"/>
                  <w:szCs w:val="20"/>
                  <w:lang w:val="en-GB"/>
                </w:rPr>
                <w:delText xml:space="preserve">Dummy </w:delText>
              </w:r>
              <w:r w:rsidRPr="00006ABF" w:rsidDel="00E35D67">
                <w:rPr>
                  <w:rFonts w:ascii="Times New Roman" w:hAnsi="Times New Roman" w:cs="Times New Roman"/>
                  <w:szCs w:val="20"/>
                </w:rPr>
                <w:delText>w</w:delText>
              </w:r>
              <w:r w:rsidRPr="00006ABF" w:rsidDel="00E35D67">
                <w:rPr>
                  <w:rFonts w:ascii="Times New Roman" w:hAnsi="Times New Roman" w:cs="Times New Roman"/>
                  <w:noProof/>
                  <w:szCs w:val="20"/>
                  <w:lang w:val="en-GB"/>
                </w:rPr>
                <w:delText>aktu</w:delText>
              </w:r>
              <w:r w:rsidRPr="00006ABF" w:rsidDel="00E35D67">
                <w:rPr>
                  <w:rFonts w:ascii="Times New Roman" w:hAnsi="Times New Roman" w:cs="Times New Roman"/>
                  <w:szCs w:val="20"/>
                  <w:lang w:val="en-GB"/>
                </w:rPr>
                <w:delText xml:space="preserve">: </w:delText>
              </w:r>
              <w:r w:rsidR="00D3373B" w:rsidRPr="00006ABF" w:rsidDel="00E35D67">
                <w:rPr>
                  <w:rFonts w:ascii="Times New Roman" w:hAnsi="Times New Roman" w:cs="Times New Roman"/>
                  <w:szCs w:val="20"/>
                  <w:lang w:val="en-GB"/>
                </w:rPr>
                <w:delText>T&lt;2010.25, T&lt;2013</w:delText>
              </w:r>
              <w:bookmarkStart w:id="14146" w:name="_Toc117980311"/>
              <w:bookmarkStart w:id="14147" w:name="_Toc117981959"/>
              <w:bookmarkEnd w:id="14146"/>
              <w:bookmarkEnd w:id="14147"/>
            </w:del>
          </w:p>
        </w:tc>
        <w:tc>
          <w:tcPr>
            <w:tcW w:w="2694" w:type="dxa"/>
            <w:gridSpan w:val="2"/>
            <w:tcMar>
              <w:top w:w="15" w:type="dxa"/>
              <w:left w:w="108" w:type="dxa"/>
              <w:bottom w:w="0" w:type="dxa"/>
              <w:right w:w="108" w:type="dxa"/>
            </w:tcMar>
          </w:tcPr>
          <w:p w14:paraId="6558B865" w14:textId="063B73CE" w:rsidR="00D90278" w:rsidRPr="00006ABF" w:rsidDel="00E35D67" w:rsidRDefault="00D90278" w:rsidP="00CC4C47">
            <w:pPr>
              <w:spacing w:after="0" w:line="360" w:lineRule="auto"/>
              <w:rPr>
                <w:del w:id="14148" w:author="nadira firinda" w:date="2022-10-29T23:30:00Z"/>
                <w:rFonts w:ascii="Times New Roman" w:hAnsi="Times New Roman" w:cs="Times New Roman"/>
                <w:szCs w:val="20"/>
              </w:rPr>
              <w:pPrChange w:id="14149" w:author="nadira firinda" w:date="2022-10-29T23:37:00Z">
                <w:pPr>
                  <w:spacing w:after="0"/>
                </w:pPr>
              </w:pPrChange>
            </w:pPr>
            <w:bookmarkStart w:id="14150" w:name="_Toc117980312"/>
            <w:bookmarkStart w:id="14151" w:name="_Toc117981960"/>
            <w:bookmarkEnd w:id="14150"/>
            <w:bookmarkEnd w:id="14151"/>
          </w:p>
        </w:tc>
        <w:tc>
          <w:tcPr>
            <w:tcW w:w="1134" w:type="dxa"/>
            <w:tcBorders>
              <w:top w:val="dotted" w:sz="8" w:space="0" w:color="7F7F7F"/>
              <w:left w:val="dotted" w:sz="8" w:space="0" w:color="7F7F7F"/>
              <w:bottom w:val="dotted" w:sz="8" w:space="0" w:color="7F7F7F"/>
              <w:right w:val="dotted" w:sz="8" w:space="0" w:color="7F7F7F"/>
            </w:tcBorders>
            <w:shd w:val="clear" w:color="auto" w:fill="auto"/>
            <w:tcMar>
              <w:top w:w="15" w:type="dxa"/>
              <w:left w:w="108" w:type="dxa"/>
              <w:bottom w:w="0" w:type="dxa"/>
              <w:right w:w="108" w:type="dxa"/>
            </w:tcMar>
            <w:vAlign w:val="center"/>
          </w:tcPr>
          <w:p w14:paraId="17A6DCDA" w14:textId="31D65F3B" w:rsidR="00D90278" w:rsidRPr="00006ABF" w:rsidDel="00E35D67" w:rsidRDefault="00D90278" w:rsidP="00CC4C47">
            <w:pPr>
              <w:spacing w:line="360" w:lineRule="auto"/>
              <w:jc w:val="center"/>
              <w:rPr>
                <w:del w:id="14152" w:author="nadira firinda" w:date="2022-10-29T23:30:00Z"/>
                <w:rFonts w:ascii="Times New Roman" w:hAnsi="Times New Roman" w:cs="Times New Roman"/>
              </w:rPr>
              <w:pPrChange w:id="14153" w:author="nadira firinda" w:date="2022-10-29T23:37:00Z">
                <w:pPr>
                  <w:jc w:val="center"/>
                </w:pPr>
              </w:pPrChange>
            </w:pPr>
            <w:bookmarkStart w:id="14154" w:name="_Toc117980313"/>
            <w:bookmarkStart w:id="14155" w:name="_Toc117981961"/>
            <w:bookmarkEnd w:id="14154"/>
            <w:bookmarkEnd w:id="14155"/>
          </w:p>
        </w:tc>
        <w:tc>
          <w:tcPr>
            <w:tcW w:w="1203" w:type="dxa"/>
            <w:tcBorders>
              <w:top w:val="dotted" w:sz="8" w:space="0" w:color="7F7F7F"/>
              <w:left w:val="dotted" w:sz="8" w:space="0" w:color="7F7F7F"/>
              <w:bottom w:val="dotted" w:sz="8" w:space="0" w:color="7F7F7F"/>
              <w:right w:val="nil"/>
            </w:tcBorders>
            <w:shd w:val="clear" w:color="auto" w:fill="auto"/>
            <w:tcMar>
              <w:top w:w="15" w:type="dxa"/>
              <w:left w:w="108" w:type="dxa"/>
              <w:bottom w:w="0" w:type="dxa"/>
              <w:right w:w="108" w:type="dxa"/>
            </w:tcMar>
            <w:vAlign w:val="center"/>
          </w:tcPr>
          <w:p w14:paraId="777348B8" w14:textId="08103985" w:rsidR="00D90278" w:rsidRPr="00006ABF" w:rsidDel="00E35D67" w:rsidRDefault="00D90278" w:rsidP="00CC4C47">
            <w:pPr>
              <w:spacing w:after="0" w:line="360" w:lineRule="auto"/>
              <w:jc w:val="center"/>
              <w:rPr>
                <w:del w:id="14156" w:author="nadira firinda" w:date="2022-10-29T23:30:00Z"/>
                <w:rFonts w:ascii="Times New Roman" w:hAnsi="Times New Roman" w:cs="Times New Roman"/>
                <w:szCs w:val="20"/>
                <w:lang w:val="en-GB"/>
              </w:rPr>
              <w:pPrChange w:id="14157" w:author="nadira firinda" w:date="2022-10-29T23:37:00Z">
                <w:pPr>
                  <w:spacing w:after="0"/>
                  <w:jc w:val="center"/>
                </w:pPr>
              </w:pPrChange>
            </w:pPr>
            <w:bookmarkStart w:id="14158" w:name="_Toc117980314"/>
            <w:bookmarkStart w:id="14159" w:name="_Toc117981962"/>
            <w:bookmarkEnd w:id="14158"/>
            <w:bookmarkEnd w:id="14159"/>
          </w:p>
        </w:tc>
        <w:bookmarkStart w:id="14160" w:name="_Toc117980315"/>
        <w:bookmarkStart w:id="14161" w:name="_Toc117981963"/>
        <w:bookmarkEnd w:id="14160"/>
        <w:bookmarkEnd w:id="14161"/>
      </w:tr>
      <w:tr w:rsidR="00D90278" w:rsidRPr="00006ABF" w:rsidDel="00E35D67" w14:paraId="03C7EBB1" w14:textId="4654E98C" w:rsidTr="00FE59AD">
        <w:trPr>
          <w:trHeight w:val="363"/>
          <w:del w:id="14162" w:author="nadira firinda" w:date="2022-10-29T23:30:00Z"/>
        </w:trPr>
        <w:tc>
          <w:tcPr>
            <w:tcW w:w="9000" w:type="dxa"/>
            <w:gridSpan w:val="5"/>
            <w:tcBorders>
              <w:top w:val="dotted" w:sz="8" w:space="0" w:color="7F7F7F"/>
              <w:left w:val="nil"/>
              <w:bottom w:val="dotted" w:sz="8" w:space="0" w:color="7F7F7F"/>
              <w:right w:val="nil"/>
            </w:tcBorders>
            <w:shd w:val="clear" w:color="auto" w:fill="92D050"/>
            <w:tcMar>
              <w:top w:w="15" w:type="dxa"/>
              <w:left w:w="108" w:type="dxa"/>
              <w:bottom w:w="0" w:type="dxa"/>
              <w:right w:w="108" w:type="dxa"/>
            </w:tcMar>
            <w:vAlign w:val="center"/>
            <w:hideMark/>
          </w:tcPr>
          <w:p w14:paraId="1CA868C4" w14:textId="6BE4DF3C" w:rsidR="00D90278" w:rsidRPr="00006ABF" w:rsidDel="00E35D67" w:rsidRDefault="00D90278" w:rsidP="00CC4C47">
            <w:pPr>
              <w:spacing w:after="0" w:line="360" w:lineRule="auto"/>
              <w:rPr>
                <w:del w:id="14163" w:author="nadira firinda" w:date="2022-10-29T23:30:00Z"/>
                <w:rFonts w:ascii="Times New Roman" w:hAnsi="Times New Roman" w:cs="Times New Roman"/>
                <w:szCs w:val="20"/>
              </w:rPr>
              <w:pPrChange w:id="14164" w:author="nadira firinda" w:date="2022-10-29T23:37:00Z">
                <w:pPr>
                  <w:spacing w:after="0"/>
                </w:pPr>
              </w:pPrChange>
            </w:pPr>
            <w:del w:id="14165" w:author="nadira firinda" w:date="2022-10-29T23:30:00Z">
              <w:r w:rsidRPr="00006ABF" w:rsidDel="00E35D67">
                <w:rPr>
                  <w:rFonts w:ascii="Times New Roman" w:hAnsi="Times New Roman" w:cs="Times New Roman"/>
                  <w:b/>
                  <w:bCs/>
                  <w:szCs w:val="20"/>
                </w:rPr>
                <w:delText>Diagnostic Test</w:delText>
              </w:r>
              <w:bookmarkStart w:id="14166" w:name="_Toc117980316"/>
              <w:bookmarkStart w:id="14167" w:name="_Toc117981964"/>
              <w:bookmarkEnd w:id="14166"/>
              <w:bookmarkEnd w:id="14167"/>
            </w:del>
          </w:p>
        </w:tc>
        <w:bookmarkStart w:id="14168" w:name="_Toc117980317"/>
        <w:bookmarkStart w:id="14169" w:name="_Toc117981965"/>
        <w:bookmarkEnd w:id="14168"/>
        <w:bookmarkEnd w:id="14169"/>
      </w:tr>
      <w:tr w:rsidR="00D90278" w:rsidRPr="00006ABF" w:rsidDel="00E35D67" w14:paraId="24EA83DB" w14:textId="0A3755C9" w:rsidTr="00FE59AD">
        <w:trPr>
          <w:trHeight w:val="433"/>
          <w:del w:id="14170" w:author="nadira firinda" w:date="2022-10-29T23:30:00Z"/>
        </w:trPr>
        <w:tc>
          <w:tcPr>
            <w:tcW w:w="3969" w:type="dxa"/>
            <w:tcBorders>
              <w:top w:val="dotted" w:sz="8" w:space="0" w:color="7F7F7F"/>
              <w:left w:val="nil"/>
              <w:bottom w:val="dotted" w:sz="8" w:space="0" w:color="7F7F7F"/>
              <w:right w:val="nil"/>
            </w:tcBorders>
            <w:shd w:val="clear" w:color="auto" w:fill="auto"/>
            <w:tcMar>
              <w:top w:w="15" w:type="dxa"/>
              <w:left w:w="108" w:type="dxa"/>
              <w:bottom w:w="0" w:type="dxa"/>
              <w:right w:w="108" w:type="dxa"/>
            </w:tcMar>
            <w:vAlign w:val="center"/>
          </w:tcPr>
          <w:p w14:paraId="27A99987" w14:textId="3B3D9DD7" w:rsidR="00D90278" w:rsidRPr="00006ABF" w:rsidDel="00E35D67" w:rsidRDefault="00D90278" w:rsidP="00CC4C47">
            <w:pPr>
              <w:spacing w:after="0" w:line="360" w:lineRule="auto"/>
              <w:rPr>
                <w:del w:id="14171" w:author="nadira firinda" w:date="2022-10-29T23:30:00Z"/>
                <w:rFonts w:ascii="Times New Roman" w:hAnsi="Times New Roman" w:cs="Times New Roman"/>
                <w:szCs w:val="20"/>
              </w:rPr>
              <w:pPrChange w:id="14172" w:author="nadira firinda" w:date="2022-10-29T23:37:00Z">
                <w:pPr>
                  <w:spacing w:after="0"/>
                </w:pPr>
              </w:pPrChange>
            </w:pPr>
            <w:del w:id="14173" w:author="nadira firinda" w:date="2022-10-29T23:30:00Z">
              <w:r w:rsidRPr="00006ABF" w:rsidDel="00E35D67">
                <w:rPr>
                  <w:rFonts w:ascii="Times New Roman" w:hAnsi="Times New Roman" w:cs="Times New Roman"/>
                  <w:szCs w:val="20"/>
                  <w:lang w:val="en-GB"/>
                </w:rPr>
                <w:delText>Adjusted R-Squared</w:delText>
              </w:r>
              <w:bookmarkStart w:id="14174" w:name="_Toc117980318"/>
              <w:bookmarkStart w:id="14175" w:name="_Toc117981966"/>
              <w:bookmarkEnd w:id="14174"/>
              <w:bookmarkEnd w:id="14175"/>
            </w:del>
          </w:p>
        </w:tc>
        <w:tc>
          <w:tcPr>
            <w:tcW w:w="236" w:type="dxa"/>
            <w:tcBorders>
              <w:top w:val="dotted" w:sz="8" w:space="0" w:color="7F7F7F"/>
              <w:left w:val="nil"/>
              <w:bottom w:val="dotted" w:sz="8" w:space="0" w:color="7F7F7F"/>
              <w:right w:val="nil"/>
            </w:tcBorders>
            <w:shd w:val="clear" w:color="auto" w:fill="auto"/>
            <w:tcMar>
              <w:top w:w="15" w:type="dxa"/>
              <w:left w:w="108" w:type="dxa"/>
              <w:bottom w:w="0" w:type="dxa"/>
              <w:right w:w="108" w:type="dxa"/>
            </w:tcMar>
            <w:vAlign w:val="center"/>
          </w:tcPr>
          <w:p w14:paraId="30739AAC" w14:textId="45DD04EA" w:rsidR="00D90278" w:rsidRPr="00006ABF" w:rsidDel="00E35D67" w:rsidRDefault="00D90278" w:rsidP="00CC4C47">
            <w:pPr>
              <w:spacing w:after="0" w:line="360" w:lineRule="auto"/>
              <w:rPr>
                <w:del w:id="14176" w:author="nadira firinda" w:date="2022-10-29T23:30:00Z"/>
                <w:rFonts w:ascii="Times New Roman" w:hAnsi="Times New Roman" w:cs="Times New Roman"/>
                <w:szCs w:val="20"/>
              </w:rPr>
              <w:pPrChange w:id="14177" w:author="nadira firinda" w:date="2022-10-29T23:37:00Z">
                <w:pPr>
                  <w:spacing w:after="0"/>
                </w:pPr>
              </w:pPrChange>
            </w:pPr>
            <w:bookmarkStart w:id="14178" w:name="_Toc117980319"/>
            <w:bookmarkStart w:id="14179" w:name="_Toc117981967"/>
            <w:bookmarkEnd w:id="14178"/>
            <w:bookmarkEnd w:id="14179"/>
          </w:p>
        </w:tc>
        <w:tc>
          <w:tcPr>
            <w:tcW w:w="2458" w:type="dxa"/>
            <w:tcBorders>
              <w:top w:val="dotted" w:sz="8" w:space="0" w:color="7F7F7F"/>
              <w:left w:val="nil"/>
              <w:bottom w:val="dotted" w:sz="8" w:space="0" w:color="7F7F7F"/>
              <w:right w:val="dotted" w:sz="8" w:space="0" w:color="7F7F7F"/>
            </w:tcBorders>
            <w:shd w:val="clear" w:color="auto" w:fill="auto"/>
            <w:tcMar>
              <w:top w:w="15" w:type="dxa"/>
              <w:left w:w="108" w:type="dxa"/>
              <w:bottom w:w="0" w:type="dxa"/>
              <w:right w:w="108" w:type="dxa"/>
            </w:tcMar>
            <w:vAlign w:val="center"/>
          </w:tcPr>
          <w:p w14:paraId="5E018F06" w14:textId="4B126D9B" w:rsidR="00D90278" w:rsidRPr="00006ABF" w:rsidDel="00E35D67" w:rsidRDefault="00D90278" w:rsidP="00CC4C47">
            <w:pPr>
              <w:spacing w:after="0" w:line="360" w:lineRule="auto"/>
              <w:rPr>
                <w:del w:id="14180" w:author="nadira firinda" w:date="2022-10-29T23:30:00Z"/>
                <w:rFonts w:ascii="Times New Roman" w:hAnsi="Times New Roman" w:cs="Times New Roman"/>
                <w:szCs w:val="20"/>
              </w:rPr>
              <w:pPrChange w:id="14181" w:author="nadira firinda" w:date="2022-10-29T23:37:00Z">
                <w:pPr>
                  <w:spacing w:after="0"/>
                </w:pPr>
              </w:pPrChange>
            </w:pPr>
            <w:bookmarkStart w:id="14182" w:name="_Toc117980320"/>
            <w:bookmarkStart w:id="14183" w:name="_Toc117981968"/>
            <w:bookmarkEnd w:id="14182"/>
            <w:bookmarkEnd w:id="14183"/>
          </w:p>
        </w:tc>
        <w:tc>
          <w:tcPr>
            <w:tcW w:w="2337" w:type="dxa"/>
            <w:gridSpan w:val="2"/>
            <w:tcBorders>
              <w:top w:val="dotted" w:sz="8" w:space="0" w:color="7F7F7F"/>
              <w:left w:val="dotted" w:sz="8" w:space="0" w:color="7F7F7F"/>
              <w:bottom w:val="dotted" w:sz="8" w:space="0" w:color="7F7F7F"/>
              <w:right w:val="nil"/>
            </w:tcBorders>
            <w:shd w:val="clear" w:color="auto" w:fill="auto"/>
            <w:tcMar>
              <w:top w:w="15" w:type="dxa"/>
              <w:left w:w="108" w:type="dxa"/>
              <w:bottom w:w="0" w:type="dxa"/>
              <w:right w:w="108" w:type="dxa"/>
            </w:tcMar>
            <w:vAlign w:val="center"/>
          </w:tcPr>
          <w:p w14:paraId="7CD8D183" w14:textId="345DB6B7" w:rsidR="00D90278" w:rsidRPr="00006ABF" w:rsidDel="00E35D67" w:rsidRDefault="00E8755E" w:rsidP="00CC4C47">
            <w:pPr>
              <w:spacing w:after="0" w:line="360" w:lineRule="auto"/>
              <w:jc w:val="center"/>
              <w:rPr>
                <w:del w:id="14184" w:author="nadira firinda" w:date="2022-10-29T23:30:00Z"/>
                <w:rFonts w:ascii="Times New Roman" w:hAnsi="Times New Roman" w:cs="Times New Roman"/>
                <w:szCs w:val="20"/>
              </w:rPr>
              <w:pPrChange w:id="14185" w:author="nadira firinda" w:date="2022-10-29T23:37:00Z">
                <w:pPr>
                  <w:spacing w:after="0"/>
                  <w:jc w:val="center"/>
                </w:pPr>
              </w:pPrChange>
            </w:pPr>
            <w:del w:id="14186" w:author="nadira firinda" w:date="2022-10-29T23:30:00Z">
              <w:r w:rsidRPr="00006ABF" w:rsidDel="00E35D67">
                <w:rPr>
                  <w:rFonts w:ascii="Times New Roman" w:hAnsi="Times New Roman" w:cs="Times New Roman"/>
                  <w:szCs w:val="20"/>
                </w:rPr>
                <w:delText>0.9963</w:delText>
              </w:r>
              <w:bookmarkStart w:id="14187" w:name="_Toc117980321"/>
              <w:bookmarkStart w:id="14188" w:name="_Toc117981969"/>
              <w:bookmarkEnd w:id="14187"/>
              <w:bookmarkEnd w:id="14188"/>
            </w:del>
          </w:p>
        </w:tc>
        <w:bookmarkStart w:id="14189" w:name="_Toc117980322"/>
        <w:bookmarkStart w:id="14190" w:name="_Toc117981970"/>
        <w:bookmarkEnd w:id="14189"/>
        <w:bookmarkEnd w:id="14190"/>
      </w:tr>
      <w:tr w:rsidR="00D90278" w:rsidRPr="00006ABF" w:rsidDel="00E35D67" w14:paraId="19BA0519" w14:textId="1E46FE0F" w:rsidTr="00FE59AD">
        <w:trPr>
          <w:trHeight w:val="433"/>
          <w:del w:id="14191" w:author="nadira firinda" w:date="2022-10-29T23:30:00Z"/>
        </w:trPr>
        <w:tc>
          <w:tcPr>
            <w:tcW w:w="9000" w:type="dxa"/>
            <w:gridSpan w:val="5"/>
            <w:tcBorders>
              <w:top w:val="nil"/>
              <w:left w:val="nil"/>
              <w:bottom w:val="nil"/>
              <w:right w:val="nil"/>
            </w:tcBorders>
            <w:shd w:val="clear" w:color="auto" w:fill="44546A"/>
            <w:tcMar>
              <w:top w:w="15" w:type="dxa"/>
              <w:left w:w="108" w:type="dxa"/>
              <w:bottom w:w="0" w:type="dxa"/>
              <w:right w:w="108" w:type="dxa"/>
            </w:tcMar>
            <w:vAlign w:val="center"/>
            <w:hideMark/>
          </w:tcPr>
          <w:p w14:paraId="53D12660" w14:textId="576379DD" w:rsidR="00D90278" w:rsidRPr="00006ABF" w:rsidDel="00E35D67" w:rsidRDefault="00D90278" w:rsidP="00CC4C47">
            <w:pPr>
              <w:spacing w:after="0" w:line="360" w:lineRule="auto"/>
              <w:jc w:val="center"/>
              <w:rPr>
                <w:del w:id="14192" w:author="nadira firinda" w:date="2022-10-29T23:30:00Z"/>
                <w:rFonts w:ascii="Times New Roman" w:hAnsi="Times New Roman" w:cs="Times New Roman"/>
                <w:szCs w:val="20"/>
              </w:rPr>
              <w:pPrChange w:id="14193" w:author="nadira firinda" w:date="2022-10-29T23:37:00Z">
                <w:pPr>
                  <w:spacing w:after="0"/>
                  <w:jc w:val="center"/>
                </w:pPr>
              </w:pPrChange>
            </w:pPr>
            <w:del w:id="14194" w:author="nadira firinda" w:date="2022-10-29T23:30:00Z">
              <w:r w:rsidRPr="00006ABF" w:rsidDel="00E35D67">
                <w:rPr>
                  <w:rFonts w:ascii="Times New Roman" w:hAnsi="Times New Roman" w:cs="Times New Roman"/>
                  <w:b/>
                  <w:bCs/>
                  <w:color w:val="FFFFFF" w:themeColor="background1"/>
                  <w:szCs w:val="20"/>
                </w:rPr>
                <w:delText>Persamaan Jangka Pendek</w:delText>
              </w:r>
              <w:bookmarkStart w:id="14195" w:name="_Toc117980323"/>
              <w:bookmarkStart w:id="14196" w:name="_Toc117981971"/>
              <w:bookmarkEnd w:id="14195"/>
              <w:bookmarkEnd w:id="14196"/>
            </w:del>
          </w:p>
        </w:tc>
        <w:bookmarkStart w:id="14197" w:name="_Toc117980324"/>
        <w:bookmarkStart w:id="14198" w:name="_Toc117981972"/>
        <w:bookmarkEnd w:id="14197"/>
        <w:bookmarkEnd w:id="14198"/>
      </w:tr>
      <w:tr w:rsidR="00D90278" w:rsidRPr="00006ABF" w:rsidDel="00E35D67" w14:paraId="20A7E9F8" w14:textId="31300C7D" w:rsidTr="00FE59AD">
        <w:trPr>
          <w:trHeight w:val="433"/>
          <w:del w:id="14199" w:author="nadira firinda" w:date="2022-10-29T23:30:00Z"/>
        </w:trPr>
        <w:tc>
          <w:tcPr>
            <w:tcW w:w="9000" w:type="dxa"/>
            <w:gridSpan w:val="5"/>
            <w:tcBorders>
              <w:top w:val="nil"/>
              <w:left w:val="nil"/>
              <w:bottom w:val="nil"/>
              <w:right w:val="nil"/>
            </w:tcBorders>
            <w:shd w:val="clear" w:color="auto" w:fill="4472C4"/>
            <w:tcMar>
              <w:top w:w="15" w:type="dxa"/>
              <w:left w:w="108" w:type="dxa"/>
              <w:bottom w:w="0" w:type="dxa"/>
              <w:right w:w="108" w:type="dxa"/>
            </w:tcMar>
            <w:vAlign w:val="center"/>
            <w:hideMark/>
          </w:tcPr>
          <w:p w14:paraId="322EE149" w14:textId="5D9ED64A" w:rsidR="00086734" w:rsidRPr="00006ABF" w:rsidDel="00E35D67" w:rsidRDefault="00086734" w:rsidP="00CC4C47">
            <w:pPr>
              <w:spacing w:after="0" w:line="360" w:lineRule="auto"/>
              <w:rPr>
                <w:del w:id="14200" w:author="nadira firinda" w:date="2022-10-29T23:30:00Z"/>
                <w:rFonts w:ascii="Times New Roman" w:hAnsi="Times New Roman" w:cs="Times New Roman"/>
                <w:b/>
                <w:bCs/>
                <w:color w:val="FFFFFF" w:themeColor="background1"/>
                <w:szCs w:val="20"/>
              </w:rPr>
              <w:pPrChange w:id="14201" w:author="nadira firinda" w:date="2022-10-29T23:37:00Z">
                <w:pPr>
                  <w:spacing w:after="0"/>
                </w:pPr>
              </w:pPrChange>
            </w:pPr>
            <w:del w:id="14202" w:author="nadira firinda" w:date="2022-10-29T23:30:00Z">
              <w:r w:rsidRPr="00006ABF" w:rsidDel="00E35D67">
                <w:rPr>
                  <w:rFonts w:ascii="Times New Roman" w:hAnsi="Times New Roman" w:cs="Times New Roman"/>
                  <w:b/>
                  <w:bCs/>
                  <w:color w:val="FFFFFF" w:themeColor="background1"/>
                  <w:szCs w:val="20"/>
                </w:rPr>
                <w:delText>Dependent variable: Jasa Lainnya</w:delText>
              </w:r>
              <w:bookmarkStart w:id="14203" w:name="_Toc117980325"/>
              <w:bookmarkStart w:id="14204" w:name="_Toc117981973"/>
              <w:bookmarkEnd w:id="14203"/>
              <w:bookmarkEnd w:id="14204"/>
            </w:del>
          </w:p>
          <w:p w14:paraId="25B80BC2" w14:textId="6FA1E737" w:rsidR="00D90278" w:rsidRPr="00006ABF" w:rsidDel="00E35D67" w:rsidRDefault="00086734" w:rsidP="00CC4C47">
            <w:pPr>
              <w:spacing w:after="0" w:line="360" w:lineRule="auto"/>
              <w:rPr>
                <w:del w:id="14205" w:author="nadira firinda" w:date="2022-10-29T23:30:00Z"/>
                <w:rFonts w:ascii="Times New Roman" w:hAnsi="Times New Roman" w:cs="Times New Roman"/>
                <w:szCs w:val="20"/>
              </w:rPr>
              <w:pPrChange w:id="14206" w:author="nadira firinda" w:date="2022-10-29T23:37:00Z">
                <w:pPr>
                  <w:spacing w:after="0"/>
                </w:pPr>
              </w:pPrChange>
            </w:pPr>
            <w:del w:id="14207" w:author="nadira firinda" w:date="2022-10-29T23:30:00Z">
              <w:r w:rsidRPr="00006ABF" w:rsidDel="00E35D67">
                <w:rPr>
                  <w:rFonts w:ascii="Times New Roman" w:hAnsi="Times New Roman" w:cs="Times New Roman"/>
                  <w:b/>
                  <w:bCs/>
                  <w:color w:val="FFFFFF" w:themeColor="background1"/>
                  <w:szCs w:val="20"/>
                </w:rPr>
                <w:delText>LOG(G17OTSRL/ G17OTSRL_SF)</w:delText>
              </w:r>
              <w:bookmarkStart w:id="14208" w:name="_Toc117980326"/>
              <w:bookmarkStart w:id="14209" w:name="_Toc117981974"/>
              <w:bookmarkEnd w:id="14208"/>
              <w:bookmarkEnd w:id="14209"/>
            </w:del>
          </w:p>
        </w:tc>
        <w:bookmarkStart w:id="14210" w:name="_Toc117980327"/>
        <w:bookmarkStart w:id="14211" w:name="_Toc117981975"/>
        <w:bookmarkEnd w:id="14210"/>
        <w:bookmarkEnd w:id="14211"/>
      </w:tr>
      <w:tr w:rsidR="00D90278" w:rsidRPr="00006ABF" w:rsidDel="00E35D67" w14:paraId="547D96AD" w14:textId="11A559B7" w:rsidTr="00FE59AD">
        <w:trPr>
          <w:trHeight w:val="433"/>
          <w:del w:id="14212" w:author="nadira firinda" w:date="2022-10-29T23:30:00Z"/>
        </w:trPr>
        <w:tc>
          <w:tcPr>
            <w:tcW w:w="3969" w:type="dxa"/>
            <w:tcBorders>
              <w:top w:val="nil"/>
              <w:left w:val="nil"/>
              <w:bottom w:val="nil"/>
              <w:right w:val="nil"/>
            </w:tcBorders>
            <w:shd w:val="clear" w:color="auto" w:fill="FFC000"/>
            <w:tcMar>
              <w:top w:w="15" w:type="dxa"/>
              <w:left w:w="108" w:type="dxa"/>
              <w:bottom w:w="0" w:type="dxa"/>
              <w:right w:w="108" w:type="dxa"/>
            </w:tcMar>
            <w:vAlign w:val="center"/>
            <w:hideMark/>
          </w:tcPr>
          <w:p w14:paraId="64C7966C" w14:textId="2CC529A7" w:rsidR="00D90278" w:rsidRPr="00006ABF" w:rsidDel="00E35D67" w:rsidRDefault="00D90278" w:rsidP="00CC4C47">
            <w:pPr>
              <w:spacing w:after="0" w:line="360" w:lineRule="auto"/>
              <w:rPr>
                <w:del w:id="14213" w:author="nadira firinda" w:date="2022-10-29T23:30:00Z"/>
                <w:rFonts w:ascii="Times New Roman" w:hAnsi="Times New Roman" w:cs="Times New Roman"/>
                <w:szCs w:val="20"/>
              </w:rPr>
              <w:pPrChange w:id="14214" w:author="nadira firinda" w:date="2022-10-29T23:37:00Z">
                <w:pPr>
                  <w:spacing w:after="0"/>
                </w:pPr>
              </w:pPrChange>
            </w:pPr>
            <w:del w:id="14215" w:author="nadira firinda" w:date="2022-10-29T23:30:00Z">
              <w:r w:rsidRPr="00006ABF" w:rsidDel="00E35D67">
                <w:rPr>
                  <w:rFonts w:ascii="Times New Roman" w:hAnsi="Times New Roman" w:cs="Times New Roman"/>
                  <w:b/>
                  <w:bCs/>
                  <w:szCs w:val="20"/>
                </w:rPr>
                <w:delText>Explanatory Variables</w:delText>
              </w:r>
              <w:bookmarkStart w:id="14216" w:name="_Toc117980328"/>
              <w:bookmarkStart w:id="14217" w:name="_Toc117981976"/>
              <w:bookmarkEnd w:id="14216"/>
              <w:bookmarkEnd w:id="14217"/>
            </w:del>
          </w:p>
        </w:tc>
        <w:tc>
          <w:tcPr>
            <w:tcW w:w="2694" w:type="dxa"/>
            <w:gridSpan w:val="2"/>
            <w:tcBorders>
              <w:top w:val="nil"/>
              <w:left w:val="nil"/>
              <w:bottom w:val="nil"/>
              <w:right w:val="nil"/>
            </w:tcBorders>
            <w:shd w:val="clear" w:color="auto" w:fill="FFC000"/>
            <w:vAlign w:val="center"/>
          </w:tcPr>
          <w:p w14:paraId="57E2AA70" w14:textId="22DBC3DC" w:rsidR="00D90278" w:rsidRPr="00006ABF" w:rsidDel="00E35D67" w:rsidRDefault="00D90278" w:rsidP="00CC4C47">
            <w:pPr>
              <w:spacing w:after="0" w:line="360" w:lineRule="auto"/>
              <w:rPr>
                <w:del w:id="14218" w:author="nadira firinda" w:date="2022-10-29T23:30:00Z"/>
                <w:rFonts w:ascii="Times New Roman" w:hAnsi="Times New Roman" w:cs="Times New Roman"/>
                <w:szCs w:val="20"/>
              </w:rPr>
              <w:pPrChange w:id="14219" w:author="nadira firinda" w:date="2022-10-29T23:37:00Z">
                <w:pPr>
                  <w:spacing w:after="0"/>
                </w:pPr>
              </w:pPrChange>
            </w:pPr>
            <w:bookmarkStart w:id="14220" w:name="_Toc117980329"/>
            <w:bookmarkStart w:id="14221" w:name="_Toc117981977"/>
            <w:bookmarkEnd w:id="14220"/>
            <w:bookmarkEnd w:id="14221"/>
          </w:p>
        </w:tc>
        <w:tc>
          <w:tcPr>
            <w:tcW w:w="1134" w:type="dxa"/>
            <w:tcBorders>
              <w:top w:val="nil"/>
              <w:left w:val="nil"/>
              <w:bottom w:val="nil"/>
              <w:right w:val="nil"/>
            </w:tcBorders>
            <w:shd w:val="clear" w:color="auto" w:fill="FFC000"/>
            <w:tcMar>
              <w:top w:w="15" w:type="dxa"/>
              <w:left w:w="108" w:type="dxa"/>
              <w:bottom w:w="0" w:type="dxa"/>
              <w:right w:w="108" w:type="dxa"/>
            </w:tcMar>
            <w:vAlign w:val="center"/>
            <w:hideMark/>
          </w:tcPr>
          <w:p w14:paraId="2DB17889" w14:textId="61248059" w:rsidR="00D90278" w:rsidRPr="00006ABF" w:rsidDel="00E35D67" w:rsidRDefault="00D90278" w:rsidP="00CC4C47">
            <w:pPr>
              <w:spacing w:after="0" w:line="360" w:lineRule="auto"/>
              <w:rPr>
                <w:del w:id="14222" w:author="nadira firinda" w:date="2022-10-29T23:30:00Z"/>
                <w:rFonts w:ascii="Times New Roman" w:hAnsi="Times New Roman" w:cs="Times New Roman"/>
                <w:noProof/>
                <w:szCs w:val="20"/>
              </w:rPr>
              <w:pPrChange w:id="14223" w:author="nadira firinda" w:date="2022-10-29T23:37:00Z">
                <w:pPr>
                  <w:spacing w:after="0"/>
                </w:pPr>
              </w:pPrChange>
            </w:pPr>
            <w:del w:id="14224" w:author="nadira firinda" w:date="2022-10-29T23:30:00Z">
              <w:r w:rsidRPr="00006ABF" w:rsidDel="00E35D67">
                <w:rPr>
                  <w:rFonts w:ascii="Times New Roman" w:hAnsi="Times New Roman" w:cs="Times New Roman"/>
                  <w:b/>
                  <w:bCs/>
                  <w:noProof/>
                  <w:szCs w:val="20"/>
                  <w:lang w:val="en-GB"/>
                </w:rPr>
                <w:delText>Koefisien</w:delText>
              </w:r>
              <w:bookmarkStart w:id="14225" w:name="_Toc117980330"/>
              <w:bookmarkStart w:id="14226" w:name="_Toc117981978"/>
              <w:bookmarkEnd w:id="14225"/>
              <w:bookmarkEnd w:id="14226"/>
            </w:del>
          </w:p>
        </w:tc>
        <w:tc>
          <w:tcPr>
            <w:tcW w:w="1203" w:type="dxa"/>
            <w:tcBorders>
              <w:top w:val="nil"/>
              <w:left w:val="nil"/>
              <w:bottom w:val="nil"/>
              <w:right w:val="nil"/>
            </w:tcBorders>
            <w:shd w:val="clear" w:color="auto" w:fill="FFC000"/>
            <w:vAlign w:val="center"/>
          </w:tcPr>
          <w:p w14:paraId="0C69DE30" w14:textId="505CC2AD" w:rsidR="00D90278" w:rsidRPr="00006ABF" w:rsidDel="00E35D67" w:rsidRDefault="00D90278" w:rsidP="00CC4C47">
            <w:pPr>
              <w:spacing w:after="0" w:line="360" w:lineRule="auto"/>
              <w:rPr>
                <w:del w:id="14227" w:author="nadira firinda" w:date="2022-10-29T23:30:00Z"/>
                <w:rFonts w:ascii="Times New Roman" w:hAnsi="Times New Roman" w:cs="Times New Roman"/>
                <w:szCs w:val="20"/>
              </w:rPr>
              <w:pPrChange w:id="14228" w:author="nadira firinda" w:date="2022-10-29T23:37:00Z">
                <w:pPr>
                  <w:spacing w:after="0"/>
                </w:pPr>
              </w:pPrChange>
            </w:pPr>
            <w:bookmarkStart w:id="14229" w:name="_Toc117980331"/>
            <w:bookmarkStart w:id="14230" w:name="_Toc117981979"/>
            <w:bookmarkEnd w:id="14229"/>
            <w:bookmarkEnd w:id="14230"/>
          </w:p>
        </w:tc>
        <w:bookmarkStart w:id="14231" w:name="_Toc117980332"/>
        <w:bookmarkStart w:id="14232" w:name="_Toc117981980"/>
        <w:bookmarkEnd w:id="14231"/>
        <w:bookmarkEnd w:id="14232"/>
      </w:tr>
      <w:tr w:rsidR="00FB556D" w:rsidRPr="00006ABF" w:rsidDel="00E35D67" w14:paraId="5FE943BA" w14:textId="2E8C3167" w:rsidTr="004B3672">
        <w:trPr>
          <w:trHeight w:val="433"/>
          <w:del w:id="14233" w:author="nadira firinda" w:date="2022-10-29T23:30:00Z"/>
        </w:trPr>
        <w:tc>
          <w:tcPr>
            <w:tcW w:w="3969" w:type="dxa"/>
            <w:tcBorders>
              <w:top w:val="dotted" w:sz="8" w:space="0" w:color="7F7F7F"/>
              <w:left w:val="nil"/>
              <w:bottom w:val="dotted" w:sz="8" w:space="0" w:color="7F7F7F"/>
              <w:right w:val="dotted" w:sz="8" w:space="0" w:color="7F7F7F"/>
            </w:tcBorders>
            <w:shd w:val="clear" w:color="auto" w:fill="auto"/>
            <w:tcMar>
              <w:top w:w="15" w:type="dxa"/>
              <w:left w:w="108" w:type="dxa"/>
              <w:bottom w:w="0" w:type="dxa"/>
              <w:right w:w="108" w:type="dxa"/>
            </w:tcMar>
          </w:tcPr>
          <w:p w14:paraId="710A505F" w14:textId="44846E8B" w:rsidR="00FB556D" w:rsidRPr="00006ABF" w:rsidDel="00E35D67" w:rsidRDefault="00FB556D" w:rsidP="00CC4C47">
            <w:pPr>
              <w:spacing w:line="360" w:lineRule="auto"/>
              <w:rPr>
                <w:del w:id="14234" w:author="nadira firinda" w:date="2022-10-29T23:30:00Z"/>
                <w:rFonts w:ascii="Times New Roman" w:hAnsi="Times New Roman" w:cs="Times New Roman"/>
              </w:rPr>
              <w:pPrChange w:id="14235" w:author="nadira firinda" w:date="2022-10-29T23:37:00Z">
                <w:pPr/>
              </w:pPrChange>
            </w:pPr>
            <w:del w:id="14236" w:author="nadira firinda" w:date="2022-10-29T23:30:00Z">
              <w:r w:rsidRPr="00006ABF" w:rsidDel="00E35D67">
                <w:rPr>
                  <w:rFonts w:ascii="Times New Roman" w:hAnsi="Times New Roman" w:cs="Times New Roman"/>
                </w:rPr>
                <w:delText>DLOG(G13BUSRL/G13BUSRL_SF)</w:delText>
              </w:r>
              <w:bookmarkStart w:id="14237" w:name="_Toc117980333"/>
              <w:bookmarkStart w:id="14238" w:name="_Toc117981981"/>
              <w:bookmarkEnd w:id="14237"/>
              <w:bookmarkEnd w:id="14238"/>
            </w:del>
          </w:p>
        </w:tc>
        <w:tc>
          <w:tcPr>
            <w:tcW w:w="2694" w:type="dxa"/>
            <w:gridSpan w:val="2"/>
            <w:tcBorders>
              <w:top w:val="dotted" w:sz="8" w:space="0" w:color="7F7F7F"/>
              <w:left w:val="dotted" w:sz="8" w:space="0" w:color="7F7F7F"/>
              <w:bottom w:val="dotted" w:sz="8" w:space="0" w:color="7F7F7F"/>
              <w:right w:val="dotted" w:sz="8" w:space="0" w:color="7F7F7F"/>
            </w:tcBorders>
            <w:shd w:val="clear" w:color="auto" w:fill="auto"/>
            <w:tcMar>
              <w:top w:w="15" w:type="dxa"/>
              <w:left w:w="108" w:type="dxa"/>
              <w:bottom w:w="0" w:type="dxa"/>
              <w:right w:w="108" w:type="dxa"/>
            </w:tcMar>
            <w:vAlign w:val="center"/>
          </w:tcPr>
          <w:p w14:paraId="33BA5170" w14:textId="191DEBA2" w:rsidR="00FB556D" w:rsidRPr="00006ABF" w:rsidDel="00E35D67" w:rsidRDefault="00FB556D" w:rsidP="00CC4C47">
            <w:pPr>
              <w:spacing w:after="0" w:line="360" w:lineRule="auto"/>
              <w:rPr>
                <w:del w:id="14239" w:author="nadira firinda" w:date="2022-10-29T23:30:00Z"/>
                <w:rFonts w:ascii="Times New Roman" w:hAnsi="Times New Roman" w:cs="Times New Roman"/>
                <w:szCs w:val="20"/>
              </w:rPr>
              <w:pPrChange w:id="14240" w:author="nadira firinda" w:date="2022-10-29T23:37:00Z">
                <w:pPr>
                  <w:spacing w:after="0"/>
                </w:pPr>
              </w:pPrChange>
            </w:pPr>
            <w:del w:id="14241" w:author="nadira firinda" w:date="2022-10-29T23:30:00Z">
              <w:r w:rsidRPr="00006ABF" w:rsidDel="00E35D67">
                <w:rPr>
                  <w:rFonts w:ascii="Times New Roman" w:hAnsi="Times New Roman" w:cs="Times New Roman"/>
                  <w:szCs w:val="20"/>
                </w:rPr>
                <w:delText>Sektor Jasa Perusahaan</w:delText>
              </w:r>
              <w:bookmarkStart w:id="14242" w:name="_Toc117980334"/>
              <w:bookmarkStart w:id="14243" w:name="_Toc117981982"/>
              <w:bookmarkEnd w:id="14242"/>
              <w:bookmarkEnd w:id="14243"/>
            </w:del>
          </w:p>
        </w:tc>
        <w:tc>
          <w:tcPr>
            <w:tcW w:w="1134" w:type="dxa"/>
            <w:tcBorders>
              <w:top w:val="dotted" w:sz="8" w:space="0" w:color="7F7F7F"/>
              <w:left w:val="dotted" w:sz="8" w:space="0" w:color="7F7F7F"/>
              <w:bottom w:val="dotted" w:sz="8" w:space="0" w:color="7F7F7F"/>
              <w:right w:val="dotted" w:sz="8" w:space="0" w:color="7F7F7F"/>
            </w:tcBorders>
            <w:shd w:val="clear" w:color="auto" w:fill="auto"/>
            <w:tcMar>
              <w:top w:w="15" w:type="dxa"/>
              <w:left w:w="108" w:type="dxa"/>
              <w:bottom w:w="0" w:type="dxa"/>
              <w:right w:w="108" w:type="dxa"/>
            </w:tcMar>
          </w:tcPr>
          <w:p w14:paraId="0DD2F228" w14:textId="1A080D06" w:rsidR="00FB556D" w:rsidRPr="00006ABF" w:rsidDel="00E35D67" w:rsidRDefault="00E8755E" w:rsidP="00CC4C47">
            <w:pPr>
              <w:spacing w:line="360" w:lineRule="auto"/>
              <w:jc w:val="center"/>
              <w:rPr>
                <w:del w:id="14244" w:author="nadira firinda" w:date="2022-10-29T23:30:00Z"/>
                <w:rFonts w:ascii="Times New Roman" w:hAnsi="Times New Roman" w:cs="Times New Roman"/>
              </w:rPr>
              <w:pPrChange w:id="14245" w:author="nadira firinda" w:date="2022-10-29T23:37:00Z">
                <w:pPr>
                  <w:jc w:val="center"/>
                </w:pPr>
              </w:pPrChange>
            </w:pPr>
            <w:del w:id="14246" w:author="nadira firinda" w:date="2022-10-29T23:30:00Z">
              <w:r w:rsidRPr="00006ABF" w:rsidDel="00E35D67">
                <w:rPr>
                  <w:rFonts w:ascii="Times New Roman" w:hAnsi="Times New Roman" w:cs="Times New Roman"/>
                </w:rPr>
                <w:delText>0.8974</w:delText>
              </w:r>
              <w:bookmarkStart w:id="14247" w:name="_Toc117980335"/>
              <w:bookmarkStart w:id="14248" w:name="_Toc117981983"/>
              <w:bookmarkEnd w:id="14247"/>
              <w:bookmarkEnd w:id="14248"/>
            </w:del>
          </w:p>
        </w:tc>
        <w:tc>
          <w:tcPr>
            <w:tcW w:w="1203" w:type="dxa"/>
            <w:tcBorders>
              <w:top w:val="dotted" w:sz="8" w:space="0" w:color="7F7F7F"/>
              <w:left w:val="dotted" w:sz="8" w:space="0" w:color="7F7F7F"/>
              <w:bottom w:val="dotted" w:sz="8" w:space="0" w:color="7F7F7F"/>
              <w:right w:val="nil"/>
            </w:tcBorders>
            <w:shd w:val="clear" w:color="auto" w:fill="auto"/>
            <w:tcMar>
              <w:top w:w="15" w:type="dxa"/>
              <w:left w:w="108" w:type="dxa"/>
              <w:bottom w:w="0" w:type="dxa"/>
              <w:right w:w="108" w:type="dxa"/>
            </w:tcMar>
            <w:vAlign w:val="center"/>
          </w:tcPr>
          <w:p w14:paraId="70A0B268" w14:textId="0BF0C397" w:rsidR="00FB556D" w:rsidRPr="00006ABF" w:rsidDel="00E35D67" w:rsidRDefault="00FB556D" w:rsidP="00CC4C47">
            <w:pPr>
              <w:spacing w:after="0" w:line="360" w:lineRule="auto"/>
              <w:jc w:val="center"/>
              <w:rPr>
                <w:del w:id="14249" w:author="nadira firinda" w:date="2022-10-29T23:30:00Z"/>
                <w:rFonts w:ascii="Times New Roman" w:hAnsi="Times New Roman" w:cs="Times New Roman"/>
                <w:szCs w:val="20"/>
              </w:rPr>
              <w:pPrChange w:id="14250" w:author="nadira firinda" w:date="2022-10-29T23:37:00Z">
                <w:pPr>
                  <w:spacing w:after="0"/>
                  <w:jc w:val="center"/>
                </w:pPr>
              </w:pPrChange>
            </w:pPr>
            <w:del w:id="14251" w:author="nadira firinda" w:date="2022-10-29T23:30:00Z">
              <w:r w:rsidRPr="00006ABF" w:rsidDel="00E35D67">
                <w:rPr>
                  <w:rFonts w:ascii="Times New Roman" w:hAnsi="Times New Roman" w:cs="Times New Roman"/>
                  <w:szCs w:val="20"/>
                </w:rPr>
                <w:delText>***</w:delText>
              </w:r>
              <w:bookmarkStart w:id="14252" w:name="_Toc117980336"/>
              <w:bookmarkStart w:id="14253" w:name="_Toc117981984"/>
              <w:bookmarkEnd w:id="14252"/>
              <w:bookmarkEnd w:id="14253"/>
            </w:del>
          </w:p>
        </w:tc>
        <w:bookmarkStart w:id="14254" w:name="_Toc117980337"/>
        <w:bookmarkStart w:id="14255" w:name="_Toc117981985"/>
        <w:bookmarkEnd w:id="14254"/>
        <w:bookmarkEnd w:id="14255"/>
      </w:tr>
      <w:tr w:rsidR="00FB556D" w:rsidRPr="00006ABF" w:rsidDel="00E35D67" w14:paraId="172B29FF" w14:textId="443CA7B0" w:rsidTr="004B3672">
        <w:trPr>
          <w:trHeight w:val="433"/>
          <w:del w:id="14256" w:author="nadira firinda" w:date="2022-10-29T23:30:00Z"/>
        </w:trPr>
        <w:tc>
          <w:tcPr>
            <w:tcW w:w="3969" w:type="dxa"/>
            <w:tcBorders>
              <w:top w:val="dotted" w:sz="8" w:space="0" w:color="7F7F7F"/>
              <w:left w:val="nil"/>
              <w:bottom w:val="dotted" w:sz="8" w:space="0" w:color="7F7F7F"/>
              <w:right w:val="dotted" w:sz="8" w:space="0" w:color="7F7F7F"/>
            </w:tcBorders>
            <w:shd w:val="clear" w:color="auto" w:fill="auto"/>
            <w:tcMar>
              <w:top w:w="15" w:type="dxa"/>
              <w:left w:w="108" w:type="dxa"/>
              <w:bottom w:w="0" w:type="dxa"/>
              <w:right w:w="108" w:type="dxa"/>
            </w:tcMar>
          </w:tcPr>
          <w:p w14:paraId="12D831D5" w14:textId="3F92D4C2" w:rsidR="00FB556D" w:rsidRPr="00006ABF" w:rsidDel="00E35D67" w:rsidRDefault="00FB556D" w:rsidP="00CC4C47">
            <w:pPr>
              <w:spacing w:line="360" w:lineRule="auto"/>
              <w:rPr>
                <w:del w:id="14257" w:author="nadira firinda" w:date="2022-10-29T23:30:00Z"/>
                <w:rFonts w:ascii="Times New Roman" w:hAnsi="Times New Roman" w:cs="Times New Roman"/>
              </w:rPr>
              <w:pPrChange w:id="14258" w:author="nadira firinda" w:date="2022-10-29T23:37:00Z">
                <w:pPr/>
              </w:pPrChange>
            </w:pPr>
            <w:del w:id="14259" w:author="nadira firinda" w:date="2022-10-29T23:30:00Z">
              <w:r w:rsidRPr="00006ABF" w:rsidDel="00E35D67">
                <w:rPr>
                  <w:rFonts w:ascii="Times New Roman" w:hAnsi="Times New Roman" w:cs="Times New Roman"/>
                </w:rPr>
                <w:delText>DLOG(XGSRL/XGSRL_SF)</w:delText>
              </w:r>
              <w:bookmarkStart w:id="14260" w:name="_Toc117980338"/>
              <w:bookmarkStart w:id="14261" w:name="_Toc117981986"/>
              <w:bookmarkEnd w:id="14260"/>
              <w:bookmarkEnd w:id="14261"/>
            </w:del>
          </w:p>
        </w:tc>
        <w:tc>
          <w:tcPr>
            <w:tcW w:w="2694" w:type="dxa"/>
            <w:gridSpan w:val="2"/>
            <w:tcBorders>
              <w:top w:val="dotted" w:sz="8" w:space="0" w:color="7F7F7F"/>
              <w:left w:val="dotted" w:sz="8" w:space="0" w:color="7F7F7F"/>
              <w:bottom w:val="dotted" w:sz="8" w:space="0" w:color="7F7F7F"/>
              <w:right w:val="dotted" w:sz="8" w:space="0" w:color="7F7F7F"/>
            </w:tcBorders>
            <w:shd w:val="clear" w:color="auto" w:fill="auto"/>
            <w:tcMar>
              <w:top w:w="15" w:type="dxa"/>
              <w:left w:w="108" w:type="dxa"/>
              <w:bottom w:w="0" w:type="dxa"/>
              <w:right w:w="108" w:type="dxa"/>
            </w:tcMar>
            <w:vAlign w:val="center"/>
          </w:tcPr>
          <w:p w14:paraId="0AFC6424" w14:textId="2C3706FC" w:rsidR="00FB556D" w:rsidRPr="00006ABF" w:rsidDel="00E35D67" w:rsidRDefault="00FB556D" w:rsidP="00CC4C47">
            <w:pPr>
              <w:spacing w:after="0" w:line="360" w:lineRule="auto"/>
              <w:rPr>
                <w:del w:id="14262" w:author="nadira firinda" w:date="2022-10-29T23:30:00Z"/>
                <w:rFonts w:ascii="Times New Roman" w:hAnsi="Times New Roman" w:cs="Times New Roman"/>
                <w:szCs w:val="20"/>
              </w:rPr>
              <w:pPrChange w:id="14263" w:author="nadira firinda" w:date="2022-10-29T23:37:00Z">
                <w:pPr>
                  <w:spacing w:after="0"/>
                </w:pPr>
              </w:pPrChange>
            </w:pPr>
            <w:del w:id="14264" w:author="nadira firinda" w:date="2022-10-29T23:30:00Z">
              <w:r w:rsidRPr="00006ABF" w:rsidDel="00E35D67">
                <w:rPr>
                  <w:rFonts w:ascii="Times New Roman" w:hAnsi="Times New Roman" w:cs="Times New Roman"/>
                  <w:szCs w:val="20"/>
                </w:rPr>
                <w:delText>Ekspor</w:delText>
              </w:r>
              <w:bookmarkStart w:id="14265" w:name="_Toc117980339"/>
              <w:bookmarkStart w:id="14266" w:name="_Toc117981987"/>
              <w:bookmarkEnd w:id="14265"/>
              <w:bookmarkEnd w:id="14266"/>
            </w:del>
          </w:p>
        </w:tc>
        <w:tc>
          <w:tcPr>
            <w:tcW w:w="1134" w:type="dxa"/>
            <w:tcBorders>
              <w:top w:val="dotted" w:sz="8" w:space="0" w:color="7F7F7F"/>
              <w:left w:val="dotted" w:sz="8" w:space="0" w:color="7F7F7F"/>
              <w:bottom w:val="dotted" w:sz="8" w:space="0" w:color="7F7F7F"/>
              <w:right w:val="dotted" w:sz="8" w:space="0" w:color="7F7F7F"/>
            </w:tcBorders>
            <w:shd w:val="clear" w:color="auto" w:fill="auto"/>
            <w:tcMar>
              <w:top w:w="15" w:type="dxa"/>
              <w:left w:w="108" w:type="dxa"/>
              <w:bottom w:w="0" w:type="dxa"/>
              <w:right w:w="108" w:type="dxa"/>
            </w:tcMar>
          </w:tcPr>
          <w:p w14:paraId="0F9A6F8E" w14:textId="4B72200F" w:rsidR="00FB556D" w:rsidRPr="00006ABF" w:rsidDel="00E35D67" w:rsidRDefault="00E8755E" w:rsidP="00CC4C47">
            <w:pPr>
              <w:spacing w:line="360" w:lineRule="auto"/>
              <w:jc w:val="center"/>
              <w:rPr>
                <w:del w:id="14267" w:author="nadira firinda" w:date="2022-10-29T23:30:00Z"/>
                <w:rFonts w:ascii="Times New Roman" w:hAnsi="Times New Roman" w:cs="Times New Roman"/>
              </w:rPr>
              <w:pPrChange w:id="14268" w:author="nadira firinda" w:date="2022-10-29T23:37:00Z">
                <w:pPr>
                  <w:jc w:val="center"/>
                </w:pPr>
              </w:pPrChange>
            </w:pPr>
            <w:del w:id="14269" w:author="nadira firinda" w:date="2022-10-29T23:30:00Z">
              <w:r w:rsidRPr="00006ABF" w:rsidDel="00E35D67">
                <w:rPr>
                  <w:rFonts w:ascii="Times New Roman" w:hAnsi="Times New Roman" w:cs="Times New Roman"/>
                </w:rPr>
                <w:delText>0.0710</w:delText>
              </w:r>
              <w:bookmarkStart w:id="14270" w:name="_Toc117980340"/>
              <w:bookmarkStart w:id="14271" w:name="_Toc117981988"/>
              <w:bookmarkEnd w:id="14270"/>
              <w:bookmarkEnd w:id="14271"/>
            </w:del>
          </w:p>
        </w:tc>
        <w:tc>
          <w:tcPr>
            <w:tcW w:w="1203" w:type="dxa"/>
            <w:tcBorders>
              <w:top w:val="dotted" w:sz="8" w:space="0" w:color="7F7F7F"/>
              <w:left w:val="dotted" w:sz="8" w:space="0" w:color="7F7F7F"/>
              <w:bottom w:val="dotted" w:sz="8" w:space="0" w:color="7F7F7F"/>
              <w:right w:val="nil"/>
            </w:tcBorders>
            <w:shd w:val="clear" w:color="auto" w:fill="auto"/>
            <w:tcMar>
              <w:top w:w="15" w:type="dxa"/>
              <w:left w:w="108" w:type="dxa"/>
              <w:bottom w:w="0" w:type="dxa"/>
              <w:right w:w="108" w:type="dxa"/>
            </w:tcMar>
            <w:vAlign w:val="center"/>
          </w:tcPr>
          <w:p w14:paraId="32B65016" w14:textId="09B37282" w:rsidR="00FB556D" w:rsidRPr="00006ABF" w:rsidDel="00E35D67" w:rsidRDefault="00FB556D" w:rsidP="00CC4C47">
            <w:pPr>
              <w:spacing w:after="0" w:line="360" w:lineRule="auto"/>
              <w:jc w:val="center"/>
              <w:rPr>
                <w:del w:id="14272" w:author="nadira firinda" w:date="2022-10-29T23:30:00Z"/>
                <w:rFonts w:ascii="Times New Roman" w:hAnsi="Times New Roman" w:cs="Times New Roman"/>
                <w:szCs w:val="20"/>
              </w:rPr>
              <w:pPrChange w:id="14273" w:author="nadira firinda" w:date="2022-10-29T23:37:00Z">
                <w:pPr>
                  <w:spacing w:after="0"/>
                  <w:jc w:val="center"/>
                </w:pPr>
              </w:pPrChange>
            </w:pPr>
            <w:del w:id="14274" w:author="nadira firinda" w:date="2022-10-29T23:30:00Z">
              <w:r w:rsidRPr="00006ABF" w:rsidDel="00E35D67">
                <w:rPr>
                  <w:rFonts w:ascii="Times New Roman" w:hAnsi="Times New Roman" w:cs="Times New Roman"/>
                  <w:szCs w:val="20"/>
                </w:rPr>
                <w:delText>***</w:delText>
              </w:r>
              <w:bookmarkStart w:id="14275" w:name="_Toc117980341"/>
              <w:bookmarkStart w:id="14276" w:name="_Toc117981989"/>
              <w:bookmarkEnd w:id="14275"/>
              <w:bookmarkEnd w:id="14276"/>
            </w:del>
          </w:p>
        </w:tc>
        <w:bookmarkStart w:id="14277" w:name="_Toc117980342"/>
        <w:bookmarkStart w:id="14278" w:name="_Toc117981990"/>
        <w:bookmarkEnd w:id="14277"/>
        <w:bookmarkEnd w:id="14278"/>
      </w:tr>
      <w:tr w:rsidR="00FB556D" w:rsidRPr="00006ABF" w:rsidDel="00E35D67" w14:paraId="76D455DE" w14:textId="557131C3" w:rsidTr="004B3672">
        <w:trPr>
          <w:trHeight w:val="433"/>
          <w:del w:id="14279" w:author="nadira firinda" w:date="2022-10-29T23:30:00Z"/>
        </w:trPr>
        <w:tc>
          <w:tcPr>
            <w:tcW w:w="3969" w:type="dxa"/>
            <w:tcBorders>
              <w:top w:val="dotted" w:sz="8" w:space="0" w:color="7F7F7F"/>
              <w:left w:val="nil"/>
              <w:bottom w:val="dotted" w:sz="8" w:space="0" w:color="7F7F7F"/>
              <w:right w:val="dotted" w:sz="8" w:space="0" w:color="7F7F7F"/>
            </w:tcBorders>
            <w:shd w:val="clear" w:color="auto" w:fill="auto"/>
            <w:tcMar>
              <w:top w:w="15" w:type="dxa"/>
              <w:left w:w="108" w:type="dxa"/>
              <w:bottom w:w="0" w:type="dxa"/>
              <w:right w:w="108" w:type="dxa"/>
            </w:tcMar>
          </w:tcPr>
          <w:p w14:paraId="6DF6D27B" w14:textId="3F741056" w:rsidR="00FB556D" w:rsidRPr="00006ABF" w:rsidDel="00E35D67" w:rsidRDefault="00FB556D" w:rsidP="00CC4C47">
            <w:pPr>
              <w:spacing w:line="360" w:lineRule="auto"/>
              <w:rPr>
                <w:del w:id="14280" w:author="nadira firinda" w:date="2022-10-29T23:30:00Z"/>
                <w:rFonts w:ascii="Times New Roman" w:hAnsi="Times New Roman" w:cs="Times New Roman"/>
              </w:rPr>
              <w:pPrChange w:id="14281" w:author="nadira firinda" w:date="2022-10-29T23:37:00Z">
                <w:pPr/>
              </w:pPrChange>
            </w:pPr>
            <w:del w:id="14282" w:author="nadira firinda" w:date="2022-10-29T23:30:00Z">
              <w:r w:rsidRPr="00006ABF" w:rsidDel="00E35D67">
                <w:rPr>
                  <w:rFonts w:ascii="Times New Roman" w:hAnsi="Times New Roman" w:cs="Times New Roman"/>
                </w:rPr>
                <w:delText>ECM_G17OTSRL(-1)</w:delText>
              </w:r>
              <w:bookmarkStart w:id="14283" w:name="_Toc117980343"/>
              <w:bookmarkStart w:id="14284" w:name="_Toc117981991"/>
              <w:bookmarkEnd w:id="14283"/>
              <w:bookmarkEnd w:id="14284"/>
            </w:del>
          </w:p>
        </w:tc>
        <w:tc>
          <w:tcPr>
            <w:tcW w:w="2694" w:type="dxa"/>
            <w:gridSpan w:val="2"/>
            <w:tcBorders>
              <w:top w:val="dotted" w:sz="8" w:space="0" w:color="7F7F7F"/>
              <w:left w:val="dotted" w:sz="8" w:space="0" w:color="7F7F7F"/>
              <w:bottom w:val="dotted" w:sz="8" w:space="0" w:color="7F7F7F"/>
              <w:right w:val="dotted" w:sz="8" w:space="0" w:color="7F7F7F"/>
            </w:tcBorders>
            <w:shd w:val="clear" w:color="auto" w:fill="auto"/>
            <w:tcMar>
              <w:top w:w="15" w:type="dxa"/>
              <w:left w:w="108" w:type="dxa"/>
              <w:bottom w:w="0" w:type="dxa"/>
              <w:right w:w="108" w:type="dxa"/>
            </w:tcMar>
            <w:vAlign w:val="center"/>
          </w:tcPr>
          <w:p w14:paraId="30F5B763" w14:textId="17D5C8F0" w:rsidR="00FB556D" w:rsidRPr="00006ABF" w:rsidDel="00E35D67" w:rsidRDefault="00FB556D" w:rsidP="00CC4C47">
            <w:pPr>
              <w:spacing w:after="0" w:line="360" w:lineRule="auto"/>
              <w:rPr>
                <w:del w:id="14285" w:author="nadira firinda" w:date="2022-10-29T23:30:00Z"/>
                <w:rFonts w:ascii="Times New Roman" w:hAnsi="Times New Roman" w:cs="Times New Roman"/>
                <w:szCs w:val="20"/>
              </w:rPr>
              <w:pPrChange w:id="14286" w:author="nadira firinda" w:date="2022-10-29T23:37:00Z">
                <w:pPr>
                  <w:spacing w:after="0"/>
                </w:pPr>
              </w:pPrChange>
            </w:pPr>
            <w:del w:id="14287" w:author="nadira firinda" w:date="2022-10-29T23:30:00Z">
              <w:r w:rsidRPr="00006ABF" w:rsidDel="00E35D67">
                <w:rPr>
                  <w:rFonts w:ascii="Times New Roman" w:hAnsi="Times New Roman" w:cs="Times New Roman"/>
                  <w:szCs w:val="20"/>
                </w:rPr>
                <w:delText>ECM Sektor Jasa Lainnya</w:delText>
              </w:r>
              <w:bookmarkStart w:id="14288" w:name="_Toc117980344"/>
              <w:bookmarkStart w:id="14289" w:name="_Toc117981992"/>
              <w:bookmarkEnd w:id="14288"/>
              <w:bookmarkEnd w:id="14289"/>
            </w:del>
          </w:p>
        </w:tc>
        <w:tc>
          <w:tcPr>
            <w:tcW w:w="1134" w:type="dxa"/>
            <w:tcBorders>
              <w:top w:val="dotted" w:sz="8" w:space="0" w:color="7F7F7F"/>
              <w:left w:val="dotted" w:sz="8" w:space="0" w:color="7F7F7F"/>
              <w:bottom w:val="dotted" w:sz="8" w:space="0" w:color="7F7F7F"/>
              <w:right w:val="dotted" w:sz="8" w:space="0" w:color="7F7F7F"/>
            </w:tcBorders>
            <w:shd w:val="clear" w:color="auto" w:fill="auto"/>
            <w:tcMar>
              <w:top w:w="15" w:type="dxa"/>
              <w:left w:w="108" w:type="dxa"/>
              <w:bottom w:w="0" w:type="dxa"/>
              <w:right w:w="108" w:type="dxa"/>
            </w:tcMar>
          </w:tcPr>
          <w:p w14:paraId="5D8930CC" w14:textId="784758CA" w:rsidR="00FB556D" w:rsidRPr="00006ABF" w:rsidDel="00E35D67" w:rsidRDefault="00E8755E" w:rsidP="00CC4C47">
            <w:pPr>
              <w:spacing w:line="360" w:lineRule="auto"/>
              <w:jc w:val="center"/>
              <w:rPr>
                <w:del w:id="14290" w:author="nadira firinda" w:date="2022-10-29T23:30:00Z"/>
                <w:rFonts w:ascii="Times New Roman" w:hAnsi="Times New Roman" w:cs="Times New Roman"/>
              </w:rPr>
              <w:pPrChange w:id="14291" w:author="nadira firinda" w:date="2022-10-29T23:37:00Z">
                <w:pPr>
                  <w:jc w:val="center"/>
                </w:pPr>
              </w:pPrChange>
            </w:pPr>
            <w:del w:id="14292" w:author="nadira firinda" w:date="2022-10-29T23:30:00Z">
              <w:r w:rsidRPr="00006ABF" w:rsidDel="00E35D67">
                <w:rPr>
                  <w:rFonts w:ascii="Times New Roman" w:hAnsi="Times New Roman" w:cs="Times New Roman"/>
                </w:rPr>
                <w:delText>-0.1478</w:delText>
              </w:r>
              <w:bookmarkStart w:id="14293" w:name="_Toc117980345"/>
              <w:bookmarkStart w:id="14294" w:name="_Toc117981993"/>
              <w:bookmarkEnd w:id="14293"/>
              <w:bookmarkEnd w:id="14294"/>
            </w:del>
          </w:p>
        </w:tc>
        <w:tc>
          <w:tcPr>
            <w:tcW w:w="1203" w:type="dxa"/>
            <w:tcBorders>
              <w:top w:val="dotted" w:sz="8" w:space="0" w:color="7F7F7F"/>
              <w:left w:val="dotted" w:sz="8" w:space="0" w:color="7F7F7F"/>
              <w:bottom w:val="dotted" w:sz="8" w:space="0" w:color="7F7F7F"/>
              <w:right w:val="nil"/>
            </w:tcBorders>
            <w:shd w:val="clear" w:color="auto" w:fill="auto"/>
            <w:tcMar>
              <w:top w:w="15" w:type="dxa"/>
              <w:left w:w="108" w:type="dxa"/>
              <w:bottom w:w="0" w:type="dxa"/>
              <w:right w:w="108" w:type="dxa"/>
            </w:tcMar>
            <w:vAlign w:val="center"/>
          </w:tcPr>
          <w:p w14:paraId="7321E829" w14:textId="28D383BA" w:rsidR="00FB556D" w:rsidRPr="00006ABF" w:rsidDel="00E35D67" w:rsidRDefault="00FE1A69" w:rsidP="00CC4C47">
            <w:pPr>
              <w:spacing w:after="0" w:line="360" w:lineRule="auto"/>
              <w:jc w:val="center"/>
              <w:rPr>
                <w:del w:id="14295" w:author="nadira firinda" w:date="2022-10-29T23:30:00Z"/>
                <w:rFonts w:ascii="Times New Roman" w:hAnsi="Times New Roman" w:cs="Times New Roman"/>
                <w:szCs w:val="20"/>
              </w:rPr>
              <w:pPrChange w:id="14296" w:author="nadira firinda" w:date="2022-10-29T23:37:00Z">
                <w:pPr>
                  <w:spacing w:after="0"/>
                  <w:jc w:val="center"/>
                </w:pPr>
              </w:pPrChange>
            </w:pPr>
            <w:del w:id="14297" w:author="nadira firinda" w:date="2022-10-29T23:30:00Z">
              <w:r w:rsidRPr="00006ABF" w:rsidDel="00E35D67">
                <w:rPr>
                  <w:rFonts w:ascii="Times New Roman" w:hAnsi="Times New Roman" w:cs="Times New Roman"/>
                  <w:szCs w:val="20"/>
                </w:rPr>
                <w:delText>***</w:delText>
              </w:r>
              <w:bookmarkStart w:id="14298" w:name="_Toc117980346"/>
              <w:bookmarkStart w:id="14299" w:name="_Toc117981994"/>
              <w:bookmarkEnd w:id="14298"/>
              <w:bookmarkEnd w:id="14299"/>
            </w:del>
          </w:p>
        </w:tc>
        <w:bookmarkStart w:id="14300" w:name="_Toc117980347"/>
        <w:bookmarkStart w:id="14301" w:name="_Toc117981995"/>
        <w:bookmarkEnd w:id="14300"/>
        <w:bookmarkEnd w:id="14301"/>
      </w:tr>
      <w:tr w:rsidR="00FB556D" w:rsidRPr="00006ABF" w:rsidDel="00E35D67" w14:paraId="508F5058" w14:textId="5F16816F" w:rsidTr="00FE59AD">
        <w:trPr>
          <w:trHeight w:val="363"/>
          <w:del w:id="14302" w:author="nadira firinda" w:date="2022-10-29T23:30:00Z"/>
        </w:trPr>
        <w:tc>
          <w:tcPr>
            <w:tcW w:w="9000" w:type="dxa"/>
            <w:gridSpan w:val="5"/>
            <w:tcBorders>
              <w:top w:val="dotted" w:sz="8" w:space="0" w:color="7F7F7F"/>
              <w:left w:val="nil"/>
              <w:bottom w:val="dotted" w:sz="8" w:space="0" w:color="7F7F7F"/>
              <w:right w:val="nil"/>
            </w:tcBorders>
            <w:shd w:val="clear" w:color="auto" w:fill="auto"/>
            <w:tcMar>
              <w:top w:w="15" w:type="dxa"/>
              <w:left w:w="108" w:type="dxa"/>
              <w:bottom w:w="0" w:type="dxa"/>
              <w:right w:w="108" w:type="dxa"/>
            </w:tcMar>
            <w:vAlign w:val="center"/>
            <w:hideMark/>
          </w:tcPr>
          <w:p w14:paraId="4AEF11EB" w14:textId="51E87D29" w:rsidR="00FB556D" w:rsidRPr="00006ABF" w:rsidDel="00E35D67" w:rsidRDefault="00FB556D" w:rsidP="00CC4C47">
            <w:pPr>
              <w:spacing w:after="0" w:line="360" w:lineRule="auto"/>
              <w:rPr>
                <w:del w:id="14303" w:author="nadira firinda" w:date="2022-10-29T23:30:00Z"/>
                <w:rFonts w:ascii="Times New Roman" w:hAnsi="Times New Roman" w:cs="Times New Roman"/>
                <w:szCs w:val="20"/>
              </w:rPr>
              <w:pPrChange w:id="14304" w:author="nadira firinda" w:date="2022-10-29T23:37:00Z">
                <w:pPr>
                  <w:spacing w:after="0"/>
                </w:pPr>
              </w:pPrChange>
            </w:pPr>
            <w:del w:id="14305" w:author="nadira firinda" w:date="2022-10-29T23:30:00Z">
              <w:r w:rsidRPr="00006ABF" w:rsidDel="00E35D67">
                <w:rPr>
                  <w:rFonts w:ascii="Times New Roman" w:hAnsi="Times New Roman" w:cs="Times New Roman"/>
                  <w:szCs w:val="20"/>
                  <w:lang w:val="en-GB"/>
                </w:rPr>
                <w:delText xml:space="preserve">Dummy </w:delText>
              </w:r>
              <w:r w:rsidRPr="00006ABF" w:rsidDel="00E35D67">
                <w:rPr>
                  <w:rFonts w:ascii="Times New Roman" w:hAnsi="Times New Roman" w:cs="Times New Roman"/>
                  <w:szCs w:val="20"/>
                </w:rPr>
                <w:delText>w</w:delText>
              </w:r>
              <w:r w:rsidRPr="00006ABF" w:rsidDel="00E35D67">
                <w:rPr>
                  <w:rFonts w:ascii="Times New Roman" w:hAnsi="Times New Roman" w:cs="Times New Roman"/>
                  <w:noProof/>
                  <w:szCs w:val="20"/>
                  <w:lang w:val="en-GB"/>
                </w:rPr>
                <w:delText>aktu</w:delText>
              </w:r>
              <w:r w:rsidRPr="00006ABF" w:rsidDel="00E35D67">
                <w:rPr>
                  <w:rFonts w:ascii="Times New Roman" w:hAnsi="Times New Roman" w:cs="Times New Roman"/>
                  <w:szCs w:val="20"/>
                  <w:lang w:val="en-GB"/>
                </w:rPr>
                <w:delText xml:space="preserve">: </w:delText>
              </w:r>
              <w:r w:rsidR="00BC7512" w:rsidRPr="00006ABF" w:rsidDel="00E35D67">
                <w:rPr>
                  <w:rFonts w:ascii="Times New Roman" w:hAnsi="Times New Roman" w:cs="Times New Roman"/>
                  <w:szCs w:val="20"/>
                </w:rPr>
                <w:delText>T=2016.5, T=2014</w:delText>
              </w:r>
              <w:bookmarkStart w:id="14306" w:name="_Toc117980348"/>
              <w:bookmarkStart w:id="14307" w:name="_Toc117981996"/>
              <w:bookmarkEnd w:id="14306"/>
              <w:bookmarkEnd w:id="14307"/>
            </w:del>
          </w:p>
        </w:tc>
        <w:bookmarkStart w:id="14308" w:name="_Toc117980349"/>
        <w:bookmarkStart w:id="14309" w:name="_Toc117981997"/>
        <w:bookmarkEnd w:id="14308"/>
        <w:bookmarkEnd w:id="14309"/>
      </w:tr>
      <w:tr w:rsidR="00FB556D" w:rsidRPr="00006ABF" w:rsidDel="00E35D67" w14:paraId="0E145CD1" w14:textId="6DDB97D2" w:rsidTr="00FE59AD">
        <w:trPr>
          <w:trHeight w:val="433"/>
          <w:del w:id="14310" w:author="nadira firinda" w:date="2022-10-29T23:30:00Z"/>
        </w:trPr>
        <w:tc>
          <w:tcPr>
            <w:tcW w:w="9000" w:type="dxa"/>
            <w:gridSpan w:val="5"/>
            <w:tcBorders>
              <w:top w:val="dotted" w:sz="8" w:space="0" w:color="7F7F7F"/>
              <w:left w:val="nil"/>
              <w:bottom w:val="dotted" w:sz="8" w:space="0" w:color="7F7F7F"/>
              <w:right w:val="nil"/>
            </w:tcBorders>
            <w:shd w:val="clear" w:color="auto" w:fill="92D050"/>
            <w:tcMar>
              <w:top w:w="15" w:type="dxa"/>
              <w:left w:w="108" w:type="dxa"/>
              <w:bottom w:w="0" w:type="dxa"/>
              <w:right w:w="108" w:type="dxa"/>
            </w:tcMar>
            <w:vAlign w:val="center"/>
            <w:hideMark/>
          </w:tcPr>
          <w:p w14:paraId="250A0FFE" w14:textId="5A9DABFB" w:rsidR="00FB556D" w:rsidRPr="00006ABF" w:rsidDel="00E35D67" w:rsidRDefault="00FB556D" w:rsidP="00CC4C47">
            <w:pPr>
              <w:spacing w:after="0" w:line="360" w:lineRule="auto"/>
              <w:rPr>
                <w:del w:id="14311" w:author="nadira firinda" w:date="2022-10-29T23:30:00Z"/>
                <w:rFonts w:ascii="Times New Roman" w:hAnsi="Times New Roman" w:cs="Times New Roman"/>
                <w:szCs w:val="20"/>
              </w:rPr>
              <w:pPrChange w:id="14312" w:author="nadira firinda" w:date="2022-10-29T23:37:00Z">
                <w:pPr>
                  <w:spacing w:after="0"/>
                </w:pPr>
              </w:pPrChange>
            </w:pPr>
            <w:del w:id="14313" w:author="nadira firinda" w:date="2022-10-29T23:30:00Z">
              <w:r w:rsidRPr="00006ABF" w:rsidDel="00E35D67">
                <w:rPr>
                  <w:rFonts w:ascii="Times New Roman" w:hAnsi="Times New Roman" w:cs="Times New Roman"/>
                  <w:b/>
                  <w:bCs/>
                  <w:szCs w:val="20"/>
                </w:rPr>
                <w:delText>Diagnostic Test</w:delText>
              </w:r>
              <w:bookmarkStart w:id="14314" w:name="_Toc117980350"/>
              <w:bookmarkStart w:id="14315" w:name="_Toc117981998"/>
              <w:bookmarkEnd w:id="14314"/>
              <w:bookmarkEnd w:id="14315"/>
            </w:del>
          </w:p>
        </w:tc>
        <w:bookmarkStart w:id="14316" w:name="_Toc117980351"/>
        <w:bookmarkStart w:id="14317" w:name="_Toc117981999"/>
        <w:bookmarkEnd w:id="14316"/>
        <w:bookmarkEnd w:id="14317"/>
      </w:tr>
      <w:tr w:rsidR="00FB556D" w:rsidRPr="00006ABF" w:rsidDel="00E35D67" w14:paraId="5FB4693A" w14:textId="338411DE" w:rsidTr="00FE59AD">
        <w:trPr>
          <w:trHeight w:val="433"/>
          <w:del w:id="14318" w:author="nadira firinda" w:date="2022-10-29T23:30:00Z"/>
        </w:trPr>
        <w:tc>
          <w:tcPr>
            <w:tcW w:w="3969" w:type="dxa"/>
            <w:tcBorders>
              <w:top w:val="dotted" w:sz="8" w:space="0" w:color="7F7F7F"/>
              <w:left w:val="nil"/>
              <w:bottom w:val="dotted" w:sz="8" w:space="0" w:color="7F7F7F"/>
              <w:right w:val="nil"/>
            </w:tcBorders>
            <w:shd w:val="clear" w:color="auto" w:fill="auto"/>
            <w:tcMar>
              <w:top w:w="15" w:type="dxa"/>
              <w:left w:w="108" w:type="dxa"/>
              <w:bottom w:w="0" w:type="dxa"/>
              <w:right w:w="108" w:type="dxa"/>
            </w:tcMar>
            <w:vAlign w:val="center"/>
            <w:hideMark/>
          </w:tcPr>
          <w:p w14:paraId="3E3973BA" w14:textId="1813B31D" w:rsidR="00FB556D" w:rsidRPr="00006ABF" w:rsidDel="00E35D67" w:rsidRDefault="00FB556D" w:rsidP="00CC4C47">
            <w:pPr>
              <w:spacing w:after="0" w:line="360" w:lineRule="auto"/>
              <w:rPr>
                <w:del w:id="14319" w:author="nadira firinda" w:date="2022-10-29T23:30:00Z"/>
                <w:rFonts w:ascii="Times New Roman" w:hAnsi="Times New Roman" w:cs="Times New Roman"/>
                <w:szCs w:val="20"/>
              </w:rPr>
              <w:pPrChange w:id="14320" w:author="nadira firinda" w:date="2022-10-29T23:37:00Z">
                <w:pPr>
                  <w:spacing w:after="0"/>
                </w:pPr>
              </w:pPrChange>
            </w:pPr>
            <w:del w:id="14321" w:author="nadira firinda" w:date="2022-10-29T23:30:00Z">
              <w:r w:rsidRPr="00006ABF" w:rsidDel="00E35D67">
                <w:rPr>
                  <w:rFonts w:ascii="Times New Roman" w:hAnsi="Times New Roman" w:cs="Times New Roman"/>
                  <w:szCs w:val="20"/>
                  <w:lang w:val="en-GB"/>
                </w:rPr>
                <w:delText>Adjusted R-Squared</w:delText>
              </w:r>
              <w:bookmarkStart w:id="14322" w:name="_Toc117980352"/>
              <w:bookmarkStart w:id="14323" w:name="_Toc117982000"/>
              <w:bookmarkEnd w:id="14322"/>
              <w:bookmarkEnd w:id="14323"/>
            </w:del>
          </w:p>
        </w:tc>
        <w:tc>
          <w:tcPr>
            <w:tcW w:w="236" w:type="dxa"/>
            <w:tcBorders>
              <w:top w:val="dotted" w:sz="8" w:space="0" w:color="7F7F7F"/>
              <w:left w:val="nil"/>
              <w:bottom w:val="dotted" w:sz="8" w:space="0" w:color="7F7F7F"/>
              <w:right w:val="nil"/>
            </w:tcBorders>
            <w:shd w:val="clear" w:color="auto" w:fill="auto"/>
            <w:tcMar>
              <w:top w:w="15" w:type="dxa"/>
              <w:left w:w="108" w:type="dxa"/>
              <w:bottom w:w="0" w:type="dxa"/>
              <w:right w:w="108" w:type="dxa"/>
            </w:tcMar>
            <w:vAlign w:val="center"/>
            <w:hideMark/>
          </w:tcPr>
          <w:p w14:paraId="3D196A15" w14:textId="46CB1E53" w:rsidR="00FB556D" w:rsidRPr="00006ABF" w:rsidDel="00E35D67" w:rsidRDefault="00FB556D" w:rsidP="00CC4C47">
            <w:pPr>
              <w:spacing w:after="0" w:line="360" w:lineRule="auto"/>
              <w:rPr>
                <w:del w:id="14324" w:author="nadira firinda" w:date="2022-10-29T23:30:00Z"/>
                <w:rFonts w:ascii="Times New Roman" w:hAnsi="Times New Roman" w:cs="Times New Roman"/>
                <w:szCs w:val="20"/>
              </w:rPr>
              <w:pPrChange w:id="14325" w:author="nadira firinda" w:date="2022-10-29T23:37:00Z">
                <w:pPr>
                  <w:spacing w:after="0"/>
                </w:pPr>
              </w:pPrChange>
            </w:pPr>
            <w:bookmarkStart w:id="14326" w:name="_Toc117980353"/>
            <w:bookmarkStart w:id="14327" w:name="_Toc117982001"/>
            <w:bookmarkEnd w:id="14326"/>
            <w:bookmarkEnd w:id="14327"/>
          </w:p>
        </w:tc>
        <w:tc>
          <w:tcPr>
            <w:tcW w:w="2458" w:type="dxa"/>
            <w:tcBorders>
              <w:top w:val="dotted" w:sz="8" w:space="0" w:color="7F7F7F"/>
              <w:left w:val="nil"/>
              <w:bottom w:val="dotted" w:sz="8" w:space="0" w:color="7F7F7F"/>
              <w:right w:val="dotted" w:sz="8" w:space="0" w:color="7F7F7F"/>
            </w:tcBorders>
            <w:shd w:val="clear" w:color="auto" w:fill="auto"/>
            <w:tcMar>
              <w:top w:w="15" w:type="dxa"/>
              <w:left w:w="108" w:type="dxa"/>
              <w:bottom w:w="0" w:type="dxa"/>
              <w:right w:w="108" w:type="dxa"/>
            </w:tcMar>
            <w:vAlign w:val="center"/>
            <w:hideMark/>
          </w:tcPr>
          <w:p w14:paraId="1307745C" w14:textId="7957383B" w:rsidR="00FB556D" w:rsidRPr="00006ABF" w:rsidDel="00E35D67" w:rsidRDefault="00FB556D" w:rsidP="00CC4C47">
            <w:pPr>
              <w:spacing w:after="0" w:line="360" w:lineRule="auto"/>
              <w:rPr>
                <w:del w:id="14328" w:author="nadira firinda" w:date="2022-10-29T23:30:00Z"/>
                <w:rFonts w:ascii="Times New Roman" w:hAnsi="Times New Roman" w:cs="Times New Roman"/>
                <w:szCs w:val="20"/>
              </w:rPr>
              <w:pPrChange w:id="14329" w:author="nadira firinda" w:date="2022-10-29T23:37:00Z">
                <w:pPr>
                  <w:spacing w:after="0"/>
                </w:pPr>
              </w:pPrChange>
            </w:pPr>
            <w:bookmarkStart w:id="14330" w:name="_Toc117980354"/>
            <w:bookmarkStart w:id="14331" w:name="_Toc117982002"/>
            <w:bookmarkEnd w:id="14330"/>
            <w:bookmarkEnd w:id="14331"/>
          </w:p>
        </w:tc>
        <w:tc>
          <w:tcPr>
            <w:tcW w:w="2337" w:type="dxa"/>
            <w:gridSpan w:val="2"/>
            <w:tcBorders>
              <w:top w:val="dotted" w:sz="8" w:space="0" w:color="7F7F7F"/>
              <w:left w:val="dotted" w:sz="8" w:space="0" w:color="7F7F7F"/>
              <w:bottom w:val="dotted" w:sz="8" w:space="0" w:color="7F7F7F"/>
              <w:right w:val="nil"/>
            </w:tcBorders>
            <w:shd w:val="clear" w:color="auto" w:fill="auto"/>
            <w:tcMar>
              <w:top w:w="15" w:type="dxa"/>
              <w:left w:w="108" w:type="dxa"/>
              <w:bottom w:w="0" w:type="dxa"/>
              <w:right w:w="108" w:type="dxa"/>
            </w:tcMar>
            <w:vAlign w:val="center"/>
            <w:hideMark/>
          </w:tcPr>
          <w:p w14:paraId="2007A0E6" w14:textId="207B4147" w:rsidR="00FB556D" w:rsidRPr="00006ABF" w:rsidDel="00E35D67" w:rsidRDefault="00E8755E" w:rsidP="00CC4C47">
            <w:pPr>
              <w:spacing w:after="0" w:line="360" w:lineRule="auto"/>
              <w:jc w:val="center"/>
              <w:rPr>
                <w:del w:id="14332" w:author="nadira firinda" w:date="2022-10-29T23:30:00Z"/>
                <w:rFonts w:ascii="Times New Roman" w:hAnsi="Times New Roman" w:cs="Times New Roman"/>
                <w:szCs w:val="20"/>
              </w:rPr>
              <w:pPrChange w:id="14333" w:author="nadira firinda" w:date="2022-10-29T23:37:00Z">
                <w:pPr>
                  <w:spacing w:after="0"/>
                  <w:jc w:val="center"/>
                </w:pPr>
              </w:pPrChange>
            </w:pPr>
            <w:del w:id="14334" w:author="nadira firinda" w:date="2022-10-29T23:30:00Z">
              <w:r w:rsidRPr="00006ABF" w:rsidDel="00E35D67">
                <w:rPr>
                  <w:rFonts w:ascii="Times New Roman" w:hAnsi="Times New Roman" w:cs="Times New Roman"/>
                  <w:szCs w:val="20"/>
                </w:rPr>
                <w:delText>0.5108</w:delText>
              </w:r>
              <w:bookmarkStart w:id="14335" w:name="_Toc117980355"/>
              <w:bookmarkStart w:id="14336" w:name="_Toc117982003"/>
              <w:bookmarkEnd w:id="14335"/>
              <w:bookmarkEnd w:id="14336"/>
            </w:del>
          </w:p>
        </w:tc>
        <w:bookmarkStart w:id="14337" w:name="_Toc117980356"/>
        <w:bookmarkStart w:id="14338" w:name="_Toc117982004"/>
        <w:bookmarkEnd w:id="14337"/>
        <w:bookmarkEnd w:id="14338"/>
      </w:tr>
      <w:tr w:rsidR="00FB556D" w:rsidRPr="00006ABF" w:rsidDel="00E35D67" w14:paraId="5ECA9EDB" w14:textId="5020A2E5" w:rsidTr="00FE59AD">
        <w:trPr>
          <w:trHeight w:val="433"/>
          <w:del w:id="14339" w:author="nadira firinda" w:date="2022-10-29T23:30:00Z"/>
        </w:trPr>
        <w:tc>
          <w:tcPr>
            <w:tcW w:w="3969" w:type="dxa"/>
            <w:tcBorders>
              <w:top w:val="dotted" w:sz="8" w:space="0" w:color="7F7F7F"/>
              <w:left w:val="nil"/>
              <w:bottom w:val="dotted" w:sz="8" w:space="0" w:color="7F7F7F"/>
              <w:right w:val="nil"/>
            </w:tcBorders>
            <w:shd w:val="clear" w:color="auto" w:fill="auto"/>
            <w:tcMar>
              <w:top w:w="15" w:type="dxa"/>
              <w:left w:w="108" w:type="dxa"/>
              <w:bottom w:w="0" w:type="dxa"/>
              <w:right w:w="108" w:type="dxa"/>
            </w:tcMar>
            <w:vAlign w:val="center"/>
          </w:tcPr>
          <w:p w14:paraId="2735AF76" w14:textId="72E6AADC" w:rsidR="00FB556D" w:rsidRPr="00006ABF" w:rsidDel="00E35D67" w:rsidRDefault="00FB556D" w:rsidP="00CC4C47">
            <w:pPr>
              <w:spacing w:after="0" w:line="360" w:lineRule="auto"/>
              <w:rPr>
                <w:del w:id="14340" w:author="nadira firinda" w:date="2022-10-29T23:30:00Z"/>
                <w:rFonts w:ascii="Times New Roman" w:hAnsi="Times New Roman" w:cs="Times New Roman"/>
                <w:szCs w:val="20"/>
                <w:lang w:val="en-GB"/>
              </w:rPr>
              <w:pPrChange w:id="14341" w:author="nadira firinda" w:date="2022-10-29T23:37:00Z">
                <w:pPr>
                  <w:spacing w:after="0"/>
                </w:pPr>
              </w:pPrChange>
            </w:pPr>
            <w:del w:id="14342" w:author="nadira firinda" w:date="2022-10-29T23:30:00Z">
              <w:r w:rsidRPr="00006ABF" w:rsidDel="00E35D67">
                <w:rPr>
                  <w:rFonts w:ascii="Times New Roman" w:hAnsi="Times New Roman" w:cs="Times New Roman"/>
                  <w:szCs w:val="20"/>
                  <w:lang w:val="en-GB"/>
                </w:rPr>
                <w:delText>LM Test Stat</w:delText>
              </w:r>
              <w:bookmarkStart w:id="14343" w:name="_Toc117980357"/>
              <w:bookmarkStart w:id="14344" w:name="_Toc117982005"/>
              <w:bookmarkEnd w:id="14343"/>
              <w:bookmarkEnd w:id="14344"/>
            </w:del>
          </w:p>
        </w:tc>
        <w:tc>
          <w:tcPr>
            <w:tcW w:w="236" w:type="dxa"/>
            <w:tcBorders>
              <w:top w:val="dotted" w:sz="8" w:space="0" w:color="7F7F7F"/>
              <w:left w:val="nil"/>
              <w:bottom w:val="dotted" w:sz="8" w:space="0" w:color="7F7F7F"/>
              <w:right w:val="nil"/>
            </w:tcBorders>
            <w:shd w:val="clear" w:color="auto" w:fill="auto"/>
            <w:tcMar>
              <w:top w:w="15" w:type="dxa"/>
              <w:left w:w="108" w:type="dxa"/>
              <w:bottom w:w="0" w:type="dxa"/>
              <w:right w:w="108" w:type="dxa"/>
            </w:tcMar>
            <w:vAlign w:val="center"/>
          </w:tcPr>
          <w:p w14:paraId="51991017" w14:textId="1635A90B" w:rsidR="00FB556D" w:rsidRPr="00006ABF" w:rsidDel="00E35D67" w:rsidRDefault="00FB556D" w:rsidP="00CC4C47">
            <w:pPr>
              <w:spacing w:after="0" w:line="360" w:lineRule="auto"/>
              <w:rPr>
                <w:del w:id="14345" w:author="nadira firinda" w:date="2022-10-29T23:30:00Z"/>
                <w:rFonts w:ascii="Times New Roman" w:hAnsi="Times New Roman" w:cs="Times New Roman"/>
                <w:szCs w:val="20"/>
              </w:rPr>
              <w:pPrChange w:id="14346" w:author="nadira firinda" w:date="2022-10-29T23:37:00Z">
                <w:pPr>
                  <w:spacing w:after="0"/>
                </w:pPr>
              </w:pPrChange>
            </w:pPr>
            <w:bookmarkStart w:id="14347" w:name="_Toc117980358"/>
            <w:bookmarkStart w:id="14348" w:name="_Toc117982006"/>
            <w:bookmarkEnd w:id="14347"/>
            <w:bookmarkEnd w:id="14348"/>
          </w:p>
        </w:tc>
        <w:tc>
          <w:tcPr>
            <w:tcW w:w="2458" w:type="dxa"/>
            <w:tcBorders>
              <w:top w:val="dotted" w:sz="8" w:space="0" w:color="7F7F7F"/>
              <w:left w:val="nil"/>
              <w:bottom w:val="dotted" w:sz="8" w:space="0" w:color="7F7F7F"/>
              <w:right w:val="dotted" w:sz="8" w:space="0" w:color="7F7F7F"/>
            </w:tcBorders>
            <w:shd w:val="clear" w:color="auto" w:fill="auto"/>
            <w:tcMar>
              <w:top w:w="15" w:type="dxa"/>
              <w:left w:w="108" w:type="dxa"/>
              <w:bottom w:w="0" w:type="dxa"/>
              <w:right w:w="108" w:type="dxa"/>
            </w:tcMar>
            <w:vAlign w:val="center"/>
          </w:tcPr>
          <w:p w14:paraId="780B3478" w14:textId="23A2CCDC" w:rsidR="00FB556D" w:rsidRPr="00006ABF" w:rsidDel="00E35D67" w:rsidRDefault="00FB556D" w:rsidP="00CC4C47">
            <w:pPr>
              <w:spacing w:after="0" w:line="360" w:lineRule="auto"/>
              <w:rPr>
                <w:del w:id="14349" w:author="nadira firinda" w:date="2022-10-29T23:30:00Z"/>
                <w:rFonts w:ascii="Times New Roman" w:hAnsi="Times New Roman" w:cs="Times New Roman"/>
                <w:szCs w:val="20"/>
              </w:rPr>
              <w:pPrChange w:id="14350" w:author="nadira firinda" w:date="2022-10-29T23:37:00Z">
                <w:pPr>
                  <w:spacing w:after="0"/>
                </w:pPr>
              </w:pPrChange>
            </w:pPr>
            <w:bookmarkStart w:id="14351" w:name="_Toc117980359"/>
            <w:bookmarkStart w:id="14352" w:name="_Toc117982007"/>
            <w:bookmarkEnd w:id="14351"/>
            <w:bookmarkEnd w:id="14352"/>
          </w:p>
        </w:tc>
        <w:tc>
          <w:tcPr>
            <w:tcW w:w="2337" w:type="dxa"/>
            <w:gridSpan w:val="2"/>
            <w:tcBorders>
              <w:top w:val="dotted" w:sz="8" w:space="0" w:color="7F7F7F"/>
              <w:left w:val="dotted" w:sz="8" w:space="0" w:color="7F7F7F"/>
              <w:bottom w:val="dotted" w:sz="8" w:space="0" w:color="7F7F7F"/>
              <w:right w:val="nil"/>
            </w:tcBorders>
            <w:shd w:val="clear" w:color="auto" w:fill="auto"/>
            <w:tcMar>
              <w:top w:w="15" w:type="dxa"/>
              <w:left w:w="108" w:type="dxa"/>
              <w:bottom w:w="0" w:type="dxa"/>
              <w:right w:w="108" w:type="dxa"/>
            </w:tcMar>
            <w:vAlign w:val="center"/>
          </w:tcPr>
          <w:p w14:paraId="60E8D1EF" w14:textId="2551D9E3" w:rsidR="00FB556D" w:rsidRPr="00006ABF" w:rsidDel="00E35D67" w:rsidRDefault="00E8755E" w:rsidP="00CC4C47">
            <w:pPr>
              <w:spacing w:after="0" w:line="360" w:lineRule="auto"/>
              <w:jc w:val="center"/>
              <w:rPr>
                <w:del w:id="14353" w:author="nadira firinda" w:date="2022-10-29T23:30:00Z"/>
                <w:rFonts w:ascii="Times New Roman" w:hAnsi="Times New Roman" w:cs="Times New Roman"/>
                <w:szCs w:val="20"/>
              </w:rPr>
              <w:pPrChange w:id="14354" w:author="nadira firinda" w:date="2022-10-29T23:37:00Z">
                <w:pPr>
                  <w:spacing w:after="0"/>
                  <w:jc w:val="center"/>
                </w:pPr>
              </w:pPrChange>
            </w:pPr>
            <w:del w:id="14355" w:author="nadira firinda" w:date="2022-10-29T23:30:00Z">
              <w:r w:rsidRPr="00006ABF" w:rsidDel="00E35D67">
                <w:rPr>
                  <w:rFonts w:ascii="Times New Roman" w:hAnsi="Times New Roman" w:cs="Times New Roman"/>
                  <w:szCs w:val="20"/>
                </w:rPr>
                <w:delText>0.1194</w:delText>
              </w:r>
              <w:bookmarkStart w:id="14356" w:name="_Toc117980360"/>
              <w:bookmarkStart w:id="14357" w:name="_Toc117982008"/>
              <w:bookmarkEnd w:id="14356"/>
              <w:bookmarkEnd w:id="14357"/>
            </w:del>
          </w:p>
        </w:tc>
        <w:bookmarkStart w:id="14358" w:name="_Toc117980361"/>
        <w:bookmarkStart w:id="14359" w:name="_Toc117982009"/>
        <w:bookmarkEnd w:id="14358"/>
        <w:bookmarkEnd w:id="14359"/>
      </w:tr>
      <w:tr w:rsidR="00FB556D" w:rsidRPr="00006ABF" w:rsidDel="00E35D67" w14:paraId="4C304C68" w14:textId="5A8AC2C1" w:rsidTr="00FE59AD">
        <w:trPr>
          <w:trHeight w:val="433"/>
          <w:del w:id="14360" w:author="nadira firinda" w:date="2022-10-29T23:30:00Z"/>
        </w:trPr>
        <w:tc>
          <w:tcPr>
            <w:tcW w:w="3969" w:type="dxa"/>
            <w:tcBorders>
              <w:top w:val="dotted" w:sz="8" w:space="0" w:color="7F7F7F"/>
              <w:left w:val="nil"/>
              <w:bottom w:val="dotted" w:sz="8" w:space="0" w:color="7F7F7F"/>
              <w:right w:val="nil"/>
            </w:tcBorders>
            <w:shd w:val="clear" w:color="auto" w:fill="auto"/>
            <w:tcMar>
              <w:top w:w="15" w:type="dxa"/>
              <w:left w:w="108" w:type="dxa"/>
              <w:bottom w:w="0" w:type="dxa"/>
              <w:right w:w="108" w:type="dxa"/>
            </w:tcMar>
            <w:vAlign w:val="center"/>
          </w:tcPr>
          <w:p w14:paraId="1E3D1A04" w14:textId="11E70FB9" w:rsidR="00FB556D" w:rsidRPr="00006ABF" w:rsidDel="00E35D67" w:rsidRDefault="00FB556D" w:rsidP="00CC4C47">
            <w:pPr>
              <w:spacing w:after="0" w:line="360" w:lineRule="auto"/>
              <w:rPr>
                <w:del w:id="14361" w:author="nadira firinda" w:date="2022-10-29T23:30:00Z"/>
                <w:rFonts w:ascii="Times New Roman" w:hAnsi="Times New Roman" w:cs="Times New Roman"/>
                <w:szCs w:val="20"/>
                <w:lang w:val="en-GB"/>
              </w:rPr>
              <w:pPrChange w:id="14362" w:author="nadira firinda" w:date="2022-10-29T23:37:00Z">
                <w:pPr>
                  <w:spacing w:after="0"/>
                </w:pPr>
              </w:pPrChange>
            </w:pPr>
            <w:del w:id="14363" w:author="nadira firinda" w:date="2022-10-29T23:30:00Z">
              <w:r w:rsidRPr="00006ABF" w:rsidDel="00E35D67">
                <w:rPr>
                  <w:rFonts w:ascii="Times New Roman" w:hAnsi="Times New Roman" w:cs="Times New Roman"/>
                  <w:noProof/>
                  <w:szCs w:val="20"/>
                  <w:lang w:val="en-GB"/>
                </w:rPr>
                <w:delText>Heteroskedasticity</w:delText>
              </w:r>
              <w:r w:rsidRPr="00006ABF" w:rsidDel="00E35D67">
                <w:rPr>
                  <w:rFonts w:ascii="Times New Roman" w:hAnsi="Times New Roman" w:cs="Times New Roman"/>
                  <w:szCs w:val="20"/>
                  <w:lang w:val="en-GB"/>
                </w:rPr>
                <w:delText xml:space="preserve"> Test Stat</w:delText>
              </w:r>
              <w:bookmarkStart w:id="14364" w:name="_Toc117980362"/>
              <w:bookmarkStart w:id="14365" w:name="_Toc117982010"/>
              <w:bookmarkEnd w:id="14364"/>
              <w:bookmarkEnd w:id="14365"/>
            </w:del>
          </w:p>
        </w:tc>
        <w:tc>
          <w:tcPr>
            <w:tcW w:w="236" w:type="dxa"/>
            <w:tcBorders>
              <w:top w:val="dotted" w:sz="8" w:space="0" w:color="7F7F7F"/>
              <w:left w:val="nil"/>
              <w:bottom w:val="dotted" w:sz="8" w:space="0" w:color="7F7F7F"/>
              <w:right w:val="nil"/>
            </w:tcBorders>
            <w:shd w:val="clear" w:color="auto" w:fill="auto"/>
            <w:tcMar>
              <w:top w:w="15" w:type="dxa"/>
              <w:left w:w="108" w:type="dxa"/>
              <w:bottom w:w="0" w:type="dxa"/>
              <w:right w:w="108" w:type="dxa"/>
            </w:tcMar>
            <w:vAlign w:val="center"/>
          </w:tcPr>
          <w:p w14:paraId="291BD8DB" w14:textId="6852D591" w:rsidR="00FB556D" w:rsidRPr="00006ABF" w:rsidDel="00E35D67" w:rsidRDefault="00FB556D" w:rsidP="00CC4C47">
            <w:pPr>
              <w:spacing w:after="0" w:line="360" w:lineRule="auto"/>
              <w:rPr>
                <w:del w:id="14366" w:author="nadira firinda" w:date="2022-10-29T23:30:00Z"/>
                <w:rFonts w:ascii="Times New Roman" w:hAnsi="Times New Roman" w:cs="Times New Roman"/>
                <w:szCs w:val="20"/>
              </w:rPr>
              <w:pPrChange w:id="14367" w:author="nadira firinda" w:date="2022-10-29T23:37:00Z">
                <w:pPr>
                  <w:spacing w:after="0"/>
                </w:pPr>
              </w:pPrChange>
            </w:pPr>
            <w:bookmarkStart w:id="14368" w:name="_Toc117980363"/>
            <w:bookmarkStart w:id="14369" w:name="_Toc117982011"/>
            <w:bookmarkEnd w:id="14368"/>
            <w:bookmarkEnd w:id="14369"/>
          </w:p>
        </w:tc>
        <w:tc>
          <w:tcPr>
            <w:tcW w:w="2458" w:type="dxa"/>
            <w:tcBorders>
              <w:top w:val="dotted" w:sz="8" w:space="0" w:color="7F7F7F"/>
              <w:left w:val="nil"/>
              <w:bottom w:val="dotted" w:sz="8" w:space="0" w:color="7F7F7F"/>
              <w:right w:val="dotted" w:sz="8" w:space="0" w:color="7F7F7F"/>
            </w:tcBorders>
            <w:shd w:val="clear" w:color="auto" w:fill="auto"/>
            <w:tcMar>
              <w:top w:w="15" w:type="dxa"/>
              <w:left w:w="108" w:type="dxa"/>
              <w:bottom w:w="0" w:type="dxa"/>
              <w:right w:w="108" w:type="dxa"/>
            </w:tcMar>
            <w:vAlign w:val="center"/>
          </w:tcPr>
          <w:p w14:paraId="2C5B1563" w14:textId="4CD7FFB4" w:rsidR="00FB556D" w:rsidRPr="00006ABF" w:rsidDel="00E35D67" w:rsidRDefault="00FB556D" w:rsidP="00CC4C47">
            <w:pPr>
              <w:spacing w:after="0" w:line="360" w:lineRule="auto"/>
              <w:rPr>
                <w:del w:id="14370" w:author="nadira firinda" w:date="2022-10-29T23:30:00Z"/>
                <w:rFonts w:ascii="Times New Roman" w:hAnsi="Times New Roman" w:cs="Times New Roman"/>
                <w:szCs w:val="20"/>
              </w:rPr>
              <w:pPrChange w:id="14371" w:author="nadira firinda" w:date="2022-10-29T23:37:00Z">
                <w:pPr>
                  <w:spacing w:after="0"/>
                </w:pPr>
              </w:pPrChange>
            </w:pPr>
            <w:bookmarkStart w:id="14372" w:name="_Toc117980364"/>
            <w:bookmarkStart w:id="14373" w:name="_Toc117982012"/>
            <w:bookmarkEnd w:id="14372"/>
            <w:bookmarkEnd w:id="14373"/>
          </w:p>
        </w:tc>
        <w:tc>
          <w:tcPr>
            <w:tcW w:w="2337" w:type="dxa"/>
            <w:gridSpan w:val="2"/>
            <w:tcBorders>
              <w:top w:val="dotted" w:sz="8" w:space="0" w:color="7F7F7F"/>
              <w:left w:val="dotted" w:sz="8" w:space="0" w:color="7F7F7F"/>
              <w:bottom w:val="dotted" w:sz="8" w:space="0" w:color="7F7F7F"/>
              <w:right w:val="nil"/>
            </w:tcBorders>
            <w:shd w:val="clear" w:color="auto" w:fill="auto"/>
            <w:tcMar>
              <w:top w:w="15" w:type="dxa"/>
              <w:left w:w="108" w:type="dxa"/>
              <w:bottom w:w="0" w:type="dxa"/>
              <w:right w:w="108" w:type="dxa"/>
            </w:tcMar>
            <w:vAlign w:val="center"/>
          </w:tcPr>
          <w:p w14:paraId="3D5049E9" w14:textId="728B06A4" w:rsidR="00FB556D" w:rsidRPr="00006ABF" w:rsidDel="00E35D67" w:rsidRDefault="00E8755E" w:rsidP="00CC4C47">
            <w:pPr>
              <w:spacing w:after="0" w:line="360" w:lineRule="auto"/>
              <w:jc w:val="center"/>
              <w:rPr>
                <w:del w:id="14374" w:author="nadira firinda" w:date="2022-10-29T23:30:00Z"/>
                <w:rFonts w:ascii="Times New Roman" w:hAnsi="Times New Roman" w:cs="Times New Roman"/>
                <w:szCs w:val="20"/>
              </w:rPr>
              <w:pPrChange w:id="14375" w:author="nadira firinda" w:date="2022-10-29T23:37:00Z">
                <w:pPr>
                  <w:spacing w:after="0"/>
                  <w:jc w:val="center"/>
                </w:pPr>
              </w:pPrChange>
            </w:pPr>
            <w:del w:id="14376" w:author="nadira firinda" w:date="2022-10-29T23:30:00Z">
              <w:r w:rsidRPr="00006ABF" w:rsidDel="00E35D67">
                <w:rPr>
                  <w:rFonts w:ascii="Times New Roman" w:hAnsi="Times New Roman" w:cs="Times New Roman"/>
                  <w:szCs w:val="20"/>
                </w:rPr>
                <w:delText>0.6854</w:delText>
              </w:r>
              <w:bookmarkStart w:id="14377" w:name="_Toc117980365"/>
              <w:bookmarkStart w:id="14378" w:name="_Toc117982013"/>
              <w:bookmarkEnd w:id="14377"/>
              <w:bookmarkEnd w:id="14378"/>
            </w:del>
          </w:p>
        </w:tc>
        <w:bookmarkStart w:id="14379" w:name="_Toc117980366"/>
        <w:bookmarkStart w:id="14380" w:name="_Toc117982014"/>
        <w:bookmarkEnd w:id="14379"/>
        <w:bookmarkEnd w:id="14380"/>
      </w:tr>
    </w:tbl>
    <w:p w14:paraId="031A1461" w14:textId="185E45A6" w:rsidR="00D90278" w:rsidRPr="00E35D67" w:rsidDel="00E35D67" w:rsidRDefault="00D90278" w:rsidP="00CC4C47">
      <w:pPr>
        <w:spacing w:line="360" w:lineRule="auto"/>
        <w:rPr>
          <w:del w:id="14381" w:author="nadira firinda" w:date="2022-10-29T23:30:00Z"/>
          <w:rFonts w:ascii="Times New Roman" w:hAnsi="Times New Roman" w:cs="Times New Roman"/>
        </w:rPr>
        <w:pPrChange w:id="14382" w:author="nadira firinda" w:date="2022-10-29T23:37:00Z">
          <w:pPr/>
        </w:pPrChange>
      </w:pPr>
      <w:bookmarkStart w:id="14383" w:name="_Toc117980367"/>
      <w:bookmarkStart w:id="14384" w:name="_Toc117982015"/>
      <w:bookmarkEnd w:id="14383"/>
      <w:bookmarkEnd w:id="14384"/>
    </w:p>
    <w:p w14:paraId="42C37FD6" w14:textId="131B182A" w:rsidR="00FB741C" w:rsidRPr="00E35D67" w:rsidDel="00E35D67" w:rsidRDefault="00A617A0" w:rsidP="00CC4C47">
      <w:pPr>
        <w:keepNext/>
        <w:spacing w:line="360" w:lineRule="auto"/>
        <w:rPr>
          <w:del w:id="14385" w:author="nadira firinda" w:date="2022-10-29T23:30:00Z"/>
          <w:rFonts w:ascii="Times New Roman" w:hAnsi="Times New Roman" w:cs="Times New Roman"/>
        </w:rPr>
        <w:pPrChange w:id="14386" w:author="nadira firinda" w:date="2022-10-29T23:37:00Z">
          <w:pPr>
            <w:keepNext/>
          </w:pPr>
        </w:pPrChange>
      </w:pPr>
      <w:del w:id="14387" w:author="nadira firinda" w:date="2022-10-29T23:30:00Z">
        <w:r w:rsidRPr="008B62E9" w:rsidDel="00E35D67">
          <w:rPr>
            <w:rFonts w:ascii="Times New Roman" w:hAnsi="Times New Roman" w:cs="Times New Roman"/>
          </w:rPr>
          <w:object w:dxaOrig="10032" w:dyaOrig="3360" w14:anchorId="2D7CAE15">
            <v:shape id="_x0000_i1041" type="#_x0000_t75" style="width:452.55pt;height:150.65pt" o:ole="">
              <v:imagedata r:id="rId116" o:title=""/>
            </v:shape>
            <o:OLEObject Type="Embed" ProgID="EViews.Workfile.2" ShapeID="_x0000_i1041" DrawAspect="Content" ObjectID="_1728592427" r:id="rId117"/>
          </w:object>
        </w:r>
        <w:bookmarkStart w:id="14388" w:name="_Toc117980368"/>
        <w:bookmarkStart w:id="14389" w:name="_Toc117982016"/>
        <w:bookmarkEnd w:id="14388"/>
        <w:bookmarkEnd w:id="14389"/>
      </w:del>
    </w:p>
    <w:p w14:paraId="3BB8978D" w14:textId="046D45E2" w:rsidR="00333067" w:rsidRPr="00006ABF" w:rsidDel="00E35D67" w:rsidRDefault="00FB741C" w:rsidP="00CC4C47">
      <w:pPr>
        <w:pStyle w:val="Caption"/>
        <w:spacing w:line="360" w:lineRule="auto"/>
        <w:rPr>
          <w:del w:id="14390" w:author="nadira firinda" w:date="2022-10-29T23:30:00Z"/>
        </w:rPr>
        <w:pPrChange w:id="14391" w:author="nadira firinda" w:date="2022-10-29T23:37:00Z">
          <w:pPr>
            <w:pStyle w:val="Caption"/>
          </w:pPr>
        </w:pPrChange>
      </w:pPr>
      <w:bookmarkStart w:id="14392" w:name="_Ref84942229"/>
      <w:bookmarkStart w:id="14393" w:name="_Toc84944795"/>
      <w:bookmarkStart w:id="14394" w:name="_Toc84944882"/>
      <w:del w:id="14395" w:author="nadira firinda" w:date="2022-10-29T23:30:00Z">
        <w:r w:rsidRPr="00006ABF" w:rsidDel="00E35D67">
          <w:delText xml:space="preserve">Gambar </w:delText>
        </w:r>
      </w:del>
      <w:ins w:id="14396" w:author="Prasasti Karunia Farista Ananto" w:date="2021-10-12T14:34:00Z">
        <w:del w:id="14397" w:author="nadira firinda" w:date="2022-10-29T23:30:00Z">
          <w:r w:rsidR="00046663" w:rsidRPr="00D206AB" w:rsidDel="00E35D67">
            <w:fldChar w:fldCharType="begin"/>
          </w:r>
          <w:r w:rsidR="00046663" w:rsidRPr="00006ABF" w:rsidDel="00E35D67">
            <w:delInstrText xml:space="preserve"> STYLEREF 1 \s </w:delInstrText>
          </w:r>
        </w:del>
      </w:ins>
      <w:del w:id="14398" w:author="nadira firinda" w:date="2022-10-29T23:30:00Z">
        <w:r w:rsidR="00046663" w:rsidRPr="008B62E9" w:rsidDel="00E35D67">
          <w:fldChar w:fldCharType="separate"/>
        </w:r>
        <w:r w:rsidR="00015ADF" w:rsidRPr="00006ABF" w:rsidDel="00E35D67">
          <w:rPr>
            <w:noProof/>
          </w:rPr>
          <w:delText>IV</w:delText>
        </w:r>
      </w:del>
      <w:ins w:id="14399" w:author="Prasasti Karunia Farista Ananto" w:date="2021-10-12T14:34:00Z">
        <w:del w:id="14400" w:author="nadira firinda" w:date="2022-10-29T23:30:00Z">
          <w:r w:rsidR="00046663" w:rsidRPr="00D206AB" w:rsidDel="00E35D67">
            <w:fldChar w:fldCharType="end"/>
          </w:r>
          <w:r w:rsidR="00046663" w:rsidRPr="00006ABF" w:rsidDel="00E35D67">
            <w:noBreakHyphen/>
          </w:r>
          <w:r w:rsidR="00046663" w:rsidRPr="00D206AB" w:rsidDel="00E35D67">
            <w:fldChar w:fldCharType="begin"/>
          </w:r>
          <w:r w:rsidR="00046663" w:rsidRPr="00006ABF" w:rsidDel="00E35D67">
            <w:delInstrText xml:space="preserve"> SEQ Gambar \* ARABIC \s 1 </w:delInstrText>
          </w:r>
        </w:del>
      </w:ins>
      <w:del w:id="14401" w:author="nadira firinda" w:date="2022-10-29T23:30:00Z">
        <w:r w:rsidR="00046663" w:rsidRPr="008B62E9" w:rsidDel="00E35D67">
          <w:fldChar w:fldCharType="separate"/>
        </w:r>
      </w:del>
      <w:ins w:id="14402" w:author="Prasasti Karunia Farista Ananto" w:date="2021-10-12T15:25:00Z">
        <w:del w:id="14403" w:author="nadira firinda" w:date="2022-10-29T23:30:00Z">
          <w:r w:rsidR="00015ADF" w:rsidRPr="00006ABF" w:rsidDel="00E35D67">
            <w:rPr>
              <w:noProof/>
            </w:rPr>
            <w:delText>17</w:delText>
          </w:r>
        </w:del>
      </w:ins>
      <w:ins w:id="14404" w:author="Prasasti Karunia Farista Ananto" w:date="2021-10-12T14:34:00Z">
        <w:del w:id="14405" w:author="nadira firinda" w:date="2022-10-29T23:30:00Z">
          <w:r w:rsidR="00046663" w:rsidRPr="00D206AB" w:rsidDel="00E35D67">
            <w:fldChar w:fldCharType="end"/>
          </w:r>
        </w:del>
      </w:ins>
      <w:bookmarkEnd w:id="14392"/>
      <w:del w:id="14406" w:author="nadira firinda" w:date="2022-10-29T23:30:00Z">
        <w:r w:rsidRPr="008B62E9" w:rsidDel="00E35D67">
          <w:fldChar w:fldCharType="begin"/>
        </w:r>
        <w:r w:rsidRPr="00006ABF" w:rsidDel="00E35D67">
          <w:delInstrText xml:space="preserve"> STYLEREF 1 \s </w:delInstrText>
        </w:r>
        <w:r w:rsidRPr="008B62E9" w:rsidDel="00E35D67">
          <w:fldChar w:fldCharType="separate"/>
        </w:r>
        <w:r w:rsidRPr="00006ABF" w:rsidDel="00E35D67">
          <w:rPr>
            <w:noProof/>
          </w:rPr>
          <w:delText>IV</w:delText>
        </w:r>
        <w:r w:rsidRPr="008B62E9" w:rsidDel="00E35D67">
          <w:fldChar w:fldCharType="end"/>
        </w:r>
        <w:r w:rsidRPr="00006ABF" w:rsidDel="00E35D67">
          <w:noBreakHyphen/>
        </w:r>
        <w:r w:rsidRPr="008B62E9" w:rsidDel="00E35D67">
          <w:fldChar w:fldCharType="begin"/>
        </w:r>
        <w:r w:rsidRPr="00006ABF" w:rsidDel="00E35D67">
          <w:delInstrText xml:space="preserve"> SEQ Gambar \* ARABIC \s 1 </w:delInstrText>
        </w:r>
        <w:r w:rsidRPr="008B62E9" w:rsidDel="00E35D67">
          <w:fldChar w:fldCharType="separate"/>
        </w:r>
        <w:r w:rsidRPr="00006ABF" w:rsidDel="00E35D67">
          <w:rPr>
            <w:noProof/>
          </w:rPr>
          <w:delText>17</w:delText>
        </w:r>
        <w:r w:rsidRPr="008B62E9" w:rsidDel="00E35D67">
          <w:fldChar w:fldCharType="end"/>
        </w:r>
        <w:r w:rsidRPr="00006ABF" w:rsidDel="00E35D67">
          <w:rPr>
            <w:noProof/>
          </w:rPr>
          <w:delText>. Hasil Proyeksi Sektor Jasa Lainnya</w:delText>
        </w:r>
        <w:bookmarkStart w:id="14407" w:name="_Toc117980369"/>
        <w:bookmarkStart w:id="14408" w:name="_Toc117982017"/>
        <w:bookmarkEnd w:id="14393"/>
        <w:bookmarkEnd w:id="14394"/>
        <w:bookmarkEnd w:id="14407"/>
        <w:bookmarkEnd w:id="14408"/>
      </w:del>
    </w:p>
    <w:p w14:paraId="5463A6C3" w14:textId="35960284" w:rsidR="00A8553D" w:rsidRPr="00006ABF" w:rsidDel="00E35D67" w:rsidRDefault="00A8553D" w:rsidP="00CC4C47">
      <w:pPr>
        <w:pStyle w:val="Heading2"/>
        <w:rPr>
          <w:del w:id="14409" w:author="nadira firinda" w:date="2022-10-29T23:30:00Z"/>
        </w:rPr>
        <w:pPrChange w:id="14410" w:author="nadira firinda" w:date="2022-10-29T23:37:00Z">
          <w:pPr>
            <w:pStyle w:val="Heading2"/>
          </w:pPr>
        </w:pPrChange>
      </w:pPr>
      <w:del w:id="14411" w:author="nadira firinda" w:date="2022-10-29T23:30:00Z">
        <w:r w:rsidRPr="00006ABF" w:rsidDel="00E35D67">
          <w:delText>Simulasi</w:delText>
        </w:r>
        <w:bookmarkStart w:id="14412" w:name="_Toc117980370"/>
        <w:bookmarkStart w:id="14413" w:name="_Toc117982018"/>
        <w:bookmarkEnd w:id="14412"/>
        <w:bookmarkEnd w:id="14413"/>
      </w:del>
    </w:p>
    <w:p w14:paraId="5FED65AE" w14:textId="0E5770E5" w:rsidR="002721F5" w:rsidRPr="00006ABF" w:rsidDel="00E35D67" w:rsidRDefault="002721F5" w:rsidP="00CC4C47">
      <w:pPr>
        <w:spacing w:line="360" w:lineRule="auto"/>
        <w:ind w:firstLine="709"/>
        <w:jc w:val="both"/>
        <w:rPr>
          <w:del w:id="14414" w:author="nadira firinda" w:date="2022-10-29T23:30:00Z"/>
          <w:rFonts w:ascii="Times New Roman" w:hAnsi="Times New Roman" w:cs="Times New Roman"/>
        </w:rPr>
        <w:pPrChange w:id="14415" w:author="nadira firinda" w:date="2022-10-29T23:37:00Z">
          <w:pPr>
            <w:spacing w:line="360" w:lineRule="auto"/>
            <w:ind w:firstLine="360"/>
            <w:jc w:val="both"/>
          </w:pPr>
        </w:pPrChange>
      </w:pPr>
      <w:del w:id="14416" w:author="nadira firinda" w:date="2022-10-29T23:30:00Z">
        <w:r w:rsidRPr="00006ABF" w:rsidDel="00E35D67">
          <w:rPr>
            <w:rFonts w:ascii="Times New Roman" w:hAnsi="Times New Roman" w:cs="Times New Roman"/>
          </w:rPr>
          <w:delText xml:space="preserve">Simulasi dimaksudkan untuk menguji bahwa model tersebut konsisten dengan teori ekonomi, </w:delText>
        </w:r>
        <w:r w:rsidRPr="00006ABF" w:rsidDel="00E35D67">
          <w:rPr>
            <w:rFonts w:ascii="Times New Roman" w:hAnsi="Times New Roman" w:cs="Times New Roman"/>
            <w:i/>
            <w:iCs/>
          </w:rPr>
          <w:delText>economic sense</w:delText>
        </w:r>
        <w:r w:rsidRPr="00006ABF" w:rsidDel="00E35D67">
          <w:rPr>
            <w:rFonts w:ascii="Times New Roman" w:hAnsi="Times New Roman" w:cs="Times New Roman"/>
          </w:rPr>
          <w:delText xml:space="preserve">, dan bukti empiris, yang ditunjukkan dengan </w:delText>
        </w:r>
        <w:r w:rsidR="00B84D59" w:rsidRPr="00006ABF" w:rsidDel="00E35D67">
          <w:rPr>
            <w:rFonts w:ascii="Times New Roman" w:hAnsi="Times New Roman" w:cs="Times New Roman"/>
            <w:i/>
            <w:iCs/>
          </w:rPr>
          <w:delText>I</w:delText>
        </w:r>
        <w:r w:rsidRPr="00006ABF" w:rsidDel="00E35D67">
          <w:rPr>
            <w:rFonts w:ascii="Times New Roman" w:hAnsi="Times New Roman" w:cs="Times New Roman"/>
            <w:i/>
            <w:iCs/>
          </w:rPr>
          <w:delText xml:space="preserve">mpulse </w:delText>
        </w:r>
        <w:r w:rsidR="00B84D59" w:rsidRPr="00006ABF" w:rsidDel="00E35D67">
          <w:rPr>
            <w:rFonts w:ascii="Times New Roman" w:hAnsi="Times New Roman" w:cs="Times New Roman"/>
            <w:i/>
            <w:iCs/>
          </w:rPr>
          <w:delText>R</w:delText>
        </w:r>
        <w:r w:rsidRPr="00006ABF" w:rsidDel="00E35D67">
          <w:rPr>
            <w:rFonts w:ascii="Times New Roman" w:hAnsi="Times New Roman" w:cs="Times New Roman"/>
            <w:i/>
            <w:iCs/>
          </w:rPr>
          <w:delText xml:space="preserve">esponse </w:delText>
        </w:r>
        <w:r w:rsidR="00B84D59" w:rsidRPr="00006ABF" w:rsidDel="00E35D67">
          <w:rPr>
            <w:rFonts w:ascii="Times New Roman" w:hAnsi="Times New Roman" w:cs="Times New Roman"/>
            <w:i/>
            <w:iCs/>
          </w:rPr>
          <w:delText>F</w:delText>
        </w:r>
        <w:r w:rsidRPr="00006ABF" w:rsidDel="00E35D67">
          <w:rPr>
            <w:rFonts w:ascii="Times New Roman" w:hAnsi="Times New Roman" w:cs="Times New Roman"/>
            <w:i/>
            <w:iCs/>
          </w:rPr>
          <w:delText>unction</w:delText>
        </w:r>
        <w:r w:rsidRPr="00006ABF" w:rsidDel="00E35D67">
          <w:rPr>
            <w:rFonts w:ascii="Times New Roman" w:hAnsi="Times New Roman" w:cs="Times New Roman"/>
          </w:rPr>
          <w:delText xml:space="preserve"> (IRF) yang sesuai arah dan besarannya. Melalui simulasi tersebut, dapat dilihat kemampuan model tersebut dalam menjelaskan dampak dari suatu </w:delText>
        </w:r>
        <w:r w:rsidRPr="00006ABF" w:rsidDel="00E35D67">
          <w:rPr>
            <w:rFonts w:ascii="Times New Roman" w:hAnsi="Times New Roman" w:cs="Times New Roman"/>
            <w:i/>
            <w:iCs/>
          </w:rPr>
          <w:delText>shock</w:delText>
        </w:r>
        <w:r w:rsidRPr="00006ABF" w:rsidDel="00E35D67">
          <w:rPr>
            <w:rFonts w:ascii="Times New Roman" w:hAnsi="Times New Roman" w:cs="Times New Roman"/>
          </w:rPr>
          <w:delText xml:space="preserve">. Dalam hal ini ada beberapa </w:delText>
        </w:r>
        <w:r w:rsidRPr="00006ABF" w:rsidDel="00E35D67">
          <w:rPr>
            <w:rFonts w:ascii="Times New Roman" w:hAnsi="Times New Roman" w:cs="Times New Roman"/>
            <w:i/>
            <w:iCs/>
          </w:rPr>
          <w:delText>shock</w:delText>
        </w:r>
        <w:r w:rsidRPr="00006ABF" w:rsidDel="00E35D67">
          <w:rPr>
            <w:rFonts w:ascii="Times New Roman" w:hAnsi="Times New Roman" w:cs="Times New Roman"/>
          </w:rPr>
          <w:delText xml:space="preserve"> yang hendak dilihat, yakni </w:delText>
        </w:r>
        <w:r w:rsidRPr="00006ABF" w:rsidDel="00E35D67">
          <w:rPr>
            <w:rFonts w:ascii="Times New Roman" w:hAnsi="Times New Roman" w:cs="Times New Roman"/>
            <w:i/>
            <w:iCs/>
          </w:rPr>
          <w:delText>shock</w:delText>
        </w:r>
        <w:r w:rsidRPr="00006ABF" w:rsidDel="00E35D67">
          <w:rPr>
            <w:rFonts w:ascii="Times New Roman" w:hAnsi="Times New Roman" w:cs="Times New Roman"/>
          </w:rPr>
          <w:delText xml:space="preserve"> berupa kenaikan </w:delText>
        </w:r>
        <w:r w:rsidR="00B84D59" w:rsidRPr="00006ABF" w:rsidDel="00E35D67">
          <w:rPr>
            <w:rFonts w:ascii="Times New Roman" w:hAnsi="Times New Roman" w:cs="Times New Roman"/>
          </w:rPr>
          <w:delText>Konsumsi Swasta</w:delText>
        </w:r>
        <w:r w:rsidRPr="00006ABF" w:rsidDel="00E35D67">
          <w:rPr>
            <w:rFonts w:ascii="Times New Roman" w:hAnsi="Times New Roman" w:cs="Times New Roman"/>
          </w:rPr>
          <w:delText xml:space="preserve">, </w:delText>
        </w:r>
        <w:r w:rsidR="00B84D59" w:rsidRPr="00006ABF" w:rsidDel="00E35D67">
          <w:rPr>
            <w:rFonts w:ascii="Times New Roman" w:hAnsi="Times New Roman" w:cs="Times New Roman"/>
          </w:rPr>
          <w:delText>Konsumsi Pemerintah</w:delText>
        </w:r>
        <w:r w:rsidRPr="00006ABF" w:rsidDel="00E35D67">
          <w:rPr>
            <w:rFonts w:ascii="Times New Roman" w:hAnsi="Times New Roman" w:cs="Times New Roman"/>
          </w:rPr>
          <w:delText xml:space="preserve">, </w:delText>
        </w:r>
        <w:r w:rsidR="00B84D59" w:rsidRPr="00006ABF" w:rsidDel="00E35D67">
          <w:rPr>
            <w:rFonts w:ascii="Times New Roman" w:hAnsi="Times New Roman" w:cs="Times New Roman"/>
          </w:rPr>
          <w:delText>Investasi Bangunan</w:delText>
        </w:r>
        <w:r w:rsidRPr="00006ABF" w:rsidDel="00E35D67">
          <w:rPr>
            <w:rFonts w:ascii="Times New Roman" w:hAnsi="Times New Roman" w:cs="Times New Roman"/>
          </w:rPr>
          <w:delText xml:space="preserve">, kenaikan </w:delText>
        </w:r>
        <w:r w:rsidR="00B84D59" w:rsidRPr="00006ABF" w:rsidDel="00E35D67">
          <w:rPr>
            <w:rFonts w:ascii="Times New Roman" w:hAnsi="Times New Roman" w:cs="Times New Roman"/>
          </w:rPr>
          <w:delText>Investasi Non-Bangunan</w:delText>
        </w:r>
        <w:r w:rsidRPr="00006ABF" w:rsidDel="00E35D67">
          <w:rPr>
            <w:rFonts w:ascii="Times New Roman" w:hAnsi="Times New Roman" w:cs="Times New Roman"/>
          </w:rPr>
          <w:delText xml:space="preserve">, serta kenaikan </w:delText>
        </w:r>
        <w:r w:rsidR="00B84D59" w:rsidRPr="00006ABF" w:rsidDel="00E35D67">
          <w:rPr>
            <w:rFonts w:ascii="Times New Roman" w:hAnsi="Times New Roman" w:cs="Times New Roman"/>
          </w:rPr>
          <w:delText>dari beberapa sektor lainnya seperti Industri Pengolahan dan Penyediaan Akomodasi dan Makan Minum</w:delText>
        </w:r>
        <w:r w:rsidRPr="00006ABF" w:rsidDel="00E35D67">
          <w:rPr>
            <w:rFonts w:ascii="Times New Roman" w:hAnsi="Times New Roman" w:cs="Times New Roman"/>
          </w:rPr>
          <w:delText xml:space="preserve">. Hasil simulasi atas beberapa </w:delText>
        </w:r>
        <w:r w:rsidRPr="00006ABF" w:rsidDel="00E35D67">
          <w:rPr>
            <w:rFonts w:ascii="Times New Roman" w:hAnsi="Times New Roman" w:cs="Times New Roman"/>
            <w:i/>
            <w:iCs/>
          </w:rPr>
          <w:delText>shock</w:delText>
        </w:r>
        <w:r w:rsidRPr="00006ABF" w:rsidDel="00E35D67">
          <w:rPr>
            <w:rFonts w:ascii="Times New Roman" w:hAnsi="Times New Roman" w:cs="Times New Roman"/>
          </w:rPr>
          <w:delText xml:space="preserve"> tersebut dan analisisnya diketengahkan pada </w:delText>
        </w:r>
      </w:del>
      <w:ins w:id="14417" w:author="Prasasti Karunia Farista Ananto" w:date="2021-10-12T15:16:00Z">
        <w:del w:id="14418" w:author="nadira firinda" w:date="2022-10-29T23:30:00Z">
          <w:r w:rsidR="001B099C" w:rsidRPr="00D206AB" w:rsidDel="00E35D67">
            <w:rPr>
              <w:rFonts w:ascii="Times New Roman" w:hAnsi="Times New Roman" w:cs="Times New Roman"/>
            </w:rPr>
            <w:fldChar w:fldCharType="begin"/>
          </w:r>
          <w:r w:rsidR="001B099C" w:rsidRPr="00006ABF" w:rsidDel="00E35D67">
            <w:rPr>
              <w:rFonts w:ascii="Times New Roman" w:hAnsi="Times New Roman" w:cs="Times New Roman"/>
            </w:rPr>
            <w:delInstrText xml:space="preserve"> REF _Ref84941554 \h </w:delInstrText>
          </w:r>
        </w:del>
      </w:ins>
      <w:del w:id="14419" w:author="nadira firinda" w:date="2022-10-29T23:30:00Z">
        <w:r w:rsidR="001B099C" w:rsidRPr="00006ABF" w:rsidDel="00E35D67">
          <w:rPr>
            <w:rFonts w:ascii="Times New Roman" w:hAnsi="Times New Roman" w:cs="Times New Roman"/>
          </w:rPr>
          <w:delInstrText xml:space="preserve"> \* MERGEFORMAT </w:delInstrText>
        </w:r>
        <w:r w:rsidR="001B099C" w:rsidRPr="00D206AB" w:rsidDel="00E35D67">
          <w:rPr>
            <w:rFonts w:ascii="Times New Roman" w:hAnsi="Times New Roman" w:cs="Times New Roman"/>
          </w:rPr>
        </w:r>
        <w:r w:rsidR="001B099C" w:rsidRPr="008B62E9" w:rsidDel="00E35D67">
          <w:rPr>
            <w:rFonts w:ascii="Times New Roman" w:hAnsi="Times New Roman" w:cs="Times New Roman"/>
          </w:rPr>
          <w:fldChar w:fldCharType="separate"/>
        </w:r>
      </w:del>
      <w:ins w:id="14420" w:author="Prasasti Karunia Farista Ananto" w:date="2021-10-12T15:25:00Z">
        <w:del w:id="14421" w:author="nadira firinda" w:date="2022-10-29T23:30:00Z">
          <w:r w:rsidR="00015ADF" w:rsidRPr="00E35D67" w:rsidDel="00E35D67">
            <w:rPr>
              <w:rFonts w:ascii="Times New Roman" w:hAnsi="Times New Roman" w:cs="Times New Roman"/>
            </w:rPr>
            <w:delText xml:space="preserve">Gambar </w:delText>
          </w:r>
          <w:r w:rsidR="00015ADF" w:rsidRPr="00E35D67" w:rsidDel="00E35D67">
            <w:rPr>
              <w:rFonts w:ascii="Times New Roman" w:hAnsi="Times New Roman" w:cs="Times New Roman"/>
              <w:noProof/>
            </w:rPr>
            <w:delText>IV</w:delText>
          </w:r>
          <w:r w:rsidR="00015ADF" w:rsidRPr="00006ABF" w:rsidDel="00E35D67">
            <w:rPr>
              <w:rFonts w:ascii="Times New Roman" w:hAnsi="Times New Roman" w:cs="Times New Roman"/>
              <w:noProof/>
              <w:rPrChange w:id="14422" w:author="Prasasti Karunia Farista Ananto" w:date="2021-10-14T16:56:00Z">
                <w:rPr/>
              </w:rPrChange>
            </w:rPr>
            <w:noBreakHyphen/>
          </w:r>
          <w:r w:rsidR="00015ADF" w:rsidRPr="00E35D67" w:rsidDel="00E35D67">
            <w:rPr>
              <w:rFonts w:ascii="Times New Roman" w:hAnsi="Times New Roman" w:cs="Times New Roman"/>
              <w:noProof/>
            </w:rPr>
            <w:delText>1</w:delText>
          </w:r>
        </w:del>
      </w:ins>
      <w:ins w:id="14423" w:author="Prasasti Karunia Farista Ananto" w:date="2021-10-12T15:16:00Z">
        <w:del w:id="14424" w:author="nadira firinda" w:date="2022-10-29T23:30:00Z">
          <w:r w:rsidR="001B099C" w:rsidRPr="00D206AB" w:rsidDel="00E35D67">
            <w:rPr>
              <w:rFonts w:ascii="Times New Roman" w:hAnsi="Times New Roman" w:cs="Times New Roman"/>
            </w:rPr>
            <w:fldChar w:fldCharType="end"/>
          </w:r>
          <w:r w:rsidR="001B099C" w:rsidRPr="00006ABF" w:rsidDel="00E35D67">
            <w:rPr>
              <w:rFonts w:ascii="Times New Roman" w:hAnsi="Times New Roman" w:cs="Times New Roman"/>
            </w:rPr>
            <w:delText xml:space="preserve"> </w:delText>
          </w:r>
        </w:del>
      </w:ins>
      <w:del w:id="14425" w:author="nadira firinda" w:date="2022-10-29T23:30:00Z">
        <w:r w:rsidRPr="00006ABF" w:rsidDel="00E35D67">
          <w:rPr>
            <w:rFonts w:ascii="Times New Roman" w:hAnsi="Times New Roman" w:cs="Times New Roman"/>
          </w:rPr>
          <w:delText>Gambar x sampai dengan</w:delText>
        </w:r>
      </w:del>
      <w:ins w:id="14426" w:author="Prasasti Karunia Farista Ananto" w:date="2021-10-12T15:16:00Z">
        <w:del w:id="14427" w:author="nadira firinda" w:date="2022-10-29T23:30:00Z">
          <w:r w:rsidR="001B099C" w:rsidRPr="00006ABF" w:rsidDel="00E35D67">
            <w:rPr>
              <w:rFonts w:ascii="Times New Roman" w:hAnsi="Times New Roman" w:cs="Times New Roman"/>
            </w:rPr>
            <w:delText xml:space="preserve"> </w:delText>
          </w:r>
          <w:r w:rsidR="001B099C" w:rsidRPr="00D206AB" w:rsidDel="00E35D67">
            <w:rPr>
              <w:rFonts w:ascii="Times New Roman" w:hAnsi="Times New Roman" w:cs="Times New Roman"/>
            </w:rPr>
            <w:fldChar w:fldCharType="begin"/>
          </w:r>
          <w:r w:rsidR="001B099C" w:rsidRPr="00006ABF" w:rsidDel="00E35D67">
            <w:rPr>
              <w:rFonts w:ascii="Times New Roman" w:hAnsi="Times New Roman" w:cs="Times New Roman"/>
            </w:rPr>
            <w:delInstrText xml:space="preserve"> REF _Ref84942229 \h </w:delInstrText>
          </w:r>
        </w:del>
      </w:ins>
      <w:del w:id="14428" w:author="nadira firinda" w:date="2022-10-29T23:30:00Z">
        <w:r w:rsidR="001B099C" w:rsidRPr="00006ABF" w:rsidDel="00E35D67">
          <w:rPr>
            <w:rFonts w:ascii="Times New Roman" w:hAnsi="Times New Roman" w:cs="Times New Roman"/>
          </w:rPr>
          <w:delInstrText xml:space="preserve"> \* MERGEFORMAT </w:delInstrText>
        </w:r>
        <w:r w:rsidR="001B099C" w:rsidRPr="00D206AB" w:rsidDel="00E35D67">
          <w:rPr>
            <w:rFonts w:ascii="Times New Roman" w:hAnsi="Times New Roman" w:cs="Times New Roman"/>
          </w:rPr>
        </w:r>
        <w:r w:rsidR="001B099C" w:rsidRPr="008B62E9" w:rsidDel="00E35D67">
          <w:rPr>
            <w:rFonts w:ascii="Times New Roman" w:hAnsi="Times New Roman" w:cs="Times New Roman"/>
          </w:rPr>
          <w:fldChar w:fldCharType="separate"/>
        </w:r>
      </w:del>
      <w:ins w:id="14429" w:author="Prasasti Karunia Farista Ananto" w:date="2021-10-12T15:25:00Z">
        <w:del w:id="14430" w:author="nadira firinda" w:date="2022-10-29T23:30:00Z">
          <w:r w:rsidR="00015ADF" w:rsidRPr="00E35D67" w:rsidDel="00E35D67">
            <w:rPr>
              <w:rFonts w:ascii="Times New Roman" w:hAnsi="Times New Roman" w:cs="Times New Roman"/>
            </w:rPr>
            <w:delText xml:space="preserve">Gambar </w:delText>
          </w:r>
          <w:r w:rsidR="00015ADF" w:rsidRPr="00E35D67" w:rsidDel="00E35D67">
            <w:rPr>
              <w:rFonts w:ascii="Times New Roman" w:hAnsi="Times New Roman" w:cs="Times New Roman"/>
              <w:noProof/>
            </w:rPr>
            <w:delText>IV</w:delText>
          </w:r>
          <w:r w:rsidR="00015ADF" w:rsidRPr="00006ABF" w:rsidDel="00E35D67">
            <w:rPr>
              <w:rFonts w:ascii="Times New Roman" w:hAnsi="Times New Roman" w:cs="Times New Roman"/>
              <w:noProof/>
              <w:rPrChange w:id="14431" w:author="Prasasti Karunia Farista Ananto" w:date="2021-10-14T16:56:00Z">
                <w:rPr/>
              </w:rPrChange>
            </w:rPr>
            <w:noBreakHyphen/>
          </w:r>
          <w:r w:rsidR="00015ADF" w:rsidRPr="00E35D67" w:rsidDel="00E35D67">
            <w:rPr>
              <w:rFonts w:ascii="Times New Roman" w:hAnsi="Times New Roman" w:cs="Times New Roman"/>
              <w:noProof/>
            </w:rPr>
            <w:delText>17</w:delText>
          </w:r>
        </w:del>
      </w:ins>
      <w:ins w:id="14432" w:author="Prasasti Karunia Farista Ananto" w:date="2021-10-12T15:16:00Z">
        <w:del w:id="14433" w:author="nadira firinda" w:date="2022-10-29T23:30:00Z">
          <w:r w:rsidR="001B099C" w:rsidRPr="00D206AB" w:rsidDel="00E35D67">
            <w:rPr>
              <w:rFonts w:ascii="Times New Roman" w:hAnsi="Times New Roman" w:cs="Times New Roman"/>
            </w:rPr>
            <w:fldChar w:fldCharType="end"/>
          </w:r>
        </w:del>
      </w:ins>
      <w:del w:id="14434" w:author="nadira firinda" w:date="2022-10-29T23:30:00Z">
        <w:r w:rsidRPr="00006ABF" w:rsidDel="00E35D67">
          <w:rPr>
            <w:rFonts w:ascii="Times New Roman" w:hAnsi="Times New Roman" w:cs="Times New Roman"/>
          </w:rPr>
          <w:delText xml:space="preserve"> x berikut ini. </w:delText>
        </w:r>
        <w:bookmarkStart w:id="14435" w:name="_Toc117980371"/>
        <w:bookmarkStart w:id="14436" w:name="_Toc117982019"/>
        <w:bookmarkEnd w:id="14435"/>
        <w:bookmarkEnd w:id="14436"/>
      </w:del>
    </w:p>
    <w:p w14:paraId="58353A20" w14:textId="3A804880" w:rsidR="002721F5" w:rsidRPr="00006ABF" w:rsidDel="00E35D67" w:rsidRDefault="002721F5" w:rsidP="00CC4C47">
      <w:pPr>
        <w:spacing w:line="360" w:lineRule="auto"/>
        <w:ind w:firstLine="709"/>
        <w:jc w:val="both"/>
        <w:rPr>
          <w:del w:id="14437" w:author="nadira firinda" w:date="2022-10-29T23:30:00Z"/>
          <w:rFonts w:ascii="Times New Roman" w:hAnsi="Times New Roman" w:cs="Times New Roman"/>
        </w:rPr>
        <w:pPrChange w:id="14438" w:author="nadira firinda" w:date="2022-10-29T23:37:00Z">
          <w:pPr>
            <w:spacing w:line="360" w:lineRule="auto"/>
            <w:ind w:firstLine="360"/>
            <w:jc w:val="both"/>
          </w:pPr>
        </w:pPrChange>
      </w:pPr>
      <w:del w:id="14439" w:author="nadira firinda" w:date="2022-10-29T23:30:00Z">
        <w:r w:rsidRPr="00006ABF" w:rsidDel="00E35D67">
          <w:rPr>
            <w:rFonts w:ascii="Times New Roman" w:hAnsi="Times New Roman" w:cs="Times New Roman"/>
          </w:rPr>
          <w:delText xml:space="preserve">Yang dilihat adalah dampaknya terhadap </w:delText>
        </w:r>
        <w:r w:rsidR="00B84D59" w:rsidRPr="00006ABF" w:rsidDel="00E35D67">
          <w:rPr>
            <w:rFonts w:ascii="Times New Roman" w:hAnsi="Times New Roman" w:cs="Times New Roman"/>
          </w:rPr>
          <w:delText>sektor – sektor terkait</w:delText>
        </w:r>
        <w:r w:rsidRPr="00006ABF" w:rsidDel="00E35D67">
          <w:rPr>
            <w:rFonts w:ascii="Times New Roman" w:hAnsi="Times New Roman" w:cs="Times New Roman"/>
          </w:rPr>
          <w:delText xml:space="preserve">, yakni seberapa besar deviasinya dalam persentase terhadap variabel yang bersangkutan. Dalam hal dampaknya terhadap PDB sektoral, besaran dampaknya </w:delText>
        </w:r>
        <w:r w:rsidR="00B84D59" w:rsidRPr="00006ABF" w:rsidDel="00E35D67">
          <w:rPr>
            <w:rFonts w:ascii="Times New Roman" w:hAnsi="Times New Roman" w:cs="Times New Roman"/>
          </w:rPr>
          <w:delText>ditunjukkan melalui</w:delText>
        </w:r>
        <w:r w:rsidRPr="00006ABF" w:rsidDel="00E35D67">
          <w:rPr>
            <w:rFonts w:ascii="Times New Roman" w:hAnsi="Times New Roman" w:cs="Times New Roman"/>
          </w:rPr>
          <w:delText xml:space="preserve"> persentase deviasinya terhadap PDB sektor usaha yang bersangkutan. Yang diukur bukanlah dampaknya terhadap PDB sektor usaha tersebut dalam level (nilainya dalam mata uang Rupiah). Dengan demikian</w:delText>
        </w:r>
        <w:r w:rsidR="00B84D59" w:rsidRPr="00006ABF" w:rsidDel="00E35D67">
          <w:rPr>
            <w:rFonts w:ascii="Times New Roman" w:hAnsi="Times New Roman" w:cs="Times New Roman"/>
          </w:rPr>
          <w:delText>,</w:delText>
        </w:r>
        <w:r w:rsidRPr="00006ABF" w:rsidDel="00E35D67">
          <w:rPr>
            <w:rFonts w:ascii="Times New Roman" w:hAnsi="Times New Roman" w:cs="Times New Roman"/>
          </w:rPr>
          <w:delText xml:space="preserve"> bisa saja dampak suatu shock terhadap PDB suatu sektor usaha dalam level besar (misalnya karena porsi PDB sektor usaha tersebut terhadap total PDB besar), namun dilihat dari persentasenya terhadap PDB sektor usaha tersebut dampaknya relatif kecil.</w:delText>
        </w:r>
        <w:bookmarkStart w:id="14440" w:name="_Toc117980372"/>
        <w:bookmarkStart w:id="14441" w:name="_Toc117982020"/>
        <w:bookmarkEnd w:id="14440"/>
        <w:bookmarkEnd w:id="14441"/>
      </w:del>
    </w:p>
    <w:p w14:paraId="5C819772" w14:textId="7858701F" w:rsidR="00A8553D" w:rsidRPr="00006ABF" w:rsidDel="00E35D67" w:rsidRDefault="00A8553D" w:rsidP="00CC4C47">
      <w:pPr>
        <w:pStyle w:val="Heading3"/>
        <w:rPr>
          <w:del w:id="14442" w:author="nadira firinda" w:date="2022-10-29T23:30:00Z"/>
        </w:rPr>
        <w:pPrChange w:id="14443" w:author="nadira firinda" w:date="2022-10-29T23:37:00Z">
          <w:pPr>
            <w:pStyle w:val="Heading3"/>
          </w:pPr>
        </w:pPrChange>
      </w:pPr>
      <w:bookmarkStart w:id="14444" w:name="_Toc84944528"/>
      <w:bookmarkStart w:id="14445" w:name="_Toc84944620"/>
      <w:bookmarkEnd w:id="14444"/>
      <w:bookmarkEnd w:id="14445"/>
      <w:del w:id="14446" w:author="nadira firinda" w:date="2022-10-29T23:30:00Z">
        <w:r w:rsidRPr="00006ABF" w:rsidDel="00E35D67">
          <w:delText>Shock Konsumsi Swasta</w:delText>
        </w:r>
        <w:bookmarkStart w:id="14447" w:name="_Toc117980373"/>
        <w:bookmarkStart w:id="14448" w:name="_Toc117982021"/>
        <w:bookmarkEnd w:id="14447"/>
        <w:bookmarkEnd w:id="14448"/>
      </w:del>
    </w:p>
    <w:p w14:paraId="3B1F03C6" w14:textId="56A0211E" w:rsidR="005948DE" w:rsidRPr="00006ABF" w:rsidDel="00E35D67" w:rsidRDefault="00B20BA5" w:rsidP="00CC4C47">
      <w:pPr>
        <w:spacing w:line="360" w:lineRule="auto"/>
        <w:ind w:firstLine="720"/>
        <w:jc w:val="both"/>
        <w:rPr>
          <w:del w:id="14449" w:author="nadira firinda" w:date="2022-10-29T23:30:00Z"/>
          <w:rFonts w:ascii="Times New Roman" w:hAnsi="Times New Roman" w:cs="Times New Roman"/>
          <w:lang w:val="en-US"/>
        </w:rPr>
        <w:pPrChange w:id="14450" w:author="nadira firinda" w:date="2022-10-29T23:37:00Z">
          <w:pPr>
            <w:spacing w:line="360" w:lineRule="auto"/>
            <w:ind w:firstLine="720"/>
            <w:jc w:val="both"/>
          </w:pPr>
        </w:pPrChange>
      </w:pPr>
      <w:del w:id="14451" w:author="nadira firinda" w:date="2022-10-29T23:30:00Z">
        <w:r w:rsidRPr="00006ABF" w:rsidDel="00E35D67">
          <w:rPr>
            <w:rFonts w:ascii="Times New Roman" w:hAnsi="Times New Roman" w:cs="Times New Roman"/>
            <w:lang w:val="en-US"/>
          </w:rPr>
          <w:delText xml:space="preserve">Kenaikan Konsumsi Swasta sebesar 1% mengakibatkan kenaikan yang cukup tinggi pada sektor Pengadaan Listrik dan Gas, Perdagangan Besar dan Eceran, serta sektor Penyediaan Akomodasi dan Makan Minum sebesar 1%, menandakan bahwa Konsumsi Swasta memiliki pengaruh besar pada sektor – sektor tersebut dibandingkan sektor lainnya. Sebagai komponen yang memiliki pengaruh cukup signifikan pada lapangan usaha dibandingkan komponen eksogen lainnya, kenaikan Konsumsi Swasta juga mempengaruhi 14 lapangan usaha lainnya, beberapa di antara lapangan usaha tersebut meliputi; Konstruksi, Pertambangan dan Pengolahan, serta Industri Pengolahan yang tentunya </w:delText>
        </w:r>
        <w:r w:rsidR="005948DE" w:rsidRPr="00006ABF" w:rsidDel="00E35D67">
          <w:rPr>
            <w:rFonts w:ascii="Times New Roman" w:hAnsi="Times New Roman" w:cs="Times New Roman"/>
            <w:lang w:val="en-US"/>
          </w:rPr>
          <w:delText>didorong oleh konsumsi masyarakat.</w:delText>
        </w:r>
        <w:bookmarkStart w:id="14452" w:name="_Toc117980374"/>
        <w:bookmarkStart w:id="14453" w:name="_Toc117982022"/>
        <w:bookmarkEnd w:id="14452"/>
        <w:bookmarkEnd w:id="14453"/>
      </w:del>
    </w:p>
    <w:p w14:paraId="7F636BD3" w14:textId="7B101C79" w:rsidR="005948DE" w:rsidRPr="00006ABF" w:rsidDel="00E35D67" w:rsidRDefault="005948DE" w:rsidP="00CC4C47">
      <w:pPr>
        <w:spacing w:line="360" w:lineRule="auto"/>
        <w:ind w:firstLine="720"/>
        <w:jc w:val="both"/>
        <w:rPr>
          <w:del w:id="14454" w:author="nadira firinda" w:date="2022-10-29T23:30:00Z"/>
          <w:rFonts w:ascii="Times New Roman" w:hAnsi="Times New Roman" w:cs="Times New Roman"/>
          <w:lang w:val="en-US"/>
        </w:rPr>
        <w:pPrChange w:id="14455" w:author="nadira firinda" w:date="2022-10-29T23:37:00Z">
          <w:pPr>
            <w:spacing w:line="360" w:lineRule="auto"/>
            <w:ind w:firstLine="720"/>
            <w:jc w:val="both"/>
          </w:pPr>
        </w:pPrChange>
      </w:pPr>
      <w:del w:id="14456" w:author="nadira firinda" w:date="2022-10-29T23:30:00Z">
        <w:r w:rsidRPr="00006ABF" w:rsidDel="00E35D67">
          <w:rPr>
            <w:rFonts w:ascii="Times New Roman" w:hAnsi="Times New Roman" w:cs="Times New Roman"/>
          </w:rPr>
          <w:delText>Dampak shock kenaikan Konsumsi Swasta tersebut terhadap sektor-sektor usaha bervariasi atau asimetrik, tergantung pada beberapa hal, antara lain: (i) besarnya output yang dihasilkan sektor usaha tersebut untuk memenuhi permintaan akhir berupa konsumsi masyarakat luas, (ii) keterkaitan sektor usaha tersebut dengan sektor-sektor usaha lainnya, khususnya dengan sektor-sektor usaha yang terdampak langsung dengan terjadinya kenaikan Konsumsi Swasta.</w:delText>
        </w:r>
        <w:bookmarkStart w:id="14457" w:name="_Toc117980375"/>
        <w:bookmarkStart w:id="14458" w:name="_Toc117982023"/>
        <w:bookmarkEnd w:id="14457"/>
        <w:bookmarkEnd w:id="14458"/>
      </w:del>
    </w:p>
    <w:p w14:paraId="435B00CB" w14:textId="0506D505" w:rsidR="009F1126" w:rsidRPr="00E35D67" w:rsidDel="00E35D67" w:rsidRDefault="0023693F" w:rsidP="00CC4C47">
      <w:pPr>
        <w:keepNext/>
        <w:spacing w:line="360" w:lineRule="auto"/>
        <w:jc w:val="both"/>
        <w:rPr>
          <w:del w:id="14459" w:author="nadira firinda" w:date="2022-10-29T23:30:00Z"/>
          <w:rFonts w:ascii="Times New Roman" w:hAnsi="Times New Roman" w:cs="Times New Roman"/>
        </w:rPr>
        <w:pPrChange w:id="14460" w:author="nadira firinda" w:date="2022-10-29T23:37:00Z">
          <w:pPr>
            <w:keepNext/>
            <w:spacing w:line="360" w:lineRule="auto"/>
            <w:jc w:val="both"/>
          </w:pPr>
        </w:pPrChange>
      </w:pPr>
      <w:del w:id="14461" w:author="nadira firinda" w:date="2022-10-29T23:30:00Z">
        <w:r w:rsidRPr="008B62E9" w:rsidDel="00E35D67">
          <w:rPr>
            <w:rFonts w:ascii="Times New Roman" w:hAnsi="Times New Roman" w:cs="Times New Roman"/>
          </w:rPr>
          <w:object w:dxaOrig="10273" w:dyaOrig="9709" w14:anchorId="6851D95E">
            <v:shape id="_x0000_i1042" type="#_x0000_t75" style="width:450.75pt;height:425.95pt" o:ole="">
              <v:imagedata r:id="rId118" o:title=""/>
            </v:shape>
            <o:OLEObject Type="Embed" ProgID="EViews.Workfile.2" ShapeID="_x0000_i1042" DrawAspect="Content" ObjectID="_1728592428" r:id="rId119"/>
          </w:object>
        </w:r>
        <w:bookmarkStart w:id="14462" w:name="_Toc117980376"/>
        <w:bookmarkStart w:id="14463" w:name="_Toc117982024"/>
        <w:bookmarkEnd w:id="14462"/>
        <w:bookmarkEnd w:id="14463"/>
      </w:del>
    </w:p>
    <w:p w14:paraId="58709D60" w14:textId="031A6929" w:rsidR="0023693F" w:rsidRPr="00006ABF" w:rsidDel="00E35D67" w:rsidRDefault="009F1126" w:rsidP="00CC4C47">
      <w:pPr>
        <w:pStyle w:val="Caption"/>
        <w:spacing w:line="360" w:lineRule="auto"/>
        <w:rPr>
          <w:del w:id="14464" w:author="nadira firinda" w:date="2022-10-29T23:30:00Z"/>
        </w:rPr>
        <w:pPrChange w:id="14465" w:author="nadira firinda" w:date="2022-10-29T23:37:00Z">
          <w:pPr>
            <w:pStyle w:val="Caption"/>
          </w:pPr>
        </w:pPrChange>
      </w:pPr>
      <w:bookmarkStart w:id="14466" w:name="_Toc84944796"/>
      <w:bookmarkStart w:id="14467" w:name="_Toc84944883"/>
      <w:del w:id="14468" w:author="nadira firinda" w:date="2022-10-29T23:30:00Z">
        <w:r w:rsidRPr="00006ABF" w:rsidDel="00E35D67">
          <w:delText xml:space="preserve">Gambar </w:delText>
        </w:r>
      </w:del>
      <w:ins w:id="14469" w:author="Prasasti Karunia Farista Ananto" w:date="2021-10-12T14:34:00Z">
        <w:del w:id="14470" w:author="nadira firinda" w:date="2022-10-29T23:30:00Z">
          <w:r w:rsidR="00046663" w:rsidRPr="00D206AB" w:rsidDel="00E35D67">
            <w:fldChar w:fldCharType="begin"/>
          </w:r>
          <w:r w:rsidR="00046663" w:rsidRPr="00006ABF" w:rsidDel="00E35D67">
            <w:delInstrText xml:space="preserve"> STYLEREF 1 \s </w:delInstrText>
          </w:r>
        </w:del>
      </w:ins>
      <w:del w:id="14471" w:author="nadira firinda" w:date="2022-10-29T23:30:00Z">
        <w:r w:rsidR="00046663" w:rsidRPr="008B62E9" w:rsidDel="00E35D67">
          <w:fldChar w:fldCharType="separate"/>
        </w:r>
        <w:r w:rsidR="00015ADF" w:rsidRPr="00006ABF" w:rsidDel="00E35D67">
          <w:rPr>
            <w:noProof/>
          </w:rPr>
          <w:delText>IV</w:delText>
        </w:r>
      </w:del>
      <w:ins w:id="14472" w:author="Prasasti Karunia Farista Ananto" w:date="2021-10-12T14:34:00Z">
        <w:del w:id="14473" w:author="nadira firinda" w:date="2022-10-29T23:30:00Z">
          <w:r w:rsidR="00046663" w:rsidRPr="00D206AB" w:rsidDel="00E35D67">
            <w:fldChar w:fldCharType="end"/>
          </w:r>
          <w:r w:rsidR="00046663" w:rsidRPr="00006ABF" w:rsidDel="00E35D67">
            <w:noBreakHyphen/>
          </w:r>
          <w:r w:rsidR="00046663" w:rsidRPr="00D206AB" w:rsidDel="00E35D67">
            <w:fldChar w:fldCharType="begin"/>
          </w:r>
          <w:r w:rsidR="00046663" w:rsidRPr="00006ABF" w:rsidDel="00E35D67">
            <w:delInstrText xml:space="preserve"> SEQ Gambar \* ARABIC \s 1 </w:delInstrText>
          </w:r>
        </w:del>
      </w:ins>
      <w:del w:id="14474" w:author="nadira firinda" w:date="2022-10-29T23:30:00Z">
        <w:r w:rsidR="00046663" w:rsidRPr="008B62E9" w:rsidDel="00E35D67">
          <w:fldChar w:fldCharType="separate"/>
        </w:r>
      </w:del>
      <w:ins w:id="14475" w:author="Prasasti Karunia Farista Ananto" w:date="2021-10-12T15:25:00Z">
        <w:del w:id="14476" w:author="nadira firinda" w:date="2022-10-29T23:30:00Z">
          <w:r w:rsidR="00015ADF" w:rsidRPr="00006ABF" w:rsidDel="00E35D67">
            <w:rPr>
              <w:noProof/>
            </w:rPr>
            <w:delText>18</w:delText>
          </w:r>
        </w:del>
      </w:ins>
      <w:ins w:id="14477" w:author="Prasasti Karunia Farista Ananto" w:date="2021-10-12T14:34:00Z">
        <w:del w:id="14478" w:author="nadira firinda" w:date="2022-10-29T23:30:00Z">
          <w:r w:rsidR="00046663" w:rsidRPr="00D206AB" w:rsidDel="00E35D67">
            <w:fldChar w:fldCharType="end"/>
          </w:r>
        </w:del>
      </w:ins>
      <w:del w:id="14479" w:author="nadira firinda" w:date="2022-10-29T23:30:00Z">
        <w:r w:rsidR="00FB741C" w:rsidRPr="008B62E9" w:rsidDel="00E35D67">
          <w:fldChar w:fldCharType="begin"/>
        </w:r>
        <w:r w:rsidR="00FB741C" w:rsidRPr="00006ABF" w:rsidDel="00E35D67">
          <w:delInstrText xml:space="preserve"> STYLEREF 1 \s </w:delInstrText>
        </w:r>
        <w:r w:rsidR="00FB741C" w:rsidRPr="008B62E9" w:rsidDel="00E35D67">
          <w:fldChar w:fldCharType="separate"/>
        </w:r>
        <w:r w:rsidR="00FB741C" w:rsidRPr="00006ABF" w:rsidDel="00E35D67">
          <w:rPr>
            <w:noProof/>
          </w:rPr>
          <w:delText>IV</w:delText>
        </w:r>
        <w:r w:rsidR="00FB741C" w:rsidRPr="008B62E9" w:rsidDel="00E35D67">
          <w:fldChar w:fldCharType="end"/>
        </w:r>
        <w:r w:rsidR="00FB741C" w:rsidRPr="00006ABF" w:rsidDel="00E35D67">
          <w:noBreakHyphen/>
        </w:r>
        <w:r w:rsidR="00FB741C" w:rsidRPr="008B62E9" w:rsidDel="00E35D67">
          <w:fldChar w:fldCharType="begin"/>
        </w:r>
        <w:r w:rsidR="00FB741C" w:rsidRPr="00006ABF" w:rsidDel="00E35D67">
          <w:delInstrText xml:space="preserve"> SEQ Gambar \* ARABIC \s 1 </w:delInstrText>
        </w:r>
        <w:r w:rsidR="00FB741C" w:rsidRPr="008B62E9" w:rsidDel="00E35D67">
          <w:fldChar w:fldCharType="separate"/>
        </w:r>
        <w:r w:rsidR="00FB741C" w:rsidRPr="00006ABF" w:rsidDel="00E35D67">
          <w:rPr>
            <w:noProof/>
          </w:rPr>
          <w:delText>18</w:delText>
        </w:r>
        <w:r w:rsidR="00FB741C" w:rsidRPr="008B62E9" w:rsidDel="00E35D67">
          <w:fldChar w:fldCharType="end"/>
        </w:r>
        <w:r w:rsidRPr="00006ABF" w:rsidDel="00E35D67">
          <w:delText>. Hasil Impluse Response Shock Konsumsi Swasta</w:delText>
        </w:r>
        <w:bookmarkEnd w:id="14466"/>
        <w:bookmarkEnd w:id="14467"/>
        <w:r w:rsidRPr="00006ABF" w:rsidDel="00E35D67">
          <w:delText xml:space="preserve"> </w:delText>
        </w:r>
        <w:bookmarkStart w:id="14480" w:name="_Toc117980377"/>
        <w:bookmarkStart w:id="14481" w:name="_Toc117982025"/>
        <w:bookmarkEnd w:id="14480"/>
        <w:bookmarkEnd w:id="14481"/>
      </w:del>
    </w:p>
    <w:p w14:paraId="37F51AF8" w14:textId="629797C4" w:rsidR="000D06A5" w:rsidRPr="00006ABF" w:rsidDel="00E35D67" w:rsidRDefault="00A8553D" w:rsidP="00CC4C47">
      <w:pPr>
        <w:pStyle w:val="Heading3"/>
        <w:rPr>
          <w:del w:id="14482" w:author="nadira firinda" w:date="2022-10-29T23:30:00Z"/>
        </w:rPr>
        <w:pPrChange w:id="14483" w:author="nadira firinda" w:date="2022-10-29T23:37:00Z">
          <w:pPr>
            <w:pStyle w:val="Heading3"/>
          </w:pPr>
        </w:pPrChange>
      </w:pPr>
      <w:del w:id="14484" w:author="nadira firinda" w:date="2022-10-29T23:30:00Z">
        <w:r w:rsidRPr="00006ABF" w:rsidDel="00E35D67">
          <w:delText>Shock Konsumsi Pemerintah</w:delText>
        </w:r>
        <w:bookmarkStart w:id="14485" w:name="_Toc117980378"/>
        <w:bookmarkStart w:id="14486" w:name="_Toc117982026"/>
        <w:bookmarkEnd w:id="14485"/>
        <w:bookmarkEnd w:id="14486"/>
      </w:del>
    </w:p>
    <w:p w14:paraId="5422234F" w14:textId="7BB455BF" w:rsidR="005948DE" w:rsidRPr="00006ABF" w:rsidDel="00E35D67" w:rsidRDefault="006151C6" w:rsidP="00CC4C47">
      <w:pPr>
        <w:spacing w:line="360" w:lineRule="auto"/>
        <w:ind w:firstLine="720"/>
        <w:jc w:val="both"/>
        <w:rPr>
          <w:del w:id="14487" w:author="nadira firinda" w:date="2022-10-29T23:30:00Z"/>
          <w:rFonts w:ascii="Times New Roman" w:hAnsi="Times New Roman" w:cs="Times New Roman"/>
        </w:rPr>
        <w:pPrChange w:id="14488" w:author="nadira firinda" w:date="2022-10-29T23:37:00Z">
          <w:pPr>
            <w:spacing w:line="360" w:lineRule="auto"/>
            <w:ind w:firstLine="720"/>
            <w:jc w:val="both"/>
          </w:pPr>
        </w:pPrChange>
      </w:pPr>
      <w:del w:id="14489" w:author="nadira firinda" w:date="2022-10-29T23:30:00Z">
        <w:r w:rsidRPr="00006ABF" w:rsidDel="00E35D67">
          <w:rPr>
            <w:rFonts w:ascii="Times New Roman" w:hAnsi="Times New Roman" w:cs="Times New Roman"/>
          </w:rPr>
          <w:delText>Peningkatan Konsumsi Pemerintah sebesar 1% akan berakibat pada kenaikan beberapa sektor, yaitu Pengadaan Air, Administrasi Pemerintahan, Pertahanan, dan Jaminan Sosial Wajib, serta sektor Jasa Kesehatan dan Kegiatan Sosial. Ketiga sektor ini memiliki keterkaitan yang cuku</w:delText>
        </w:r>
        <w:r w:rsidR="00285426" w:rsidRPr="00006ABF" w:rsidDel="00E35D67">
          <w:rPr>
            <w:rFonts w:ascii="Times New Roman" w:hAnsi="Times New Roman" w:cs="Times New Roman"/>
          </w:rPr>
          <w:delText>p kuat dengan subsidi pemerintah dan besarnya output yang dihasilkan sektor usaha tersebut untuk memenuhi permintaan akhir berupa konsumsi pemerintah.</w:delText>
        </w:r>
        <w:bookmarkStart w:id="14490" w:name="_Toc117980379"/>
        <w:bookmarkStart w:id="14491" w:name="_Toc117982027"/>
        <w:bookmarkEnd w:id="14490"/>
        <w:bookmarkEnd w:id="14491"/>
      </w:del>
    </w:p>
    <w:p w14:paraId="7ADA5EFF" w14:textId="285A2EA1" w:rsidR="00FB741C" w:rsidRPr="00E35D67" w:rsidDel="00E35D67" w:rsidRDefault="0023693F" w:rsidP="00CC4C47">
      <w:pPr>
        <w:keepNext/>
        <w:spacing w:line="360" w:lineRule="auto"/>
        <w:jc w:val="both"/>
        <w:rPr>
          <w:del w:id="14492" w:author="nadira firinda" w:date="2022-10-29T23:30:00Z"/>
          <w:rFonts w:ascii="Times New Roman" w:hAnsi="Times New Roman" w:cs="Times New Roman"/>
        </w:rPr>
        <w:pPrChange w:id="14493" w:author="nadira firinda" w:date="2022-10-29T23:37:00Z">
          <w:pPr>
            <w:keepNext/>
            <w:spacing w:line="360" w:lineRule="auto"/>
            <w:jc w:val="both"/>
          </w:pPr>
        </w:pPrChange>
      </w:pPr>
      <w:del w:id="14494" w:author="nadira firinda" w:date="2022-10-29T23:30:00Z">
        <w:r w:rsidRPr="008B62E9" w:rsidDel="00E35D67">
          <w:rPr>
            <w:rFonts w:ascii="Times New Roman" w:hAnsi="Times New Roman" w:cs="Times New Roman"/>
          </w:rPr>
          <w:object w:dxaOrig="10021" w:dyaOrig="1752" w14:anchorId="7840A42B">
            <v:shape id="_x0000_i1043" type="#_x0000_t75" style="width:451.35pt;height:78.65pt" o:ole="">
              <v:imagedata r:id="rId120" o:title=""/>
            </v:shape>
            <o:OLEObject Type="Embed" ProgID="EViews.Workfile.2" ShapeID="_x0000_i1043" DrawAspect="Content" ObjectID="_1728592429" r:id="rId121"/>
          </w:object>
        </w:r>
        <w:bookmarkStart w:id="14495" w:name="_Toc117980380"/>
        <w:bookmarkStart w:id="14496" w:name="_Toc117982028"/>
        <w:bookmarkEnd w:id="14495"/>
        <w:bookmarkEnd w:id="14496"/>
      </w:del>
    </w:p>
    <w:p w14:paraId="0B4FF7E0" w14:textId="4BFC84A0" w:rsidR="0023693F" w:rsidRPr="00006ABF" w:rsidDel="00E35D67" w:rsidRDefault="00FB741C" w:rsidP="00CC4C47">
      <w:pPr>
        <w:pStyle w:val="Caption"/>
        <w:spacing w:line="360" w:lineRule="auto"/>
        <w:rPr>
          <w:del w:id="14497" w:author="nadira firinda" w:date="2022-10-29T23:30:00Z"/>
        </w:rPr>
        <w:pPrChange w:id="14498" w:author="nadira firinda" w:date="2022-10-29T23:37:00Z">
          <w:pPr>
            <w:pStyle w:val="Caption"/>
          </w:pPr>
        </w:pPrChange>
      </w:pPr>
      <w:bookmarkStart w:id="14499" w:name="_Toc84944797"/>
      <w:bookmarkStart w:id="14500" w:name="_Toc84944884"/>
      <w:del w:id="14501" w:author="nadira firinda" w:date="2022-10-29T23:30:00Z">
        <w:r w:rsidRPr="00006ABF" w:rsidDel="00E35D67">
          <w:delText xml:space="preserve">Gambar </w:delText>
        </w:r>
      </w:del>
      <w:ins w:id="14502" w:author="Prasasti Karunia Farista Ananto" w:date="2021-10-12T14:34:00Z">
        <w:del w:id="14503" w:author="nadira firinda" w:date="2022-10-29T23:30:00Z">
          <w:r w:rsidR="00046663" w:rsidRPr="00D206AB" w:rsidDel="00E35D67">
            <w:fldChar w:fldCharType="begin"/>
          </w:r>
          <w:r w:rsidR="00046663" w:rsidRPr="00006ABF" w:rsidDel="00E35D67">
            <w:delInstrText xml:space="preserve"> STYLEREF 1 \s </w:delInstrText>
          </w:r>
        </w:del>
      </w:ins>
      <w:del w:id="14504" w:author="nadira firinda" w:date="2022-10-29T23:30:00Z">
        <w:r w:rsidR="00046663" w:rsidRPr="008B62E9" w:rsidDel="00E35D67">
          <w:fldChar w:fldCharType="separate"/>
        </w:r>
        <w:r w:rsidR="00015ADF" w:rsidRPr="00006ABF" w:rsidDel="00E35D67">
          <w:rPr>
            <w:noProof/>
          </w:rPr>
          <w:delText>IV</w:delText>
        </w:r>
      </w:del>
      <w:ins w:id="14505" w:author="Prasasti Karunia Farista Ananto" w:date="2021-10-12T14:34:00Z">
        <w:del w:id="14506" w:author="nadira firinda" w:date="2022-10-29T23:30:00Z">
          <w:r w:rsidR="00046663" w:rsidRPr="00D206AB" w:rsidDel="00E35D67">
            <w:fldChar w:fldCharType="end"/>
          </w:r>
          <w:r w:rsidR="00046663" w:rsidRPr="00006ABF" w:rsidDel="00E35D67">
            <w:noBreakHyphen/>
          </w:r>
          <w:r w:rsidR="00046663" w:rsidRPr="00D206AB" w:rsidDel="00E35D67">
            <w:fldChar w:fldCharType="begin"/>
          </w:r>
          <w:r w:rsidR="00046663" w:rsidRPr="00006ABF" w:rsidDel="00E35D67">
            <w:delInstrText xml:space="preserve"> SEQ Gambar \* ARABIC \s 1 </w:delInstrText>
          </w:r>
        </w:del>
      </w:ins>
      <w:del w:id="14507" w:author="nadira firinda" w:date="2022-10-29T23:30:00Z">
        <w:r w:rsidR="00046663" w:rsidRPr="008B62E9" w:rsidDel="00E35D67">
          <w:fldChar w:fldCharType="separate"/>
        </w:r>
      </w:del>
      <w:ins w:id="14508" w:author="Prasasti Karunia Farista Ananto" w:date="2021-10-12T15:25:00Z">
        <w:del w:id="14509" w:author="nadira firinda" w:date="2022-10-29T23:30:00Z">
          <w:r w:rsidR="00015ADF" w:rsidRPr="00006ABF" w:rsidDel="00E35D67">
            <w:rPr>
              <w:noProof/>
            </w:rPr>
            <w:delText>19</w:delText>
          </w:r>
        </w:del>
      </w:ins>
      <w:ins w:id="14510" w:author="Prasasti Karunia Farista Ananto" w:date="2021-10-12T14:34:00Z">
        <w:del w:id="14511" w:author="nadira firinda" w:date="2022-10-29T23:30:00Z">
          <w:r w:rsidR="00046663" w:rsidRPr="00D206AB" w:rsidDel="00E35D67">
            <w:fldChar w:fldCharType="end"/>
          </w:r>
        </w:del>
      </w:ins>
      <w:del w:id="14512" w:author="nadira firinda" w:date="2022-10-29T23:30:00Z">
        <w:r w:rsidRPr="008B62E9" w:rsidDel="00E35D67">
          <w:fldChar w:fldCharType="begin"/>
        </w:r>
        <w:r w:rsidRPr="00006ABF" w:rsidDel="00E35D67">
          <w:delInstrText xml:space="preserve"> STYLEREF 1 \s </w:delInstrText>
        </w:r>
        <w:r w:rsidRPr="008B62E9" w:rsidDel="00E35D67">
          <w:fldChar w:fldCharType="separate"/>
        </w:r>
        <w:r w:rsidRPr="00006ABF" w:rsidDel="00E35D67">
          <w:rPr>
            <w:noProof/>
          </w:rPr>
          <w:delText>IV</w:delText>
        </w:r>
        <w:r w:rsidRPr="008B62E9" w:rsidDel="00E35D67">
          <w:fldChar w:fldCharType="end"/>
        </w:r>
        <w:r w:rsidRPr="00006ABF" w:rsidDel="00E35D67">
          <w:noBreakHyphen/>
        </w:r>
        <w:r w:rsidRPr="008B62E9" w:rsidDel="00E35D67">
          <w:fldChar w:fldCharType="begin"/>
        </w:r>
        <w:r w:rsidRPr="00006ABF" w:rsidDel="00E35D67">
          <w:delInstrText xml:space="preserve"> SEQ Gambar \* ARABIC \s 1 </w:delInstrText>
        </w:r>
        <w:r w:rsidRPr="008B62E9" w:rsidDel="00E35D67">
          <w:fldChar w:fldCharType="separate"/>
        </w:r>
        <w:r w:rsidRPr="00006ABF" w:rsidDel="00E35D67">
          <w:rPr>
            <w:noProof/>
          </w:rPr>
          <w:delText>19</w:delText>
        </w:r>
        <w:r w:rsidRPr="008B62E9" w:rsidDel="00E35D67">
          <w:fldChar w:fldCharType="end"/>
        </w:r>
        <w:r w:rsidRPr="00006ABF" w:rsidDel="00E35D67">
          <w:delText>. Hasil Impluse Response Konsumsi Pemerintah</w:delText>
        </w:r>
        <w:bookmarkStart w:id="14513" w:name="_Toc117980381"/>
        <w:bookmarkStart w:id="14514" w:name="_Toc117982029"/>
        <w:bookmarkEnd w:id="14499"/>
        <w:bookmarkEnd w:id="14500"/>
        <w:bookmarkEnd w:id="14513"/>
        <w:bookmarkEnd w:id="14514"/>
      </w:del>
    </w:p>
    <w:p w14:paraId="305194FB" w14:textId="1FA0C754" w:rsidR="000D06A5" w:rsidRPr="00006ABF" w:rsidDel="00E35D67" w:rsidRDefault="00A8553D" w:rsidP="00CC4C47">
      <w:pPr>
        <w:pStyle w:val="Heading3"/>
        <w:rPr>
          <w:del w:id="14515" w:author="nadira firinda" w:date="2022-10-29T23:30:00Z"/>
        </w:rPr>
        <w:pPrChange w:id="14516" w:author="nadira firinda" w:date="2022-10-29T23:37:00Z">
          <w:pPr>
            <w:pStyle w:val="Heading3"/>
          </w:pPr>
        </w:pPrChange>
      </w:pPr>
      <w:del w:id="14517" w:author="nadira firinda" w:date="2022-10-29T23:30:00Z">
        <w:r w:rsidRPr="00006ABF" w:rsidDel="00E35D67">
          <w:delText>Shock Investasi Bangunan</w:delText>
        </w:r>
        <w:bookmarkStart w:id="14518" w:name="_Toc117980382"/>
        <w:bookmarkStart w:id="14519" w:name="_Toc117982030"/>
        <w:bookmarkEnd w:id="14518"/>
        <w:bookmarkEnd w:id="14519"/>
      </w:del>
    </w:p>
    <w:p w14:paraId="1D0B1072" w14:textId="4A2B7E50" w:rsidR="00285426" w:rsidRPr="00006ABF" w:rsidDel="00E35D67" w:rsidRDefault="00285426" w:rsidP="00CC4C47">
      <w:pPr>
        <w:autoSpaceDE w:val="0"/>
        <w:autoSpaceDN w:val="0"/>
        <w:adjustRightInd w:val="0"/>
        <w:spacing w:after="0" w:line="360" w:lineRule="auto"/>
        <w:ind w:firstLine="720"/>
        <w:jc w:val="both"/>
        <w:rPr>
          <w:del w:id="14520" w:author="nadira firinda" w:date="2022-10-29T23:30:00Z"/>
          <w:rFonts w:ascii="Times New Roman" w:hAnsi="Times New Roman" w:cs="Times New Roman"/>
          <w:sz w:val="24"/>
          <w:szCs w:val="24"/>
        </w:rPr>
        <w:pPrChange w:id="14521" w:author="nadira firinda" w:date="2022-10-29T23:37:00Z">
          <w:pPr>
            <w:autoSpaceDE w:val="0"/>
            <w:autoSpaceDN w:val="0"/>
            <w:adjustRightInd w:val="0"/>
            <w:spacing w:after="0" w:line="360" w:lineRule="auto"/>
            <w:ind w:firstLine="720"/>
            <w:jc w:val="both"/>
          </w:pPr>
        </w:pPrChange>
      </w:pPr>
      <w:del w:id="14522" w:author="nadira firinda" w:date="2022-10-29T23:30:00Z">
        <w:r w:rsidRPr="00006ABF" w:rsidDel="00E35D67">
          <w:rPr>
            <w:rFonts w:ascii="Times New Roman" w:hAnsi="Times New Roman" w:cs="Times New Roman"/>
            <w:i/>
            <w:iCs/>
            <w:sz w:val="24"/>
            <w:szCs w:val="24"/>
          </w:rPr>
          <w:delText xml:space="preserve">Shock </w:delText>
        </w:r>
        <w:r w:rsidRPr="00006ABF" w:rsidDel="00E35D67">
          <w:rPr>
            <w:rFonts w:ascii="Times New Roman" w:hAnsi="Times New Roman" w:cs="Times New Roman"/>
            <w:sz w:val="24"/>
            <w:szCs w:val="24"/>
          </w:rPr>
          <w:delText xml:space="preserve">berupa </w:delText>
        </w:r>
        <w:r w:rsidR="00A26A49" w:rsidRPr="00006ABF" w:rsidDel="00E35D67">
          <w:rPr>
            <w:rFonts w:ascii="Times New Roman" w:hAnsi="Times New Roman" w:cs="Times New Roman"/>
            <w:sz w:val="24"/>
            <w:szCs w:val="24"/>
          </w:rPr>
          <w:delText>kenaikan</w:delText>
        </w:r>
        <w:r w:rsidRPr="00006ABF" w:rsidDel="00E35D67">
          <w:rPr>
            <w:rFonts w:ascii="Times New Roman" w:hAnsi="Times New Roman" w:cs="Times New Roman"/>
            <w:sz w:val="24"/>
            <w:szCs w:val="24"/>
          </w:rPr>
          <w:delText xml:space="preserve"> </w:delText>
        </w:r>
        <w:r w:rsidR="00A26A49" w:rsidRPr="00006ABF" w:rsidDel="00E35D67">
          <w:rPr>
            <w:rFonts w:ascii="Times New Roman" w:hAnsi="Times New Roman" w:cs="Times New Roman"/>
            <w:sz w:val="24"/>
            <w:szCs w:val="24"/>
          </w:rPr>
          <w:delText>Investasi Bangunan</w:delText>
        </w:r>
        <w:r w:rsidRPr="00006ABF" w:rsidDel="00E35D67">
          <w:rPr>
            <w:rFonts w:ascii="Times New Roman" w:hAnsi="Times New Roman" w:cs="Times New Roman"/>
            <w:sz w:val="24"/>
            <w:szCs w:val="24"/>
          </w:rPr>
          <w:delText xml:space="preserve"> sebesar 1% berdampak pada meningkatnya</w:delText>
        </w:r>
        <w:r w:rsidR="001E072C" w:rsidRPr="00006ABF" w:rsidDel="00E35D67">
          <w:rPr>
            <w:rFonts w:ascii="Times New Roman" w:hAnsi="Times New Roman" w:cs="Times New Roman"/>
            <w:sz w:val="24"/>
            <w:szCs w:val="24"/>
          </w:rPr>
          <w:delText xml:space="preserve"> </w:delText>
        </w:r>
        <w:r w:rsidR="00A26A49" w:rsidRPr="00006ABF" w:rsidDel="00E35D67">
          <w:rPr>
            <w:rFonts w:ascii="Times New Roman" w:hAnsi="Times New Roman" w:cs="Times New Roman"/>
            <w:sz w:val="24"/>
            <w:szCs w:val="24"/>
          </w:rPr>
          <w:delText xml:space="preserve">Konstruksi, </w:delText>
        </w:r>
        <w:r w:rsidR="001E072C" w:rsidRPr="00006ABF" w:rsidDel="00E35D67">
          <w:rPr>
            <w:rFonts w:ascii="Times New Roman" w:hAnsi="Times New Roman" w:cs="Times New Roman"/>
            <w:sz w:val="24"/>
            <w:szCs w:val="24"/>
          </w:rPr>
          <w:delText>dan</w:delText>
        </w:r>
        <w:r w:rsidR="00A26A49" w:rsidRPr="00006ABF" w:rsidDel="00E35D67">
          <w:rPr>
            <w:rFonts w:ascii="Times New Roman" w:hAnsi="Times New Roman" w:cs="Times New Roman"/>
            <w:sz w:val="24"/>
            <w:szCs w:val="24"/>
          </w:rPr>
          <w:delText xml:space="preserve"> sektor Real Estate pada jangkauan antara 0,27% sampai dengan 0,5%</w:delText>
        </w:r>
        <w:r w:rsidRPr="00006ABF" w:rsidDel="00E35D67">
          <w:rPr>
            <w:rFonts w:ascii="Times New Roman" w:hAnsi="Times New Roman" w:cs="Times New Roman"/>
            <w:sz w:val="24"/>
            <w:szCs w:val="24"/>
          </w:rPr>
          <w:delText xml:space="preserve">. </w:delText>
        </w:r>
        <w:r w:rsidR="00A26A49" w:rsidRPr="00006ABF" w:rsidDel="00E35D67">
          <w:rPr>
            <w:rFonts w:ascii="Times New Roman" w:hAnsi="Times New Roman" w:cs="Times New Roman"/>
            <w:sz w:val="24"/>
            <w:szCs w:val="24"/>
          </w:rPr>
          <w:delText xml:space="preserve">Beberapa kenaikan yang terjadi pada sektor lainnya meskipun tidak setinggi peningkatan atas Konstruksi dan Real Estate adalah lapangan usaha </w:delText>
        </w:r>
        <w:r w:rsidR="001E072C" w:rsidRPr="00006ABF" w:rsidDel="00E35D67">
          <w:rPr>
            <w:rFonts w:ascii="Times New Roman" w:hAnsi="Times New Roman" w:cs="Times New Roman"/>
            <w:sz w:val="24"/>
            <w:szCs w:val="24"/>
          </w:rPr>
          <w:delText>Industri Pengolahan serta Pengadaan Listrik dan Gas yang terkait dengan Industri Pengolahan secara jangka pendek.</w:delText>
        </w:r>
        <w:bookmarkStart w:id="14523" w:name="_Toc117980383"/>
        <w:bookmarkStart w:id="14524" w:name="_Toc117982031"/>
        <w:bookmarkEnd w:id="14523"/>
        <w:bookmarkEnd w:id="14524"/>
      </w:del>
    </w:p>
    <w:p w14:paraId="4FAD5BE1" w14:textId="020AA41E" w:rsidR="00FB741C" w:rsidRPr="00E35D67" w:rsidDel="00E35D67" w:rsidRDefault="0023693F" w:rsidP="00CC4C47">
      <w:pPr>
        <w:keepNext/>
        <w:spacing w:line="360" w:lineRule="auto"/>
        <w:jc w:val="both"/>
        <w:rPr>
          <w:del w:id="14525" w:author="nadira firinda" w:date="2022-10-29T23:30:00Z"/>
          <w:rFonts w:ascii="Times New Roman" w:hAnsi="Times New Roman" w:cs="Times New Roman"/>
        </w:rPr>
        <w:pPrChange w:id="14526" w:author="nadira firinda" w:date="2022-10-29T23:37:00Z">
          <w:pPr>
            <w:keepNext/>
            <w:spacing w:line="360" w:lineRule="auto"/>
            <w:jc w:val="both"/>
          </w:pPr>
        </w:pPrChange>
      </w:pPr>
      <w:del w:id="14527" w:author="nadira firinda" w:date="2022-10-29T23:30:00Z">
        <w:r w:rsidRPr="008B62E9" w:rsidDel="00E35D67">
          <w:rPr>
            <w:rFonts w:ascii="Times New Roman" w:hAnsi="Times New Roman" w:cs="Times New Roman"/>
          </w:rPr>
          <w:object w:dxaOrig="10236" w:dyaOrig="5221" w14:anchorId="2511BEE4">
            <v:shape id="_x0000_i1044" type="#_x0000_t75" style="width:451.35pt;height:230.5pt" o:ole="">
              <v:imagedata r:id="rId122" o:title=""/>
            </v:shape>
            <o:OLEObject Type="Embed" ProgID="EViews.Workfile.2" ShapeID="_x0000_i1044" DrawAspect="Content" ObjectID="_1728592430" r:id="rId123"/>
          </w:object>
        </w:r>
        <w:bookmarkStart w:id="14528" w:name="_Toc117980384"/>
        <w:bookmarkStart w:id="14529" w:name="_Toc117982032"/>
        <w:bookmarkEnd w:id="14528"/>
        <w:bookmarkEnd w:id="14529"/>
      </w:del>
    </w:p>
    <w:p w14:paraId="7B93B7A6" w14:textId="1EF5DDFE" w:rsidR="0023693F" w:rsidRPr="00006ABF" w:rsidDel="00E35D67" w:rsidRDefault="00FB741C" w:rsidP="00CC4C47">
      <w:pPr>
        <w:pStyle w:val="Caption"/>
        <w:spacing w:line="360" w:lineRule="auto"/>
        <w:rPr>
          <w:del w:id="14530" w:author="nadira firinda" w:date="2022-10-29T23:30:00Z"/>
        </w:rPr>
        <w:pPrChange w:id="14531" w:author="nadira firinda" w:date="2022-10-29T23:37:00Z">
          <w:pPr>
            <w:pStyle w:val="Caption"/>
          </w:pPr>
        </w:pPrChange>
      </w:pPr>
      <w:bookmarkStart w:id="14532" w:name="_Toc84944798"/>
      <w:bookmarkStart w:id="14533" w:name="_Toc84944885"/>
      <w:del w:id="14534" w:author="nadira firinda" w:date="2022-10-29T23:30:00Z">
        <w:r w:rsidRPr="00006ABF" w:rsidDel="00E35D67">
          <w:delText xml:space="preserve">Gambar </w:delText>
        </w:r>
      </w:del>
      <w:ins w:id="14535" w:author="Prasasti Karunia Farista Ananto" w:date="2021-10-12T14:34:00Z">
        <w:del w:id="14536" w:author="nadira firinda" w:date="2022-10-29T23:30:00Z">
          <w:r w:rsidR="00046663" w:rsidRPr="00D206AB" w:rsidDel="00E35D67">
            <w:fldChar w:fldCharType="begin"/>
          </w:r>
          <w:r w:rsidR="00046663" w:rsidRPr="00006ABF" w:rsidDel="00E35D67">
            <w:delInstrText xml:space="preserve"> STYLEREF 1 \s </w:delInstrText>
          </w:r>
        </w:del>
      </w:ins>
      <w:del w:id="14537" w:author="nadira firinda" w:date="2022-10-29T23:30:00Z">
        <w:r w:rsidR="00046663" w:rsidRPr="008B62E9" w:rsidDel="00E35D67">
          <w:fldChar w:fldCharType="separate"/>
        </w:r>
        <w:r w:rsidR="00015ADF" w:rsidRPr="00006ABF" w:rsidDel="00E35D67">
          <w:rPr>
            <w:noProof/>
          </w:rPr>
          <w:delText>IV</w:delText>
        </w:r>
      </w:del>
      <w:ins w:id="14538" w:author="Prasasti Karunia Farista Ananto" w:date="2021-10-12T14:34:00Z">
        <w:del w:id="14539" w:author="nadira firinda" w:date="2022-10-29T23:30:00Z">
          <w:r w:rsidR="00046663" w:rsidRPr="00D206AB" w:rsidDel="00E35D67">
            <w:fldChar w:fldCharType="end"/>
          </w:r>
          <w:r w:rsidR="00046663" w:rsidRPr="00006ABF" w:rsidDel="00E35D67">
            <w:noBreakHyphen/>
          </w:r>
          <w:r w:rsidR="00046663" w:rsidRPr="00D206AB" w:rsidDel="00E35D67">
            <w:fldChar w:fldCharType="begin"/>
          </w:r>
          <w:r w:rsidR="00046663" w:rsidRPr="00006ABF" w:rsidDel="00E35D67">
            <w:delInstrText xml:space="preserve"> SEQ Gambar \* ARABIC \s 1 </w:delInstrText>
          </w:r>
        </w:del>
      </w:ins>
      <w:del w:id="14540" w:author="nadira firinda" w:date="2022-10-29T23:30:00Z">
        <w:r w:rsidR="00046663" w:rsidRPr="008B62E9" w:rsidDel="00E35D67">
          <w:fldChar w:fldCharType="separate"/>
        </w:r>
      </w:del>
      <w:ins w:id="14541" w:author="Prasasti Karunia Farista Ananto" w:date="2021-10-12T15:25:00Z">
        <w:del w:id="14542" w:author="nadira firinda" w:date="2022-10-29T23:30:00Z">
          <w:r w:rsidR="00015ADF" w:rsidRPr="00006ABF" w:rsidDel="00E35D67">
            <w:rPr>
              <w:noProof/>
            </w:rPr>
            <w:delText>20</w:delText>
          </w:r>
        </w:del>
      </w:ins>
      <w:ins w:id="14543" w:author="Prasasti Karunia Farista Ananto" w:date="2021-10-12T14:34:00Z">
        <w:del w:id="14544" w:author="nadira firinda" w:date="2022-10-29T23:30:00Z">
          <w:r w:rsidR="00046663" w:rsidRPr="00D206AB" w:rsidDel="00E35D67">
            <w:fldChar w:fldCharType="end"/>
          </w:r>
        </w:del>
      </w:ins>
      <w:del w:id="14545" w:author="nadira firinda" w:date="2022-10-29T23:30:00Z">
        <w:r w:rsidRPr="008B62E9" w:rsidDel="00E35D67">
          <w:fldChar w:fldCharType="begin"/>
        </w:r>
        <w:r w:rsidRPr="00006ABF" w:rsidDel="00E35D67">
          <w:delInstrText xml:space="preserve"> STYLEREF 1 \s </w:delInstrText>
        </w:r>
        <w:r w:rsidRPr="008B62E9" w:rsidDel="00E35D67">
          <w:fldChar w:fldCharType="separate"/>
        </w:r>
        <w:r w:rsidRPr="00006ABF" w:rsidDel="00E35D67">
          <w:rPr>
            <w:noProof/>
          </w:rPr>
          <w:delText>IV</w:delText>
        </w:r>
        <w:r w:rsidRPr="008B62E9" w:rsidDel="00E35D67">
          <w:fldChar w:fldCharType="end"/>
        </w:r>
        <w:r w:rsidRPr="00006ABF" w:rsidDel="00E35D67">
          <w:noBreakHyphen/>
        </w:r>
        <w:r w:rsidRPr="008B62E9" w:rsidDel="00E35D67">
          <w:fldChar w:fldCharType="begin"/>
        </w:r>
        <w:r w:rsidRPr="00006ABF" w:rsidDel="00E35D67">
          <w:delInstrText xml:space="preserve"> SEQ Gambar \* ARABIC \s 1 </w:delInstrText>
        </w:r>
        <w:r w:rsidRPr="008B62E9" w:rsidDel="00E35D67">
          <w:fldChar w:fldCharType="separate"/>
        </w:r>
        <w:r w:rsidRPr="00006ABF" w:rsidDel="00E35D67">
          <w:rPr>
            <w:noProof/>
          </w:rPr>
          <w:delText>20</w:delText>
        </w:r>
        <w:r w:rsidRPr="008B62E9" w:rsidDel="00E35D67">
          <w:fldChar w:fldCharType="end"/>
        </w:r>
        <w:r w:rsidRPr="00006ABF" w:rsidDel="00E35D67">
          <w:delText>. Hasil Impluse Response Investasi Bangunan</w:delText>
        </w:r>
        <w:bookmarkStart w:id="14546" w:name="_Toc117980385"/>
        <w:bookmarkStart w:id="14547" w:name="_Toc117982033"/>
        <w:bookmarkEnd w:id="14532"/>
        <w:bookmarkEnd w:id="14533"/>
        <w:bookmarkEnd w:id="14546"/>
        <w:bookmarkEnd w:id="14547"/>
      </w:del>
    </w:p>
    <w:p w14:paraId="34B2E5A8" w14:textId="28EE1CAE" w:rsidR="000D06A5" w:rsidRPr="00006ABF" w:rsidDel="00E35D67" w:rsidRDefault="00A8553D" w:rsidP="00CC4C47">
      <w:pPr>
        <w:pStyle w:val="Heading3"/>
        <w:rPr>
          <w:del w:id="14548" w:author="nadira firinda" w:date="2022-10-29T23:30:00Z"/>
        </w:rPr>
        <w:pPrChange w:id="14549" w:author="nadira firinda" w:date="2022-10-29T23:37:00Z">
          <w:pPr>
            <w:pStyle w:val="Heading3"/>
          </w:pPr>
        </w:pPrChange>
      </w:pPr>
      <w:del w:id="14550" w:author="nadira firinda" w:date="2022-10-29T23:30:00Z">
        <w:r w:rsidRPr="00006ABF" w:rsidDel="00E35D67">
          <w:delText>Shock Investasi Non-Bangunan</w:delText>
        </w:r>
        <w:bookmarkStart w:id="14551" w:name="_Toc117980386"/>
        <w:bookmarkStart w:id="14552" w:name="_Toc117982034"/>
        <w:bookmarkEnd w:id="14551"/>
        <w:bookmarkEnd w:id="14552"/>
      </w:del>
    </w:p>
    <w:p w14:paraId="62AFBA4B" w14:textId="7549088A" w:rsidR="00424F4E" w:rsidRPr="00006ABF" w:rsidDel="00E35D67" w:rsidRDefault="00424F4E" w:rsidP="00CC4C47">
      <w:pPr>
        <w:spacing w:line="360" w:lineRule="auto"/>
        <w:ind w:firstLine="720"/>
        <w:jc w:val="both"/>
        <w:rPr>
          <w:del w:id="14553" w:author="nadira firinda" w:date="2022-10-29T23:30:00Z"/>
          <w:rFonts w:ascii="Times New Roman" w:hAnsi="Times New Roman" w:cs="Times New Roman"/>
        </w:rPr>
        <w:pPrChange w:id="14554" w:author="nadira firinda" w:date="2022-10-29T23:37:00Z">
          <w:pPr>
            <w:spacing w:line="360" w:lineRule="auto"/>
            <w:ind w:firstLine="720"/>
            <w:jc w:val="both"/>
          </w:pPr>
        </w:pPrChange>
      </w:pPr>
      <w:del w:id="14555" w:author="nadira firinda" w:date="2022-10-29T23:30:00Z">
        <w:r w:rsidRPr="00006ABF" w:rsidDel="00E35D67">
          <w:rPr>
            <w:rFonts w:ascii="Times New Roman" w:hAnsi="Times New Roman" w:cs="Times New Roman"/>
            <w:i/>
            <w:iCs/>
          </w:rPr>
          <w:delText>Shock</w:delText>
        </w:r>
        <w:r w:rsidRPr="00006ABF" w:rsidDel="00E35D67">
          <w:rPr>
            <w:rFonts w:ascii="Times New Roman" w:hAnsi="Times New Roman" w:cs="Times New Roman"/>
          </w:rPr>
          <w:delText xml:space="preserve"> Investasi Non-Bangunan berpengaruh cukup tinggi pada kenaikan sektor Perdagangan Besar dan Eceran serta Industri Pengolahan. Hal ini dikarenakan Investasi Non-Bangunan mencakup pemberian investasi atas kendaraan, serta peralatan yang tentunya merupakan beberapa komponen penting dalam pertumbuhan kedua sektor tersebut. </w:delText>
        </w:r>
        <w:bookmarkStart w:id="14556" w:name="_Toc117980387"/>
        <w:bookmarkStart w:id="14557" w:name="_Toc117982035"/>
        <w:bookmarkEnd w:id="14556"/>
        <w:bookmarkEnd w:id="14557"/>
      </w:del>
    </w:p>
    <w:p w14:paraId="11360166" w14:textId="6B32608E" w:rsidR="001E072C" w:rsidRPr="00006ABF" w:rsidDel="00E35D67" w:rsidRDefault="00424F4E" w:rsidP="00CC4C47">
      <w:pPr>
        <w:spacing w:line="360" w:lineRule="auto"/>
        <w:ind w:firstLine="720"/>
        <w:jc w:val="both"/>
        <w:rPr>
          <w:del w:id="14558" w:author="nadira firinda" w:date="2022-10-29T23:30:00Z"/>
          <w:rFonts w:ascii="Times New Roman" w:hAnsi="Times New Roman" w:cs="Times New Roman"/>
        </w:rPr>
        <w:pPrChange w:id="14559" w:author="nadira firinda" w:date="2022-10-29T23:37:00Z">
          <w:pPr>
            <w:spacing w:line="360" w:lineRule="auto"/>
            <w:ind w:firstLine="720"/>
            <w:jc w:val="both"/>
          </w:pPr>
        </w:pPrChange>
      </w:pPr>
      <w:del w:id="14560" w:author="nadira firinda" w:date="2022-10-29T23:30:00Z">
        <w:r w:rsidRPr="00006ABF" w:rsidDel="00E35D67">
          <w:rPr>
            <w:rFonts w:ascii="Times New Roman" w:hAnsi="Times New Roman" w:cs="Times New Roman"/>
          </w:rPr>
          <w:delText xml:space="preserve">Selain itu, tingkat kenaikan shock Investasi Non-Bangunan atas Industri Pengolahan juga disusul dekat oleh sektor Pertanian, Kehutanan, dan Perikanan. Hubungan antara sektor Perdagangan Besar dan Eceran atas Pertanian dalam jangka pendek menjadi dasar dari </w:delText>
        </w:r>
        <w:r w:rsidR="00AB6F50" w:rsidRPr="00006ABF" w:rsidDel="00E35D67">
          <w:rPr>
            <w:rFonts w:ascii="Times New Roman" w:hAnsi="Times New Roman" w:cs="Times New Roman"/>
          </w:rPr>
          <w:delText>reaksi ini.</w:delText>
        </w:r>
        <w:bookmarkStart w:id="14561" w:name="_Toc117980388"/>
        <w:bookmarkStart w:id="14562" w:name="_Toc117982036"/>
        <w:bookmarkEnd w:id="14561"/>
        <w:bookmarkEnd w:id="14562"/>
      </w:del>
    </w:p>
    <w:p w14:paraId="4EE291CF" w14:textId="06AF100A" w:rsidR="00424F4E" w:rsidRPr="00E35D67" w:rsidDel="00E35D67" w:rsidRDefault="00424F4E" w:rsidP="00CC4C47">
      <w:pPr>
        <w:spacing w:line="360" w:lineRule="auto"/>
        <w:rPr>
          <w:del w:id="14563" w:author="nadira firinda" w:date="2022-10-29T23:30:00Z"/>
          <w:rFonts w:ascii="Times New Roman" w:hAnsi="Times New Roman" w:cs="Times New Roman"/>
        </w:rPr>
        <w:pPrChange w:id="14564" w:author="nadira firinda" w:date="2022-10-29T23:37:00Z">
          <w:pPr/>
        </w:pPrChange>
      </w:pPr>
      <w:bookmarkStart w:id="14565" w:name="_Toc117980389"/>
      <w:bookmarkStart w:id="14566" w:name="_Toc117982037"/>
      <w:bookmarkEnd w:id="14565"/>
      <w:bookmarkEnd w:id="14566"/>
    </w:p>
    <w:p w14:paraId="3FEBC6E4" w14:textId="28B6DDC5" w:rsidR="00FB741C" w:rsidRPr="00E35D67" w:rsidDel="00E35D67" w:rsidRDefault="0023693F" w:rsidP="00CC4C47">
      <w:pPr>
        <w:keepNext/>
        <w:spacing w:line="360" w:lineRule="auto"/>
        <w:jc w:val="both"/>
        <w:rPr>
          <w:del w:id="14567" w:author="nadira firinda" w:date="2022-10-29T23:30:00Z"/>
          <w:rFonts w:ascii="Times New Roman" w:hAnsi="Times New Roman" w:cs="Times New Roman"/>
        </w:rPr>
        <w:pPrChange w:id="14568" w:author="nadira firinda" w:date="2022-10-29T23:37:00Z">
          <w:pPr>
            <w:keepNext/>
            <w:spacing w:line="360" w:lineRule="auto"/>
            <w:jc w:val="both"/>
          </w:pPr>
        </w:pPrChange>
      </w:pPr>
      <w:del w:id="14569" w:author="nadira firinda" w:date="2022-10-29T23:30:00Z">
        <w:r w:rsidRPr="008B62E9" w:rsidDel="00E35D67">
          <w:rPr>
            <w:rFonts w:ascii="Times New Roman" w:hAnsi="Times New Roman" w:cs="Times New Roman"/>
          </w:rPr>
          <w:object w:dxaOrig="10213" w:dyaOrig="3348" w14:anchorId="7C270EBA">
            <v:shape id="_x0000_i1045" type="#_x0000_t75" style="width:451.35pt;height:148.25pt" o:ole="">
              <v:imagedata r:id="rId124" o:title=""/>
            </v:shape>
            <o:OLEObject Type="Embed" ProgID="EViews.Workfile.2" ShapeID="_x0000_i1045" DrawAspect="Content" ObjectID="_1728592431" r:id="rId125"/>
          </w:object>
        </w:r>
        <w:bookmarkStart w:id="14570" w:name="_Toc117980390"/>
        <w:bookmarkStart w:id="14571" w:name="_Toc117982038"/>
        <w:bookmarkEnd w:id="14570"/>
        <w:bookmarkEnd w:id="14571"/>
      </w:del>
    </w:p>
    <w:p w14:paraId="74747B8E" w14:textId="1EB305F4" w:rsidR="0023693F" w:rsidRPr="00006ABF" w:rsidDel="00E35D67" w:rsidRDefault="00FB741C" w:rsidP="00CC4C47">
      <w:pPr>
        <w:pStyle w:val="Caption"/>
        <w:spacing w:line="360" w:lineRule="auto"/>
        <w:rPr>
          <w:del w:id="14572" w:author="nadira firinda" w:date="2022-10-29T23:30:00Z"/>
        </w:rPr>
        <w:pPrChange w:id="14573" w:author="nadira firinda" w:date="2022-10-29T23:37:00Z">
          <w:pPr>
            <w:pStyle w:val="Caption"/>
          </w:pPr>
        </w:pPrChange>
      </w:pPr>
      <w:bookmarkStart w:id="14574" w:name="_Toc84944799"/>
      <w:bookmarkStart w:id="14575" w:name="_Toc84944886"/>
      <w:del w:id="14576" w:author="nadira firinda" w:date="2022-10-29T23:30:00Z">
        <w:r w:rsidRPr="00006ABF" w:rsidDel="00E35D67">
          <w:delText xml:space="preserve">Gambar </w:delText>
        </w:r>
      </w:del>
      <w:ins w:id="14577" w:author="Prasasti Karunia Farista Ananto" w:date="2021-10-12T14:34:00Z">
        <w:del w:id="14578" w:author="nadira firinda" w:date="2022-10-29T23:30:00Z">
          <w:r w:rsidR="00046663" w:rsidRPr="00D206AB" w:rsidDel="00E35D67">
            <w:fldChar w:fldCharType="begin"/>
          </w:r>
          <w:r w:rsidR="00046663" w:rsidRPr="00006ABF" w:rsidDel="00E35D67">
            <w:delInstrText xml:space="preserve"> STYLEREF 1 \s </w:delInstrText>
          </w:r>
        </w:del>
      </w:ins>
      <w:del w:id="14579" w:author="nadira firinda" w:date="2022-10-29T23:30:00Z">
        <w:r w:rsidR="00046663" w:rsidRPr="008B62E9" w:rsidDel="00E35D67">
          <w:fldChar w:fldCharType="separate"/>
        </w:r>
        <w:r w:rsidR="00015ADF" w:rsidRPr="00006ABF" w:rsidDel="00E35D67">
          <w:rPr>
            <w:noProof/>
          </w:rPr>
          <w:delText>IV</w:delText>
        </w:r>
      </w:del>
      <w:ins w:id="14580" w:author="Prasasti Karunia Farista Ananto" w:date="2021-10-12T14:34:00Z">
        <w:del w:id="14581" w:author="nadira firinda" w:date="2022-10-29T23:30:00Z">
          <w:r w:rsidR="00046663" w:rsidRPr="00D206AB" w:rsidDel="00E35D67">
            <w:fldChar w:fldCharType="end"/>
          </w:r>
          <w:r w:rsidR="00046663" w:rsidRPr="00006ABF" w:rsidDel="00E35D67">
            <w:noBreakHyphen/>
          </w:r>
          <w:r w:rsidR="00046663" w:rsidRPr="00D206AB" w:rsidDel="00E35D67">
            <w:fldChar w:fldCharType="begin"/>
          </w:r>
          <w:r w:rsidR="00046663" w:rsidRPr="00006ABF" w:rsidDel="00E35D67">
            <w:delInstrText xml:space="preserve"> SEQ Gambar \* ARABIC \s 1 </w:delInstrText>
          </w:r>
        </w:del>
      </w:ins>
      <w:del w:id="14582" w:author="nadira firinda" w:date="2022-10-29T23:30:00Z">
        <w:r w:rsidR="00046663" w:rsidRPr="008B62E9" w:rsidDel="00E35D67">
          <w:fldChar w:fldCharType="separate"/>
        </w:r>
      </w:del>
      <w:ins w:id="14583" w:author="Prasasti Karunia Farista Ananto" w:date="2021-10-12T15:25:00Z">
        <w:del w:id="14584" w:author="nadira firinda" w:date="2022-10-29T23:30:00Z">
          <w:r w:rsidR="00015ADF" w:rsidRPr="00006ABF" w:rsidDel="00E35D67">
            <w:rPr>
              <w:noProof/>
            </w:rPr>
            <w:delText>21</w:delText>
          </w:r>
        </w:del>
      </w:ins>
      <w:ins w:id="14585" w:author="Prasasti Karunia Farista Ananto" w:date="2021-10-12T14:34:00Z">
        <w:del w:id="14586" w:author="nadira firinda" w:date="2022-10-29T23:30:00Z">
          <w:r w:rsidR="00046663" w:rsidRPr="00D206AB" w:rsidDel="00E35D67">
            <w:fldChar w:fldCharType="end"/>
          </w:r>
        </w:del>
      </w:ins>
      <w:del w:id="14587" w:author="nadira firinda" w:date="2022-10-29T23:30:00Z">
        <w:r w:rsidRPr="008B62E9" w:rsidDel="00E35D67">
          <w:fldChar w:fldCharType="begin"/>
        </w:r>
        <w:r w:rsidRPr="00006ABF" w:rsidDel="00E35D67">
          <w:delInstrText xml:space="preserve"> STYLEREF 1 \s </w:delInstrText>
        </w:r>
        <w:r w:rsidRPr="008B62E9" w:rsidDel="00E35D67">
          <w:fldChar w:fldCharType="separate"/>
        </w:r>
        <w:r w:rsidRPr="00006ABF" w:rsidDel="00E35D67">
          <w:rPr>
            <w:noProof/>
          </w:rPr>
          <w:delText>IV</w:delText>
        </w:r>
        <w:r w:rsidRPr="008B62E9" w:rsidDel="00E35D67">
          <w:fldChar w:fldCharType="end"/>
        </w:r>
        <w:r w:rsidRPr="00006ABF" w:rsidDel="00E35D67">
          <w:noBreakHyphen/>
        </w:r>
        <w:r w:rsidRPr="008B62E9" w:rsidDel="00E35D67">
          <w:fldChar w:fldCharType="begin"/>
        </w:r>
        <w:r w:rsidRPr="00006ABF" w:rsidDel="00E35D67">
          <w:delInstrText xml:space="preserve"> SEQ Gambar \* ARABIC \s 1 </w:delInstrText>
        </w:r>
        <w:r w:rsidRPr="008B62E9" w:rsidDel="00E35D67">
          <w:fldChar w:fldCharType="separate"/>
        </w:r>
        <w:r w:rsidRPr="00006ABF" w:rsidDel="00E35D67">
          <w:rPr>
            <w:noProof/>
          </w:rPr>
          <w:delText>21</w:delText>
        </w:r>
        <w:r w:rsidRPr="008B62E9" w:rsidDel="00E35D67">
          <w:fldChar w:fldCharType="end"/>
        </w:r>
        <w:r w:rsidRPr="00006ABF" w:rsidDel="00E35D67">
          <w:delText>. Hasil Impluse Response Investasi Non-Bangunan</w:delText>
        </w:r>
        <w:bookmarkStart w:id="14588" w:name="_Toc117980391"/>
        <w:bookmarkStart w:id="14589" w:name="_Toc117982039"/>
        <w:bookmarkEnd w:id="14574"/>
        <w:bookmarkEnd w:id="14575"/>
        <w:bookmarkEnd w:id="14588"/>
        <w:bookmarkEnd w:id="14589"/>
      </w:del>
    </w:p>
    <w:p w14:paraId="54A6BBF2" w14:textId="1B208012" w:rsidR="000D06A5" w:rsidRPr="00006ABF" w:rsidDel="00E35D67" w:rsidRDefault="00A8553D" w:rsidP="00CC4C47">
      <w:pPr>
        <w:pStyle w:val="Heading3"/>
        <w:rPr>
          <w:del w:id="14590" w:author="nadira firinda" w:date="2022-10-29T23:30:00Z"/>
        </w:rPr>
        <w:pPrChange w:id="14591" w:author="nadira firinda" w:date="2022-10-29T23:37:00Z">
          <w:pPr>
            <w:pStyle w:val="Heading3"/>
          </w:pPr>
        </w:pPrChange>
      </w:pPr>
      <w:del w:id="14592" w:author="nadira firinda" w:date="2022-10-29T23:30:00Z">
        <w:r w:rsidRPr="00006ABF" w:rsidDel="00E35D67">
          <w:delText>Shock Industri Pengolahan</w:delText>
        </w:r>
        <w:bookmarkStart w:id="14593" w:name="_Toc117980392"/>
        <w:bookmarkStart w:id="14594" w:name="_Toc117982040"/>
        <w:bookmarkEnd w:id="14593"/>
        <w:bookmarkEnd w:id="14594"/>
      </w:del>
    </w:p>
    <w:p w14:paraId="02AA12DF" w14:textId="4EF1566C" w:rsidR="00B701B7" w:rsidRPr="00006ABF" w:rsidDel="00E35D67" w:rsidRDefault="00B701B7" w:rsidP="00CC4C47">
      <w:pPr>
        <w:spacing w:line="360" w:lineRule="auto"/>
        <w:ind w:firstLine="720"/>
        <w:jc w:val="both"/>
        <w:rPr>
          <w:del w:id="14595" w:author="nadira firinda" w:date="2022-10-29T23:30:00Z"/>
          <w:rFonts w:ascii="Times New Roman" w:hAnsi="Times New Roman" w:cs="Times New Roman"/>
        </w:rPr>
        <w:pPrChange w:id="14596" w:author="nadira firinda" w:date="2022-10-29T23:37:00Z">
          <w:pPr>
            <w:spacing w:line="360" w:lineRule="auto"/>
            <w:ind w:firstLine="720"/>
            <w:jc w:val="both"/>
          </w:pPr>
        </w:pPrChange>
      </w:pPr>
      <w:del w:id="14597" w:author="nadira firinda" w:date="2022-10-29T23:30:00Z">
        <w:r w:rsidRPr="00006ABF" w:rsidDel="00E35D67">
          <w:rPr>
            <w:rFonts w:ascii="Times New Roman" w:hAnsi="Times New Roman" w:cs="Times New Roman"/>
          </w:rPr>
          <w:delText>Kenaikan atas Industri Pengolahan</w:delText>
        </w:r>
        <w:r w:rsidR="0013267B" w:rsidRPr="00006ABF" w:rsidDel="00E35D67">
          <w:rPr>
            <w:rFonts w:ascii="Times New Roman" w:hAnsi="Times New Roman" w:cs="Times New Roman"/>
          </w:rPr>
          <w:delText xml:space="preserve"> berpengaruh </w:delText>
        </w:r>
        <w:r w:rsidR="00D83BDD" w:rsidRPr="00006ABF" w:rsidDel="00E35D67">
          <w:rPr>
            <w:rFonts w:ascii="Times New Roman" w:hAnsi="Times New Roman" w:cs="Times New Roman"/>
          </w:rPr>
          <w:delText>lebih kuat pada sektor Pengadaan Listrik dan Gas, Penyediaan Akomodasi dan Makan Minum serta Jasa Keuangan dibandingkan beberapa sektor lainnya pada nilai 0,6% sampai dengan 0,8%. Fenomena ini disebabkan lapangan usaha Industri Pengolahan mempengaruhi sektor – sektor terseb</w:delText>
        </w:r>
        <w:r w:rsidR="00DF282D" w:rsidRPr="00006ABF" w:rsidDel="00E35D67">
          <w:rPr>
            <w:rFonts w:ascii="Times New Roman" w:hAnsi="Times New Roman" w:cs="Times New Roman"/>
          </w:rPr>
          <w:delText xml:space="preserve">ut </w:delText>
        </w:r>
        <w:r w:rsidR="00EF2EE0" w:rsidRPr="00006ABF" w:rsidDel="00E35D67">
          <w:rPr>
            <w:rFonts w:ascii="Times New Roman" w:hAnsi="Times New Roman" w:cs="Times New Roman"/>
          </w:rPr>
          <w:delText>baik secara jangka panjang maupun jangka pendek.</w:delText>
        </w:r>
        <w:bookmarkStart w:id="14598" w:name="_Toc117980393"/>
        <w:bookmarkStart w:id="14599" w:name="_Toc117982041"/>
        <w:bookmarkEnd w:id="14598"/>
        <w:bookmarkEnd w:id="14599"/>
      </w:del>
    </w:p>
    <w:p w14:paraId="176FEE0E" w14:textId="779DB727" w:rsidR="00EF2EE0" w:rsidRPr="00006ABF" w:rsidDel="00E35D67" w:rsidRDefault="00EF2EE0" w:rsidP="00CC4C47">
      <w:pPr>
        <w:spacing w:line="360" w:lineRule="auto"/>
        <w:ind w:firstLine="720"/>
        <w:jc w:val="both"/>
        <w:rPr>
          <w:del w:id="14600" w:author="nadira firinda" w:date="2022-10-29T23:30:00Z"/>
          <w:rFonts w:ascii="Times New Roman" w:hAnsi="Times New Roman" w:cs="Times New Roman"/>
        </w:rPr>
        <w:pPrChange w:id="14601" w:author="nadira firinda" w:date="2022-10-29T23:37:00Z">
          <w:pPr>
            <w:spacing w:line="360" w:lineRule="auto"/>
            <w:ind w:firstLine="720"/>
            <w:jc w:val="both"/>
          </w:pPr>
        </w:pPrChange>
      </w:pPr>
      <w:del w:id="14602" w:author="nadira firinda" w:date="2022-10-29T23:30:00Z">
        <w:r w:rsidRPr="00006ABF" w:rsidDel="00E35D67">
          <w:rPr>
            <w:rFonts w:ascii="Times New Roman" w:hAnsi="Times New Roman" w:cs="Times New Roman"/>
          </w:rPr>
          <w:delText>Selain itu, kenaikan atas sektor Pertambangan dan Pengolahan yang notabenenya tidak terhubung langsung pada Industri Pengolahan dapat dil</w:delText>
        </w:r>
        <w:r w:rsidR="008300B4" w:rsidRPr="00006ABF" w:rsidDel="00E35D67">
          <w:rPr>
            <w:rFonts w:ascii="Times New Roman" w:hAnsi="Times New Roman" w:cs="Times New Roman"/>
          </w:rPr>
          <w:delText>acak</w:delText>
        </w:r>
        <w:r w:rsidRPr="00006ABF" w:rsidDel="00E35D67">
          <w:rPr>
            <w:rFonts w:ascii="Times New Roman" w:hAnsi="Times New Roman" w:cs="Times New Roman"/>
          </w:rPr>
          <w:delText xml:space="preserve"> melalui </w:delText>
        </w:r>
        <w:r w:rsidR="008300B4" w:rsidRPr="00006ABF" w:rsidDel="00E35D67">
          <w:rPr>
            <w:rFonts w:ascii="Times New Roman" w:hAnsi="Times New Roman" w:cs="Times New Roman"/>
          </w:rPr>
          <w:delText>keterkaitannya dengan Pengadaan Listrik dan Gas. Demikian dengan Pengadaan Listrik, lapangan usaha Jasa Kesehatan dan Kegiatan Sosial mengalami kenaikan sebesar 0,16% dikarenakan hubungannya dengan sektor Penyediaan Akmamin secara jangka pendek.</w:delText>
        </w:r>
        <w:bookmarkStart w:id="14603" w:name="_Toc117980394"/>
        <w:bookmarkStart w:id="14604" w:name="_Toc117982042"/>
        <w:bookmarkEnd w:id="14603"/>
        <w:bookmarkEnd w:id="14604"/>
      </w:del>
    </w:p>
    <w:p w14:paraId="7C22307A" w14:textId="0BC4C4A6" w:rsidR="00FB741C" w:rsidRPr="00E35D67" w:rsidDel="00E35D67" w:rsidRDefault="0023693F" w:rsidP="00CC4C47">
      <w:pPr>
        <w:keepNext/>
        <w:spacing w:line="360" w:lineRule="auto"/>
        <w:jc w:val="both"/>
        <w:rPr>
          <w:del w:id="14605" w:author="nadira firinda" w:date="2022-10-29T23:30:00Z"/>
          <w:rFonts w:ascii="Times New Roman" w:hAnsi="Times New Roman" w:cs="Times New Roman"/>
        </w:rPr>
        <w:pPrChange w:id="14606" w:author="nadira firinda" w:date="2022-10-29T23:37:00Z">
          <w:pPr>
            <w:keepNext/>
            <w:spacing w:line="360" w:lineRule="auto"/>
            <w:jc w:val="both"/>
          </w:pPr>
        </w:pPrChange>
      </w:pPr>
      <w:del w:id="14607" w:author="nadira firinda" w:date="2022-10-29T23:30:00Z">
        <w:r w:rsidRPr="008B62E9" w:rsidDel="00E35D67">
          <w:rPr>
            <w:rFonts w:ascii="Times New Roman" w:hAnsi="Times New Roman" w:cs="Times New Roman"/>
          </w:rPr>
          <w:object w:dxaOrig="10189" w:dyaOrig="3505" w14:anchorId="2F019236">
            <v:shape id="_x0000_i1046" type="#_x0000_t75" style="width:451.35pt;height:155.5pt" o:ole="">
              <v:imagedata r:id="rId126" o:title=""/>
            </v:shape>
            <o:OLEObject Type="Embed" ProgID="EViews.Workfile.2" ShapeID="_x0000_i1046" DrawAspect="Content" ObjectID="_1728592432" r:id="rId127"/>
          </w:object>
        </w:r>
        <w:bookmarkStart w:id="14608" w:name="_Toc117980395"/>
        <w:bookmarkStart w:id="14609" w:name="_Toc117982043"/>
        <w:bookmarkEnd w:id="14608"/>
        <w:bookmarkEnd w:id="14609"/>
      </w:del>
    </w:p>
    <w:p w14:paraId="28D84D58" w14:textId="1B89E6F2" w:rsidR="0023693F" w:rsidRPr="00006ABF" w:rsidDel="00E35D67" w:rsidRDefault="00FB741C" w:rsidP="00CC4C47">
      <w:pPr>
        <w:pStyle w:val="Caption"/>
        <w:spacing w:line="360" w:lineRule="auto"/>
        <w:rPr>
          <w:del w:id="14610" w:author="nadira firinda" w:date="2022-10-29T23:30:00Z"/>
        </w:rPr>
        <w:pPrChange w:id="14611" w:author="nadira firinda" w:date="2022-10-29T23:37:00Z">
          <w:pPr>
            <w:pStyle w:val="Caption"/>
          </w:pPr>
        </w:pPrChange>
      </w:pPr>
      <w:bookmarkStart w:id="14612" w:name="_Toc84944800"/>
      <w:bookmarkStart w:id="14613" w:name="_Toc84944887"/>
      <w:del w:id="14614" w:author="nadira firinda" w:date="2022-10-29T23:30:00Z">
        <w:r w:rsidRPr="00006ABF" w:rsidDel="00E35D67">
          <w:delText xml:space="preserve">Gambar </w:delText>
        </w:r>
      </w:del>
      <w:ins w:id="14615" w:author="Prasasti Karunia Farista Ananto" w:date="2021-10-12T14:34:00Z">
        <w:del w:id="14616" w:author="nadira firinda" w:date="2022-10-29T23:30:00Z">
          <w:r w:rsidR="00046663" w:rsidRPr="00D206AB" w:rsidDel="00E35D67">
            <w:fldChar w:fldCharType="begin"/>
          </w:r>
          <w:r w:rsidR="00046663" w:rsidRPr="00006ABF" w:rsidDel="00E35D67">
            <w:delInstrText xml:space="preserve"> STYLEREF 1 \s </w:delInstrText>
          </w:r>
        </w:del>
      </w:ins>
      <w:del w:id="14617" w:author="nadira firinda" w:date="2022-10-29T23:30:00Z">
        <w:r w:rsidR="00046663" w:rsidRPr="008B62E9" w:rsidDel="00E35D67">
          <w:fldChar w:fldCharType="separate"/>
        </w:r>
        <w:r w:rsidR="00015ADF" w:rsidRPr="00006ABF" w:rsidDel="00E35D67">
          <w:rPr>
            <w:noProof/>
          </w:rPr>
          <w:delText>IV</w:delText>
        </w:r>
      </w:del>
      <w:ins w:id="14618" w:author="Prasasti Karunia Farista Ananto" w:date="2021-10-12T14:34:00Z">
        <w:del w:id="14619" w:author="nadira firinda" w:date="2022-10-29T23:30:00Z">
          <w:r w:rsidR="00046663" w:rsidRPr="00D206AB" w:rsidDel="00E35D67">
            <w:fldChar w:fldCharType="end"/>
          </w:r>
          <w:r w:rsidR="00046663" w:rsidRPr="00006ABF" w:rsidDel="00E35D67">
            <w:noBreakHyphen/>
          </w:r>
          <w:r w:rsidR="00046663" w:rsidRPr="00D206AB" w:rsidDel="00E35D67">
            <w:fldChar w:fldCharType="begin"/>
          </w:r>
          <w:r w:rsidR="00046663" w:rsidRPr="00006ABF" w:rsidDel="00E35D67">
            <w:delInstrText xml:space="preserve"> SEQ Gambar \* ARABIC \s 1 </w:delInstrText>
          </w:r>
        </w:del>
      </w:ins>
      <w:del w:id="14620" w:author="nadira firinda" w:date="2022-10-29T23:30:00Z">
        <w:r w:rsidR="00046663" w:rsidRPr="008B62E9" w:rsidDel="00E35D67">
          <w:fldChar w:fldCharType="separate"/>
        </w:r>
      </w:del>
      <w:ins w:id="14621" w:author="Prasasti Karunia Farista Ananto" w:date="2021-10-12T15:25:00Z">
        <w:del w:id="14622" w:author="nadira firinda" w:date="2022-10-29T23:30:00Z">
          <w:r w:rsidR="00015ADF" w:rsidRPr="00006ABF" w:rsidDel="00E35D67">
            <w:rPr>
              <w:noProof/>
            </w:rPr>
            <w:delText>22</w:delText>
          </w:r>
        </w:del>
      </w:ins>
      <w:ins w:id="14623" w:author="Prasasti Karunia Farista Ananto" w:date="2021-10-12T14:34:00Z">
        <w:del w:id="14624" w:author="nadira firinda" w:date="2022-10-29T23:30:00Z">
          <w:r w:rsidR="00046663" w:rsidRPr="00D206AB" w:rsidDel="00E35D67">
            <w:fldChar w:fldCharType="end"/>
          </w:r>
        </w:del>
      </w:ins>
      <w:del w:id="14625" w:author="nadira firinda" w:date="2022-10-29T23:30:00Z">
        <w:r w:rsidRPr="008B62E9" w:rsidDel="00E35D67">
          <w:fldChar w:fldCharType="begin"/>
        </w:r>
        <w:r w:rsidRPr="00006ABF" w:rsidDel="00E35D67">
          <w:delInstrText xml:space="preserve"> STYLEREF 1 \s </w:delInstrText>
        </w:r>
        <w:r w:rsidRPr="008B62E9" w:rsidDel="00E35D67">
          <w:fldChar w:fldCharType="separate"/>
        </w:r>
        <w:r w:rsidRPr="00006ABF" w:rsidDel="00E35D67">
          <w:rPr>
            <w:noProof/>
          </w:rPr>
          <w:delText>IV</w:delText>
        </w:r>
        <w:r w:rsidRPr="008B62E9" w:rsidDel="00E35D67">
          <w:fldChar w:fldCharType="end"/>
        </w:r>
        <w:r w:rsidRPr="00006ABF" w:rsidDel="00E35D67">
          <w:noBreakHyphen/>
        </w:r>
        <w:r w:rsidRPr="008B62E9" w:rsidDel="00E35D67">
          <w:fldChar w:fldCharType="begin"/>
        </w:r>
        <w:r w:rsidRPr="00006ABF" w:rsidDel="00E35D67">
          <w:delInstrText xml:space="preserve"> SEQ Gambar \* ARABIC \s 1 </w:delInstrText>
        </w:r>
        <w:r w:rsidRPr="008B62E9" w:rsidDel="00E35D67">
          <w:fldChar w:fldCharType="separate"/>
        </w:r>
        <w:r w:rsidRPr="00006ABF" w:rsidDel="00E35D67">
          <w:rPr>
            <w:noProof/>
          </w:rPr>
          <w:delText>22</w:delText>
        </w:r>
        <w:r w:rsidRPr="008B62E9" w:rsidDel="00E35D67">
          <w:fldChar w:fldCharType="end"/>
        </w:r>
        <w:r w:rsidRPr="00006ABF" w:rsidDel="00E35D67">
          <w:delText>. Hasil Impluse Response Industri Pengolahan</w:delText>
        </w:r>
        <w:bookmarkStart w:id="14626" w:name="_Toc117980396"/>
        <w:bookmarkStart w:id="14627" w:name="_Toc117982044"/>
        <w:bookmarkEnd w:id="14612"/>
        <w:bookmarkEnd w:id="14613"/>
        <w:bookmarkEnd w:id="14626"/>
        <w:bookmarkEnd w:id="14627"/>
      </w:del>
    </w:p>
    <w:p w14:paraId="46D40AD8" w14:textId="6388BBD0" w:rsidR="00A8553D" w:rsidRPr="00006ABF" w:rsidDel="00E35D67" w:rsidRDefault="00A8553D" w:rsidP="00CC4C47">
      <w:pPr>
        <w:pStyle w:val="Heading3"/>
        <w:rPr>
          <w:del w:id="14628" w:author="nadira firinda" w:date="2022-10-29T23:30:00Z"/>
        </w:rPr>
        <w:pPrChange w:id="14629" w:author="nadira firinda" w:date="2022-10-29T23:37:00Z">
          <w:pPr>
            <w:pStyle w:val="Heading3"/>
          </w:pPr>
        </w:pPrChange>
      </w:pPr>
      <w:del w:id="14630" w:author="nadira firinda" w:date="2022-10-29T23:30:00Z">
        <w:r w:rsidRPr="00006ABF" w:rsidDel="00E35D67">
          <w:delText>Shock Penyediaan Akomodasi dan Makan Minum</w:delText>
        </w:r>
        <w:bookmarkStart w:id="14631" w:name="_Toc117980397"/>
        <w:bookmarkStart w:id="14632" w:name="_Toc117982045"/>
        <w:bookmarkEnd w:id="14631"/>
        <w:bookmarkEnd w:id="14632"/>
      </w:del>
    </w:p>
    <w:p w14:paraId="603FF764" w14:textId="36D80A10" w:rsidR="008300B4" w:rsidRPr="00006ABF" w:rsidDel="00E35D67" w:rsidRDefault="00751839" w:rsidP="00CC4C47">
      <w:pPr>
        <w:spacing w:line="360" w:lineRule="auto"/>
        <w:ind w:firstLine="720"/>
        <w:jc w:val="both"/>
        <w:rPr>
          <w:del w:id="14633" w:author="nadira firinda" w:date="2022-10-29T23:30:00Z"/>
          <w:rFonts w:ascii="Times New Roman" w:hAnsi="Times New Roman" w:cs="Times New Roman"/>
        </w:rPr>
        <w:pPrChange w:id="14634" w:author="nadira firinda" w:date="2022-10-29T23:37:00Z">
          <w:pPr>
            <w:spacing w:line="360" w:lineRule="auto"/>
            <w:ind w:firstLine="720"/>
            <w:jc w:val="both"/>
          </w:pPr>
        </w:pPrChange>
      </w:pPr>
      <w:del w:id="14635" w:author="nadira firinda" w:date="2022-10-29T23:30:00Z">
        <w:r w:rsidRPr="00006ABF" w:rsidDel="00E35D67">
          <w:rPr>
            <w:rFonts w:ascii="Times New Roman" w:hAnsi="Times New Roman" w:cs="Times New Roman"/>
          </w:rPr>
          <w:delText xml:space="preserve">Kenaikan 1% atas Penyediaan Akomodasi dan Makan Minum berpengaruh atas </w:delText>
        </w:r>
        <w:r w:rsidR="00EC3055" w:rsidRPr="00006ABF" w:rsidDel="00E35D67">
          <w:rPr>
            <w:rFonts w:ascii="Times New Roman" w:hAnsi="Times New Roman" w:cs="Times New Roman"/>
          </w:rPr>
          <w:delText xml:space="preserve">peningkatan </w:delText>
        </w:r>
        <w:r w:rsidRPr="00006ABF" w:rsidDel="00E35D67">
          <w:rPr>
            <w:rFonts w:ascii="Times New Roman" w:hAnsi="Times New Roman" w:cs="Times New Roman"/>
          </w:rPr>
          <w:delText xml:space="preserve">sektor Jasa Kesehatan dan Kegiatan Sosial </w:delText>
        </w:r>
        <w:r w:rsidR="00EC3055" w:rsidRPr="00006ABF" w:rsidDel="00E35D67">
          <w:rPr>
            <w:rFonts w:ascii="Times New Roman" w:hAnsi="Times New Roman" w:cs="Times New Roman"/>
          </w:rPr>
          <w:delText>sebanyak 0,2%. Reaksi ini dapat terjadi karena lapangan usaha Penyediaan Akomodasi dan Makan Minum berpengaruh pada Jasa Kesehatan secara jangka pendek.</w:delText>
        </w:r>
        <w:bookmarkStart w:id="14636" w:name="_Toc117980398"/>
        <w:bookmarkStart w:id="14637" w:name="_Toc117982046"/>
        <w:bookmarkEnd w:id="14636"/>
        <w:bookmarkEnd w:id="14637"/>
      </w:del>
    </w:p>
    <w:p w14:paraId="7C7E0F0B" w14:textId="44402CCD" w:rsidR="00FB741C" w:rsidRPr="00E35D67" w:rsidDel="00E35D67" w:rsidRDefault="00545669" w:rsidP="00CC4C47">
      <w:pPr>
        <w:keepNext/>
        <w:spacing w:line="360" w:lineRule="auto"/>
        <w:jc w:val="both"/>
        <w:rPr>
          <w:del w:id="14638" w:author="nadira firinda" w:date="2022-10-29T23:30:00Z"/>
          <w:rFonts w:ascii="Times New Roman" w:hAnsi="Times New Roman" w:cs="Times New Roman"/>
        </w:rPr>
        <w:pPrChange w:id="14639" w:author="nadira firinda" w:date="2022-10-29T23:37:00Z">
          <w:pPr>
            <w:keepNext/>
            <w:spacing w:line="360" w:lineRule="auto"/>
            <w:jc w:val="both"/>
          </w:pPr>
        </w:pPrChange>
      </w:pPr>
      <w:del w:id="14640" w:author="nadira firinda" w:date="2022-10-29T23:30:00Z">
        <w:r w:rsidRPr="008B62E9" w:rsidDel="00E35D67">
          <w:rPr>
            <w:rFonts w:ascii="Times New Roman" w:hAnsi="Times New Roman" w:cs="Times New Roman"/>
          </w:rPr>
          <w:object w:dxaOrig="10057" w:dyaOrig="2917" w14:anchorId="347EB994">
            <v:shape id="_x0000_i1047" type="#_x0000_t75" style="width:450.75pt;height:130.7pt" o:ole="">
              <v:imagedata r:id="rId128" o:title=""/>
            </v:shape>
            <o:OLEObject Type="Embed" ProgID="EViews.Workfile.2" ShapeID="_x0000_i1047" DrawAspect="Content" ObjectID="_1728592433" r:id="rId129"/>
          </w:object>
        </w:r>
        <w:bookmarkStart w:id="14641" w:name="_Toc117980399"/>
        <w:bookmarkStart w:id="14642" w:name="_Toc117982047"/>
        <w:bookmarkEnd w:id="14641"/>
        <w:bookmarkEnd w:id="14642"/>
      </w:del>
    </w:p>
    <w:p w14:paraId="3595EFF3" w14:textId="7F9F73ED" w:rsidR="00A8553D" w:rsidRPr="00006ABF" w:rsidDel="00E35D67" w:rsidRDefault="00FB741C" w:rsidP="00CC4C47">
      <w:pPr>
        <w:pStyle w:val="Caption"/>
        <w:spacing w:line="360" w:lineRule="auto"/>
        <w:rPr>
          <w:del w:id="14643" w:author="nadira firinda" w:date="2022-10-29T23:30:00Z"/>
        </w:rPr>
        <w:pPrChange w:id="14644" w:author="nadira firinda" w:date="2022-10-29T23:37:00Z">
          <w:pPr>
            <w:pStyle w:val="Caption"/>
          </w:pPr>
        </w:pPrChange>
      </w:pPr>
      <w:bookmarkStart w:id="14645" w:name="_Toc84944801"/>
      <w:bookmarkStart w:id="14646" w:name="_Toc84944888"/>
      <w:del w:id="14647" w:author="nadira firinda" w:date="2022-10-29T23:30:00Z">
        <w:r w:rsidRPr="00006ABF" w:rsidDel="00E35D67">
          <w:delText xml:space="preserve">Gambar </w:delText>
        </w:r>
      </w:del>
      <w:ins w:id="14648" w:author="Prasasti Karunia Farista Ananto" w:date="2021-10-12T14:34:00Z">
        <w:del w:id="14649" w:author="nadira firinda" w:date="2022-10-29T23:30:00Z">
          <w:r w:rsidR="00046663" w:rsidRPr="00D206AB" w:rsidDel="00E35D67">
            <w:fldChar w:fldCharType="begin"/>
          </w:r>
          <w:r w:rsidR="00046663" w:rsidRPr="00006ABF" w:rsidDel="00E35D67">
            <w:delInstrText xml:space="preserve"> STYLEREF 1 \s </w:delInstrText>
          </w:r>
        </w:del>
      </w:ins>
      <w:del w:id="14650" w:author="nadira firinda" w:date="2022-10-29T23:30:00Z">
        <w:r w:rsidR="00046663" w:rsidRPr="008B62E9" w:rsidDel="00E35D67">
          <w:fldChar w:fldCharType="separate"/>
        </w:r>
        <w:r w:rsidR="00015ADF" w:rsidRPr="00006ABF" w:rsidDel="00E35D67">
          <w:rPr>
            <w:noProof/>
          </w:rPr>
          <w:delText>IV</w:delText>
        </w:r>
      </w:del>
      <w:ins w:id="14651" w:author="Prasasti Karunia Farista Ananto" w:date="2021-10-12T14:34:00Z">
        <w:del w:id="14652" w:author="nadira firinda" w:date="2022-10-29T23:30:00Z">
          <w:r w:rsidR="00046663" w:rsidRPr="00D206AB" w:rsidDel="00E35D67">
            <w:fldChar w:fldCharType="end"/>
          </w:r>
          <w:r w:rsidR="00046663" w:rsidRPr="00006ABF" w:rsidDel="00E35D67">
            <w:noBreakHyphen/>
          </w:r>
          <w:r w:rsidR="00046663" w:rsidRPr="00D206AB" w:rsidDel="00E35D67">
            <w:fldChar w:fldCharType="begin"/>
          </w:r>
          <w:r w:rsidR="00046663" w:rsidRPr="00006ABF" w:rsidDel="00E35D67">
            <w:delInstrText xml:space="preserve"> SEQ Gambar \* ARABIC \s 1 </w:delInstrText>
          </w:r>
        </w:del>
      </w:ins>
      <w:del w:id="14653" w:author="nadira firinda" w:date="2022-10-29T23:30:00Z">
        <w:r w:rsidR="00046663" w:rsidRPr="008B62E9" w:rsidDel="00E35D67">
          <w:fldChar w:fldCharType="separate"/>
        </w:r>
      </w:del>
      <w:ins w:id="14654" w:author="Prasasti Karunia Farista Ananto" w:date="2021-10-12T15:25:00Z">
        <w:del w:id="14655" w:author="nadira firinda" w:date="2022-10-29T23:30:00Z">
          <w:r w:rsidR="00015ADF" w:rsidRPr="00006ABF" w:rsidDel="00E35D67">
            <w:rPr>
              <w:noProof/>
            </w:rPr>
            <w:delText>23</w:delText>
          </w:r>
        </w:del>
      </w:ins>
      <w:ins w:id="14656" w:author="Prasasti Karunia Farista Ananto" w:date="2021-10-12T14:34:00Z">
        <w:del w:id="14657" w:author="nadira firinda" w:date="2022-10-29T23:30:00Z">
          <w:r w:rsidR="00046663" w:rsidRPr="00D206AB" w:rsidDel="00E35D67">
            <w:fldChar w:fldCharType="end"/>
          </w:r>
        </w:del>
      </w:ins>
      <w:del w:id="14658" w:author="nadira firinda" w:date="2022-10-29T23:30:00Z">
        <w:r w:rsidRPr="008B62E9" w:rsidDel="00E35D67">
          <w:fldChar w:fldCharType="begin"/>
        </w:r>
        <w:r w:rsidRPr="00006ABF" w:rsidDel="00E35D67">
          <w:delInstrText xml:space="preserve"> STYLEREF 1 \s </w:delInstrText>
        </w:r>
        <w:r w:rsidRPr="008B62E9" w:rsidDel="00E35D67">
          <w:fldChar w:fldCharType="separate"/>
        </w:r>
        <w:r w:rsidRPr="00006ABF" w:rsidDel="00E35D67">
          <w:rPr>
            <w:noProof/>
          </w:rPr>
          <w:delText>IV</w:delText>
        </w:r>
        <w:r w:rsidRPr="008B62E9" w:rsidDel="00E35D67">
          <w:fldChar w:fldCharType="end"/>
        </w:r>
        <w:r w:rsidRPr="00006ABF" w:rsidDel="00E35D67">
          <w:noBreakHyphen/>
        </w:r>
        <w:r w:rsidRPr="008B62E9" w:rsidDel="00E35D67">
          <w:fldChar w:fldCharType="begin"/>
        </w:r>
        <w:r w:rsidRPr="00006ABF" w:rsidDel="00E35D67">
          <w:delInstrText xml:space="preserve"> SEQ Gambar \* ARABIC \s 1 </w:delInstrText>
        </w:r>
        <w:r w:rsidRPr="008B62E9" w:rsidDel="00E35D67">
          <w:fldChar w:fldCharType="separate"/>
        </w:r>
        <w:r w:rsidRPr="00006ABF" w:rsidDel="00E35D67">
          <w:rPr>
            <w:noProof/>
          </w:rPr>
          <w:delText>23</w:delText>
        </w:r>
        <w:r w:rsidRPr="008B62E9" w:rsidDel="00E35D67">
          <w:fldChar w:fldCharType="end"/>
        </w:r>
        <w:r w:rsidRPr="00006ABF" w:rsidDel="00E35D67">
          <w:delText>. Hasil Impluse Response Penyediaan Akomodasi dan Makan Minum</w:delText>
        </w:r>
        <w:bookmarkStart w:id="14659" w:name="_Toc117980400"/>
        <w:bookmarkStart w:id="14660" w:name="_Toc117982048"/>
        <w:bookmarkEnd w:id="14645"/>
        <w:bookmarkEnd w:id="14646"/>
        <w:bookmarkEnd w:id="14659"/>
        <w:bookmarkEnd w:id="14660"/>
      </w:del>
    </w:p>
    <w:p w14:paraId="6A486607" w14:textId="385A364A" w:rsidR="00545669" w:rsidRPr="00006ABF" w:rsidDel="00E35D67" w:rsidRDefault="00910D63" w:rsidP="00CC4C47">
      <w:pPr>
        <w:pStyle w:val="Heading2"/>
        <w:rPr>
          <w:del w:id="14661" w:author="nadira firinda" w:date="2022-10-29T23:30:00Z"/>
        </w:rPr>
        <w:pPrChange w:id="14662" w:author="nadira firinda" w:date="2022-10-29T23:37:00Z">
          <w:pPr>
            <w:pStyle w:val="Heading2"/>
          </w:pPr>
        </w:pPrChange>
      </w:pPr>
      <w:del w:id="14663" w:author="nadira firinda" w:date="2022-10-29T23:30:00Z">
        <w:r w:rsidRPr="00006ABF" w:rsidDel="00E35D67">
          <w:delText xml:space="preserve">Hasil </w:delText>
        </w:r>
        <w:r w:rsidR="002349C4" w:rsidRPr="00006ABF" w:rsidDel="00E35D67">
          <w:delText>Proyeksi Out-Sample</w:delText>
        </w:r>
        <w:bookmarkStart w:id="14664" w:name="_Toc117980401"/>
        <w:bookmarkStart w:id="14665" w:name="_Toc117982049"/>
        <w:bookmarkEnd w:id="14664"/>
        <w:bookmarkEnd w:id="14665"/>
      </w:del>
    </w:p>
    <w:p w14:paraId="341E3B78" w14:textId="25B691B9" w:rsidR="0006591C" w:rsidRPr="00006ABF" w:rsidDel="00E35D67" w:rsidRDefault="00FA174A" w:rsidP="00CC4C47">
      <w:pPr>
        <w:spacing w:line="360" w:lineRule="auto"/>
        <w:ind w:firstLine="720"/>
        <w:jc w:val="both"/>
        <w:rPr>
          <w:del w:id="14666" w:author="nadira firinda" w:date="2022-10-29T23:30:00Z"/>
          <w:rFonts w:ascii="Times New Roman" w:hAnsi="Times New Roman" w:cs="Times New Roman"/>
          <w:noProof/>
          <w:sz w:val="24"/>
          <w:szCs w:val="24"/>
          <w:rPrChange w:id="14667" w:author="Prasasti Karunia Farista Ananto" w:date="2021-10-14T16:56:00Z">
            <w:rPr>
              <w:del w:id="14668" w:author="nadira firinda" w:date="2022-10-29T23:30:00Z"/>
              <w:rFonts w:ascii="Times New Roman" w:hAnsi="Times New Roman" w:cs="Times New Roman"/>
              <w:sz w:val="24"/>
              <w:szCs w:val="24"/>
            </w:rPr>
          </w:rPrChange>
        </w:rPr>
        <w:pPrChange w:id="14669" w:author="nadira firinda" w:date="2022-10-29T23:37:00Z">
          <w:pPr>
            <w:ind w:firstLine="720"/>
          </w:pPr>
        </w:pPrChange>
      </w:pPr>
      <w:del w:id="14670" w:author="nadira firinda" w:date="2022-10-29T23:30:00Z">
        <w:r w:rsidRPr="00006ABF" w:rsidDel="00E35D67">
          <w:rPr>
            <w:rFonts w:ascii="Times New Roman" w:hAnsi="Times New Roman" w:cs="Times New Roman"/>
            <w:rPrChange w:id="14671" w:author="Prasasti Karunia Farista Ananto" w:date="2021-10-14T16:56:00Z">
              <w:rPr>
                <w:rFonts w:ascii="Times New Roman" w:hAnsi="Times New Roman" w:cs="Times New Roman"/>
                <w:sz w:val="24"/>
                <w:szCs w:val="24"/>
              </w:rPr>
            </w:rPrChange>
          </w:rPr>
          <w:delText xml:space="preserve">Secara umum, hasil proyeksi out-sample sudah cukup </w:delText>
        </w:r>
        <w:r w:rsidRPr="006D2F4D" w:rsidDel="00E35D67">
          <w:rPr>
            <w:rFonts w:ascii="Times New Roman" w:hAnsi="Times New Roman" w:cs="Times New Roman"/>
            <w:i/>
            <w:iCs/>
            <w:rPrChange w:id="14672" w:author="Nadira Firinda" w:date="2021-10-22T13:22:00Z">
              <w:rPr>
                <w:rFonts w:ascii="Times New Roman" w:hAnsi="Times New Roman" w:cs="Times New Roman"/>
                <w:sz w:val="24"/>
                <w:szCs w:val="24"/>
              </w:rPr>
            </w:rPrChange>
          </w:rPr>
          <w:delText>robust</w:delText>
        </w:r>
        <w:r w:rsidRPr="00006ABF" w:rsidDel="00E35D67">
          <w:rPr>
            <w:rFonts w:ascii="Times New Roman" w:hAnsi="Times New Roman" w:cs="Times New Roman"/>
            <w:rPrChange w:id="14673" w:author="Prasasti Karunia Farista Ananto" w:date="2021-10-14T16:56:00Z">
              <w:rPr>
                <w:rFonts w:ascii="Times New Roman" w:hAnsi="Times New Roman" w:cs="Times New Roman"/>
                <w:sz w:val="24"/>
                <w:szCs w:val="24"/>
              </w:rPr>
            </w:rPrChange>
          </w:rPr>
          <w:delText xml:space="preserve"> </w:delText>
        </w:r>
        <w:r w:rsidR="005C1D79" w:rsidRPr="00006ABF" w:rsidDel="00E35D67">
          <w:rPr>
            <w:rFonts w:ascii="Times New Roman" w:hAnsi="Times New Roman" w:cs="Times New Roman"/>
            <w:rPrChange w:id="14674" w:author="Prasasti Karunia Farista Ananto" w:date="2021-10-14T16:56:00Z">
              <w:rPr>
                <w:rFonts w:ascii="Times New Roman" w:hAnsi="Times New Roman" w:cs="Times New Roman"/>
                <w:sz w:val="24"/>
                <w:szCs w:val="24"/>
              </w:rPr>
            </w:rPrChange>
          </w:rPr>
          <w:delText>sebagaimana</w:delText>
        </w:r>
        <w:r w:rsidR="00FB741C" w:rsidRPr="00006ABF" w:rsidDel="00E35D67">
          <w:rPr>
            <w:rFonts w:ascii="Times New Roman" w:hAnsi="Times New Roman" w:cs="Times New Roman"/>
            <w:rPrChange w:id="14675" w:author="Prasasti Karunia Farista Ananto" w:date="2021-10-14T16:56:00Z">
              <w:rPr>
                <w:rFonts w:ascii="Times New Roman" w:hAnsi="Times New Roman" w:cs="Times New Roman"/>
                <w:sz w:val="24"/>
                <w:szCs w:val="24"/>
              </w:rPr>
            </w:rPrChange>
          </w:rPr>
          <w:delText xml:space="preserve"> </w:delText>
        </w:r>
        <w:r w:rsidR="005C1D79" w:rsidRPr="00006ABF" w:rsidDel="00E35D67">
          <w:rPr>
            <w:rFonts w:ascii="Times New Roman" w:hAnsi="Times New Roman" w:cs="Times New Roman"/>
            <w:rPrChange w:id="14676" w:author="Prasasti Karunia Farista Ananto" w:date="2021-10-14T16:56:00Z">
              <w:rPr>
                <w:rFonts w:ascii="Times New Roman" w:hAnsi="Times New Roman" w:cs="Times New Roman"/>
                <w:sz w:val="24"/>
                <w:szCs w:val="24"/>
              </w:rPr>
            </w:rPrChange>
          </w:rPr>
          <w:delText xml:space="preserve">ditunjukkan oleh visualisasi hasil evaluasi forecast </w:delText>
        </w:r>
        <w:r w:rsidR="005C1D79" w:rsidRPr="00E17DE6" w:rsidDel="00E35D67">
          <w:rPr>
            <w:rFonts w:ascii="Times New Roman" w:hAnsi="Times New Roman" w:cs="Times New Roman"/>
            <w:rPrChange w:id="14677" w:author="Prasasti Karunia Farista Ananto" w:date="2021-10-18T13:14:00Z">
              <w:rPr>
                <w:rFonts w:ascii="Times New Roman" w:hAnsi="Times New Roman" w:cs="Times New Roman"/>
                <w:sz w:val="24"/>
                <w:szCs w:val="24"/>
              </w:rPr>
            </w:rPrChange>
          </w:rPr>
          <w:delText>pada</w:delText>
        </w:r>
        <w:r w:rsidR="005C1D79" w:rsidRPr="00E17DE6" w:rsidDel="00E35D67">
          <w:rPr>
            <w:rFonts w:ascii="Times New Roman" w:hAnsi="Times New Roman" w:cs="Times New Roman"/>
            <w:noProof/>
            <w:rPrChange w:id="14678" w:author="Prasasti Karunia Farista Ananto" w:date="2021-10-18T13:14:00Z">
              <w:rPr>
                <w:rFonts w:ascii="Times New Roman" w:hAnsi="Times New Roman" w:cs="Times New Roman"/>
                <w:sz w:val="24"/>
                <w:szCs w:val="24"/>
              </w:rPr>
            </w:rPrChange>
          </w:rPr>
          <w:delText xml:space="preserve"> </w:delText>
        </w:r>
      </w:del>
      <w:ins w:id="14679" w:author="Prasasti Karunia Farista Ananto" w:date="2021-10-18T13:14:00Z">
        <w:del w:id="14680" w:author="nadira firinda" w:date="2022-10-29T23:30:00Z">
          <w:r w:rsidR="00E17DE6" w:rsidRPr="00E17DE6" w:rsidDel="00E35D67">
            <w:rPr>
              <w:rFonts w:ascii="Times New Roman" w:hAnsi="Times New Roman" w:cs="Times New Roman"/>
              <w:b/>
              <w:bCs/>
              <w:noProof/>
              <w:rPrChange w:id="14681" w:author="Prasasti Karunia Farista Ananto" w:date="2021-10-18T13:15:00Z">
                <w:rPr>
                  <w:rFonts w:ascii="Times New Roman" w:hAnsi="Times New Roman" w:cs="Times New Roman"/>
                  <w:noProof/>
                  <w:sz w:val="24"/>
                  <w:szCs w:val="24"/>
                </w:rPr>
              </w:rPrChange>
            </w:rPr>
            <w:fldChar w:fldCharType="begin"/>
          </w:r>
          <w:r w:rsidR="00E17DE6" w:rsidRPr="00E17DE6" w:rsidDel="00E35D67">
            <w:rPr>
              <w:rFonts w:ascii="Times New Roman" w:hAnsi="Times New Roman" w:cs="Times New Roman"/>
              <w:b/>
              <w:bCs/>
              <w:noProof/>
              <w:rPrChange w:id="14682" w:author="Prasasti Karunia Farista Ananto" w:date="2021-10-18T13:15:00Z">
                <w:rPr>
                  <w:rFonts w:ascii="Times New Roman" w:hAnsi="Times New Roman" w:cs="Times New Roman"/>
                  <w:noProof/>
                  <w:sz w:val="24"/>
                  <w:szCs w:val="24"/>
                </w:rPr>
              </w:rPrChange>
            </w:rPr>
            <w:delInstrText xml:space="preserve"> REF _Ref85455296 \h </w:delInstrText>
          </w:r>
        </w:del>
      </w:ins>
      <w:del w:id="14683" w:author="nadira firinda" w:date="2022-10-29T23:30:00Z">
        <w:r w:rsidR="00E17DE6" w:rsidRPr="00E17DE6" w:rsidDel="00E35D67">
          <w:rPr>
            <w:rFonts w:ascii="Times New Roman" w:hAnsi="Times New Roman" w:cs="Times New Roman"/>
            <w:b/>
            <w:bCs/>
            <w:noProof/>
            <w:rPrChange w:id="14684" w:author="Prasasti Karunia Farista Ananto" w:date="2021-10-18T13:15:00Z">
              <w:rPr>
                <w:rFonts w:ascii="Times New Roman" w:hAnsi="Times New Roman" w:cs="Times New Roman"/>
                <w:noProof/>
                <w:sz w:val="24"/>
                <w:szCs w:val="24"/>
              </w:rPr>
            </w:rPrChange>
          </w:rPr>
          <w:delInstrText xml:space="preserve"> \* MERGEFORMAT </w:delInstrText>
        </w:r>
        <w:r w:rsidR="00E17DE6" w:rsidRPr="008B62E9" w:rsidDel="00E35D67">
          <w:rPr>
            <w:rFonts w:ascii="Times New Roman" w:hAnsi="Times New Roman" w:cs="Times New Roman"/>
            <w:b/>
            <w:bCs/>
            <w:noProof/>
          </w:rPr>
        </w:r>
        <w:r w:rsidR="00E17DE6" w:rsidRPr="00E17DE6" w:rsidDel="00E35D67">
          <w:rPr>
            <w:rFonts w:ascii="Times New Roman" w:hAnsi="Times New Roman" w:cs="Times New Roman"/>
            <w:b/>
            <w:bCs/>
            <w:noProof/>
            <w:rPrChange w:id="14685" w:author="Prasasti Karunia Farista Ananto" w:date="2021-10-18T13:15:00Z">
              <w:rPr>
                <w:rFonts w:ascii="Times New Roman" w:hAnsi="Times New Roman" w:cs="Times New Roman"/>
                <w:noProof/>
                <w:sz w:val="24"/>
                <w:szCs w:val="24"/>
              </w:rPr>
            </w:rPrChange>
          </w:rPr>
          <w:fldChar w:fldCharType="separate"/>
        </w:r>
      </w:del>
      <w:ins w:id="14686" w:author="Prasasti Karunia Farista Ananto" w:date="2021-10-18T13:14:00Z">
        <w:del w:id="14687" w:author="nadira firinda" w:date="2022-10-29T23:30:00Z">
          <w:r w:rsidR="00E17DE6" w:rsidRPr="00E35D67" w:rsidDel="00E35D67">
            <w:rPr>
              <w:rFonts w:ascii="Times New Roman" w:hAnsi="Times New Roman" w:cs="Times New Roman"/>
              <w:b/>
              <w:bCs/>
            </w:rPr>
            <w:delText xml:space="preserve">Gambar </w:delText>
          </w:r>
          <w:r w:rsidR="00E17DE6" w:rsidRPr="00E35D67" w:rsidDel="00E35D67">
            <w:rPr>
              <w:rFonts w:ascii="Times New Roman" w:hAnsi="Times New Roman" w:cs="Times New Roman"/>
              <w:b/>
              <w:bCs/>
              <w:noProof/>
            </w:rPr>
            <w:delText>IV</w:delText>
          </w:r>
          <w:r w:rsidR="00E17DE6" w:rsidRPr="00E35D67" w:rsidDel="00E35D67">
            <w:rPr>
              <w:rFonts w:ascii="Times New Roman" w:hAnsi="Times New Roman" w:cs="Times New Roman"/>
              <w:b/>
              <w:bCs/>
            </w:rPr>
            <w:noBreakHyphen/>
          </w:r>
          <w:r w:rsidR="00E17DE6" w:rsidRPr="00E35D67" w:rsidDel="00E35D67">
            <w:rPr>
              <w:rFonts w:ascii="Times New Roman" w:hAnsi="Times New Roman" w:cs="Times New Roman"/>
              <w:b/>
              <w:bCs/>
              <w:noProof/>
            </w:rPr>
            <w:delText>24</w:delText>
          </w:r>
          <w:r w:rsidR="00E17DE6" w:rsidRPr="00E17DE6" w:rsidDel="00E35D67">
            <w:rPr>
              <w:rFonts w:ascii="Times New Roman" w:hAnsi="Times New Roman" w:cs="Times New Roman"/>
              <w:b/>
              <w:bCs/>
              <w:noProof/>
              <w:rPrChange w:id="14688" w:author="Prasasti Karunia Farista Ananto" w:date="2021-10-18T13:15:00Z">
                <w:rPr>
                  <w:rFonts w:ascii="Times New Roman" w:hAnsi="Times New Roman" w:cs="Times New Roman"/>
                  <w:noProof/>
                  <w:sz w:val="24"/>
                  <w:szCs w:val="24"/>
                </w:rPr>
              </w:rPrChange>
            </w:rPr>
            <w:fldChar w:fldCharType="end"/>
          </w:r>
          <w:r w:rsidR="00E17DE6" w:rsidRPr="00E17DE6" w:rsidDel="00E35D67">
            <w:rPr>
              <w:rFonts w:ascii="Times New Roman" w:hAnsi="Times New Roman" w:cs="Times New Roman"/>
              <w:b/>
              <w:bCs/>
              <w:noProof/>
              <w:rPrChange w:id="14689" w:author="Prasasti Karunia Farista Ananto" w:date="2021-10-18T13:15:00Z">
                <w:rPr>
                  <w:rFonts w:ascii="Times New Roman" w:hAnsi="Times New Roman" w:cs="Times New Roman"/>
                  <w:noProof/>
                  <w:sz w:val="24"/>
                  <w:szCs w:val="24"/>
                </w:rPr>
              </w:rPrChange>
            </w:rPr>
            <w:delText xml:space="preserve"> </w:delText>
          </w:r>
          <w:r w:rsidR="00E17DE6" w:rsidRPr="00E17DE6" w:rsidDel="00E35D67">
            <w:rPr>
              <w:rFonts w:ascii="Times New Roman" w:hAnsi="Times New Roman" w:cs="Times New Roman"/>
              <w:noProof/>
              <w:rPrChange w:id="14690" w:author="Prasasti Karunia Farista Ananto" w:date="2021-10-18T13:14:00Z">
                <w:rPr>
                  <w:rFonts w:ascii="Times New Roman" w:hAnsi="Times New Roman" w:cs="Times New Roman"/>
                  <w:noProof/>
                  <w:sz w:val="24"/>
                  <w:szCs w:val="24"/>
                </w:rPr>
              </w:rPrChange>
            </w:rPr>
            <w:delText xml:space="preserve">dan </w:delText>
          </w:r>
          <w:r w:rsidR="00E17DE6" w:rsidRPr="00E17DE6" w:rsidDel="00E35D67">
            <w:rPr>
              <w:rFonts w:ascii="Times New Roman" w:hAnsi="Times New Roman" w:cs="Times New Roman"/>
              <w:b/>
              <w:bCs/>
              <w:noProof/>
              <w:rPrChange w:id="14691" w:author="Prasasti Karunia Farista Ananto" w:date="2021-10-18T13:15:00Z">
                <w:rPr>
                  <w:rFonts w:ascii="Times New Roman" w:hAnsi="Times New Roman" w:cs="Times New Roman"/>
                  <w:noProof/>
                  <w:sz w:val="24"/>
                  <w:szCs w:val="24"/>
                </w:rPr>
              </w:rPrChange>
            </w:rPr>
            <w:fldChar w:fldCharType="begin"/>
          </w:r>
          <w:r w:rsidR="00E17DE6" w:rsidRPr="00E17DE6" w:rsidDel="00E35D67">
            <w:rPr>
              <w:rFonts w:ascii="Times New Roman" w:hAnsi="Times New Roman" w:cs="Times New Roman"/>
              <w:b/>
              <w:bCs/>
              <w:noProof/>
              <w:rPrChange w:id="14692" w:author="Prasasti Karunia Farista Ananto" w:date="2021-10-18T13:15:00Z">
                <w:rPr>
                  <w:rFonts w:ascii="Times New Roman" w:hAnsi="Times New Roman" w:cs="Times New Roman"/>
                  <w:noProof/>
                  <w:sz w:val="24"/>
                  <w:szCs w:val="24"/>
                </w:rPr>
              </w:rPrChange>
            </w:rPr>
            <w:delInstrText xml:space="preserve"> REF _Ref85455298 \h </w:delInstrText>
          </w:r>
        </w:del>
      </w:ins>
      <w:del w:id="14693" w:author="nadira firinda" w:date="2022-10-29T23:30:00Z">
        <w:r w:rsidR="00E17DE6" w:rsidRPr="00E17DE6" w:rsidDel="00E35D67">
          <w:rPr>
            <w:rFonts w:ascii="Times New Roman" w:hAnsi="Times New Roman" w:cs="Times New Roman"/>
            <w:b/>
            <w:bCs/>
            <w:noProof/>
            <w:rPrChange w:id="14694" w:author="Prasasti Karunia Farista Ananto" w:date="2021-10-18T13:15:00Z">
              <w:rPr>
                <w:rFonts w:ascii="Times New Roman" w:hAnsi="Times New Roman" w:cs="Times New Roman"/>
                <w:noProof/>
                <w:sz w:val="24"/>
                <w:szCs w:val="24"/>
              </w:rPr>
            </w:rPrChange>
          </w:rPr>
          <w:delInstrText xml:space="preserve"> \* MERGEFORMAT </w:delInstrText>
        </w:r>
        <w:r w:rsidR="00E17DE6" w:rsidRPr="008B62E9" w:rsidDel="00E35D67">
          <w:rPr>
            <w:rFonts w:ascii="Times New Roman" w:hAnsi="Times New Roman" w:cs="Times New Roman"/>
            <w:b/>
            <w:bCs/>
            <w:noProof/>
          </w:rPr>
        </w:r>
        <w:r w:rsidR="00E17DE6" w:rsidRPr="00E17DE6" w:rsidDel="00E35D67">
          <w:rPr>
            <w:rFonts w:ascii="Times New Roman" w:hAnsi="Times New Roman" w:cs="Times New Roman"/>
            <w:b/>
            <w:bCs/>
            <w:noProof/>
            <w:rPrChange w:id="14695" w:author="Prasasti Karunia Farista Ananto" w:date="2021-10-18T13:15:00Z">
              <w:rPr>
                <w:rFonts w:ascii="Times New Roman" w:hAnsi="Times New Roman" w:cs="Times New Roman"/>
                <w:noProof/>
                <w:sz w:val="24"/>
                <w:szCs w:val="24"/>
              </w:rPr>
            </w:rPrChange>
          </w:rPr>
          <w:fldChar w:fldCharType="separate"/>
        </w:r>
      </w:del>
      <w:ins w:id="14696" w:author="Prasasti Karunia Farista Ananto" w:date="2021-10-18T13:14:00Z">
        <w:del w:id="14697" w:author="nadira firinda" w:date="2022-10-29T23:30:00Z">
          <w:r w:rsidR="00E17DE6" w:rsidRPr="00E35D67" w:rsidDel="00E35D67">
            <w:rPr>
              <w:rFonts w:ascii="Times New Roman" w:hAnsi="Times New Roman" w:cs="Times New Roman"/>
              <w:b/>
              <w:bCs/>
            </w:rPr>
            <w:delText xml:space="preserve">Gambar </w:delText>
          </w:r>
          <w:r w:rsidR="00E17DE6" w:rsidRPr="00E35D67" w:rsidDel="00E35D67">
            <w:rPr>
              <w:rFonts w:ascii="Times New Roman" w:hAnsi="Times New Roman" w:cs="Times New Roman"/>
              <w:b/>
              <w:bCs/>
              <w:noProof/>
            </w:rPr>
            <w:delText>IV</w:delText>
          </w:r>
          <w:r w:rsidR="00E17DE6" w:rsidRPr="00E35D67" w:rsidDel="00E35D67">
            <w:rPr>
              <w:rFonts w:ascii="Times New Roman" w:hAnsi="Times New Roman" w:cs="Times New Roman"/>
              <w:b/>
              <w:bCs/>
            </w:rPr>
            <w:noBreakHyphen/>
          </w:r>
          <w:r w:rsidR="00E17DE6" w:rsidRPr="00E35D67" w:rsidDel="00E35D67">
            <w:rPr>
              <w:rFonts w:ascii="Times New Roman" w:hAnsi="Times New Roman" w:cs="Times New Roman"/>
              <w:b/>
              <w:bCs/>
              <w:noProof/>
            </w:rPr>
            <w:delText>25</w:delText>
          </w:r>
          <w:r w:rsidR="00E17DE6" w:rsidRPr="00E17DE6" w:rsidDel="00E35D67">
            <w:rPr>
              <w:rFonts w:ascii="Times New Roman" w:hAnsi="Times New Roman" w:cs="Times New Roman"/>
              <w:b/>
              <w:bCs/>
              <w:noProof/>
              <w:rPrChange w:id="14698" w:author="Prasasti Karunia Farista Ananto" w:date="2021-10-18T13:15:00Z">
                <w:rPr>
                  <w:rFonts w:ascii="Times New Roman" w:hAnsi="Times New Roman" w:cs="Times New Roman"/>
                  <w:noProof/>
                  <w:sz w:val="24"/>
                  <w:szCs w:val="24"/>
                </w:rPr>
              </w:rPrChange>
            </w:rPr>
            <w:fldChar w:fldCharType="end"/>
          </w:r>
        </w:del>
      </w:ins>
      <w:ins w:id="14699" w:author="Prasasti Karunia Farista Ananto" w:date="2021-10-18T13:15:00Z">
        <w:del w:id="14700" w:author="nadira firinda" w:date="2022-10-29T23:30:00Z">
          <w:r w:rsidR="00E17DE6" w:rsidDel="00E35D67">
            <w:rPr>
              <w:rFonts w:ascii="Times New Roman" w:hAnsi="Times New Roman" w:cs="Times New Roman"/>
              <w:noProof/>
            </w:rPr>
            <w:delText xml:space="preserve">. Evaluasi forecast menunjukkan </w:delText>
          </w:r>
        </w:del>
      </w:ins>
      <w:ins w:id="14701" w:author="Nadira Firinda" w:date="2021-10-22T13:22:00Z">
        <w:del w:id="14702" w:author="nadira firinda" w:date="2022-10-29T23:30:00Z">
          <w:r w:rsidR="006D2F4D" w:rsidRPr="006D2F4D" w:rsidDel="00E35D67">
            <w:rPr>
              <w:rFonts w:ascii="Times New Roman" w:hAnsi="Times New Roman" w:cs="Times New Roman"/>
              <w:noProof/>
            </w:rPr>
            <w:delText xml:space="preserve">bahwa </w:delText>
          </w:r>
          <w:r w:rsidR="006D2F4D" w:rsidDel="00E35D67">
            <w:rPr>
              <w:rFonts w:ascii="Times New Roman" w:hAnsi="Times New Roman" w:cs="Times New Roman"/>
              <w:noProof/>
            </w:rPr>
            <w:delText xml:space="preserve">baik secara level maupun pertumbuhan YoY </w:delText>
          </w:r>
        </w:del>
      </w:ins>
      <w:ins w:id="14703" w:author="Prasasti Karunia Farista Ananto" w:date="2021-10-18T13:15:00Z">
        <w:del w:id="14704" w:author="nadira firinda" w:date="2022-10-29T23:30:00Z">
          <w:r w:rsidR="00E17DE6" w:rsidDel="00E35D67">
            <w:rPr>
              <w:rFonts w:ascii="Times New Roman" w:hAnsi="Times New Roman" w:cs="Times New Roman"/>
              <w:noProof/>
            </w:rPr>
            <w:delText xml:space="preserve">bahwa </w:delText>
          </w:r>
        </w:del>
      </w:ins>
      <w:ins w:id="14705" w:author="Prasasti Karunia Farista Ananto" w:date="2021-10-18T13:16:00Z">
        <w:del w:id="14706" w:author="nadira firinda" w:date="2022-10-29T23:30:00Z">
          <w:r w:rsidR="00E17DE6" w:rsidDel="00E35D67">
            <w:rPr>
              <w:rFonts w:ascii="Times New Roman" w:hAnsi="Times New Roman" w:cs="Times New Roman"/>
              <w:noProof/>
            </w:rPr>
            <w:delText xml:space="preserve">ketika garis proyeksi model semakin mendekati garis </w:delText>
          </w:r>
          <w:r w:rsidR="00E17DE6" w:rsidDel="00E35D67">
            <w:rPr>
              <w:rFonts w:ascii="Times New Roman" w:hAnsi="Times New Roman" w:cs="Times New Roman"/>
              <w:i/>
              <w:iCs/>
              <w:noProof/>
            </w:rPr>
            <w:delText>actual</w:delText>
          </w:r>
          <w:r w:rsidR="00E17DE6" w:rsidDel="00E35D67">
            <w:rPr>
              <w:rFonts w:ascii="Times New Roman" w:hAnsi="Times New Roman" w:cs="Times New Roman"/>
              <w:noProof/>
            </w:rPr>
            <w:delText xml:space="preserve"> atau </w:delText>
          </w:r>
          <w:r w:rsidR="00E17DE6" w:rsidDel="00E35D67">
            <w:rPr>
              <w:rFonts w:ascii="Times New Roman" w:hAnsi="Times New Roman" w:cs="Times New Roman"/>
              <w:i/>
              <w:iCs/>
              <w:noProof/>
            </w:rPr>
            <w:delText>baseline</w:delText>
          </w:r>
          <w:r w:rsidR="00E17DE6" w:rsidDel="00E35D67">
            <w:rPr>
              <w:rFonts w:ascii="Times New Roman" w:hAnsi="Times New Roman" w:cs="Times New Roman"/>
              <w:noProof/>
            </w:rPr>
            <w:delText>, maka</w:delText>
          </w:r>
        </w:del>
      </w:ins>
      <w:ins w:id="14707" w:author="Nadira Firinda" w:date="2021-10-22T13:22:00Z">
        <w:del w:id="14708" w:author="nadira firinda" w:date="2022-10-29T23:30:00Z">
          <w:r w:rsidR="006D2F4D" w:rsidDel="00E35D67">
            <w:rPr>
              <w:rFonts w:ascii="Times New Roman" w:hAnsi="Times New Roman" w:cs="Times New Roman"/>
              <w:noProof/>
            </w:rPr>
            <w:delText>sehingga</w:delText>
          </w:r>
        </w:del>
      </w:ins>
      <w:ins w:id="14709" w:author="Prasasti Karunia Farista Ananto" w:date="2021-10-18T13:16:00Z">
        <w:del w:id="14710" w:author="nadira firinda" w:date="2022-10-29T23:30:00Z">
          <w:r w:rsidR="00E17DE6" w:rsidDel="00E35D67">
            <w:rPr>
              <w:rFonts w:ascii="Times New Roman" w:hAnsi="Times New Roman" w:cs="Times New Roman"/>
              <w:noProof/>
            </w:rPr>
            <w:delText xml:space="preserve"> model </w:delText>
          </w:r>
        </w:del>
      </w:ins>
      <w:ins w:id="14711" w:author="Prasasti Karunia Farista Ananto" w:date="2021-10-18T13:17:00Z">
        <w:del w:id="14712" w:author="nadira firinda" w:date="2022-10-29T23:30:00Z">
          <w:r w:rsidR="00E17DE6" w:rsidDel="00E35D67">
            <w:rPr>
              <w:rFonts w:ascii="Times New Roman" w:hAnsi="Times New Roman" w:cs="Times New Roman"/>
              <w:noProof/>
            </w:rPr>
            <w:delText xml:space="preserve">dapat dikatakan semakin baik. </w:delText>
          </w:r>
        </w:del>
      </w:ins>
      <w:bookmarkStart w:id="14713" w:name="_Toc117980402"/>
      <w:bookmarkStart w:id="14714" w:name="_Toc117982050"/>
      <w:bookmarkEnd w:id="14713"/>
      <w:bookmarkEnd w:id="14714"/>
    </w:p>
    <w:p w14:paraId="388FFD9A" w14:textId="32F18D62" w:rsidR="0006591C" w:rsidRPr="00006ABF" w:rsidDel="00E35D67" w:rsidRDefault="005C1D79" w:rsidP="00CC4C47">
      <w:pPr>
        <w:spacing w:line="360" w:lineRule="auto"/>
        <w:jc w:val="center"/>
        <w:rPr>
          <w:del w:id="14715" w:author="nadira firinda" w:date="2022-10-29T23:30:00Z"/>
          <w:rFonts w:ascii="Times New Roman" w:hAnsi="Times New Roman" w:cs="Times New Roman"/>
          <w:sz w:val="24"/>
          <w:szCs w:val="24"/>
        </w:rPr>
        <w:pPrChange w:id="14716" w:author="nadira firinda" w:date="2022-10-29T23:37:00Z">
          <w:pPr>
            <w:jc w:val="center"/>
          </w:pPr>
        </w:pPrChange>
      </w:pPr>
      <w:del w:id="14717" w:author="nadira firinda" w:date="2022-10-29T23:30:00Z">
        <w:r w:rsidRPr="00B30630" w:rsidDel="00E35D67">
          <w:rPr>
            <w:rFonts w:ascii="Times New Roman" w:hAnsi="Times New Roman" w:cs="Times New Roman"/>
            <w:noProof/>
            <w:sz w:val="24"/>
            <w:szCs w:val="24"/>
          </w:rPr>
          <w:drawing>
            <wp:inline distT="0" distB="0" distL="0" distR="0" wp14:anchorId="0A6D1562" wp14:editId="182D57F1">
              <wp:extent cx="5731510" cy="2851785"/>
              <wp:effectExtent l="0" t="0" r="2540" b="5715"/>
              <wp:docPr id="5" name="Content Placeholder 8">
                <a:extLst xmlns:a="http://schemas.openxmlformats.org/drawingml/2006/main">
                  <a:ext uri="{FF2B5EF4-FFF2-40B4-BE49-F238E27FC236}">
                    <a16:creationId xmlns:a16="http://schemas.microsoft.com/office/drawing/2014/main" id="{248489CE-66D5-4CD5-9F36-F0912D29E4FE}"/>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9" name="Content Placeholder 8">
                        <a:extLst>
                          <a:ext uri="{FF2B5EF4-FFF2-40B4-BE49-F238E27FC236}">
                            <a16:creationId xmlns:a16="http://schemas.microsoft.com/office/drawing/2014/main" id="{248489CE-66D5-4CD5-9F36-F0912D29E4FE}"/>
                          </a:ext>
                        </a:extLst>
                      </pic:cNvPr>
                      <pic:cNvPicPr>
                        <a:picLocks noGrp="1" noChangeAspect="1"/>
                      </pic:cNvPicPr>
                    </pic:nvPicPr>
                    <pic:blipFill>
                      <a:blip r:embed="rId130"/>
                      <a:stretch>
                        <a:fillRect/>
                      </a:stretch>
                    </pic:blipFill>
                    <pic:spPr>
                      <a:xfrm>
                        <a:off x="0" y="0"/>
                        <a:ext cx="5731510" cy="2851785"/>
                      </a:xfrm>
                      <a:prstGeom prst="rect">
                        <a:avLst/>
                      </a:prstGeom>
                    </pic:spPr>
                  </pic:pic>
                </a:graphicData>
              </a:graphic>
            </wp:inline>
          </w:drawing>
        </w:r>
        <w:bookmarkStart w:id="14718" w:name="_Toc117980403"/>
        <w:bookmarkStart w:id="14719" w:name="_Toc117982051"/>
        <w:bookmarkEnd w:id="14718"/>
        <w:bookmarkEnd w:id="14719"/>
      </w:del>
    </w:p>
    <w:p w14:paraId="5FF3A056" w14:textId="36201D9A" w:rsidR="005C1D79" w:rsidRPr="00006ABF" w:rsidDel="00E35D67" w:rsidRDefault="0006591C" w:rsidP="00CC4C47">
      <w:pPr>
        <w:pStyle w:val="Caption"/>
        <w:spacing w:line="360" w:lineRule="auto"/>
        <w:rPr>
          <w:del w:id="14720" w:author="nadira firinda" w:date="2022-10-29T23:30:00Z"/>
        </w:rPr>
        <w:pPrChange w:id="14721" w:author="nadira firinda" w:date="2022-10-29T23:37:00Z">
          <w:pPr>
            <w:pStyle w:val="Caption"/>
          </w:pPr>
        </w:pPrChange>
      </w:pPr>
      <w:bookmarkStart w:id="14722" w:name="_Ref85455296"/>
      <w:bookmarkStart w:id="14723" w:name="_Toc84944802"/>
      <w:bookmarkStart w:id="14724" w:name="_Toc84944889"/>
      <w:del w:id="14725" w:author="nadira firinda" w:date="2022-10-29T23:30:00Z">
        <w:r w:rsidRPr="00006ABF" w:rsidDel="00E35D67">
          <w:delText xml:space="preserve">Gambar </w:delText>
        </w:r>
      </w:del>
      <w:ins w:id="14726" w:author="Prasasti Karunia Farista Ananto" w:date="2021-10-12T14:34:00Z">
        <w:del w:id="14727" w:author="nadira firinda" w:date="2022-10-29T23:30:00Z">
          <w:r w:rsidR="00046663" w:rsidRPr="00D206AB" w:rsidDel="00E35D67">
            <w:fldChar w:fldCharType="begin"/>
          </w:r>
          <w:r w:rsidR="00046663" w:rsidRPr="00006ABF" w:rsidDel="00E35D67">
            <w:delInstrText xml:space="preserve"> STYLEREF 1 \s </w:delInstrText>
          </w:r>
        </w:del>
      </w:ins>
      <w:del w:id="14728" w:author="nadira firinda" w:date="2022-10-29T23:30:00Z">
        <w:r w:rsidR="00046663" w:rsidRPr="008B62E9" w:rsidDel="00E35D67">
          <w:fldChar w:fldCharType="separate"/>
        </w:r>
        <w:r w:rsidR="00015ADF" w:rsidRPr="00006ABF" w:rsidDel="00E35D67">
          <w:rPr>
            <w:noProof/>
          </w:rPr>
          <w:delText>IV</w:delText>
        </w:r>
      </w:del>
      <w:ins w:id="14729" w:author="Prasasti Karunia Farista Ananto" w:date="2021-10-12T14:34:00Z">
        <w:del w:id="14730" w:author="nadira firinda" w:date="2022-10-29T23:30:00Z">
          <w:r w:rsidR="00046663" w:rsidRPr="00D206AB" w:rsidDel="00E35D67">
            <w:fldChar w:fldCharType="end"/>
          </w:r>
          <w:r w:rsidR="00046663" w:rsidRPr="00006ABF" w:rsidDel="00E35D67">
            <w:noBreakHyphen/>
          </w:r>
          <w:r w:rsidR="00046663" w:rsidRPr="00D206AB" w:rsidDel="00E35D67">
            <w:fldChar w:fldCharType="begin"/>
          </w:r>
          <w:r w:rsidR="00046663" w:rsidRPr="00006ABF" w:rsidDel="00E35D67">
            <w:delInstrText xml:space="preserve"> SEQ Gambar \* ARABIC \s 1 </w:delInstrText>
          </w:r>
        </w:del>
      </w:ins>
      <w:del w:id="14731" w:author="nadira firinda" w:date="2022-10-29T23:30:00Z">
        <w:r w:rsidR="00046663" w:rsidRPr="008B62E9" w:rsidDel="00E35D67">
          <w:fldChar w:fldCharType="separate"/>
        </w:r>
      </w:del>
      <w:ins w:id="14732" w:author="Prasasti Karunia Farista Ananto" w:date="2021-10-12T15:25:00Z">
        <w:del w:id="14733" w:author="nadira firinda" w:date="2022-10-29T23:30:00Z">
          <w:r w:rsidR="00015ADF" w:rsidRPr="00006ABF" w:rsidDel="00E35D67">
            <w:rPr>
              <w:noProof/>
            </w:rPr>
            <w:delText>24</w:delText>
          </w:r>
        </w:del>
      </w:ins>
      <w:ins w:id="14734" w:author="Prasasti Karunia Farista Ananto" w:date="2021-10-12T14:34:00Z">
        <w:del w:id="14735" w:author="nadira firinda" w:date="2022-10-29T23:30:00Z">
          <w:r w:rsidR="00046663" w:rsidRPr="00D206AB" w:rsidDel="00E35D67">
            <w:fldChar w:fldCharType="end"/>
          </w:r>
        </w:del>
      </w:ins>
      <w:bookmarkEnd w:id="14722"/>
      <w:del w:id="14736" w:author="nadira firinda" w:date="2022-10-29T23:30:00Z">
        <w:r w:rsidR="00FB741C" w:rsidRPr="008B62E9" w:rsidDel="00E35D67">
          <w:fldChar w:fldCharType="begin"/>
        </w:r>
        <w:r w:rsidR="00FB741C" w:rsidRPr="00006ABF" w:rsidDel="00E35D67">
          <w:delInstrText xml:space="preserve"> STYLEREF 1 \s </w:delInstrText>
        </w:r>
        <w:r w:rsidR="00FB741C" w:rsidRPr="008B62E9" w:rsidDel="00E35D67">
          <w:fldChar w:fldCharType="separate"/>
        </w:r>
        <w:r w:rsidR="00FB741C" w:rsidRPr="00006ABF" w:rsidDel="00E35D67">
          <w:rPr>
            <w:noProof/>
          </w:rPr>
          <w:delText>IV</w:delText>
        </w:r>
        <w:r w:rsidR="00FB741C" w:rsidRPr="008B62E9" w:rsidDel="00E35D67">
          <w:fldChar w:fldCharType="end"/>
        </w:r>
        <w:r w:rsidR="00FB741C" w:rsidRPr="00006ABF" w:rsidDel="00E35D67">
          <w:noBreakHyphen/>
        </w:r>
        <w:r w:rsidR="00FB741C" w:rsidRPr="008B62E9" w:rsidDel="00E35D67">
          <w:fldChar w:fldCharType="begin"/>
        </w:r>
        <w:r w:rsidR="00FB741C" w:rsidRPr="00006ABF" w:rsidDel="00E35D67">
          <w:delInstrText xml:space="preserve"> SEQ Gambar \* ARABIC \s 1 </w:delInstrText>
        </w:r>
        <w:r w:rsidR="00FB741C" w:rsidRPr="008B62E9" w:rsidDel="00E35D67">
          <w:fldChar w:fldCharType="separate"/>
        </w:r>
        <w:r w:rsidR="00FB741C" w:rsidRPr="00006ABF" w:rsidDel="00E35D67">
          <w:rPr>
            <w:noProof/>
          </w:rPr>
          <w:delText>24</w:delText>
        </w:r>
        <w:r w:rsidR="00FB741C" w:rsidRPr="008B62E9" w:rsidDel="00E35D67">
          <w:fldChar w:fldCharType="end"/>
        </w:r>
        <w:r w:rsidRPr="00006ABF" w:rsidDel="00E35D67">
          <w:delText xml:space="preserve">. </w:delText>
        </w:r>
        <w:r w:rsidR="009F1126" w:rsidRPr="00006ABF" w:rsidDel="00E35D67">
          <w:delText>Evaluasi Forecast Sektoral</w:delText>
        </w:r>
        <w:r w:rsidRPr="00006ABF" w:rsidDel="00E35D67">
          <w:delText xml:space="preserve"> – Level</w:delText>
        </w:r>
        <w:bookmarkStart w:id="14737" w:name="_Toc117980404"/>
        <w:bookmarkStart w:id="14738" w:name="_Toc117982052"/>
        <w:bookmarkEnd w:id="14723"/>
        <w:bookmarkEnd w:id="14724"/>
        <w:bookmarkEnd w:id="14737"/>
        <w:bookmarkEnd w:id="14738"/>
      </w:del>
    </w:p>
    <w:p w14:paraId="4877A935" w14:textId="6F538FB7" w:rsidR="0006591C" w:rsidRPr="00E35D67" w:rsidDel="00E35D67" w:rsidRDefault="0006591C" w:rsidP="00CC4C47">
      <w:pPr>
        <w:keepNext/>
        <w:spacing w:line="360" w:lineRule="auto"/>
        <w:jc w:val="center"/>
        <w:rPr>
          <w:del w:id="14739" w:author="nadira firinda" w:date="2022-10-29T23:30:00Z"/>
          <w:rFonts w:ascii="Times New Roman" w:hAnsi="Times New Roman" w:cs="Times New Roman"/>
        </w:rPr>
        <w:pPrChange w:id="14740" w:author="nadira firinda" w:date="2022-10-29T23:37:00Z">
          <w:pPr>
            <w:keepNext/>
            <w:jc w:val="center"/>
          </w:pPr>
        </w:pPrChange>
      </w:pPr>
      <w:del w:id="14741" w:author="nadira firinda" w:date="2022-10-29T23:30:00Z">
        <w:r w:rsidRPr="00E35D67" w:rsidDel="00E35D67">
          <w:rPr>
            <w:rFonts w:ascii="Times New Roman" w:hAnsi="Times New Roman" w:cs="Times New Roman"/>
            <w:noProof/>
          </w:rPr>
          <w:drawing>
            <wp:inline distT="0" distB="0" distL="0" distR="0" wp14:anchorId="2784591B" wp14:editId="1E937013">
              <wp:extent cx="5731510" cy="2578100"/>
              <wp:effectExtent l="0" t="0" r="2540" b="0"/>
              <wp:docPr id="8" name="Content Placeholder 5">
                <a:extLst xmlns:a="http://schemas.openxmlformats.org/drawingml/2006/main">
                  <a:ext uri="{FF2B5EF4-FFF2-40B4-BE49-F238E27FC236}">
                    <a16:creationId xmlns:a16="http://schemas.microsoft.com/office/drawing/2014/main" id="{9F33BDB7-FE2A-494F-A6FC-B35E02E0F715}"/>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a:extLst>
                          <a:ext uri="{FF2B5EF4-FFF2-40B4-BE49-F238E27FC236}">
                            <a16:creationId xmlns:a16="http://schemas.microsoft.com/office/drawing/2014/main" id="{9F33BDB7-FE2A-494F-A6FC-B35E02E0F715}"/>
                          </a:ext>
                        </a:extLst>
                      </pic:cNvPr>
                      <pic:cNvPicPr>
                        <a:picLocks noGrp="1" noChangeAspect="1"/>
                      </pic:cNvPicPr>
                    </pic:nvPicPr>
                    <pic:blipFill>
                      <a:blip r:embed="rId131"/>
                      <a:stretch>
                        <a:fillRect/>
                      </a:stretch>
                    </pic:blipFill>
                    <pic:spPr>
                      <a:xfrm>
                        <a:off x="0" y="0"/>
                        <a:ext cx="5731510" cy="2578100"/>
                      </a:xfrm>
                      <a:prstGeom prst="rect">
                        <a:avLst/>
                      </a:prstGeom>
                    </pic:spPr>
                  </pic:pic>
                </a:graphicData>
              </a:graphic>
            </wp:inline>
          </w:drawing>
        </w:r>
        <w:bookmarkStart w:id="14742" w:name="_Toc117980405"/>
        <w:bookmarkStart w:id="14743" w:name="_Toc117982053"/>
        <w:bookmarkEnd w:id="14742"/>
        <w:bookmarkEnd w:id="14743"/>
      </w:del>
    </w:p>
    <w:p w14:paraId="6D935748" w14:textId="201FAE8C" w:rsidR="0006591C" w:rsidRPr="00006ABF" w:rsidDel="00E35D67" w:rsidRDefault="0006591C" w:rsidP="00CC4C47">
      <w:pPr>
        <w:pStyle w:val="Caption"/>
        <w:spacing w:line="360" w:lineRule="auto"/>
        <w:rPr>
          <w:del w:id="14744" w:author="nadira firinda" w:date="2022-10-29T23:30:00Z"/>
        </w:rPr>
        <w:pPrChange w:id="14745" w:author="nadira firinda" w:date="2022-10-29T23:37:00Z">
          <w:pPr>
            <w:pStyle w:val="Caption"/>
          </w:pPr>
        </w:pPrChange>
      </w:pPr>
      <w:bookmarkStart w:id="14746" w:name="_Ref85455298"/>
      <w:bookmarkStart w:id="14747" w:name="_Toc84944803"/>
      <w:bookmarkStart w:id="14748" w:name="_Toc84944890"/>
      <w:del w:id="14749" w:author="nadira firinda" w:date="2022-10-29T23:30:00Z">
        <w:r w:rsidRPr="00006ABF" w:rsidDel="00E35D67">
          <w:delText xml:space="preserve">Gambar </w:delText>
        </w:r>
      </w:del>
      <w:ins w:id="14750" w:author="Prasasti Karunia Farista Ananto" w:date="2021-10-12T14:34:00Z">
        <w:del w:id="14751" w:author="nadira firinda" w:date="2022-10-29T23:30:00Z">
          <w:r w:rsidR="00046663" w:rsidRPr="00D206AB" w:rsidDel="00E35D67">
            <w:fldChar w:fldCharType="begin"/>
          </w:r>
          <w:r w:rsidR="00046663" w:rsidRPr="00006ABF" w:rsidDel="00E35D67">
            <w:delInstrText xml:space="preserve"> STYLEREF 1 \s </w:delInstrText>
          </w:r>
        </w:del>
      </w:ins>
      <w:del w:id="14752" w:author="nadira firinda" w:date="2022-10-29T23:30:00Z">
        <w:r w:rsidR="00046663" w:rsidRPr="008B62E9" w:rsidDel="00E35D67">
          <w:fldChar w:fldCharType="separate"/>
        </w:r>
        <w:r w:rsidR="00015ADF" w:rsidRPr="00006ABF" w:rsidDel="00E35D67">
          <w:rPr>
            <w:noProof/>
          </w:rPr>
          <w:delText>IV</w:delText>
        </w:r>
      </w:del>
      <w:ins w:id="14753" w:author="Prasasti Karunia Farista Ananto" w:date="2021-10-12T14:34:00Z">
        <w:del w:id="14754" w:author="nadira firinda" w:date="2022-10-29T23:30:00Z">
          <w:r w:rsidR="00046663" w:rsidRPr="00D206AB" w:rsidDel="00E35D67">
            <w:fldChar w:fldCharType="end"/>
          </w:r>
          <w:r w:rsidR="00046663" w:rsidRPr="00006ABF" w:rsidDel="00E35D67">
            <w:noBreakHyphen/>
          </w:r>
          <w:r w:rsidR="00046663" w:rsidRPr="00D206AB" w:rsidDel="00E35D67">
            <w:fldChar w:fldCharType="begin"/>
          </w:r>
          <w:r w:rsidR="00046663" w:rsidRPr="00006ABF" w:rsidDel="00E35D67">
            <w:delInstrText xml:space="preserve"> SEQ Gambar \* ARABIC \s 1 </w:delInstrText>
          </w:r>
        </w:del>
      </w:ins>
      <w:del w:id="14755" w:author="nadira firinda" w:date="2022-10-29T23:30:00Z">
        <w:r w:rsidR="00046663" w:rsidRPr="008B62E9" w:rsidDel="00E35D67">
          <w:fldChar w:fldCharType="separate"/>
        </w:r>
      </w:del>
      <w:ins w:id="14756" w:author="Prasasti Karunia Farista Ananto" w:date="2021-10-12T15:25:00Z">
        <w:del w:id="14757" w:author="nadira firinda" w:date="2022-10-29T23:30:00Z">
          <w:r w:rsidR="00015ADF" w:rsidRPr="00006ABF" w:rsidDel="00E35D67">
            <w:rPr>
              <w:noProof/>
            </w:rPr>
            <w:delText>25</w:delText>
          </w:r>
        </w:del>
      </w:ins>
      <w:ins w:id="14758" w:author="Prasasti Karunia Farista Ananto" w:date="2021-10-12T14:34:00Z">
        <w:del w:id="14759" w:author="nadira firinda" w:date="2022-10-29T23:30:00Z">
          <w:r w:rsidR="00046663" w:rsidRPr="00D206AB" w:rsidDel="00E35D67">
            <w:fldChar w:fldCharType="end"/>
          </w:r>
        </w:del>
      </w:ins>
      <w:bookmarkEnd w:id="14746"/>
      <w:del w:id="14760" w:author="nadira firinda" w:date="2022-10-29T23:30:00Z">
        <w:r w:rsidR="00FB741C" w:rsidRPr="008B62E9" w:rsidDel="00E35D67">
          <w:fldChar w:fldCharType="begin"/>
        </w:r>
        <w:r w:rsidR="00FB741C" w:rsidRPr="00006ABF" w:rsidDel="00E35D67">
          <w:delInstrText xml:space="preserve"> STYLEREF 1 \s </w:delInstrText>
        </w:r>
        <w:r w:rsidR="00FB741C" w:rsidRPr="008B62E9" w:rsidDel="00E35D67">
          <w:fldChar w:fldCharType="separate"/>
        </w:r>
        <w:r w:rsidR="00FB741C" w:rsidRPr="00006ABF" w:rsidDel="00E35D67">
          <w:rPr>
            <w:noProof/>
          </w:rPr>
          <w:delText>IV</w:delText>
        </w:r>
        <w:r w:rsidR="00FB741C" w:rsidRPr="008B62E9" w:rsidDel="00E35D67">
          <w:fldChar w:fldCharType="end"/>
        </w:r>
        <w:r w:rsidR="00FB741C" w:rsidRPr="00006ABF" w:rsidDel="00E35D67">
          <w:noBreakHyphen/>
        </w:r>
        <w:r w:rsidR="00FB741C" w:rsidRPr="008B62E9" w:rsidDel="00E35D67">
          <w:fldChar w:fldCharType="begin"/>
        </w:r>
        <w:r w:rsidR="00FB741C" w:rsidRPr="00006ABF" w:rsidDel="00E35D67">
          <w:delInstrText xml:space="preserve"> SEQ Gambar \* ARABIC \s 1 </w:delInstrText>
        </w:r>
        <w:r w:rsidR="00FB741C" w:rsidRPr="008B62E9" w:rsidDel="00E35D67">
          <w:fldChar w:fldCharType="separate"/>
        </w:r>
        <w:r w:rsidR="00FB741C" w:rsidRPr="00006ABF" w:rsidDel="00E35D67">
          <w:rPr>
            <w:noProof/>
          </w:rPr>
          <w:delText>25</w:delText>
        </w:r>
        <w:r w:rsidR="00FB741C" w:rsidRPr="008B62E9" w:rsidDel="00E35D67">
          <w:fldChar w:fldCharType="end"/>
        </w:r>
        <w:r w:rsidRPr="00006ABF" w:rsidDel="00E35D67">
          <w:delText>. Hasil Proyeksi – YoY</w:delText>
        </w:r>
        <w:bookmarkStart w:id="14761" w:name="_Toc117980406"/>
        <w:bookmarkStart w:id="14762" w:name="_Toc117982054"/>
        <w:bookmarkEnd w:id="14747"/>
        <w:bookmarkEnd w:id="14748"/>
        <w:bookmarkEnd w:id="14761"/>
        <w:bookmarkEnd w:id="14762"/>
      </w:del>
    </w:p>
    <w:p w14:paraId="2028180E" w14:textId="7FF6A8BA" w:rsidR="00212418" w:rsidRPr="00006ABF" w:rsidDel="00E35D67" w:rsidRDefault="00212418" w:rsidP="00CC4C47">
      <w:pPr>
        <w:pStyle w:val="Heading2"/>
        <w:rPr>
          <w:del w:id="14763" w:author="nadira firinda" w:date="2022-10-29T23:30:00Z"/>
        </w:rPr>
        <w:pPrChange w:id="14764" w:author="nadira firinda" w:date="2022-10-29T23:37:00Z">
          <w:pPr>
            <w:pStyle w:val="Heading2"/>
          </w:pPr>
        </w:pPrChange>
      </w:pPr>
      <w:del w:id="14765" w:author="nadira firinda" w:date="2022-10-29T23:30:00Z">
        <w:r w:rsidRPr="00006ABF" w:rsidDel="00E35D67">
          <w:delText>Evaluasi Forecast Model</w:delText>
        </w:r>
        <w:bookmarkStart w:id="14766" w:name="_Toc117980407"/>
        <w:bookmarkStart w:id="14767" w:name="_Toc117982055"/>
        <w:bookmarkEnd w:id="14766"/>
        <w:bookmarkEnd w:id="14767"/>
      </w:del>
    </w:p>
    <w:p w14:paraId="3D7A9F83" w14:textId="0FB2421F" w:rsidR="00212418" w:rsidRPr="00006ABF" w:rsidDel="00E35D67" w:rsidRDefault="00212418" w:rsidP="00CC4C47">
      <w:pPr>
        <w:spacing w:line="360" w:lineRule="auto"/>
        <w:ind w:firstLine="720"/>
        <w:jc w:val="both"/>
        <w:rPr>
          <w:del w:id="14768" w:author="nadira firinda" w:date="2022-10-29T23:30:00Z"/>
          <w:rFonts w:ascii="Times New Roman" w:hAnsi="Times New Roman" w:cs="Times New Roman"/>
          <w:rPrChange w:id="14769" w:author="Prasasti Karunia Farista Ananto" w:date="2021-10-14T16:56:00Z">
            <w:rPr>
              <w:del w:id="14770" w:author="nadira firinda" w:date="2022-10-29T23:30:00Z"/>
              <w:rFonts w:ascii="Times New Roman" w:hAnsi="Times New Roman" w:cs="Times New Roman"/>
              <w:sz w:val="24"/>
              <w:szCs w:val="24"/>
            </w:rPr>
          </w:rPrChange>
        </w:rPr>
        <w:pPrChange w:id="14771" w:author="nadira firinda" w:date="2022-10-29T23:37:00Z">
          <w:pPr>
            <w:ind w:firstLine="720"/>
            <w:jc w:val="both"/>
          </w:pPr>
        </w:pPrChange>
      </w:pPr>
      <w:del w:id="14772" w:author="nadira firinda" w:date="2022-10-29T23:30:00Z">
        <w:r w:rsidRPr="00006ABF" w:rsidDel="00E35D67">
          <w:rPr>
            <w:rFonts w:ascii="Times New Roman" w:hAnsi="Times New Roman" w:cs="Times New Roman"/>
            <w:rPrChange w:id="14773" w:author="Prasasti Karunia Farista Ananto" w:date="2021-10-14T16:56:00Z">
              <w:rPr>
                <w:rFonts w:ascii="Times New Roman" w:hAnsi="Times New Roman" w:cs="Times New Roman"/>
                <w:sz w:val="24"/>
                <w:szCs w:val="24"/>
              </w:rPr>
            </w:rPrChange>
          </w:rPr>
          <w:delText xml:space="preserve">Validitas model diukur berdasarkan keakuratan nilai proyeksi yang dihasilkan dibandingkan dengan nilai aktualnya. Oleh karena itu, tolok ukur yang digunakan adalah deviasi antara nilai proyeksi dengan nilai aktual yang seminimal mungkin. Pengujian validitas dapat dilakukan secara visual melalui grafik perbandingan antara nilai proyeksi dengan nilai aktual, maupun secara statistik menggunakan formula perhitungan deviasi. Metode perhitungan deviasi yang digunakan pada penelitian ini adalah </w:delText>
        </w:r>
        <w:r w:rsidRPr="00006ABF" w:rsidDel="00E35D67">
          <w:rPr>
            <w:rFonts w:ascii="Times New Roman" w:hAnsi="Times New Roman" w:cs="Times New Roman"/>
            <w:i/>
            <w:iCs/>
            <w:rPrChange w:id="14774" w:author="Prasasti Karunia Farista Ananto" w:date="2021-10-14T16:56:00Z">
              <w:rPr>
                <w:rFonts w:ascii="Times New Roman" w:hAnsi="Times New Roman" w:cs="Times New Roman"/>
                <w:i/>
                <w:iCs/>
                <w:sz w:val="24"/>
                <w:szCs w:val="24"/>
              </w:rPr>
            </w:rPrChange>
          </w:rPr>
          <w:delText>Root Mean Square Error</w:delText>
        </w:r>
        <w:r w:rsidRPr="00006ABF" w:rsidDel="00E35D67">
          <w:rPr>
            <w:rFonts w:ascii="Times New Roman" w:hAnsi="Times New Roman" w:cs="Times New Roman"/>
            <w:rPrChange w:id="14775" w:author="Prasasti Karunia Farista Ananto" w:date="2021-10-14T16:56:00Z">
              <w:rPr>
                <w:rFonts w:ascii="Times New Roman" w:hAnsi="Times New Roman" w:cs="Times New Roman"/>
                <w:sz w:val="24"/>
                <w:szCs w:val="24"/>
              </w:rPr>
            </w:rPrChange>
          </w:rPr>
          <w:delText xml:space="preserve"> (RMSE), </w:delText>
        </w:r>
        <w:r w:rsidRPr="00006ABF" w:rsidDel="00E35D67">
          <w:rPr>
            <w:rFonts w:ascii="Times New Roman" w:hAnsi="Times New Roman" w:cs="Times New Roman"/>
            <w:i/>
            <w:iCs/>
            <w:rPrChange w:id="14776" w:author="Prasasti Karunia Farista Ananto" w:date="2021-10-14T16:56:00Z">
              <w:rPr>
                <w:rFonts w:ascii="Times New Roman" w:hAnsi="Times New Roman" w:cs="Times New Roman"/>
                <w:i/>
                <w:iCs/>
                <w:sz w:val="24"/>
                <w:szCs w:val="24"/>
              </w:rPr>
            </w:rPrChange>
          </w:rPr>
          <w:delText>Mean Absolute Error</w:delText>
        </w:r>
        <w:r w:rsidRPr="00006ABF" w:rsidDel="00E35D67">
          <w:rPr>
            <w:rFonts w:ascii="Times New Roman" w:hAnsi="Times New Roman" w:cs="Times New Roman"/>
            <w:rPrChange w:id="14777" w:author="Prasasti Karunia Farista Ananto" w:date="2021-10-14T16:56:00Z">
              <w:rPr>
                <w:rFonts w:ascii="Times New Roman" w:hAnsi="Times New Roman" w:cs="Times New Roman"/>
                <w:sz w:val="24"/>
                <w:szCs w:val="24"/>
              </w:rPr>
            </w:rPrChange>
          </w:rPr>
          <w:delText xml:space="preserve"> (MAE), </w:delText>
        </w:r>
        <w:r w:rsidRPr="00006ABF" w:rsidDel="00E35D67">
          <w:rPr>
            <w:rFonts w:ascii="Times New Roman" w:hAnsi="Times New Roman" w:cs="Times New Roman"/>
            <w:i/>
            <w:iCs/>
            <w:rPrChange w:id="14778" w:author="Prasasti Karunia Farista Ananto" w:date="2021-10-14T16:56:00Z">
              <w:rPr>
                <w:rFonts w:ascii="Times New Roman" w:hAnsi="Times New Roman" w:cs="Times New Roman"/>
                <w:i/>
                <w:iCs/>
                <w:sz w:val="24"/>
                <w:szCs w:val="24"/>
              </w:rPr>
            </w:rPrChange>
          </w:rPr>
          <w:delText>Mean Absolute Percentage Error</w:delText>
        </w:r>
        <w:r w:rsidRPr="00006ABF" w:rsidDel="00E35D67">
          <w:rPr>
            <w:rFonts w:ascii="Times New Roman" w:hAnsi="Times New Roman" w:cs="Times New Roman"/>
            <w:rPrChange w:id="14779" w:author="Prasasti Karunia Farista Ananto" w:date="2021-10-14T16:56:00Z">
              <w:rPr>
                <w:rFonts w:ascii="Times New Roman" w:hAnsi="Times New Roman" w:cs="Times New Roman"/>
                <w:sz w:val="24"/>
                <w:szCs w:val="24"/>
              </w:rPr>
            </w:rPrChange>
          </w:rPr>
          <w:delText xml:space="preserve"> (MAPE), dan </w:delText>
        </w:r>
        <w:r w:rsidRPr="00006ABF" w:rsidDel="00E35D67">
          <w:rPr>
            <w:rFonts w:ascii="Times New Roman" w:hAnsi="Times New Roman" w:cs="Times New Roman"/>
            <w:i/>
            <w:iCs/>
            <w:rPrChange w:id="14780" w:author="Prasasti Karunia Farista Ananto" w:date="2021-10-14T16:56:00Z">
              <w:rPr>
                <w:rFonts w:ascii="Times New Roman" w:hAnsi="Times New Roman" w:cs="Times New Roman"/>
                <w:i/>
                <w:iCs/>
                <w:sz w:val="24"/>
                <w:szCs w:val="24"/>
              </w:rPr>
            </w:rPrChange>
          </w:rPr>
          <w:delText>Theil Inequality Coefficient</w:delText>
        </w:r>
        <w:r w:rsidRPr="00006ABF" w:rsidDel="00E35D67">
          <w:rPr>
            <w:rFonts w:ascii="Times New Roman" w:hAnsi="Times New Roman" w:cs="Times New Roman"/>
            <w:rPrChange w:id="14781" w:author="Prasasti Karunia Farista Ananto" w:date="2021-10-14T16:56:00Z">
              <w:rPr>
                <w:rFonts w:ascii="Times New Roman" w:hAnsi="Times New Roman" w:cs="Times New Roman"/>
                <w:sz w:val="24"/>
                <w:szCs w:val="24"/>
              </w:rPr>
            </w:rPrChange>
          </w:rPr>
          <w:delText xml:space="preserve"> (U-Theil). Formula dari masing-masing metode perhitungan tersebut adalah sebagai berikut:</w:delText>
        </w:r>
        <w:bookmarkStart w:id="14782" w:name="_Toc117980408"/>
        <w:bookmarkStart w:id="14783" w:name="_Toc117982056"/>
        <w:bookmarkEnd w:id="14782"/>
        <w:bookmarkEnd w:id="14783"/>
      </w:del>
    </w:p>
    <w:p w14:paraId="141709B5" w14:textId="78366306" w:rsidR="00212418" w:rsidRPr="00006ABF" w:rsidDel="00E35D67" w:rsidRDefault="00212418" w:rsidP="00CC4C47">
      <w:pPr>
        <w:pStyle w:val="ListParagraph"/>
        <w:numPr>
          <w:ilvl w:val="3"/>
          <w:numId w:val="23"/>
        </w:numPr>
        <w:spacing w:line="360" w:lineRule="auto"/>
        <w:ind w:left="1134"/>
        <w:jc w:val="both"/>
        <w:rPr>
          <w:del w:id="14784" w:author="nadira firinda" w:date="2022-10-29T23:30:00Z"/>
          <w:rFonts w:ascii="Times New Roman" w:hAnsi="Times New Roman" w:cs="Times New Roman"/>
          <w:rPrChange w:id="14785" w:author="Prasasti Karunia Farista Ananto" w:date="2021-10-14T16:56:00Z">
            <w:rPr>
              <w:del w:id="14786" w:author="nadira firinda" w:date="2022-10-29T23:30:00Z"/>
              <w:rFonts w:ascii="Times New Roman" w:hAnsi="Times New Roman" w:cs="Times New Roman"/>
              <w:sz w:val="24"/>
              <w:szCs w:val="24"/>
            </w:rPr>
          </w:rPrChange>
        </w:rPr>
        <w:pPrChange w:id="14787" w:author="nadira firinda" w:date="2022-10-29T23:37:00Z">
          <w:pPr>
            <w:pStyle w:val="ListParagraph"/>
            <w:numPr>
              <w:ilvl w:val="3"/>
              <w:numId w:val="23"/>
            </w:numPr>
            <w:ind w:left="1134" w:hanging="360"/>
            <w:jc w:val="both"/>
          </w:pPr>
        </w:pPrChange>
      </w:pPr>
      <w:del w:id="14788" w:author="nadira firinda" w:date="2022-10-29T23:30:00Z">
        <w:r w:rsidRPr="00006ABF" w:rsidDel="00E35D67">
          <w:rPr>
            <w:rFonts w:ascii="Times New Roman" w:hAnsi="Times New Roman" w:cs="Times New Roman"/>
            <w:rPrChange w:id="14789" w:author="Prasasti Karunia Farista Ananto" w:date="2021-10-14T16:56:00Z">
              <w:rPr>
                <w:rFonts w:ascii="Times New Roman" w:hAnsi="Times New Roman" w:cs="Times New Roman"/>
                <w:sz w:val="24"/>
                <w:szCs w:val="24"/>
              </w:rPr>
            </w:rPrChange>
          </w:rPr>
          <w:delText xml:space="preserve">Root Mean Square Error = </w:delText>
        </w:r>
      </w:del>
      <m:oMath>
        <m:r>
          <w:del w:id="14790" w:author="nadira firinda" w:date="2022-10-29T23:30:00Z">
            <w:rPr>
              <w:rFonts w:ascii="Cambria Math" w:hAnsi="Cambria Math" w:cs="Times New Roman"/>
            </w:rPr>
            <m:t>RMSE=</m:t>
          </w:del>
        </m:r>
        <m:rad>
          <m:radPr>
            <m:degHide m:val="1"/>
            <m:ctrlPr>
              <w:del w:id="14791" w:author="nadira firinda" w:date="2022-10-29T23:30:00Z">
                <w:rPr>
                  <w:rFonts w:ascii="Cambria Math" w:hAnsi="Cambria Math" w:cs="Times New Roman"/>
                  <w:bCs/>
                  <w:i/>
                </w:rPr>
              </w:del>
            </m:ctrlPr>
          </m:radPr>
          <m:deg/>
          <m:e>
            <m:r>
              <w:del w:id="14792" w:author="nadira firinda" w:date="2022-10-29T23:30:00Z">
                <w:rPr>
                  <w:rFonts w:ascii="Cambria Math" w:hAnsi="Cambria Math" w:cs="Times New Roman"/>
                </w:rPr>
                <m:t>1/T</m:t>
              </w:del>
            </m:r>
            <m:nary>
              <m:naryPr>
                <m:chr m:val="∑"/>
                <m:limLoc m:val="undOvr"/>
                <m:ctrlPr>
                  <w:del w:id="14793" w:author="nadira firinda" w:date="2022-10-29T23:30:00Z">
                    <w:rPr>
                      <w:rFonts w:ascii="Cambria Math" w:hAnsi="Cambria Math" w:cs="Times New Roman"/>
                      <w:bCs/>
                      <w:i/>
                    </w:rPr>
                  </w:del>
                </m:ctrlPr>
              </m:naryPr>
              <m:sub>
                <m:r>
                  <w:del w:id="14794" w:author="nadira firinda" w:date="2022-10-29T23:30:00Z">
                    <w:rPr>
                      <w:rFonts w:ascii="Cambria Math" w:hAnsi="Cambria Math" w:cs="Times New Roman"/>
                    </w:rPr>
                    <m:t>t=1</m:t>
                  </w:del>
                </m:r>
              </m:sub>
              <m:sup>
                <m:r>
                  <w:del w:id="14795" w:author="nadira firinda" w:date="2022-10-29T23:30:00Z">
                    <w:rPr>
                      <w:rFonts w:ascii="Cambria Math" w:hAnsi="Cambria Math" w:cs="Times New Roman"/>
                    </w:rPr>
                    <m:t>T</m:t>
                  </w:del>
                </m:r>
              </m:sup>
              <m:e>
                <m:sSup>
                  <m:sSupPr>
                    <m:ctrlPr>
                      <w:del w:id="14796" w:author="nadira firinda" w:date="2022-10-29T23:30:00Z">
                        <w:rPr>
                          <w:rFonts w:ascii="Cambria Math" w:hAnsi="Cambria Math" w:cs="Times New Roman"/>
                          <w:bCs/>
                          <w:i/>
                        </w:rPr>
                      </w:del>
                    </m:ctrlPr>
                  </m:sSupPr>
                  <m:e>
                    <m:r>
                      <w:del w:id="14797" w:author="nadira firinda" w:date="2022-10-29T23:30:00Z">
                        <w:rPr>
                          <w:rFonts w:ascii="Cambria Math" w:hAnsi="Cambria Math" w:cs="Times New Roman"/>
                        </w:rPr>
                        <m:t>(</m:t>
                      </w:del>
                    </m:r>
                    <m:sSubSup>
                      <m:sSubSupPr>
                        <m:ctrlPr>
                          <w:del w:id="14798" w:author="nadira firinda" w:date="2022-10-29T23:30:00Z">
                            <w:rPr>
                              <w:rFonts w:ascii="Cambria Math" w:hAnsi="Cambria Math" w:cs="Times New Roman"/>
                              <w:bCs/>
                              <w:i/>
                            </w:rPr>
                          </w:del>
                        </m:ctrlPr>
                      </m:sSubSupPr>
                      <m:e>
                        <m:r>
                          <w:del w:id="14799" w:author="nadira firinda" w:date="2022-10-29T23:30:00Z">
                            <w:rPr>
                              <w:rFonts w:ascii="Cambria Math" w:hAnsi="Cambria Math" w:cs="Times New Roman"/>
                            </w:rPr>
                            <m:t>Y</m:t>
                          </w:del>
                        </m:r>
                      </m:e>
                      <m:sub>
                        <m:r>
                          <w:del w:id="14800" w:author="nadira firinda" w:date="2022-10-29T23:30:00Z">
                            <w:rPr>
                              <w:rFonts w:ascii="Cambria Math" w:hAnsi="Cambria Math" w:cs="Times New Roman"/>
                            </w:rPr>
                            <m:t>t</m:t>
                          </w:del>
                        </m:r>
                      </m:sub>
                      <m:sup>
                        <m:r>
                          <w:del w:id="14801" w:author="nadira firinda" w:date="2022-10-29T23:30:00Z">
                            <w:rPr>
                              <w:rFonts w:ascii="Cambria Math" w:hAnsi="Cambria Math" w:cs="Times New Roman"/>
                            </w:rPr>
                            <m:t>s</m:t>
                          </w:del>
                        </m:r>
                      </m:sup>
                    </m:sSubSup>
                    <m:r>
                      <w:del w:id="14802" w:author="nadira firinda" w:date="2022-10-29T23:30:00Z">
                        <w:rPr>
                          <w:rFonts w:ascii="Cambria Math" w:hAnsi="Cambria Math" w:cs="Times New Roman"/>
                        </w:rPr>
                        <m:t>-</m:t>
                      </w:del>
                    </m:r>
                    <m:sSubSup>
                      <m:sSubSupPr>
                        <m:ctrlPr>
                          <w:del w:id="14803" w:author="nadira firinda" w:date="2022-10-29T23:30:00Z">
                            <w:rPr>
                              <w:rFonts w:ascii="Cambria Math" w:hAnsi="Cambria Math" w:cs="Times New Roman"/>
                              <w:bCs/>
                              <w:i/>
                            </w:rPr>
                          </w:del>
                        </m:ctrlPr>
                      </m:sSubSupPr>
                      <m:e>
                        <m:r>
                          <w:del w:id="14804" w:author="nadira firinda" w:date="2022-10-29T23:30:00Z">
                            <w:rPr>
                              <w:rFonts w:ascii="Cambria Math" w:hAnsi="Cambria Math" w:cs="Times New Roman"/>
                            </w:rPr>
                            <m:t>Y</m:t>
                          </w:del>
                        </m:r>
                      </m:e>
                      <m:sub>
                        <m:r>
                          <w:del w:id="14805" w:author="nadira firinda" w:date="2022-10-29T23:30:00Z">
                            <w:rPr>
                              <w:rFonts w:ascii="Cambria Math" w:hAnsi="Cambria Math" w:cs="Times New Roman"/>
                            </w:rPr>
                            <m:t>t</m:t>
                          </w:del>
                        </m:r>
                      </m:sub>
                      <m:sup>
                        <m:r>
                          <w:del w:id="14806" w:author="nadira firinda" w:date="2022-10-29T23:30:00Z">
                            <w:rPr>
                              <w:rFonts w:ascii="Cambria Math" w:hAnsi="Cambria Math" w:cs="Times New Roman"/>
                            </w:rPr>
                            <m:t>a</m:t>
                          </w:del>
                        </m:r>
                      </m:sup>
                    </m:sSubSup>
                    <m:r>
                      <w:del w:id="14807" w:author="nadira firinda" w:date="2022-10-29T23:30:00Z">
                        <w:rPr>
                          <w:rFonts w:ascii="Cambria Math" w:hAnsi="Cambria Math" w:cs="Times New Roman"/>
                        </w:rPr>
                        <m:t>)</m:t>
                      </w:del>
                    </m:r>
                  </m:e>
                  <m:sup>
                    <m:r>
                      <w:del w:id="14808" w:author="nadira firinda" w:date="2022-10-29T23:30:00Z">
                        <w:rPr>
                          <w:rFonts w:ascii="Cambria Math" w:hAnsi="Cambria Math" w:cs="Times New Roman"/>
                        </w:rPr>
                        <m:t>2</m:t>
                      </w:del>
                    </m:r>
                  </m:sup>
                </m:sSup>
              </m:e>
            </m:nary>
          </m:e>
        </m:rad>
      </m:oMath>
      <w:bookmarkStart w:id="14809" w:name="_Toc117980409"/>
      <w:bookmarkStart w:id="14810" w:name="_Toc117982057"/>
      <w:bookmarkEnd w:id="14809"/>
      <w:bookmarkEnd w:id="14810"/>
    </w:p>
    <w:p w14:paraId="47EE2C79" w14:textId="12E2815D" w:rsidR="00212418" w:rsidRPr="00006ABF" w:rsidDel="00E35D67" w:rsidRDefault="00212418" w:rsidP="00CC4C47">
      <w:pPr>
        <w:pStyle w:val="ListParagraph"/>
        <w:numPr>
          <w:ilvl w:val="3"/>
          <w:numId w:val="23"/>
        </w:numPr>
        <w:spacing w:line="360" w:lineRule="auto"/>
        <w:ind w:left="1134"/>
        <w:jc w:val="both"/>
        <w:rPr>
          <w:del w:id="14811" w:author="nadira firinda" w:date="2022-10-29T23:30:00Z"/>
          <w:rFonts w:ascii="Times New Roman" w:hAnsi="Times New Roman" w:cs="Times New Roman"/>
          <w:rPrChange w:id="14812" w:author="Prasasti Karunia Farista Ananto" w:date="2021-10-14T16:56:00Z">
            <w:rPr>
              <w:del w:id="14813" w:author="nadira firinda" w:date="2022-10-29T23:30:00Z"/>
              <w:rFonts w:ascii="Times New Roman" w:hAnsi="Times New Roman" w:cs="Times New Roman"/>
              <w:sz w:val="24"/>
              <w:szCs w:val="24"/>
            </w:rPr>
          </w:rPrChange>
        </w:rPr>
        <w:pPrChange w:id="14814" w:author="nadira firinda" w:date="2022-10-29T23:37:00Z">
          <w:pPr>
            <w:pStyle w:val="ListParagraph"/>
            <w:numPr>
              <w:ilvl w:val="3"/>
              <w:numId w:val="23"/>
            </w:numPr>
            <w:ind w:left="1134" w:hanging="360"/>
            <w:jc w:val="both"/>
          </w:pPr>
        </w:pPrChange>
      </w:pPr>
      <w:del w:id="14815" w:author="nadira firinda" w:date="2022-10-29T23:30:00Z">
        <w:r w:rsidRPr="00006ABF" w:rsidDel="00E35D67">
          <w:rPr>
            <w:rFonts w:ascii="Times New Roman" w:hAnsi="Times New Roman" w:cs="Times New Roman"/>
            <w:rPrChange w:id="14816" w:author="Prasasti Karunia Farista Ananto" w:date="2021-10-14T16:56:00Z">
              <w:rPr>
                <w:rFonts w:ascii="Times New Roman" w:hAnsi="Times New Roman" w:cs="Times New Roman"/>
                <w:sz w:val="24"/>
                <w:szCs w:val="24"/>
              </w:rPr>
            </w:rPrChange>
          </w:rPr>
          <w:delText xml:space="preserve">Mean Absolute Error = </w:delText>
        </w:r>
      </w:del>
      <m:oMath>
        <m:r>
          <w:del w:id="14817" w:author="nadira firinda" w:date="2022-10-29T23:30:00Z">
            <w:rPr>
              <w:rFonts w:ascii="Cambria Math" w:hAnsi="Cambria Math" w:cs="Times New Roman"/>
            </w:rPr>
            <m:t>MAE=1/T</m:t>
          </w:del>
        </m:r>
        <m:nary>
          <m:naryPr>
            <m:chr m:val="∑"/>
            <m:limLoc m:val="undOvr"/>
            <m:ctrlPr>
              <w:del w:id="14818" w:author="nadira firinda" w:date="2022-10-29T23:30:00Z">
                <w:rPr>
                  <w:rFonts w:ascii="Cambria Math" w:hAnsi="Cambria Math" w:cs="Times New Roman"/>
                  <w:bCs/>
                  <w:i/>
                </w:rPr>
              </w:del>
            </m:ctrlPr>
          </m:naryPr>
          <m:sub>
            <m:r>
              <w:del w:id="14819" w:author="nadira firinda" w:date="2022-10-29T23:30:00Z">
                <w:rPr>
                  <w:rFonts w:ascii="Cambria Math" w:hAnsi="Cambria Math" w:cs="Times New Roman"/>
                </w:rPr>
                <m:t>t=1</m:t>
              </w:del>
            </m:r>
          </m:sub>
          <m:sup>
            <m:r>
              <w:del w:id="14820" w:author="nadira firinda" w:date="2022-10-29T23:30:00Z">
                <w:rPr>
                  <w:rFonts w:ascii="Cambria Math" w:hAnsi="Cambria Math" w:cs="Times New Roman"/>
                </w:rPr>
                <m:t>T</m:t>
              </w:del>
            </m:r>
          </m:sup>
          <m:e>
            <m:d>
              <m:dPr>
                <m:begChr m:val="|"/>
                <m:endChr m:val="|"/>
                <m:ctrlPr>
                  <w:del w:id="14821" w:author="nadira firinda" w:date="2022-10-29T23:30:00Z">
                    <w:rPr>
                      <w:rFonts w:ascii="Cambria Math" w:hAnsi="Cambria Math" w:cs="Times New Roman"/>
                      <w:bCs/>
                      <w:i/>
                    </w:rPr>
                  </w:del>
                </m:ctrlPr>
              </m:dPr>
              <m:e>
                <m:sSubSup>
                  <m:sSubSupPr>
                    <m:ctrlPr>
                      <w:del w:id="14822" w:author="nadira firinda" w:date="2022-10-29T23:30:00Z">
                        <w:rPr>
                          <w:rFonts w:ascii="Cambria Math" w:hAnsi="Cambria Math" w:cs="Times New Roman"/>
                          <w:bCs/>
                          <w:i/>
                        </w:rPr>
                      </w:del>
                    </m:ctrlPr>
                  </m:sSubSupPr>
                  <m:e>
                    <m:r>
                      <w:del w:id="14823" w:author="nadira firinda" w:date="2022-10-29T23:30:00Z">
                        <w:rPr>
                          <w:rFonts w:ascii="Cambria Math" w:hAnsi="Cambria Math" w:cs="Times New Roman"/>
                        </w:rPr>
                        <m:t>Y</m:t>
                      </w:del>
                    </m:r>
                  </m:e>
                  <m:sub>
                    <m:r>
                      <w:del w:id="14824" w:author="nadira firinda" w:date="2022-10-29T23:30:00Z">
                        <w:rPr>
                          <w:rFonts w:ascii="Cambria Math" w:hAnsi="Cambria Math" w:cs="Times New Roman"/>
                        </w:rPr>
                        <m:t>t</m:t>
                      </w:del>
                    </m:r>
                  </m:sub>
                  <m:sup>
                    <m:r>
                      <w:del w:id="14825" w:author="nadira firinda" w:date="2022-10-29T23:30:00Z">
                        <w:rPr>
                          <w:rFonts w:ascii="Cambria Math" w:hAnsi="Cambria Math" w:cs="Times New Roman"/>
                        </w:rPr>
                        <m:t>s</m:t>
                      </w:del>
                    </m:r>
                  </m:sup>
                </m:sSubSup>
                <m:r>
                  <w:del w:id="14826" w:author="nadira firinda" w:date="2022-10-29T23:30:00Z">
                    <w:rPr>
                      <w:rFonts w:ascii="Cambria Math" w:hAnsi="Cambria Math" w:cs="Times New Roman"/>
                    </w:rPr>
                    <m:t>-</m:t>
                  </w:del>
                </m:r>
                <m:sSubSup>
                  <m:sSubSupPr>
                    <m:ctrlPr>
                      <w:del w:id="14827" w:author="nadira firinda" w:date="2022-10-29T23:30:00Z">
                        <w:rPr>
                          <w:rFonts w:ascii="Cambria Math" w:hAnsi="Cambria Math" w:cs="Times New Roman"/>
                          <w:bCs/>
                          <w:i/>
                        </w:rPr>
                      </w:del>
                    </m:ctrlPr>
                  </m:sSubSupPr>
                  <m:e>
                    <m:r>
                      <w:del w:id="14828" w:author="nadira firinda" w:date="2022-10-29T23:30:00Z">
                        <w:rPr>
                          <w:rFonts w:ascii="Cambria Math" w:hAnsi="Cambria Math" w:cs="Times New Roman"/>
                        </w:rPr>
                        <m:t>Y</m:t>
                      </w:del>
                    </m:r>
                  </m:e>
                  <m:sub>
                    <m:r>
                      <w:del w:id="14829" w:author="nadira firinda" w:date="2022-10-29T23:30:00Z">
                        <w:rPr>
                          <w:rFonts w:ascii="Cambria Math" w:hAnsi="Cambria Math" w:cs="Times New Roman"/>
                        </w:rPr>
                        <m:t>t</m:t>
                      </w:del>
                    </m:r>
                  </m:sub>
                  <m:sup>
                    <m:r>
                      <w:del w:id="14830" w:author="nadira firinda" w:date="2022-10-29T23:30:00Z">
                        <w:rPr>
                          <w:rFonts w:ascii="Cambria Math" w:hAnsi="Cambria Math" w:cs="Times New Roman"/>
                        </w:rPr>
                        <m:t>a</m:t>
                      </w:del>
                    </m:r>
                  </m:sup>
                </m:sSubSup>
              </m:e>
            </m:d>
          </m:e>
        </m:nary>
      </m:oMath>
      <w:bookmarkStart w:id="14831" w:name="_Toc117980410"/>
      <w:bookmarkStart w:id="14832" w:name="_Toc117982058"/>
      <w:bookmarkEnd w:id="14831"/>
      <w:bookmarkEnd w:id="14832"/>
    </w:p>
    <w:p w14:paraId="0A3603C0" w14:textId="342314C0" w:rsidR="00212418" w:rsidRPr="00006ABF" w:rsidDel="00E35D67" w:rsidRDefault="00212418" w:rsidP="00CC4C47">
      <w:pPr>
        <w:pStyle w:val="ListParagraph"/>
        <w:numPr>
          <w:ilvl w:val="3"/>
          <w:numId w:val="23"/>
        </w:numPr>
        <w:spacing w:line="360" w:lineRule="auto"/>
        <w:ind w:left="1134"/>
        <w:jc w:val="both"/>
        <w:rPr>
          <w:del w:id="14833" w:author="nadira firinda" w:date="2022-10-29T23:30:00Z"/>
          <w:rFonts w:ascii="Times New Roman" w:hAnsi="Times New Roman" w:cs="Times New Roman"/>
          <w:rPrChange w:id="14834" w:author="Prasasti Karunia Farista Ananto" w:date="2021-10-14T16:56:00Z">
            <w:rPr>
              <w:del w:id="14835" w:author="nadira firinda" w:date="2022-10-29T23:30:00Z"/>
              <w:rFonts w:ascii="Times New Roman" w:hAnsi="Times New Roman" w:cs="Times New Roman"/>
              <w:sz w:val="24"/>
              <w:szCs w:val="24"/>
            </w:rPr>
          </w:rPrChange>
        </w:rPr>
        <w:pPrChange w:id="14836" w:author="nadira firinda" w:date="2022-10-29T23:37:00Z">
          <w:pPr>
            <w:pStyle w:val="ListParagraph"/>
            <w:numPr>
              <w:ilvl w:val="3"/>
              <w:numId w:val="23"/>
            </w:numPr>
            <w:ind w:left="1134" w:hanging="360"/>
            <w:jc w:val="both"/>
          </w:pPr>
        </w:pPrChange>
      </w:pPr>
      <w:del w:id="14837" w:author="nadira firinda" w:date="2022-10-29T23:30:00Z">
        <w:r w:rsidRPr="00006ABF" w:rsidDel="00E35D67">
          <w:rPr>
            <w:rFonts w:ascii="Times New Roman" w:hAnsi="Times New Roman" w:cs="Times New Roman"/>
            <w:rPrChange w:id="14838" w:author="Prasasti Karunia Farista Ananto" w:date="2021-10-14T16:56:00Z">
              <w:rPr>
                <w:rFonts w:ascii="Times New Roman" w:hAnsi="Times New Roman" w:cs="Times New Roman"/>
                <w:sz w:val="24"/>
                <w:szCs w:val="24"/>
              </w:rPr>
            </w:rPrChange>
          </w:rPr>
          <w:delText xml:space="preserve">Mean Absolute Percentage Error = </w:delText>
        </w:r>
      </w:del>
      <m:oMath>
        <m:r>
          <w:del w:id="14839" w:author="nadira firinda" w:date="2022-10-29T23:30:00Z">
            <w:rPr>
              <w:rFonts w:ascii="Cambria Math" w:eastAsiaTheme="minorEastAsia" w:hAnsi="Cambria Math" w:cs="Times New Roman"/>
            </w:rPr>
            <m:t>MAPE=1/T</m:t>
          </w:del>
        </m:r>
        <m:nary>
          <m:naryPr>
            <m:chr m:val="∑"/>
            <m:limLoc m:val="undOvr"/>
            <m:ctrlPr>
              <w:del w:id="14840" w:author="nadira firinda" w:date="2022-10-29T23:30:00Z">
                <w:rPr>
                  <w:rFonts w:ascii="Cambria Math" w:eastAsiaTheme="minorEastAsia" w:hAnsi="Cambria Math" w:cs="Times New Roman"/>
                  <w:bCs/>
                  <w:i/>
                </w:rPr>
              </w:del>
            </m:ctrlPr>
          </m:naryPr>
          <m:sub>
            <m:r>
              <w:del w:id="14841" w:author="nadira firinda" w:date="2022-10-29T23:30:00Z">
                <w:rPr>
                  <w:rFonts w:ascii="Cambria Math" w:eastAsiaTheme="minorEastAsia" w:hAnsi="Cambria Math" w:cs="Times New Roman"/>
                </w:rPr>
                <m:t>t=1</m:t>
              </w:del>
            </m:r>
          </m:sub>
          <m:sup>
            <m:r>
              <w:del w:id="14842" w:author="nadira firinda" w:date="2022-10-29T23:30:00Z">
                <w:rPr>
                  <w:rFonts w:ascii="Cambria Math" w:eastAsiaTheme="minorEastAsia" w:hAnsi="Cambria Math" w:cs="Times New Roman"/>
                </w:rPr>
                <m:t>T</m:t>
              </w:del>
            </m:r>
          </m:sup>
          <m:e>
            <m:d>
              <m:dPr>
                <m:begChr m:val="|"/>
                <m:endChr m:val="|"/>
                <m:ctrlPr>
                  <w:del w:id="14843" w:author="nadira firinda" w:date="2022-10-29T23:30:00Z">
                    <w:rPr>
                      <w:rFonts w:ascii="Cambria Math" w:eastAsiaTheme="minorEastAsia" w:hAnsi="Cambria Math" w:cs="Times New Roman"/>
                      <w:bCs/>
                      <w:i/>
                    </w:rPr>
                  </w:del>
                </m:ctrlPr>
              </m:dPr>
              <m:e>
                <m:f>
                  <m:fPr>
                    <m:ctrlPr>
                      <w:del w:id="14844" w:author="nadira firinda" w:date="2022-10-29T23:30:00Z">
                        <w:rPr>
                          <w:rFonts w:ascii="Cambria Math" w:eastAsiaTheme="minorEastAsia" w:hAnsi="Cambria Math" w:cs="Times New Roman"/>
                          <w:bCs/>
                          <w:i/>
                        </w:rPr>
                      </w:del>
                    </m:ctrlPr>
                  </m:fPr>
                  <m:num>
                    <m:sSubSup>
                      <m:sSubSupPr>
                        <m:ctrlPr>
                          <w:del w:id="14845" w:author="nadira firinda" w:date="2022-10-29T23:30:00Z">
                            <w:rPr>
                              <w:rFonts w:ascii="Cambria Math" w:eastAsiaTheme="minorEastAsia" w:hAnsi="Cambria Math" w:cs="Times New Roman"/>
                              <w:bCs/>
                              <w:i/>
                            </w:rPr>
                          </w:del>
                        </m:ctrlPr>
                      </m:sSubSupPr>
                      <m:e>
                        <m:r>
                          <w:del w:id="14846" w:author="nadira firinda" w:date="2022-10-29T23:30:00Z">
                            <w:rPr>
                              <w:rFonts w:ascii="Cambria Math" w:eastAsiaTheme="minorEastAsia" w:hAnsi="Cambria Math" w:cs="Times New Roman"/>
                            </w:rPr>
                            <m:t>Y</m:t>
                          </w:del>
                        </m:r>
                      </m:e>
                      <m:sub>
                        <m:r>
                          <w:del w:id="14847" w:author="nadira firinda" w:date="2022-10-29T23:30:00Z">
                            <w:rPr>
                              <w:rFonts w:ascii="Cambria Math" w:eastAsiaTheme="minorEastAsia" w:hAnsi="Cambria Math" w:cs="Times New Roman"/>
                            </w:rPr>
                            <m:t>t</m:t>
                          </w:del>
                        </m:r>
                      </m:sub>
                      <m:sup>
                        <m:r>
                          <w:del w:id="14848" w:author="nadira firinda" w:date="2022-10-29T23:30:00Z">
                            <w:rPr>
                              <w:rFonts w:ascii="Cambria Math" w:eastAsiaTheme="minorEastAsia" w:hAnsi="Cambria Math" w:cs="Times New Roman"/>
                            </w:rPr>
                            <m:t>s</m:t>
                          </w:del>
                        </m:r>
                      </m:sup>
                    </m:sSubSup>
                    <m:r>
                      <w:del w:id="14849" w:author="nadira firinda" w:date="2022-10-29T23:30:00Z">
                        <w:rPr>
                          <w:rFonts w:ascii="Cambria Math" w:eastAsiaTheme="minorEastAsia" w:hAnsi="Cambria Math" w:cs="Times New Roman"/>
                        </w:rPr>
                        <m:t>-</m:t>
                      </w:del>
                    </m:r>
                    <m:sSubSup>
                      <m:sSubSupPr>
                        <m:ctrlPr>
                          <w:del w:id="14850" w:author="nadira firinda" w:date="2022-10-29T23:30:00Z">
                            <w:rPr>
                              <w:rFonts w:ascii="Cambria Math" w:eastAsiaTheme="minorEastAsia" w:hAnsi="Cambria Math" w:cs="Times New Roman"/>
                              <w:bCs/>
                              <w:i/>
                            </w:rPr>
                          </w:del>
                        </m:ctrlPr>
                      </m:sSubSupPr>
                      <m:e>
                        <m:r>
                          <w:del w:id="14851" w:author="nadira firinda" w:date="2022-10-29T23:30:00Z">
                            <w:rPr>
                              <w:rFonts w:ascii="Cambria Math" w:eastAsiaTheme="minorEastAsia" w:hAnsi="Cambria Math" w:cs="Times New Roman"/>
                            </w:rPr>
                            <m:t>Y</m:t>
                          </w:del>
                        </m:r>
                      </m:e>
                      <m:sub>
                        <m:r>
                          <w:del w:id="14852" w:author="nadira firinda" w:date="2022-10-29T23:30:00Z">
                            <w:rPr>
                              <w:rFonts w:ascii="Cambria Math" w:eastAsiaTheme="minorEastAsia" w:hAnsi="Cambria Math" w:cs="Times New Roman"/>
                            </w:rPr>
                            <m:t>t</m:t>
                          </w:del>
                        </m:r>
                      </m:sub>
                      <m:sup>
                        <m:r>
                          <w:del w:id="14853" w:author="nadira firinda" w:date="2022-10-29T23:30:00Z">
                            <w:rPr>
                              <w:rFonts w:ascii="Cambria Math" w:eastAsiaTheme="minorEastAsia" w:hAnsi="Cambria Math" w:cs="Times New Roman"/>
                            </w:rPr>
                            <m:t>a</m:t>
                          </w:del>
                        </m:r>
                      </m:sup>
                    </m:sSubSup>
                  </m:num>
                  <m:den>
                    <m:sSubSup>
                      <m:sSubSupPr>
                        <m:ctrlPr>
                          <w:del w:id="14854" w:author="nadira firinda" w:date="2022-10-29T23:30:00Z">
                            <w:rPr>
                              <w:rFonts w:ascii="Cambria Math" w:eastAsiaTheme="minorEastAsia" w:hAnsi="Cambria Math" w:cs="Times New Roman"/>
                              <w:bCs/>
                              <w:i/>
                            </w:rPr>
                          </w:del>
                        </m:ctrlPr>
                      </m:sSubSupPr>
                      <m:e>
                        <m:r>
                          <w:del w:id="14855" w:author="nadira firinda" w:date="2022-10-29T23:30:00Z">
                            <w:rPr>
                              <w:rFonts w:ascii="Cambria Math" w:eastAsiaTheme="minorEastAsia" w:hAnsi="Cambria Math" w:cs="Times New Roman"/>
                            </w:rPr>
                            <m:t>Y</m:t>
                          </w:del>
                        </m:r>
                      </m:e>
                      <m:sub>
                        <m:r>
                          <w:del w:id="14856" w:author="nadira firinda" w:date="2022-10-29T23:30:00Z">
                            <w:rPr>
                              <w:rFonts w:ascii="Cambria Math" w:eastAsiaTheme="minorEastAsia" w:hAnsi="Cambria Math" w:cs="Times New Roman"/>
                            </w:rPr>
                            <m:t>t</m:t>
                          </w:del>
                        </m:r>
                      </m:sub>
                      <m:sup>
                        <m:r>
                          <w:del w:id="14857" w:author="nadira firinda" w:date="2022-10-29T23:30:00Z">
                            <w:rPr>
                              <w:rFonts w:ascii="Cambria Math" w:eastAsiaTheme="minorEastAsia" w:hAnsi="Cambria Math" w:cs="Times New Roman"/>
                            </w:rPr>
                            <m:t>a</m:t>
                          </w:del>
                        </m:r>
                      </m:sup>
                    </m:sSubSup>
                  </m:den>
                </m:f>
              </m:e>
            </m:d>
          </m:e>
        </m:nary>
      </m:oMath>
      <w:bookmarkStart w:id="14858" w:name="_Toc117980411"/>
      <w:bookmarkStart w:id="14859" w:name="_Toc117982059"/>
      <w:bookmarkEnd w:id="14858"/>
      <w:bookmarkEnd w:id="14859"/>
    </w:p>
    <w:p w14:paraId="09B6A859" w14:textId="2CB4594D" w:rsidR="00212418" w:rsidRPr="00006ABF" w:rsidDel="00E35D67" w:rsidRDefault="00212418" w:rsidP="00CC4C47">
      <w:pPr>
        <w:pStyle w:val="ListParagraph"/>
        <w:numPr>
          <w:ilvl w:val="3"/>
          <w:numId w:val="23"/>
        </w:numPr>
        <w:spacing w:line="360" w:lineRule="auto"/>
        <w:ind w:left="1134"/>
        <w:jc w:val="both"/>
        <w:rPr>
          <w:del w:id="14860" w:author="nadira firinda" w:date="2022-10-29T23:30:00Z"/>
          <w:rFonts w:ascii="Times New Roman" w:hAnsi="Times New Roman" w:cs="Times New Roman"/>
          <w:rPrChange w:id="14861" w:author="Prasasti Karunia Farista Ananto" w:date="2021-10-14T16:56:00Z">
            <w:rPr>
              <w:del w:id="14862" w:author="nadira firinda" w:date="2022-10-29T23:30:00Z"/>
              <w:rFonts w:ascii="Times New Roman" w:hAnsi="Times New Roman" w:cs="Times New Roman"/>
              <w:sz w:val="24"/>
              <w:szCs w:val="24"/>
            </w:rPr>
          </w:rPrChange>
        </w:rPr>
        <w:pPrChange w:id="14863" w:author="nadira firinda" w:date="2022-10-29T23:37:00Z">
          <w:pPr>
            <w:pStyle w:val="ListParagraph"/>
            <w:numPr>
              <w:ilvl w:val="3"/>
              <w:numId w:val="23"/>
            </w:numPr>
            <w:ind w:left="1134" w:hanging="360"/>
            <w:jc w:val="both"/>
          </w:pPr>
        </w:pPrChange>
      </w:pPr>
      <w:del w:id="14864" w:author="nadira firinda" w:date="2022-10-29T23:30:00Z">
        <w:r w:rsidRPr="00006ABF" w:rsidDel="00E35D67">
          <w:rPr>
            <w:rFonts w:ascii="Times New Roman" w:hAnsi="Times New Roman" w:cs="Times New Roman"/>
            <w:rPrChange w:id="14865" w:author="Prasasti Karunia Farista Ananto" w:date="2021-10-14T16:56:00Z">
              <w:rPr>
                <w:rFonts w:ascii="Times New Roman" w:hAnsi="Times New Roman" w:cs="Times New Roman"/>
                <w:sz w:val="24"/>
                <w:szCs w:val="24"/>
              </w:rPr>
            </w:rPrChange>
          </w:rPr>
          <w:delText xml:space="preserve">Theil Inequality Coefficient = </w:delText>
        </w:r>
      </w:del>
      <m:oMath>
        <m:r>
          <w:del w:id="14866" w:author="nadira firinda" w:date="2022-10-29T23:30:00Z">
            <w:rPr>
              <w:rFonts w:ascii="Cambria Math" w:hAnsi="Cambria Math" w:cs="Times New Roman"/>
            </w:rPr>
            <m:t>UTheil=</m:t>
          </w:del>
        </m:r>
        <m:f>
          <m:fPr>
            <m:ctrlPr>
              <w:del w:id="14867" w:author="nadira firinda" w:date="2022-10-29T23:30:00Z">
                <w:rPr>
                  <w:rFonts w:ascii="Cambria Math" w:hAnsi="Cambria Math" w:cs="Times New Roman"/>
                  <w:bCs/>
                  <w:i/>
                </w:rPr>
              </w:del>
            </m:ctrlPr>
          </m:fPr>
          <m:num>
            <m:rad>
              <m:radPr>
                <m:degHide m:val="1"/>
                <m:ctrlPr>
                  <w:del w:id="14868" w:author="nadira firinda" w:date="2022-10-29T23:30:00Z">
                    <w:rPr>
                      <w:rFonts w:ascii="Cambria Math" w:hAnsi="Cambria Math" w:cs="Times New Roman"/>
                      <w:bCs/>
                      <w:i/>
                    </w:rPr>
                  </w:del>
                </m:ctrlPr>
              </m:radPr>
              <m:deg/>
              <m:e>
                <m:r>
                  <w:del w:id="14869" w:author="nadira firinda" w:date="2022-10-29T23:30:00Z">
                    <w:rPr>
                      <w:rFonts w:ascii="Cambria Math" w:hAnsi="Cambria Math" w:cs="Times New Roman"/>
                    </w:rPr>
                    <m:t>1/T</m:t>
                  </w:del>
                </m:r>
                <m:nary>
                  <m:naryPr>
                    <m:chr m:val="∑"/>
                    <m:limLoc m:val="undOvr"/>
                    <m:ctrlPr>
                      <w:del w:id="14870" w:author="nadira firinda" w:date="2022-10-29T23:30:00Z">
                        <w:rPr>
                          <w:rFonts w:ascii="Cambria Math" w:hAnsi="Cambria Math" w:cs="Times New Roman"/>
                          <w:bCs/>
                          <w:i/>
                        </w:rPr>
                      </w:del>
                    </m:ctrlPr>
                  </m:naryPr>
                  <m:sub>
                    <m:r>
                      <w:del w:id="14871" w:author="nadira firinda" w:date="2022-10-29T23:30:00Z">
                        <w:rPr>
                          <w:rFonts w:ascii="Cambria Math" w:hAnsi="Cambria Math" w:cs="Times New Roman"/>
                        </w:rPr>
                        <m:t>t=1</m:t>
                      </w:del>
                    </m:r>
                  </m:sub>
                  <m:sup>
                    <m:r>
                      <w:del w:id="14872" w:author="nadira firinda" w:date="2022-10-29T23:30:00Z">
                        <w:rPr>
                          <w:rFonts w:ascii="Cambria Math" w:hAnsi="Cambria Math" w:cs="Times New Roman"/>
                        </w:rPr>
                        <m:t>T</m:t>
                      </w:del>
                    </m:r>
                  </m:sup>
                  <m:e>
                    <m:sSup>
                      <m:sSupPr>
                        <m:ctrlPr>
                          <w:del w:id="14873" w:author="nadira firinda" w:date="2022-10-29T23:30:00Z">
                            <w:rPr>
                              <w:rFonts w:ascii="Cambria Math" w:hAnsi="Cambria Math" w:cs="Times New Roman"/>
                              <w:bCs/>
                              <w:i/>
                            </w:rPr>
                          </w:del>
                        </m:ctrlPr>
                      </m:sSupPr>
                      <m:e>
                        <m:r>
                          <w:del w:id="14874" w:author="nadira firinda" w:date="2022-10-29T23:30:00Z">
                            <w:rPr>
                              <w:rFonts w:ascii="Cambria Math" w:hAnsi="Cambria Math" w:cs="Times New Roman"/>
                            </w:rPr>
                            <m:t>(</m:t>
                          </w:del>
                        </m:r>
                        <m:sSubSup>
                          <m:sSubSupPr>
                            <m:ctrlPr>
                              <w:del w:id="14875" w:author="nadira firinda" w:date="2022-10-29T23:30:00Z">
                                <w:rPr>
                                  <w:rFonts w:ascii="Cambria Math" w:hAnsi="Cambria Math" w:cs="Times New Roman"/>
                                  <w:bCs/>
                                  <w:i/>
                                </w:rPr>
                              </w:del>
                            </m:ctrlPr>
                          </m:sSubSupPr>
                          <m:e>
                            <m:r>
                              <w:del w:id="14876" w:author="nadira firinda" w:date="2022-10-29T23:30:00Z">
                                <w:rPr>
                                  <w:rFonts w:ascii="Cambria Math" w:hAnsi="Cambria Math" w:cs="Times New Roman"/>
                                </w:rPr>
                                <m:t>Y</m:t>
                              </w:del>
                            </m:r>
                          </m:e>
                          <m:sub>
                            <m:r>
                              <w:del w:id="14877" w:author="nadira firinda" w:date="2022-10-29T23:30:00Z">
                                <w:rPr>
                                  <w:rFonts w:ascii="Cambria Math" w:hAnsi="Cambria Math" w:cs="Times New Roman"/>
                                </w:rPr>
                                <m:t>t</m:t>
                              </w:del>
                            </m:r>
                          </m:sub>
                          <m:sup>
                            <m:r>
                              <w:del w:id="14878" w:author="nadira firinda" w:date="2022-10-29T23:30:00Z">
                                <w:rPr>
                                  <w:rFonts w:ascii="Cambria Math" w:hAnsi="Cambria Math" w:cs="Times New Roman"/>
                                </w:rPr>
                                <m:t>s</m:t>
                              </w:del>
                            </m:r>
                          </m:sup>
                        </m:sSubSup>
                        <m:r>
                          <w:del w:id="14879" w:author="nadira firinda" w:date="2022-10-29T23:30:00Z">
                            <w:rPr>
                              <w:rFonts w:ascii="Cambria Math" w:hAnsi="Cambria Math" w:cs="Times New Roman"/>
                            </w:rPr>
                            <m:t>-</m:t>
                          </w:del>
                        </m:r>
                        <m:sSubSup>
                          <m:sSubSupPr>
                            <m:ctrlPr>
                              <w:del w:id="14880" w:author="nadira firinda" w:date="2022-10-29T23:30:00Z">
                                <w:rPr>
                                  <w:rFonts w:ascii="Cambria Math" w:hAnsi="Cambria Math" w:cs="Times New Roman"/>
                                  <w:bCs/>
                                  <w:i/>
                                </w:rPr>
                              </w:del>
                            </m:ctrlPr>
                          </m:sSubSupPr>
                          <m:e>
                            <m:r>
                              <w:del w:id="14881" w:author="nadira firinda" w:date="2022-10-29T23:30:00Z">
                                <w:rPr>
                                  <w:rFonts w:ascii="Cambria Math" w:hAnsi="Cambria Math" w:cs="Times New Roman"/>
                                </w:rPr>
                                <m:t>Y</m:t>
                              </w:del>
                            </m:r>
                          </m:e>
                          <m:sub>
                            <m:r>
                              <w:del w:id="14882" w:author="nadira firinda" w:date="2022-10-29T23:30:00Z">
                                <w:rPr>
                                  <w:rFonts w:ascii="Cambria Math" w:hAnsi="Cambria Math" w:cs="Times New Roman"/>
                                </w:rPr>
                                <m:t>t</m:t>
                              </w:del>
                            </m:r>
                          </m:sub>
                          <m:sup>
                            <m:r>
                              <w:del w:id="14883" w:author="nadira firinda" w:date="2022-10-29T23:30:00Z">
                                <w:rPr>
                                  <w:rFonts w:ascii="Cambria Math" w:hAnsi="Cambria Math" w:cs="Times New Roman"/>
                                </w:rPr>
                                <m:t>a</m:t>
                              </w:del>
                            </m:r>
                          </m:sup>
                        </m:sSubSup>
                        <m:r>
                          <w:del w:id="14884" w:author="nadira firinda" w:date="2022-10-29T23:30:00Z">
                            <w:rPr>
                              <w:rFonts w:ascii="Cambria Math" w:hAnsi="Cambria Math" w:cs="Times New Roman"/>
                            </w:rPr>
                            <m:t>)</m:t>
                          </w:del>
                        </m:r>
                      </m:e>
                      <m:sup>
                        <m:r>
                          <w:del w:id="14885" w:author="nadira firinda" w:date="2022-10-29T23:30:00Z">
                            <w:rPr>
                              <w:rFonts w:ascii="Cambria Math" w:hAnsi="Cambria Math" w:cs="Times New Roman"/>
                            </w:rPr>
                            <m:t>2</m:t>
                          </w:del>
                        </m:r>
                      </m:sup>
                    </m:sSup>
                  </m:e>
                </m:nary>
              </m:e>
            </m:rad>
          </m:num>
          <m:den>
            <m:rad>
              <m:radPr>
                <m:degHide m:val="1"/>
                <m:ctrlPr>
                  <w:del w:id="14886" w:author="nadira firinda" w:date="2022-10-29T23:30:00Z">
                    <w:rPr>
                      <w:rFonts w:ascii="Cambria Math" w:hAnsi="Cambria Math" w:cs="Times New Roman"/>
                      <w:bCs/>
                      <w:i/>
                    </w:rPr>
                  </w:del>
                </m:ctrlPr>
              </m:radPr>
              <m:deg/>
              <m:e>
                <m:r>
                  <w:del w:id="14887" w:author="nadira firinda" w:date="2022-10-29T23:30:00Z">
                    <w:rPr>
                      <w:rFonts w:ascii="Cambria Math" w:hAnsi="Cambria Math" w:cs="Times New Roman"/>
                    </w:rPr>
                    <m:t>1/T</m:t>
                  </w:del>
                </m:r>
                <m:nary>
                  <m:naryPr>
                    <m:chr m:val="∑"/>
                    <m:limLoc m:val="undOvr"/>
                    <m:ctrlPr>
                      <w:del w:id="14888" w:author="nadira firinda" w:date="2022-10-29T23:30:00Z">
                        <w:rPr>
                          <w:rFonts w:ascii="Cambria Math" w:hAnsi="Cambria Math" w:cs="Times New Roman"/>
                          <w:bCs/>
                          <w:i/>
                        </w:rPr>
                      </w:del>
                    </m:ctrlPr>
                  </m:naryPr>
                  <m:sub>
                    <m:r>
                      <w:del w:id="14889" w:author="nadira firinda" w:date="2022-10-29T23:30:00Z">
                        <w:rPr>
                          <w:rFonts w:ascii="Cambria Math" w:hAnsi="Cambria Math" w:cs="Times New Roman"/>
                        </w:rPr>
                        <m:t>t=1</m:t>
                      </w:del>
                    </m:r>
                  </m:sub>
                  <m:sup>
                    <m:r>
                      <w:del w:id="14890" w:author="nadira firinda" w:date="2022-10-29T23:30:00Z">
                        <w:rPr>
                          <w:rFonts w:ascii="Cambria Math" w:hAnsi="Cambria Math" w:cs="Times New Roman"/>
                        </w:rPr>
                        <m:t>T</m:t>
                      </w:del>
                    </m:r>
                  </m:sup>
                  <m:e>
                    <m:sSup>
                      <m:sSupPr>
                        <m:ctrlPr>
                          <w:del w:id="14891" w:author="nadira firinda" w:date="2022-10-29T23:30:00Z">
                            <w:rPr>
                              <w:rFonts w:ascii="Cambria Math" w:hAnsi="Cambria Math" w:cs="Times New Roman"/>
                              <w:bCs/>
                              <w:i/>
                            </w:rPr>
                          </w:del>
                        </m:ctrlPr>
                      </m:sSupPr>
                      <m:e>
                        <m:sSubSup>
                          <m:sSubSupPr>
                            <m:ctrlPr>
                              <w:del w:id="14892" w:author="nadira firinda" w:date="2022-10-29T23:30:00Z">
                                <w:rPr>
                                  <w:rFonts w:ascii="Cambria Math" w:hAnsi="Cambria Math" w:cs="Times New Roman"/>
                                  <w:bCs/>
                                  <w:i/>
                                </w:rPr>
                              </w:del>
                            </m:ctrlPr>
                          </m:sSubSupPr>
                          <m:e>
                            <m:r>
                              <w:del w:id="14893" w:author="nadira firinda" w:date="2022-10-29T23:30:00Z">
                                <w:rPr>
                                  <w:rFonts w:ascii="Cambria Math" w:hAnsi="Cambria Math" w:cs="Times New Roman"/>
                                </w:rPr>
                                <m:t>Y</m:t>
                              </w:del>
                            </m:r>
                          </m:e>
                          <m:sub>
                            <m:r>
                              <w:del w:id="14894" w:author="nadira firinda" w:date="2022-10-29T23:30:00Z">
                                <w:rPr>
                                  <w:rFonts w:ascii="Cambria Math" w:hAnsi="Cambria Math" w:cs="Times New Roman"/>
                                </w:rPr>
                                <m:t>t</m:t>
                              </w:del>
                            </m:r>
                          </m:sub>
                          <m:sup>
                            <m:r>
                              <w:del w:id="14895" w:author="nadira firinda" w:date="2022-10-29T23:30:00Z">
                                <w:rPr>
                                  <w:rFonts w:ascii="Cambria Math" w:hAnsi="Cambria Math" w:cs="Times New Roman"/>
                                </w:rPr>
                                <m:t>s</m:t>
                              </w:del>
                            </m:r>
                          </m:sup>
                        </m:sSubSup>
                      </m:e>
                      <m:sup>
                        <m:r>
                          <w:del w:id="14896" w:author="nadira firinda" w:date="2022-10-29T23:30:00Z">
                            <w:rPr>
                              <w:rFonts w:ascii="Cambria Math" w:hAnsi="Cambria Math" w:cs="Times New Roman"/>
                            </w:rPr>
                            <m:t>2</m:t>
                          </w:del>
                        </m:r>
                      </m:sup>
                    </m:sSup>
                  </m:e>
                </m:nary>
              </m:e>
            </m:rad>
            <m:r>
              <w:del w:id="14897" w:author="nadira firinda" w:date="2022-10-29T23:30:00Z">
                <w:rPr>
                  <w:rFonts w:ascii="Cambria Math" w:hAnsi="Cambria Math" w:cs="Times New Roman"/>
                </w:rPr>
                <m:t>+</m:t>
              </w:del>
            </m:r>
            <m:rad>
              <m:radPr>
                <m:degHide m:val="1"/>
                <m:ctrlPr>
                  <w:del w:id="14898" w:author="nadira firinda" w:date="2022-10-29T23:30:00Z">
                    <w:rPr>
                      <w:rFonts w:ascii="Cambria Math" w:hAnsi="Cambria Math" w:cs="Times New Roman"/>
                      <w:bCs/>
                      <w:i/>
                    </w:rPr>
                  </w:del>
                </m:ctrlPr>
              </m:radPr>
              <m:deg/>
              <m:e>
                <m:r>
                  <w:del w:id="14899" w:author="nadira firinda" w:date="2022-10-29T23:30:00Z">
                    <w:rPr>
                      <w:rFonts w:ascii="Cambria Math" w:hAnsi="Cambria Math" w:cs="Times New Roman"/>
                    </w:rPr>
                    <m:t>1/T</m:t>
                  </w:del>
                </m:r>
                <m:nary>
                  <m:naryPr>
                    <m:chr m:val="∑"/>
                    <m:limLoc m:val="undOvr"/>
                    <m:ctrlPr>
                      <w:del w:id="14900" w:author="nadira firinda" w:date="2022-10-29T23:30:00Z">
                        <w:rPr>
                          <w:rFonts w:ascii="Cambria Math" w:hAnsi="Cambria Math" w:cs="Times New Roman"/>
                          <w:bCs/>
                          <w:i/>
                        </w:rPr>
                      </w:del>
                    </m:ctrlPr>
                  </m:naryPr>
                  <m:sub>
                    <m:r>
                      <w:del w:id="14901" w:author="nadira firinda" w:date="2022-10-29T23:30:00Z">
                        <w:rPr>
                          <w:rFonts w:ascii="Cambria Math" w:hAnsi="Cambria Math" w:cs="Times New Roman"/>
                        </w:rPr>
                        <m:t>t=1</m:t>
                      </w:del>
                    </m:r>
                  </m:sub>
                  <m:sup>
                    <m:r>
                      <w:del w:id="14902" w:author="nadira firinda" w:date="2022-10-29T23:30:00Z">
                        <w:rPr>
                          <w:rFonts w:ascii="Cambria Math" w:hAnsi="Cambria Math" w:cs="Times New Roman"/>
                        </w:rPr>
                        <m:t>T</m:t>
                      </w:del>
                    </m:r>
                  </m:sup>
                  <m:e>
                    <m:sSup>
                      <m:sSupPr>
                        <m:ctrlPr>
                          <w:del w:id="14903" w:author="nadira firinda" w:date="2022-10-29T23:30:00Z">
                            <w:rPr>
                              <w:rFonts w:ascii="Cambria Math" w:hAnsi="Cambria Math" w:cs="Times New Roman"/>
                              <w:bCs/>
                              <w:i/>
                            </w:rPr>
                          </w:del>
                        </m:ctrlPr>
                      </m:sSupPr>
                      <m:e>
                        <m:sSubSup>
                          <m:sSubSupPr>
                            <m:ctrlPr>
                              <w:del w:id="14904" w:author="nadira firinda" w:date="2022-10-29T23:30:00Z">
                                <w:rPr>
                                  <w:rFonts w:ascii="Cambria Math" w:hAnsi="Cambria Math" w:cs="Times New Roman"/>
                                  <w:bCs/>
                                  <w:i/>
                                </w:rPr>
                              </w:del>
                            </m:ctrlPr>
                          </m:sSubSupPr>
                          <m:e>
                            <m:r>
                              <w:del w:id="14905" w:author="nadira firinda" w:date="2022-10-29T23:30:00Z">
                                <w:rPr>
                                  <w:rFonts w:ascii="Cambria Math" w:hAnsi="Cambria Math" w:cs="Times New Roman"/>
                                </w:rPr>
                                <m:t>Y</m:t>
                              </w:del>
                            </m:r>
                          </m:e>
                          <m:sub>
                            <m:r>
                              <w:del w:id="14906" w:author="nadira firinda" w:date="2022-10-29T23:30:00Z">
                                <w:rPr>
                                  <w:rFonts w:ascii="Cambria Math" w:hAnsi="Cambria Math" w:cs="Times New Roman"/>
                                </w:rPr>
                                <m:t>t</m:t>
                              </w:del>
                            </m:r>
                          </m:sub>
                          <m:sup>
                            <m:r>
                              <w:del w:id="14907" w:author="nadira firinda" w:date="2022-10-29T23:30:00Z">
                                <w:rPr>
                                  <w:rFonts w:ascii="Cambria Math" w:hAnsi="Cambria Math" w:cs="Times New Roman"/>
                                </w:rPr>
                                <m:t>a</m:t>
                              </w:del>
                            </m:r>
                          </m:sup>
                        </m:sSubSup>
                      </m:e>
                      <m:sup>
                        <m:r>
                          <w:del w:id="14908" w:author="nadira firinda" w:date="2022-10-29T23:30:00Z">
                            <w:rPr>
                              <w:rFonts w:ascii="Cambria Math" w:hAnsi="Cambria Math" w:cs="Times New Roman"/>
                            </w:rPr>
                            <m:t>2</m:t>
                          </w:del>
                        </m:r>
                      </m:sup>
                    </m:sSup>
                  </m:e>
                </m:nary>
              </m:e>
            </m:rad>
          </m:den>
        </m:f>
      </m:oMath>
      <w:bookmarkStart w:id="14909" w:name="_Toc117980412"/>
      <w:bookmarkStart w:id="14910" w:name="_Toc117982060"/>
      <w:bookmarkEnd w:id="14909"/>
      <w:bookmarkEnd w:id="14910"/>
    </w:p>
    <w:p w14:paraId="1EEEDCB3" w14:textId="23160BE9" w:rsidR="00212418" w:rsidRPr="00006ABF" w:rsidDel="00E35D67" w:rsidRDefault="00212418" w:rsidP="00CC4C47">
      <w:pPr>
        <w:pStyle w:val="Heading2"/>
        <w:rPr>
          <w:del w:id="14911" w:author="nadira firinda" w:date="2022-10-29T23:30:00Z"/>
        </w:rPr>
        <w:pPrChange w:id="14912" w:author="nadira firinda" w:date="2022-10-29T23:37:00Z">
          <w:pPr>
            <w:pStyle w:val="Heading2"/>
          </w:pPr>
        </w:pPrChange>
      </w:pPr>
      <w:del w:id="14913" w:author="nadira firinda" w:date="2022-10-29T23:30:00Z">
        <w:r w:rsidRPr="00006ABF" w:rsidDel="00E35D67">
          <w:delText>Hasil Forecast Evaluation</w:delText>
        </w:r>
        <w:bookmarkStart w:id="14914" w:name="_Toc117980413"/>
        <w:bookmarkStart w:id="14915" w:name="_Toc117982061"/>
        <w:bookmarkEnd w:id="14914"/>
        <w:bookmarkEnd w:id="14915"/>
      </w:del>
    </w:p>
    <w:p w14:paraId="775B1509" w14:textId="036F8F3A" w:rsidR="00E17DE6" w:rsidDel="00E35D67" w:rsidRDefault="00212418" w:rsidP="00CC4C47">
      <w:pPr>
        <w:spacing w:line="360" w:lineRule="auto"/>
        <w:ind w:firstLine="720"/>
        <w:jc w:val="both"/>
        <w:rPr>
          <w:ins w:id="14916" w:author="Prasasti Karunia Farista Ananto" w:date="2021-10-18T13:17:00Z"/>
          <w:del w:id="14917" w:author="nadira firinda" w:date="2022-10-29T23:30:00Z"/>
          <w:rFonts w:ascii="Times New Roman" w:hAnsi="Times New Roman" w:cs="Times New Roman"/>
          <w:b/>
          <w:bCs/>
        </w:rPr>
        <w:pPrChange w:id="14918" w:author="nadira firinda" w:date="2022-10-29T23:37:00Z">
          <w:pPr>
            <w:spacing w:line="360" w:lineRule="auto"/>
            <w:ind w:firstLine="720"/>
            <w:jc w:val="both"/>
          </w:pPr>
        </w:pPrChange>
      </w:pPr>
      <w:del w:id="14919" w:author="nadira firinda" w:date="2022-10-29T23:30:00Z">
        <w:r w:rsidRPr="00006ABF" w:rsidDel="00E35D67">
          <w:rPr>
            <w:rFonts w:ascii="Times New Roman" w:hAnsi="Times New Roman" w:cs="Times New Roman"/>
            <w:i/>
            <w:iCs/>
            <w:rPrChange w:id="14920" w:author="Prasasti Karunia Farista Ananto" w:date="2021-10-14T16:56:00Z">
              <w:rPr>
                <w:rFonts w:ascii="Times New Roman" w:hAnsi="Times New Roman" w:cs="Times New Roman"/>
                <w:color w:val="FF0000"/>
                <w:sz w:val="24"/>
                <w:szCs w:val="24"/>
              </w:rPr>
            </w:rPrChange>
          </w:rPr>
          <w:delText>In-sample forecast</w:delText>
        </w:r>
        <w:r w:rsidRPr="00006ABF" w:rsidDel="00E35D67">
          <w:rPr>
            <w:rFonts w:ascii="Times New Roman" w:hAnsi="Times New Roman" w:cs="Times New Roman"/>
            <w:rPrChange w:id="14921" w:author="Prasasti Karunia Farista Ananto" w:date="2021-10-14T16:56:00Z">
              <w:rPr>
                <w:rFonts w:ascii="Times New Roman" w:hAnsi="Times New Roman" w:cs="Times New Roman"/>
                <w:color w:val="FF0000"/>
                <w:sz w:val="24"/>
                <w:szCs w:val="24"/>
              </w:rPr>
            </w:rPrChange>
          </w:rPr>
          <w:delText xml:space="preserve"> model ISMA 2021 memiliki uji akurasi yang sangat baik, dimana U</w:delText>
        </w:r>
      </w:del>
      <w:ins w:id="14922" w:author="Prasasti Karunia Farista Ananto" w:date="2021-10-14T16:53:00Z">
        <w:del w:id="14923" w:author="nadira firinda" w:date="2022-10-29T23:30:00Z">
          <w:r w:rsidR="00006ABF" w:rsidRPr="00006ABF" w:rsidDel="00E35D67">
            <w:rPr>
              <w:rFonts w:ascii="Times New Roman" w:hAnsi="Times New Roman" w:cs="Times New Roman"/>
              <w:rPrChange w:id="14924" w:author="Prasasti Karunia Farista Ananto" w:date="2021-10-14T16:56:00Z">
                <w:rPr>
                  <w:rFonts w:ascii="Times New Roman" w:hAnsi="Times New Roman" w:cs="Times New Roman"/>
                  <w:color w:val="FF0000"/>
                </w:rPr>
              </w:rPrChange>
            </w:rPr>
            <w:delText>-</w:delText>
          </w:r>
        </w:del>
      </w:ins>
      <w:del w:id="14925" w:author="nadira firinda" w:date="2022-10-29T23:30:00Z">
        <w:r w:rsidRPr="00006ABF" w:rsidDel="00E35D67">
          <w:rPr>
            <w:rFonts w:ascii="Times New Roman" w:hAnsi="Times New Roman" w:cs="Times New Roman"/>
            <w:rPrChange w:id="14926" w:author="Prasasti Karunia Farista Ananto" w:date="2021-10-14T16:56:00Z">
              <w:rPr>
                <w:rFonts w:ascii="Times New Roman" w:hAnsi="Times New Roman" w:cs="Times New Roman"/>
                <w:color w:val="FF0000"/>
                <w:sz w:val="24"/>
                <w:szCs w:val="24"/>
              </w:rPr>
            </w:rPrChange>
          </w:rPr>
          <w:delText>Theil hampir seluruh variabel berada di bawah 0.1, sebagaimana ditampilk</w:delText>
        </w:r>
        <w:r w:rsidRPr="00E17DE6" w:rsidDel="00E35D67">
          <w:rPr>
            <w:rFonts w:ascii="Times New Roman" w:hAnsi="Times New Roman" w:cs="Times New Roman"/>
            <w:rPrChange w:id="14927" w:author="Prasasti Karunia Farista Ananto" w:date="2021-10-18T13:23:00Z">
              <w:rPr>
                <w:rFonts w:ascii="Times New Roman" w:hAnsi="Times New Roman" w:cs="Times New Roman"/>
                <w:color w:val="FF0000"/>
                <w:sz w:val="24"/>
                <w:szCs w:val="24"/>
              </w:rPr>
            </w:rPrChange>
          </w:rPr>
          <w:delText xml:space="preserve">an pada </w:delText>
        </w:r>
        <w:r w:rsidRPr="00E17DE6" w:rsidDel="00E35D67">
          <w:rPr>
            <w:rFonts w:ascii="Times New Roman" w:hAnsi="Times New Roman" w:cs="Times New Roman"/>
            <w:b/>
            <w:bCs/>
            <w:rPrChange w:id="14928" w:author="Prasasti Karunia Farista Ananto" w:date="2021-10-18T13:23:00Z">
              <w:rPr>
                <w:rFonts w:ascii="Times New Roman" w:hAnsi="Times New Roman" w:cs="Times New Roman"/>
                <w:color w:val="FF0000"/>
                <w:sz w:val="24"/>
                <w:szCs w:val="24"/>
              </w:rPr>
            </w:rPrChange>
          </w:rPr>
          <w:delText>Tabel A 3</w:delText>
        </w:r>
      </w:del>
      <w:ins w:id="14929" w:author="Prasasti Karunia Farista Ananto" w:date="2021-10-18T13:23:00Z">
        <w:del w:id="14930" w:author="nadira firinda" w:date="2022-10-29T23:30:00Z">
          <w:r w:rsidR="00E17DE6" w:rsidRPr="00F07BB7" w:rsidDel="00E35D67">
            <w:rPr>
              <w:rFonts w:ascii="Times New Roman" w:hAnsi="Times New Roman" w:cs="Times New Roman"/>
              <w:b/>
              <w:bCs/>
            </w:rPr>
            <w:fldChar w:fldCharType="begin"/>
          </w:r>
          <w:r w:rsidR="00E17DE6" w:rsidRPr="00E17DE6" w:rsidDel="00E35D67">
            <w:rPr>
              <w:rFonts w:ascii="Times New Roman" w:hAnsi="Times New Roman" w:cs="Times New Roman"/>
              <w:b/>
              <w:bCs/>
            </w:rPr>
            <w:delInstrText xml:space="preserve"> REF _Ref85455812 \h </w:delInstrText>
          </w:r>
        </w:del>
      </w:ins>
      <w:del w:id="14931" w:author="nadira firinda" w:date="2022-10-29T23:30:00Z">
        <w:r w:rsidR="00E17DE6" w:rsidRPr="00E17DE6" w:rsidDel="00E35D67">
          <w:rPr>
            <w:rFonts w:ascii="Times New Roman" w:hAnsi="Times New Roman" w:cs="Times New Roman"/>
            <w:b/>
            <w:bCs/>
          </w:rPr>
          <w:delInstrText xml:space="preserve"> \* MERGEFORMAT </w:delInstrText>
        </w:r>
        <w:r w:rsidR="00E17DE6" w:rsidRPr="00F07BB7" w:rsidDel="00E35D67">
          <w:rPr>
            <w:rFonts w:ascii="Times New Roman" w:hAnsi="Times New Roman" w:cs="Times New Roman"/>
            <w:b/>
            <w:bCs/>
          </w:rPr>
        </w:r>
        <w:r w:rsidR="00E17DE6" w:rsidRPr="008B62E9" w:rsidDel="00E35D67">
          <w:rPr>
            <w:rFonts w:ascii="Times New Roman" w:hAnsi="Times New Roman" w:cs="Times New Roman"/>
            <w:b/>
            <w:bCs/>
          </w:rPr>
          <w:fldChar w:fldCharType="separate"/>
        </w:r>
      </w:del>
      <w:ins w:id="14932" w:author="Prasasti Karunia Farista Ananto" w:date="2021-10-18T13:23:00Z">
        <w:del w:id="14933" w:author="nadira firinda" w:date="2022-10-29T23:30:00Z">
          <w:r w:rsidR="00E17DE6" w:rsidRPr="00E35D67" w:rsidDel="00E35D67">
            <w:rPr>
              <w:rFonts w:ascii="Times New Roman" w:hAnsi="Times New Roman" w:cs="Times New Roman"/>
              <w:b/>
              <w:bCs/>
            </w:rPr>
            <w:delText xml:space="preserve">Tabel </w:delText>
          </w:r>
          <w:r w:rsidR="00E17DE6" w:rsidRPr="00E35D67" w:rsidDel="00E35D67">
            <w:rPr>
              <w:rFonts w:ascii="Times New Roman" w:hAnsi="Times New Roman" w:cs="Times New Roman"/>
              <w:b/>
              <w:bCs/>
              <w:noProof/>
            </w:rPr>
            <w:delText>IV</w:delText>
          </w:r>
          <w:r w:rsidR="00E17DE6" w:rsidRPr="00E35D67" w:rsidDel="00E35D67">
            <w:rPr>
              <w:rFonts w:ascii="Times New Roman" w:hAnsi="Times New Roman" w:cs="Times New Roman"/>
              <w:b/>
              <w:bCs/>
            </w:rPr>
            <w:noBreakHyphen/>
          </w:r>
          <w:r w:rsidR="00E17DE6" w:rsidRPr="00E35D67" w:rsidDel="00E35D67">
            <w:rPr>
              <w:rFonts w:ascii="Times New Roman" w:hAnsi="Times New Roman" w:cs="Times New Roman"/>
              <w:b/>
              <w:bCs/>
              <w:noProof/>
            </w:rPr>
            <w:delText>18</w:delText>
          </w:r>
          <w:r w:rsidR="00E17DE6" w:rsidRPr="00F07BB7" w:rsidDel="00E35D67">
            <w:rPr>
              <w:rFonts w:ascii="Times New Roman" w:hAnsi="Times New Roman" w:cs="Times New Roman"/>
              <w:b/>
              <w:bCs/>
            </w:rPr>
            <w:fldChar w:fldCharType="end"/>
          </w:r>
        </w:del>
      </w:ins>
      <w:del w:id="14934" w:author="nadira firinda" w:date="2022-10-29T23:30:00Z">
        <w:r w:rsidRPr="00E17DE6" w:rsidDel="00E35D67">
          <w:rPr>
            <w:rFonts w:ascii="Times New Roman" w:hAnsi="Times New Roman" w:cs="Times New Roman"/>
            <w:rPrChange w:id="14935" w:author="Prasasti Karunia Farista Ananto" w:date="2021-10-18T13:23:00Z">
              <w:rPr>
                <w:rFonts w:ascii="Times New Roman" w:hAnsi="Times New Roman" w:cs="Times New Roman"/>
                <w:color w:val="FF0000"/>
                <w:sz w:val="24"/>
                <w:szCs w:val="24"/>
              </w:rPr>
            </w:rPrChange>
          </w:rPr>
          <w:delText xml:space="preserve">. Selaras dengan perkembangan tersebut, </w:delText>
        </w:r>
        <w:r w:rsidRPr="00E17DE6" w:rsidDel="00E35D67">
          <w:rPr>
            <w:rFonts w:ascii="Times New Roman" w:hAnsi="Times New Roman" w:cs="Times New Roman"/>
            <w:i/>
            <w:iCs/>
            <w:rPrChange w:id="14936" w:author="Prasasti Karunia Farista Ananto" w:date="2021-10-18T13:23:00Z">
              <w:rPr>
                <w:rFonts w:ascii="Times New Roman" w:hAnsi="Times New Roman" w:cs="Times New Roman"/>
                <w:color w:val="FF0000"/>
                <w:sz w:val="24"/>
                <w:szCs w:val="24"/>
              </w:rPr>
            </w:rPrChange>
          </w:rPr>
          <w:delText>out-sample forecast</w:delText>
        </w:r>
        <w:r w:rsidRPr="00E17DE6" w:rsidDel="00E35D67">
          <w:rPr>
            <w:rFonts w:ascii="Times New Roman" w:hAnsi="Times New Roman" w:cs="Times New Roman"/>
            <w:rPrChange w:id="14937" w:author="Prasasti Karunia Farista Ananto" w:date="2021-10-18T13:23:00Z">
              <w:rPr>
                <w:rFonts w:ascii="Times New Roman" w:hAnsi="Times New Roman" w:cs="Times New Roman"/>
                <w:color w:val="FF0000"/>
                <w:sz w:val="24"/>
                <w:szCs w:val="24"/>
              </w:rPr>
            </w:rPrChange>
          </w:rPr>
          <w:delText xml:space="preserve"> model ISMA 2021 juga memiliki uji akurasi yang cukup baik dimana U</w:delText>
        </w:r>
      </w:del>
      <w:ins w:id="14938" w:author="Prasasti Karunia Farista Ananto" w:date="2021-10-14T16:54:00Z">
        <w:del w:id="14939" w:author="nadira firinda" w:date="2022-10-29T23:30:00Z">
          <w:r w:rsidR="00006ABF" w:rsidRPr="00E17DE6" w:rsidDel="00E35D67">
            <w:rPr>
              <w:rFonts w:ascii="Times New Roman" w:hAnsi="Times New Roman" w:cs="Times New Roman"/>
              <w:rPrChange w:id="14940" w:author="Prasasti Karunia Farista Ananto" w:date="2021-10-18T13:23:00Z">
                <w:rPr>
                  <w:rFonts w:ascii="Times New Roman" w:hAnsi="Times New Roman" w:cs="Times New Roman"/>
                  <w:color w:val="FF0000"/>
                </w:rPr>
              </w:rPrChange>
            </w:rPr>
            <w:delText>-</w:delText>
          </w:r>
        </w:del>
      </w:ins>
      <w:del w:id="14941" w:author="nadira firinda" w:date="2022-10-29T23:30:00Z">
        <w:r w:rsidRPr="00E17DE6" w:rsidDel="00E35D67">
          <w:rPr>
            <w:rFonts w:ascii="Times New Roman" w:hAnsi="Times New Roman" w:cs="Times New Roman"/>
            <w:rPrChange w:id="14942" w:author="Prasasti Karunia Farista Ananto" w:date="2021-10-18T13:23:00Z">
              <w:rPr>
                <w:rFonts w:ascii="Times New Roman" w:hAnsi="Times New Roman" w:cs="Times New Roman"/>
                <w:color w:val="FF0000"/>
                <w:sz w:val="24"/>
                <w:szCs w:val="24"/>
              </w:rPr>
            </w:rPrChange>
          </w:rPr>
          <w:delText>Theil sebag</w:delText>
        </w:r>
      </w:del>
      <w:ins w:id="14943" w:author="Nadira Firinda" w:date="2021-10-22T13:23:00Z">
        <w:del w:id="14944" w:author="nadira firinda" w:date="2022-10-29T23:30:00Z">
          <w:r w:rsidR="006D2F4D" w:rsidDel="00E35D67">
            <w:rPr>
              <w:rFonts w:ascii="Times New Roman" w:hAnsi="Times New Roman" w:cs="Times New Roman"/>
            </w:rPr>
            <w:delText>ian</w:delText>
          </w:r>
        </w:del>
      </w:ins>
      <w:del w:id="14945" w:author="nadira firinda" w:date="2022-10-29T23:30:00Z">
        <w:r w:rsidRPr="00E17DE6" w:rsidDel="00E35D67">
          <w:rPr>
            <w:rFonts w:ascii="Times New Roman" w:hAnsi="Times New Roman" w:cs="Times New Roman"/>
            <w:rPrChange w:id="14946" w:author="Prasasti Karunia Farista Ananto" w:date="2021-10-18T13:23:00Z">
              <w:rPr>
                <w:rFonts w:ascii="Times New Roman" w:hAnsi="Times New Roman" w:cs="Times New Roman"/>
                <w:color w:val="FF0000"/>
                <w:sz w:val="24"/>
                <w:szCs w:val="24"/>
              </w:rPr>
            </w:rPrChange>
          </w:rPr>
          <w:delText xml:space="preserve">ain besar variabel berada di bawah 0.1, meski tidak sebaik </w:delText>
        </w:r>
        <w:r w:rsidRPr="00E17DE6" w:rsidDel="00E35D67">
          <w:rPr>
            <w:rFonts w:ascii="Times New Roman" w:hAnsi="Times New Roman" w:cs="Times New Roman"/>
            <w:i/>
            <w:iCs/>
            <w:rPrChange w:id="14947" w:author="Prasasti Karunia Farista Ananto" w:date="2021-10-18T13:23:00Z">
              <w:rPr>
                <w:rFonts w:ascii="Times New Roman" w:hAnsi="Times New Roman" w:cs="Times New Roman"/>
                <w:color w:val="FF0000"/>
                <w:sz w:val="24"/>
                <w:szCs w:val="24"/>
              </w:rPr>
            </w:rPrChange>
          </w:rPr>
          <w:delText>kinerja in-sample forecast</w:delText>
        </w:r>
        <w:r w:rsidRPr="00E17DE6" w:rsidDel="00E35D67">
          <w:rPr>
            <w:rFonts w:ascii="Times New Roman" w:hAnsi="Times New Roman" w:cs="Times New Roman"/>
            <w:rPrChange w:id="14948" w:author="Prasasti Karunia Farista Ananto" w:date="2021-10-18T13:23:00Z">
              <w:rPr>
                <w:rFonts w:ascii="Times New Roman" w:hAnsi="Times New Roman" w:cs="Times New Roman"/>
                <w:color w:val="FF0000"/>
                <w:sz w:val="24"/>
                <w:szCs w:val="24"/>
              </w:rPr>
            </w:rPrChange>
          </w:rPr>
          <w:delText xml:space="preserve">, sebagaimana ditampilkan pada </w:delText>
        </w:r>
      </w:del>
      <w:ins w:id="14949" w:author="Prasasti Karunia Farista Ananto" w:date="2021-10-18T13:23:00Z">
        <w:del w:id="14950" w:author="nadira firinda" w:date="2022-10-29T23:30:00Z">
          <w:r w:rsidR="00E17DE6" w:rsidRPr="00E35D67" w:rsidDel="00E35D67">
            <w:rPr>
              <w:rFonts w:ascii="Times New Roman" w:hAnsi="Times New Roman" w:cs="Times New Roman"/>
              <w:b/>
              <w:bCs/>
            </w:rPr>
            <w:fldChar w:fldCharType="begin"/>
          </w:r>
          <w:r w:rsidR="00E17DE6" w:rsidRPr="00E35D67" w:rsidDel="00E35D67">
            <w:rPr>
              <w:rFonts w:ascii="Times New Roman" w:hAnsi="Times New Roman" w:cs="Times New Roman"/>
              <w:b/>
              <w:bCs/>
            </w:rPr>
            <w:delInstrText xml:space="preserve"> REF _Ref85455820 \h </w:delInstrText>
          </w:r>
        </w:del>
      </w:ins>
      <w:del w:id="14951" w:author="nadira firinda" w:date="2022-10-29T23:30:00Z">
        <w:r w:rsidR="00E17DE6" w:rsidRPr="00E35D67" w:rsidDel="00E35D67">
          <w:rPr>
            <w:rFonts w:ascii="Times New Roman" w:hAnsi="Times New Roman" w:cs="Times New Roman"/>
            <w:b/>
            <w:bCs/>
          </w:rPr>
          <w:delInstrText xml:space="preserve"> \* MERGEFORMAT </w:delInstrText>
        </w:r>
        <w:r w:rsidR="00E17DE6" w:rsidRPr="008B62E9" w:rsidDel="00E35D67">
          <w:rPr>
            <w:rFonts w:ascii="Times New Roman" w:hAnsi="Times New Roman" w:cs="Times New Roman"/>
            <w:b/>
            <w:bCs/>
          </w:rPr>
        </w:r>
        <w:r w:rsidR="00E17DE6" w:rsidRPr="00E35D67" w:rsidDel="00E35D67">
          <w:rPr>
            <w:rFonts w:ascii="Times New Roman" w:hAnsi="Times New Roman" w:cs="Times New Roman"/>
            <w:b/>
            <w:bCs/>
          </w:rPr>
          <w:fldChar w:fldCharType="separate"/>
        </w:r>
      </w:del>
      <w:ins w:id="14952" w:author="Prasasti Karunia Farista Ananto" w:date="2021-10-18T13:23:00Z">
        <w:del w:id="14953" w:author="nadira firinda" w:date="2022-10-29T23:30:00Z">
          <w:r w:rsidR="00E17DE6" w:rsidRPr="00E35D67" w:rsidDel="00E35D67">
            <w:rPr>
              <w:rFonts w:ascii="Times New Roman" w:hAnsi="Times New Roman" w:cs="Times New Roman"/>
              <w:b/>
              <w:bCs/>
            </w:rPr>
            <w:delText xml:space="preserve">Tabel </w:delText>
          </w:r>
          <w:r w:rsidR="00E17DE6" w:rsidRPr="00E35D67" w:rsidDel="00E35D67">
            <w:rPr>
              <w:rFonts w:ascii="Times New Roman" w:hAnsi="Times New Roman" w:cs="Times New Roman"/>
              <w:b/>
              <w:bCs/>
              <w:noProof/>
            </w:rPr>
            <w:delText>IV</w:delText>
          </w:r>
          <w:r w:rsidR="00E17DE6" w:rsidRPr="00E35D67" w:rsidDel="00E35D67">
            <w:rPr>
              <w:rFonts w:ascii="Times New Roman" w:hAnsi="Times New Roman" w:cs="Times New Roman"/>
              <w:b/>
              <w:bCs/>
            </w:rPr>
            <w:noBreakHyphen/>
          </w:r>
          <w:r w:rsidR="00E17DE6" w:rsidRPr="00E35D67" w:rsidDel="00E35D67">
            <w:rPr>
              <w:rFonts w:ascii="Times New Roman" w:hAnsi="Times New Roman" w:cs="Times New Roman"/>
              <w:b/>
              <w:bCs/>
              <w:noProof/>
            </w:rPr>
            <w:delText>19</w:delText>
          </w:r>
          <w:r w:rsidR="00E17DE6" w:rsidRPr="00E35D67" w:rsidDel="00E35D67">
            <w:rPr>
              <w:rFonts w:ascii="Times New Roman" w:hAnsi="Times New Roman" w:cs="Times New Roman"/>
              <w:b/>
              <w:bCs/>
            </w:rPr>
            <w:fldChar w:fldCharType="end"/>
          </w:r>
        </w:del>
      </w:ins>
      <w:del w:id="14954" w:author="nadira firinda" w:date="2022-10-29T23:30:00Z">
        <w:r w:rsidRPr="00E17DE6" w:rsidDel="00E35D67">
          <w:rPr>
            <w:rFonts w:ascii="Times New Roman" w:hAnsi="Times New Roman" w:cs="Times New Roman"/>
            <w:b/>
            <w:bCs/>
            <w:rPrChange w:id="14955" w:author="Prasasti Karunia Farista Ananto" w:date="2021-10-18T13:23:00Z">
              <w:rPr>
                <w:rFonts w:ascii="Times New Roman" w:hAnsi="Times New Roman" w:cs="Times New Roman"/>
                <w:color w:val="FF0000"/>
                <w:sz w:val="24"/>
                <w:szCs w:val="24"/>
              </w:rPr>
            </w:rPrChange>
          </w:rPr>
          <w:delText>Tabel A 4</w:delText>
        </w:r>
      </w:del>
      <w:ins w:id="14956" w:author="Prasasti Karunia Farista Ananto" w:date="2021-10-18T13:17:00Z">
        <w:del w:id="14957" w:author="nadira firinda" w:date="2022-10-29T23:30:00Z">
          <w:r w:rsidR="00E17DE6" w:rsidRPr="00E17DE6" w:rsidDel="00E35D67">
            <w:rPr>
              <w:rFonts w:ascii="Times New Roman" w:hAnsi="Times New Roman" w:cs="Times New Roman"/>
              <w:b/>
              <w:bCs/>
            </w:rPr>
            <w:delText>.</w:delText>
          </w:r>
          <w:bookmarkStart w:id="14958" w:name="_Toc117980414"/>
          <w:bookmarkStart w:id="14959" w:name="_Toc117982062"/>
          <w:bookmarkEnd w:id="14958"/>
          <w:bookmarkEnd w:id="14959"/>
        </w:del>
      </w:ins>
    </w:p>
    <w:p w14:paraId="6D285DC3" w14:textId="5237E7D3" w:rsidR="00E17DE6" w:rsidDel="00E35D67" w:rsidRDefault="00E17DE6" w:rsidP="00CC4C47">
      <w:pPr>
        <w:pStyle w:val="Caption"/>
        <w:keepNext/>
        <w:spacing w:line="360" w:lineRule="auto"/>
        <w:rPr>
          <w:ins w:id="14960" w:author="Prasasti Karunia Farista Ananto" w:date="2021-10-18T13:21:00Z"/>
          <w:del w:id="14961" w:author="nadira firinda" w:date="2022-10-29T23:30:00Z"/>
        </w:rPr>
        <w:pPrChange w:id="14962" w:author="nadira firinda" w:date="2022-10-29T23:37:00Z">
          <w:pPr>
            <w:pStyle w:val="Caption"/>
          </w:pPr>
        </w:pPrChange>
      </w:pPr>
      <w:bookmarkStart w:id="14963" w:name="_Ref85455812"/>
      <w:ins w:id="14964" w:author="Prasasti Karunia Farista Ananto" w:date="2021-10-18T13:21:00Z">
        <w:del w:id="14965" w:author="nadira firinda" w:date="2022-10-29T23:30:00Z">
          <w:r w:rsidDel="00E35D67">
            <w:delText xml:space="preserve">Tabel </w:delText>
          </w:r>
        </w:del>
      </w:ins>
      <w:ins w:id="14966" w:author="Prasasti Karunia Farista Ananto" w:date="2021-10-18T13:53:00Z">
        <w:del w:id="14967" w:author="nadira firinda" w:date="2022-10-29T23:30:00Z">
          <w:r w:rsidR="00895415" w:rsidDel="00E35D67">
            <w:fldChar w:fldCharType="begin"/>
          </w:r>
          <w:r w:rsidR="00895415" w:rsidDel="00E35D67">
            <w:delInstrText xml:space="preserve"> STYLEREF 1 \s </w:delInstrText>
          </w:r>
        </w:del>
      </w:ins>
      <w:del w:id="14968" w:author="nadira firinda" w:date="2022-10-29T23:30:00Z">
        <w:r w:rsidR="00895415" w:rsidDel="00E35D67">
          <w:fldChar w:fldCharType="separate"/>
        </w:r>
        <w:r w:rsidR="00895415" w:rsidDel="00E35D67">
          <w:rPr>
            <w:noProof/>
          </w:rPr>
          <w:delText>IV</w:delText>
        </w:r>
      </w:del>
      <w:ins w:id="14969" w:author="Prasasti Karunia Farista Ananto" w:date="2021-10-18T13:53:00Z">
        <w:del w:id="14970" w:author="nadira firinda" w:date="2022-10-29T23:30:00Z">
          <w:r w:rsidR="00895415" w:rsidDel="00E35D67">
            <w:fldChar w:fldCharType="end"/>
          </w:r>
          <w:r w:rsidR="00895415" w:rsidDel="00E35D67">
            <w:noBreakHyphen/>
          </w:r>
          <w:r w:rsidR="00895415" w:rsidDel="00E35D67">
            <w:fldChar w:fldCharType="begin"/>
          </w:r>
          <w:r w:rsidR="00895415" w:rsidDel="00E35D67">
            <w:delInstrText xml:space="preserve"> SEQ Tabel \* ARABIC \s 1 </w:delInstrText>
          </w:r>
        </w:del>
      </w:ins>
      <w:del w:id="14971" w:author="nadira firinda" w:date="2022-10-29T23:30:00Z">
        <w:r w:rsidR="00895415" w:rsidDel="00E35D67">
          <w:fldChar w:fldCharType="separate"/>
        </w:r>
      </w:del>
      <w:ins w:id="14972" w:author="Prasasti Karunia Farista Ananto" w:date="2021-10-18T13:53:00Z">
        <w:del w:id="14973" w:author="nadira firinda" w:date="2022-10-29T23:30:00Z">
          <w:r w:rsidR="00895415" w:rsidDel="00E35D67">
            <w:rPr>
              <w:noProof/>
            </w:rPr>
            <w:delText>18</w:delText>
          </w:r>
          <w:r w:rsidR="00895415" w:rsidDel="00E35D67">
            <w:fldChar w:fldCharType="end"/>
          </w:r>
        </w:del>
      </w:ins>
      <w:bookmarkEnd w:id="14963"/>
      <w:ins w:id="14974" w:author="Prasasti Karunia Farista Ananto" w:date="2021-10-18T13:21:00Z">
        <w:del w:id="14975" w:author="nadira firinda" w:date="2022-10-29T23:30:00Z">
          <w:r w:rsidDel="00E35D67">
            <w:rPr>
              <w:noProof/>
            </w:rPr>
            <w:delText>. In-Sample Forecast Evaluation</w:delText>
          </w:r>
          <w:bookmarkStart w:id="14976" w:name="_Toc117980415"/>
          <w:bookmarkStart w:id="14977" w:name="_Toc117982063"/>
          <w:bookmarkEnd w:id="14976"/>
          <w:bookmarkEnd w:id="14977"/>
        </w:del>
      </w:ins>
    </w:p>
    <w:p w14:paraId="72B41E23" w14:textId="3C8F5CD9" w:rsidR="00E17DE6" w:rsidDel="00E35D67" w:rsidRDefault="00E17DE6" w:rsidP="00CC4C47">
      <w:pPr>
        <w:spacing w:line="360" w:lineRule="auto"/>
        <w:jc w:val="center"/>
        <w:rPr>
          <w:ins w:id="14978" w:author="Prasasti Karunia Farista Ananto" w:date="2021-10-18T13:18:00Z"/>
          <w:del w:id="14979" w:author="nadira firinda" w:date="2022-10-29T23:30:00Z"/>
          <w:rFonts w:ascii="Times New Roman" w:hAnsi="Times New Roman" w:cs="Times New Roman"/>
          <w:color w:val="FF0000"/>
        </w:rPr>
        <w:pPrChange w:id="14980" w:author="nadira firinda" w:date="2022-10-29T23:37:00Z">
          <w:pPr>
            <w:spacing w:line="360" w:lineRule="auto"/>
            <w:ind w:firstLine="720"/>
            <w:jc w:val="both"/>
          </w:pPr>
        </w:pPrChange>
      </w:pPr>
      <w:ins w:id="14981" w:author="Prasasti Karunia Farista Ananto" w:date="2021-10-18T13:22:00Z">
        <w:del w:id="14982" w:author="nadira firinda" w:date="2022-10-29T23:30:00Z">
          <w:r w:rsidDel="00E35D67">
            <w:rPr>
              <w:noProof/>
            </w:rPr>
            <mc:AlternateContent>
              <mc:Choice Requires="wps">
                <w:drawing>
                  <wp:anchor distT="0" distB="0" distL="114300" distR="114300" simplePos="0" relativeHeight="251661312" behindDoc="0" locked="0" layoutInCell="1" allowOverlap="1" wp14:anchorId="35D35920" wp14:editId="36C3D611">
                    <wp:simplePos x="0" y="0"/>
                    <wp:positionH relativeFrom="column">
                      <wp:posOffset>838200</wp:posOffset>
                    </wp:positionH>
                    <wp:positionV relativeFrom="paragraph">
                      <wp:posOffset>2506980</wp:posOffset>
                    </wp:positionV>
                    <wp:extent cx="4067175" cy="457200"/>
                    <wp:effectExtent l="0" t="0" r="9525" b="0"/>
                    <wp:wrapNone/>
                    <wp:docPr id="23" name="Text Box 23"/>
                    <wp:cNvGraphicFramePr/>
                    <a:graphic xmlns:a="http://schemas.openxmlformats.org/drawingml/2006/main">
                      <a:graphicData uri="http://schemas.microsoft.com/office/word/2010/wordprocessingShape">
                        <wps:wsp>
                          <wps:cNvSpPr txBox="1"/>
                          <wps:spPr>
                            <a:xfrm>
                              <a:off x="0" y="0"/>
                              <a:ext cx="4067175" cy="457200"/>
                            </a:xfrm>
                            <a:prstGeom prst="rect">
                              <a:avLst/>
                            </a:prstGeom>
                            <a:noFill/>
                            <a:ln>
                              <a:noFill/>
                            </a:ln>
                          </wps:spPr>
                          <wps:txbx>
                            <w:txbxContent>
                              <w:p w14:paraId="7079D5DC" w14:textId="6682F9B4" w:rsidR="00E17DE6" w:rsidRPr="008F73F6" w:rsidRDefault="00E17DE6">
                                <w:pPr>
                                  <w:pStyle w:val="Caption"/>
                                  <w:rPr>
                                    <w:noProof/>
                                    <w:color w:val="FF0000"/>
                                  </w:rPr>
                                  <w:pPrChange w:id="14983" w:author="Prasasti Karunia Farista Ananto" w:date="2021-10-18T13:22:00Z">
                                    <w:pPr>
                                      <w:spacing w:line="360" w:lineRule="auto"/>
                                      <w:jc w:val="both"/>
                                    </w:pPr>
                                  </w:pPrChange>
                                </w:pPr>
                                <w:bookmarkStart w:id="14984" w:name="_Ref85455820"/>
                                <w:ins w:id="14985" w:author="Prasasti Karunia Farista Ananto" w:date="2021-10-18T13:22:00Z">
                                  <w:r>
                                    <w:t xml:space="preserve">Tabel </w:t>
                                  </w:r>
                                </w:ins>
                                <w:ins w:id="14986" w:author="Prasasti Karunia Farista Ananto" w:date="2021-10-18T13:53:00Z">
                                  <w:r w:rsidR="00895415">
                                    <w:fldChar w:fldCharType="begin"/>
                                  </w:r>
                                  <w:r w:rsidR="00895415">
                                    <w:instrText xml:space="preserve"> STYLEREF 1 \s </w:instrText>
                                  </w:r>
                                </w:ins>
                                <w:r w:rsidR="00895415">
                                  <w:fldChar w:fldCharType="separate"/>
                                </w:r>
                                <w:r w:rsidR="00895415">
                                  <w:rPr>
                                    <w:noProof/>
                                  </w:rPr>
                                  <w:t>IV</w:t>
                                </w:r>
                                <w:ins w:id="14987" w:author="Prasasti Karunia Farista Ananto" w:date="2021-10-18T13:53:00Z">
                                  <w:r w:rsidR="00895415">
                                    <w:fldChar w:fldCharType="end"/>
                                  </w:r>
                                  <w:r w:rsidR="00895415">
                                    <w:noBreakHyphen/>
                                  </w:r>
                                  <w:r w:rsidR="00895415">
                                    <w:fldChar w:fldCharType="begin"/>
                                  </w:r>
                                  <w:r w:rsidR="00895415">
                                    <w:instrText xml:space="preserve"> SEQ Tabel \* ARABIC \s 1 </w:instrText>
                                  </w:r>
                                </w:ins>
                                <w:r w:rsidR="00895415">
                                  <w:fldChar w:fldCharType="separate"/>
                                </w:r>
                                <w:ins w:id="14988" w:author="Prasasti Karunia Farista Ananto" w:date="2021-10-18T13:53:00Z">
                                  <w:r w:rsidR="00895415">
                                    <w:rPr>
                                      <w:noProof/>
                                    </w:rPr>
                                    <w:t>19</w:t>
                                  </w:r>
                                  <w:r w:rsidR="00895415">
                                    <w:fldChar w:fldCharType="end"/>
                                  </w:r>
                                </w:ins>
                                <w:bookmarkEnd w:id="14984"/>
                                <w:ins w:id="14989" w:author="Prasasti Karunia Farista Ananto" w:date="2021-10-18T13:22:00Z">
                                  <w:r>
                                    <w:t>. Out-Sample Forecast Evaluation</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35D35920" id="Text Box 23" o:spid="_x0000_s1041" type="#_x0000_t202" style="position:absolute;left:0;text-align:left;margin-left:66pt;margin-top:197.4pt;width:320.25pt;height:36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" filled="f" stroked="f">
                    <v:textbox inset="0,0,0,0">
                      <w:txbxContent>
                        <w:p w14:paraId="7079D5DC" w14:textId="6682F9B4" w:rsidR="00E17DE6" w:rsidRPr="008F73F6" w:rsidRDefault="00E17DE6">
                          <w:pPr>
                            <w:pStyle w:val="Caption"/>
                            <w:rPr>
                              <w:noProof/>
                              <w:color w:val="FF0000"/>
                            </w:rPr>
                            <w:pPrChange w:id="14990" w:author="Prasasti Karunia Farista Ananto" w:date="2021-10-18T13:22:00Z">
                              <w:pPr>
                                <w:spacing w:line="360" w:lineRule="auto"/>
                                <w:jc w:val="both"/>
                              </w:pPr>
                            </w:pPrChange>
                          </w:pPr>
                          <w:bookmarkStart w:id="14991" w:name="_Ref85455820"/>
                          <w:ins w:id="14992" w:author="Prasasti Karunia Farista Ananto" w:date="2021-10-18T13:22:00Z">
                            <w:r>
                              <w:t xml:space="preserve">Tabel </w:t>
                            </w:r>
                          </w:ins>
                          <w:ins w:id="14993" w:author="Prasasti Karunia Farista Ananto" w:date="2021-10-18T13:53:00Z">
                            <w:r w:rsidR="00895415">
                              <w:fldChar w:fldCharType="begin"/>
                            </w:r>
                            <w:r w:rsidR="00895415">
                              <w:instrText xml:space="preserve"> STYLEREF 1 \s </w:instrText>
                            </w:r>
                          </w:ins>
                          <w:r w:rsidR="00895415">
                            <w:fldChar w:fldCharType="separate"/>
                          </w:r>
                          <w:r w:rsidR="00895415">
                            <w:rPr>
                              <w:noProof/>
                            </w:rPr>
                            <w:t>IV</w:t>
                          </w:r>
                          <w:ins w:id="14994" w:author="Prasasti Karunia Farista Ananto" w:date="2021-10-18T13:53:00Z">
                            <w:r w:rsidR="00895415">
                              <w:fldChar w:fldCharType="end"/>
                            </w:r>
                            <w:r w:rsidR="00895415">
                              <w:noBreakHyphen/>
                            </w:r>
                            <w:r w:rsidR="00895415">
                              <w:fldChar w:fldCharType="begin"/>
                            </w:r>
                            <w:r w:rsidR="00895415">
                              <w:instrText xml:space="preserve"> SEQ Tabel \* ARABIC \s 1 </w:instrText>
                            </w:r>
                          </w:ins>
                          <w:r w:rsidR="00895415">
                            <w:fldChar w:fldCharType="separate"/>
                          </w:r>
                          <w:ins w:id="14995" w:author="Prasasti Karunia Farista Ananto" w:date="2021-10-18T13:53:00Z">
                            <w:r w:rsidR="00895415">
                              <w:rPr>
                                <w:noProof/>
                              </w:rPr>
                              <w:t>19</w:t>
                            </w:r>
                            <w:r w:rsidR="00895415">
                              <w:fldChar w:fldCharType="end"/>
                            </w:r>
                          </w:ins>
                          <w:bookmarkEnd w:id="14991"/>
                          <w:ins w:id="14996" w:author="Prasasti Karunia Farista Ananto" w:date="2021-10-18T13:22:00Z">
                            <w:r>
                              <w:t>. Out-Sample Forecast Evaluation</w:t>
                            </w:r>
                          </w:ins>
                        </w:p>
                      </w:txbxContent>
                    </v:textbox>
                  </v:shape>
                </w:pict>
              </mc:Fallback>
            </mc:AlternateContent>
          </w:r>
        </w:del>
      </w:ins>
      <w:ins w:id="14997" w:author="Prasasti Karunia Farista Ananto" w:date="2021-10-18T13:18:00Z">
        <w:del w:id="14998" w:author="nadira firinda" w:date="2022-10-29T23:30:00Z">
          <w:r w:rsidRPr="00E17DE6" w:rsidDel="00E35D67">
            <w:rPr>
              <w:rFonts w:ascii="Times New Roman" w:hAnsi="Times New Roman" w:cs="Times New Roman"/>
              <w:noProof/>
              <w:color w:val="FF0000"/>
            </w:rPr>
            <w:drawing>
              <wp:inline distT="0" distB="0" distL="0" distR="0" wp14:anchorId="36DE564F" wp14:editId="28F56179">
                <wp:extent cx="4152900" cy="2394585"/>
                <wp:effectExtent l="19050" t="19050" r="19050" b="24765"/>
                <wp:docPr id="19" name="Content Placeholder 8">
                  <a:extLst xmlns:a="http://schemas.openxmlformats.org/drawingml/2006/main">
                    <a:ext uri="{FF2B5EF4-FFF2-40B4-BE49-F238E27FC236}">
                      <a16:creationId xmlns:a16="http://schemas.microsoft.com/office/drawing/2014/main" id="{A7E6320A-B50E-4D39-A6E0-1C7D2D29004C}"/>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9" name="Content Placeholder 8">
                          <a:extLst>
                            <a:ext uri="{FF2B5EF4-FFF2-40B4-BE49-F238E27FC236}">
                              <a16:creationId xmlns:a16="http://schemas.microsoft.com/office/drawing/2014/main" id="{A7E6320A-B50E-4D39-A6E0-1C7D2D29004C}"/>
                            </a:ext>
                          </a:extLst>
                        </pic:cNvPr>
                        <pic:cNvPicPr>
                          <a:picLocks noGrp="1" noChangeAspect="1"/>
                        </pic:cNvPicPr>
                      </pic:nvPicPr>
                      <pic:blipFill rotWithShape="1">
                        <a:blip r:embed="rId132"/>
                        <a:srcRect r="27543"/>
                        <a:stretch/>
                      </pic:blipFill>
                      <pic:spPr bwMode="auto">
                        <a:xfrm>
                          <a:off x="0" y="0"/>
                          <a:ext cx="4152900" cy="239458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bookmarkStart w:id="14999" w:name="_Toc117980416"/>
          <w:bookmarkStart w:id="15000" w:name="_Toc117982064"/>
          <w:bookmarkEnd w:id="14999"/>
          <w:bookmarkEnd w:id="15000"/>
        </w:del>
      </w:ins>
    </w:p>
    <w:p w14:paraId="346D3907" w14:textId="6F014AD5" w:rsidR="00E542C3" w:rsidRPr="00006ABF" w:rsidDel="00E35D67" w:rsidRDefault="00E17DE6" w:rsidP="00CC4C47">
      <w:pPr>
        <w:spacing w:line="360" w:lineRule="auto"/>
        <w:jc w:val="both"/>
        <w:rPr>
          <w:del w:id="15001" w:author="nadira firinda" w:date="2022-10-29T23:30:00Z"/>
          <w:rFonts w:ascii="Times New Roman" w:hAnsi="Times New Roman" w:cs="Times New Roman"/>
          <w:color w:val="FF0000"/>
          <w:rPrChange w:id="15002" w:author="Prasasti Karunia Farista Ananto" w:date="2021-10-14T16:56:00Z">
            <w:rPr>
              <w:del w:id="15003" w:author="nadira firinda" w:date="2022-10-29T23:30:00Z"/>
              <w:rFonts w:ascii="Times New Roman" w:hAnsi="Times New Roman" w:cs="Times New Roman"/>
              <w:color w:val="FF0000"/>
              <w:sz w:val="24"/>
              <w:szCs w:val="24"/>
            </w:rPr>
          </w:rPrChange>
        </w:rPr>
        <w:pPrChange w:id="15004" w:author="nadira firinda" w:date="2022-10-29T23:37:00Z">
          <w:pPr>
            <w:ind w:firstLine="720"/>
            <w:jc w:val="both"/>
          </w:pPr>
        </w:pPrChange>
      </w:pPr>
      <w:del w:id="15005" w:author="nadira firinda" w:date="2022-10-29T23:30:00Z">
        <w:r w:rsidDel="00E35D67">
          <w:rPr>
            <w:rFonts w:ascii="Times New Roman" w:hAnsi="Times New Roman" w:cs="Times New Roman"/>
            <w:noProof/>
            <w:color w:val="FF0000"/>
          </w:rPr>
          <mc:AlternateContent>
            <mc:Choice Requires="wpg">
              <w:drawing>
                <wp:anchor distT="0" distB="0" distL="114300" distR="114300" simplePos="0" relativeHeight="251659264" behindDoc="0" locked="0" layoutInCell="1" allowOverlap="1" wp14:anchorId="306FD847" wp14:editId="237CA618">
                  <wp:simplePos x="0" y="0"/>
                  <wp:positionH relativeFrom="column">
                    <wp:posOffset>838200</wp:posOffset>
                  </wp:positionH>
                  <wp:positionV relativeFrom="paragraph">
                    <wp:posOffset>168910</wp:posOffset>
                  </wp:positionV>
                  <wp:extent cx="4067175" cy="2394585"/>
                  <wp:effectExtent l="19050" t="19050" r="28575" b="24765"/>
                  <wp:wrapNone/>
                  <wp:docPr id="22" name="Group 22"/>
                  <wp:cNvGraphicFramePr/>
                  <a:graphic xmlns:a="http://schemas.openxmlformats.org/drawingml/2006/main">
                    <a:graphicData uri="http://schemas.microsoft.com/office/word/2010/wordprocessingGroup">
                      <wpg:wgp>
                        <wpg:cNvGrpSpPr/>
                        <wpg:grpSpPr>
                          <a:xfrm>
                            <a:off x="0" y="0"/>
                            <a:ext cx="4067175" cy="2394585"/>
                            <a:chOff x="0" y="0"/>
                            <a:chExt cx="4067175" cy="2394585"/>
                          </a:xfrm>
                        </wpg:grpSpPr>
                        <pic:pic xmlns:pic="http://schemas.openxmlformats.org/drawingml/2006/picture">
                          <pic:nvPicPr>
                            <pic:cNvPr id="20" name="Content Placeholder 8">
                              <a:extLst>
                                <a:ext uri="{FF2B5EF4-FFF2-40B4-BE49-F238E27FC236}">
                                  <a16:creationId xmlns:a16="http://schemas.microsoft.com/office/drawing/2014/main" id="{A7E6320A-B50E-4D39-A6E0-1C7D2D29004C}"/>
                                </a:ext>
                              </a:extLst>
                            </pic:cNvPr>
                            <pic:cNvPicPr>
                              <a:picLocks noGrp="1" noChangeAspect="1"/>
                            </pic:cNvPicPr>
                          </pic:nvPicPr>
                          <pic:blipFill rotWithShape="1">
                            <a:blip r:embed="rId132">
                              <a:extLst>
                                <a:ext uri="{28A0092B-C50C-407E-A947-70E740481C1C}">
                                  <a14:useLocalDpi xmlns:a14="http://schemas.microsoft.com/office/drawing/2010/main" val="0"/>
                                </a:ext>
                              </a:extLst>
                            </a:blip>
                            <a:srcRect l="72625" r="121"/>
                            <a:stretch/>
                          </pic:blipFill>
                          <pic:spPr bwMode="auto">
                            <a:xfrm>
                              <a:off x="2505075" y="0"/>
                              <a:ext cx="1562100" cy="2394585"/>
                            </a:xfrm>
                            <a:prstGeom prst="rect">
                              <a:avLst/>
                            </a:prstGeom>
                            <a:ln>
                              <a:solidFill>
                                <a:schemeClr val="tx1"/>
                              </a:solidFill>
                            </a:ln>
                            <a:extLst>
                              <a:ext uri="{53640926-AAD7-44D8-BBD7-CCE9431645EC}">
                                <a14:shadowObscured xmlns:a14="http://schemas.microsoft.com/office/drawing/2010/main"/>
                              </a:ext>
                            </a:extLst>
                          </pic:spPr>
                        </pic:pic>
                        <pic:pic xmlns:pic="http://schemas.openxmlformats.org/drawingml/2006/picture">
                          <pic:nvPicPr>
                            <pic:cNvPr id="21" name="Content Placeholder 8">
                              <a:extLst>
                                <a:ext uri="{FF2B5EF4-FFF2-40B4-BE49-F238E27FC236}">
                                  <a16:creationId xmlns:a16="http://schemas.microsoft.com/office/drawing/2014/main" id="{A7E6320A-B50E-4D39-A6E0-1C7D2D29004C}"/>
                                </a:ext>
                              </a:extLst>
                            </pic:cNvPr>
                            <pic:cNvPicPr>
                              <a:picLocks noGrp="1" noChangeAspect="1"/>
                            </pic:cNvPicPr>
                          </pic:nvPicPr>
                          <pic:blipFill rotWithShape="1">
                            <a:blip r:embed="rId132">
                              <a:extLst>
                                <a:ext uri="{28A0092B-C50C-407E-A947-70E740481C1C}">
                                  <a14:useLocalDpi xmlns:a14="http://schemas.microsoft.com/office/drawing/2010/main" val="0"/>
                                </a:ext>
                              </a:extLst>
                            </a:blip>
                            <a:srcRect r="56459"/>
                            <a:stretch/>
                          </pic:blipFill>
                          <pic:spPr bwMode="auto">
                            <a:xfrm>
                              <a:off x="0" y="0"/>
                              <a:ext cx="2495550" cy="2394585"/>
                            </a:xfrm>
                            <a:prstGeom prst="rect">
                              <a:avLst/>
                            </a:prstGeom>
                            <a:ln>
                              <a:solidFill>
                                <a:schemeClr val="tx1"/>
                              </a:solidFill>
                            </a:ln>
                            <a:extLst>
                              <a:ext uri="{53640926-AAD7-44D8-BBD7-CCE9431645EC}">
                                <a14:shadowObscured xmlns:a14="http://schemas.microsoft.com/office/drawing/2010/main"/>
                              </a:ext>
                            </a:extLst>
                          </pic:spPr>
                        </pic:pic>
                      </wpg:wgp>
                    </a:graphicData>
                  </a:graphic>
                  <wp14:sizeRelH relativeFrom="page">
                    <wp14:pctWidth>0</wp14:pctWidth>
                  </wp14:sizeRelH>
                  <wp14:sizeRelV relativeFrom="page">
                    <wp14:pctHeight>0</wp14:pctHeight>
                  </wp14:sizeRelV>
                </wp:anchor>
              </w:drawing>
            </mc:Choice>
            <mc:Fallback>
              <w:pict>
                <v:group w14:anchorId="21384081" id="Group 22" o:spid="_x0000_s1026" style="position:absolute;margin-left:66pt;margin-top:13.3pt;width:320.25pt;height:188.55pt;z-index:251659264" coordsize="40671,23945"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"/>
              </w:pict>
            </mc:Fallback>
          </mc:AlternateContent>
        </w:r>
        <w:r w:rsidR="00E542C3" w:rsidRPr="00006ABF" w:rsidDel="00E35D67">
          <w:rPr>
            <w:rFonts w:ascii="Times New Roman" w:hAnsi="Times New Roman" w:cs="Times New Roman"/>
            <w:color w:val="FF0000"/>
            <w:rPrChange w:id="15006" w:author="Prasasti Karunia Farista Ananto" w:date="2021-10-14T16:56:00Z">
              <w:rPr>
                <w:rFonts w:ascii="Times New Roman" w:hAnsi="Times New Roman" w:cs="Times New Roman"/>
                <w:color w:val="FF0000"/>
                <w:sz w:val="24"/>
                <w:szCs w:val="24"/>
              </w:rPr>
            </w:rPrChange>
          </w:rPr>
          <w:br w:type="page"/>
        </w:r>
        <w:bookmarkStart w:id="15007" w:name="_Toc117980417"/>
        <w:bookmarkStart w:id="15008" w:name="_Toc117982065"/>
        <w:bookmarkEnd w:id="15007"/>
        <w:bookmarkEnd w:id="15008"/>
      </w:del>
    </w:p>
    <w:p w14:paraId="3A33A3F0" w14:textId="699F19ED" w:rsidR="002A37FF" w:rsidRPr="00006ABF" w:rsidRDefault="002A37FF" w:rsidP="00CC4C47">
      <w:pPr>
        <w:pStyle w:val="Heading1"/>
      </w:pPr>
      <w:bookmarkStart w:id="15009" w:name="_Toc117982066"/>
      <w:r w:rsidRPr="00006ABF">
        <w:t>KESIMPULAN</w:t>
      </w:r>
      <w:bookmarkEnd w:id="15009"/>
    </w:p>
    <w:p w14:paraId="16F40CC5" w14:textId="77777777" w:rsidR="00F21BA2" w:rsidRDefault="00F21BA2" w:rsidP="00CC4C47">
      <w:pPr>
        <w:spacing w:line="360" w:lineRule="auto"/>
        <w:ind w:firstLine="720"/>
        <w:jc w:val="both"/>
        <w:rPr>
          <w:ins w:id="15010" w:author="nadira firinda" w:date="2022-10-29T23:32:00Z"/>
          <w:rFonts w:ascii="Frutiger 45 Light" w:hAnsi="Frutiger 45 Light"/>
          <w:noProof/>
          <w:sz w:val="24"/>
          <w:szCs w:val="24"/>
          <w:lang w:val="id-ID"/>
        </w:rPr>
        <w:pPrChange w:id="15011" w:author="nadira firinda" w:date="2022-10-29T23:37:00Z">
          <w:pPr>
            <w:ind w:firstLine="720"/>
            <w:jc w:val="both"/>
          </w:pPr>
        </w:pPrChange>
      </w:pPr>
      <w:ins w:id="15012" w:author="nadira firinda" w:date="2022-10-29T23:32:00Z">
        <w:r w:rsidRPr="0069174C">
          <w:rPr>
            <w:rFonts w:ascii="Frutiger 45 Light" w:hAnsi="Frutiger 45 Light"/>
            <w:noProof/>
            <w:sz w:val="24"/>
            <w:szCs w:val="24"/>
          </w:rPr>
          <w:t xml:space="preserve">Dalam </w:t>
        </w:r>
        <w:r w:rsidRPr="0069174C">
          <w:rPr>
            <w:rFonts w:ascii="Frutiger 45 Light" w:hAnsi="Frutiger 45 Light"/>
            <w:noProof/>
            <w:sz w:val="24"/>
            <w:szCs w:val="24"/>
            <w:lang w:val="id-ID"/>
          </w:rPr>
          <w:t>kajian</w:t>
        </w:r>
        <w:r w:rsidRPr="0069174C">
          <w:rPr>
            <w:rFonts w:ascii="Frutiger 45 Light" w:hAnsi="Frutiger 45 Light"/>
            <w:noProof/>
            <w:sz w:val="24"/>
            <w:szCs w:val="24"/>
          </w:rPr>
          <w:t xml:space="preserve"> ini telah dibangun </w:t>
        </w:r>
        <w:r w:rsidRPr="0069174C">
          <w:rPr>
            <w:rFonts w:ascii="Frutiger 45 Light" w:hAnsi="Frutiger 45 Light"/>
            <w:noProof/>
            <w:sz w:val="24"/>
            <w:szCs w:val="24"/>
            <w:lang w:val="id-ID"/>
          </w:rPr>
          <w:t xml:space="preserve">beberapa </w:t>
        </w:r>
        <w:r w:rsidRPr="00F565F4">
          <w:rPr>
            <w:rFonts w:ascii="Frutiger 45 Light" w:hAnsi="Frutiger 45 Light"/>
            <w:i/>
            <w:iCs/>
            <w:noProof/>
            <w:sz w:val="24"/>
            <w:szCs w:val="24"/>
            <w:lang w:val="id-ID"/>
          </w:rPr>
          <w:t>tools</w:t>
        </w:r>
        <w:r w:rsidRPr="0069174C">
          <w:rPr>
            <w:rFonts w:ascii="Frutiger 45 Light" w:hAnsi="Frutiger 45 Light"/>
            <w:noProof/>
            <w:sz w:val="24"/>
            <w:szCs w:val="24"/>
            <w:lang w:val="id-ID"/>
          </w:rPr>
          <w:t xml:space="preserve"> untuk </w:t>
        </w:r>
        <w:r w:rsidRPr="0069174C">
          <w:rPr>
            <w:rFonts w:ascii="Frutiger 45 Light" w:hAnsi="Frutiger 45 Light"/>
            <w:noProof/>
            <w:sz w:val="24"/>
            <w:szCs w:val="24"/>
            <w:lang w:val="en-US"/>
          </w:rPr>
          <w:t>melakukan pengecekan atas</w:t>
        </w:r>
        <w:r w:rsidRPr="0069174C">
          <w:rPr>
            <w:rFonts w:ascii="Frutiger 45 Light" w:hAnsi="Frutiger 45 Light"/>
            <w:noProof/>
            <w:sz w:val="24"/>
            <w:szCs w:val="24"/>
            <w:lang w:val="id-ID"/>
          </w:rPr>
          <w:t xml:space="preserve"> konsistensi antar model dan perbaikan beberapa model yang ada dengan menggunakan </w:t>
        </w:r>
        <w:r w:rsidRPr="0069174C">
          <w:rPr>
            <w:rFonts w:ascii="Frutiger 45 Light" w:hAnsi="Frutiger 45 Light"/>
            <w:i/>
            <w:iCs/>
            <w:noProof/>
            <w:sz w:val="24"/>
            <w:szCs w:val="24"/>
            <w:lang w:val="id-ID"/>
          </w:rPr>
          <w:t>stylized fact</w:t>
        </w:r>
        <w:r w:rsidRPr="0069174C">
          <w:rPr>
            <w:rFonts w:ascii="Frutiger 45 Light" w:hAnsi="Frutiger 45 Light"/>
            <w:noProof/>
            <w:sz w:val="24"/>
            <w:szCs w:val="24"/>
            <w:lang w:val="id-ID"/>
          </w:rPr>
          <w:t xml:space="preserve"> </w:t>
        </w:r>
        <w:r w:rsidRPr="0069174C">
          <w:rPr>
            <w:rFonts w:ascii="Frutiger 45 Light" w:hAnsi="Frutiger 45 Light"/>
            <w:noProof/>
            <w:sz w:val="24"/>
            <w:szCs w:val="24"/>
            <w:lang w:val="en-US"/>
          </w:rPr>
          <w:t>serta</w:t>
        </w:r>
        <w:r w:rsidRPr="0069174C">
          <w:rPr>
            <w:rFonts w:ascii="Frutiger 45 Light" w:hAnsi="Frutiger 45 Light"/>
            <w:noProof/>
            <w:sz w:val="24"/>
            <w:szCs w:val="24"/>
            <w:lang w:val="id-ID"/>
          </w:rPr>
          <w:t xml:space="preserve"> kerangka</w:t>
        </w:r>
        <w:r w:rsidRPr="0069174C">
          <w:rPr>
            <w:rFonts w:ascii="Frutiger 45 Light" w:hAnsi="Frutiger 45 Light"/>
            <w:noProof/>
            <w:sz w:val="24"/>
            <w:szCs w:val="24"/>
          </w:rPr>
          <w:t xml:space="preserve"> </w:t>
        </w:r>
        <w:r w:rsidRPr="0069174C">
          <w:rPr>
            <w:rFonts w:ascii="Frutiger 45 Light" w:hAnsi="Frutiger 45 Light"/>
            <w:noProof/>
            <w:sz w:val="24"/>
            <w:szCs w:val="24"/>
            <w:lang w:val="id-ID"/>
          </w:rPr>
          <w:t>FPP.</w:t>
        </w:r>
        <w:r w:rsidRPr="0069174C">
          <w:rPr>
            <w:rFonts w:ascii="Frutiger 45 Light" w:hAnsi="Frutiger 45 Light"/>
            <w:noProof/>
            <w:sz w:val="24"/>
            <w:szCs w:val="24"/>
          </w:rPr>
          <w:t xml:space="preserve"> </w:t>
        </w:r>
        <w:r w:rsidRPr="00F565F4">
          <w:rPr>
            <w:rFonts w:ascii="Frutiger 45 Light" w:hAnsi="Frutiger 45 Light"/>
            <w:i/>
            <w:iCs/>
            <w:noProof/>
            <w:sz w:val="24"/>
            <w:szCs w:val="24"/>
            <w:lang w:val="id-ID"/>
          </w:rPr>
          <w:t>Tools</w:t>
        </w:r>
        <w:r w:rsidRPr="0069174C">
          <w:rPr>
            <w:rFonts w:ascii="Frutiger 45 Light" w:hAnsi="Frutiger 45 Light"/>
            <w:noProof/>
            <w:sz w:val="24"/>
            <w:szCs w:val="24"/>
          </w:rPr>
          <w:t xml:space="preserve"> yang dibangun </w:t>
        </w:r>
        <w:r>
          <w:rPr>
            <w:rFonts w:ascii="Frutiger 45 Light" w:hAnsi="Frutiger 45 Light"/>
            <w:noProof/>
            <w:sz w:val="24"/>
            <w:szCs w:val="24"/>
            <w:lang w:val="en-US"/>
          </w:rPr>
          <w:t>dapat</w:t>
        </w:r>
        <w:r w:rsidRPr="0069174C">
          <w:rPr>
            <w:rFonts w:ascii="Frutiger 45 Light" w:hAnsi="Frutiger 45 Light"/>
            <w:noProof/>
            <w:sz w:val="24"/>
            <w:szCs w:val="24"/>
          </w:rPr>
          <w:t xml:space="preserve"> membantu </w:t>
        </w:r>
        <w:r w:rsidRPr="0069174C">
          <w:rPr>
            <w:rFonts w:ascii="Frutiger 45 Light" w:hAnsi="Frutiger 45 Light"/>
            <w:noProof/>
            <w:sz w:val="24"/>
            <w:szCs w:val="24"/>
            <w:lang w:val="id-ID"/>
          </w:rPr>
          <w:t>mempercepat proses pengambilan keputusan proyeksi dan mengurangi kesalahan yang mungkin terjadi</w:t>
        </w:r>
        <w:r w:rsidRPr="0069174C">
          <w:rPr>
            <w:rFonts w:ascii="Frutiger 45 Light" w:hAnsi="Frutiger 45 Light"/>
            <w:noProof/>
            <w:sz w:val="24"/>
            <w:szCs w:val="24"/>
          </w:rPr>
          <w:t xml:space="preserve">. </w:t>
        </w:r>
      </w:ins>
    </w:p>
    <w:p w14:paraId="2B9AAB13" w14:textId="77777777" w:rsidR="00F21BA2" w:rsidRPr="0069174C" w:rsidRDefault="00F21BA2" w:rsidP="00CC4C47">
      <w:pPr>
        <w:spacing w:line="360" w:lineRule="auto"/>
        <w:ind w:firstLine="720"/>
        <w:jc w:val="both"/>
        <w:rPr>
          <w:ins w:id="15013" w:author="nadira firinda" w:date="2022-10-29T23:32:00Z"/>
          <w:rFonts w:ascii="Frutiger 45 Light" w:hAnsi="Frutiger 45 Light"/>
          <w:noProof/>
          <w:sz w:val="24"/>
          <w:szCs w:val="24"/>
        </w:rPr>
        <w:pPrChange w:id="15014" w:author="nadira firinda" w:date="2022-10-29T23:37:00Z">
          <w:pPr>
            <w:ind w:firstLine="720"/>
            <w:jc w:val="both"/>
          </w:pPr>
        </w:pPrChange>
      </w:pPr>
      <w:ins w:id="15015" w:author="nadira firinda" w:date="2022-10-29T23:32:00Z">
        <w:r w:rsidRPr="0069174C">
          <w:rPr>
            <w:rFonts w:ascii="Frutiger 45 Light" w:hAnsi="Frutiger 45 Light"/>
            <w:noProof/>
            <w:sz w:val="24"/>
            <w:szCs w:val="24"/>
            <w:lang w:val="id-ID"/>
          </w:rPr>
          <w:t>B</w:t>
        </w:r>
        <w:r w:rsidRPr="0069174C">
          <w:rPr>
            <w:rFonts w:ascii="Frutiger 45 Light" w:hAnsi="Frutiger 45 Light"/>
            <w:noProof/>
            <w:sz w:val="24"/>
            <w:szCs w:val="24"/>
          </w:rPr>
          <w:t>erdasarkan hasil uji validasi</w:t>
        </w:r>
        <w:r w:rsidRPr="0069174C">
          <w:rPr>
            <w:rFonts w:ascii="Frutiger 45 Light" w:hAnsi="Frutiger 45 Light"/>
            <w:noProof/>
            <w:sz w:val="24"/>
            <w:szCs w:val="24"/>
            <w:lang w:val="id-ID"/>
          </w:rPr>
          <w:t xml:space="preserve"> </w:t>
        </w:r>
        <w:r w:rsidRPr="0069174C">
          <w:rPr>
            <w:rFonts w:ascii="Frutiger 45 Light" w:hAnsi="Frutiger 45 Light"/>
            <w:noProof/>
            <w:sz w:val="24"/>
            <w:szCs w:val="24"/>
          </w:rPr>
          <w:t>dan konsistensi</w:t>
        </w:r>
        <w:r>
          <w:rPr>
            <w:rFonts w:ascii="Frutiger 45 Light" w:hAnsi="Frutiger 45 Light"/>
            <w:noProof/>
            <w:sz w:val="24"/>
            <w:szCs w:val="24"/>
          </w:rPr>
          <w:t>,</w:t>
        </w:r>
        <w:r w:rsidRPr="0069174C">
          <w:rPr>
            <w:rFonts w:ascii="Frutiger 45 Light" w:hAnsi="Frutiger 45 Light"/>
            <w:noProof/>
            <w:sz w:val="24"/>
            <w:szCs w:val="24"/>
          </w:rPr>
          <w:t xml:space="preserve"> </w:t>
        </w:r>
        <w:r w:rsidRPr="0069174C">
          <w:rPr>
            <w:rFonts w:ascii="Frutiger 45 Light" w:hAnsi="Frutiger 45 Light"/>
            <w:noProof/>
            <w:sz w:val="24"/>
            <w:szCs w:val="24"/>
            <w:lang w:val="id-ID"/>
          </w:rPr>
          <w:t>maka</w:t>
        </w:r>
        <w:r w:rsidRPr="0069174C">
          <w:rPr>
            <w:rFonts w:ascii="Frutiger 45 Light" w:hAnsi="Frutiger 45 Light"/>
            <w:noProof/>
            <w:sz w:val="24"/>
            <w:szCs w:val="24"/>
          </w:rPr>
          <w:t xml:space="preserve"> </w:t>
        </w:r>
        <w:r w:rsidRPr="00F565F4">
          <w:rPr>
            <w:rFonts w:ascii="Frutiger 45 Light" w:hAnsi="Frutiger 45 Light"/>
            <w:i/>
            <w:iCs/>
            <w:noProof/>
            <w:sz w:val="24"/>
            <w:szCs w:val="24"/>
            <w:lang w:val="id-ID"/>
          </w:rPr>
          <w:t>tools</w:t>
        </w:r>
        <w:r w:rsidRPr="0069174C">
          <w:rPr>
            <w:rFonts w:ascii="Frutiger 45 Light" w:hAnsi="Frutiger 45 Light"/>
            <w:noProof/>
            <w:sz w:val="24"/>
            <w:szCs w:val="24"/>
            <w:lang w:val="id-ID"/>
          </w:rPr>
          <w:t>-</w:t>
        </w:r>
        <w:r w:rsidRPr="00F565F4">
          <w:rPr>
            <w:rFonts w:ascii="Frutiger 45 Light" w:hAnsi="Frutiger 45 Light"/>
            <w:i/>
            <w:iCs/>
            <w:noProof/>
            <w:sz w:val="24"/>
            <w:szCs w:val="24"/>
            <w:lang w:val="id-ID"/>
          </w:rPr>
          <w:t>tools</w:t>
        </w:r>
        <w:r w:rsidRPr="0069174C">
          <w:rPr>
            <w:rFonts w:ascii="Frutiger 45 Light" w:hAnsi="Frutiger 45 Light"/>
            <w:noProof/>
            <w:sz w:val="24"/>
            <w:szCs w:val="24"/>
            <w:lang w:val="id-ID"/>
          </w:rPr>
          <w:t xml:space="preserve"> tersebut</w:t>
        </w:r>
        <w:r w:rsidRPr="0069174C">
          <w:rPr>
            <w:rFonts w:ascii="Frutiger 45 Light" w:hAnsi="Frutiger 45 Light"/>
            <w:noProof/>
            <w:sz w:val="24"/>
            <w:szCs w:val="24"/>
          </w:rPr>
          <w:t xml:space="preserve"> dapat digunakan sebagai salah satu alat untuk melakukan pengecekan atas konsistensi proyeksi besaran-besaran </w:t>
        </w:r>
        <w:r>
          <w:rPr>
            <w:rFonts w:ascii="Frutiger 45 Light" w:hAnsi="Frutiger 45 Light"/>
            <w:noProof/>
            <w:sz w:val="24"/>
            <w:szCs w:val="24"/>
          </w:rPr>
          <w:t xml:space="preserve">pada </w:t>
        </w:r>
        <w:r w:rsidRPr="0069174C">
          <w:rPr>
            <w:rFonts w:ascii="Frutiger 45 Light" w:hAnsi="Frutiger 45 Light"/>
            <w:noProof/>
            <w:sz w:val="24"/>
            <w:szCs w:val="24"/>
          </w:rPr>
          <w:t>aggregat ekonomi</w:t>
        </w:r>
        <w:r>
          <w:rPr>
            <w:rFonts w:ascii="Frutiger 45 Light" w:hAnsi="Frutiger 45 Light"/>
            <w:noProof/>
            <w:sz w:val="24"/>
            <w:szCs w:val="24"/>
          </w:rPr>
          <w:t xml:space="preserve"> dan mendukung</w:t>
        </w:r>
        <w:r w:rsidRPr="0069174C">
          <w:rPr>
            <w:rFonts w:ascii="Frutiger 45 Light" w:hAnsi="Frutiger 45 Light"/>
            <w:sz w:val="24"/>
            <w:szCs w:val="24"/>
          </w:rPr>
          <w:t xml:space="preserve"> proses FPAS di DKEM Bank Indonesia</w:t>
        </w:r>
        <w:r>
          <w:rPr>
            <w:rFonts w:ascii="Frutiger 45 Light" w:hAnsi="Frutiger 45 Light"/>
            <w:sz w:val="24"/>
            <w:szCs w:val="24"/>
          </w:rPr>
          <w:t>.</w:t>
        </w:r>
        <w:r w:rsidRPr="0069174C">
          <w:rPr>
            <w:rFonts w:ascii="Frutiger 45 Light" w:hAnsi="Frutiger 45 Light"/>
            <w:sz w:val="24"/>
            <w:szCs w:val="24"/>
          </w:rPr>
          <w:t xml:space="preserve"> </w:t>
        </w:r>
        <w:r>
          <w:rPr>
            <w:rFonts w:ascii="Frutiger 45 Light" w:hAnsi="Frutiger 45 Light"/>
            <w:sz w:val="24"/>
            <w:szCs w:val="24"/>
          </w:rPr>
          <w:t xml:space="preserve">Pun </w:t>
        </w:r>
        <w:r w:rsidRPr="00F565F4">
          <w:rPr>
            <w:rFonts w:ascii="Frutiger 45 Light" w:hAnsi="Frutiger 45 Light"/>
            <w:i/>
            <w:iCs/>
            <w:sz w:val="24"/>
            <w:szCs w:val="24"/>
          </w:rPr>
          <w:t>tools</w:t>
        </w:r>
        <w:r>
          <w:rPr>
            <w:rFonts w:ascii="Frutiger 45 Light" w:hAnsi="Frutiger 45 Light"/>
            <w:sz w:val="24"/>
            <w:szCs w:val="24"/>
          </w:rPr>
          <w:t xml:space="preserve"> yang dihasilkan</w:t>
        </w:r>
        <w:r w:rsidRPr="0069174C">
          <w:rPr>
            <w:rFonts w:ascii="Frutiger 45 Light" w:hAnsi="Frutiger 45 Light"/>
            <w:sz w:val="24"/>
            <w:szCs w:val="24"/>
          </w:rPr>
          <w:t xml:space="preserve"> </w:t>
        </w:r>
        <w:r>
          <w:rPr>
            <w:rFonts w:ascii="Frutiger 45 Light" w:hAnsi="Frutiger 45 Light"/>
            <w:sz w:val="24"/>
            <w:szCs w:val="24"/>
          </w:rPr>
          <w:t>juga berguna</w:t>
        </w:r>
        <w:r w:rsidRPr="0069174C">
          <w:rPr>
            <w:rFonts w:ascii="Frutiger 45 Light" w:hAnsi="Frutiger 45 Light"/>
            <w:sz w:val="24"/>
            <w:szCs w:val="24"/>
          </w:rPr>
          <w:t xml:space="preserve"> untuk memastikan konsistensi proyeksi makroekonomi lintas model (antara lain ARIMBI, SOFIE dan ISMA), serta konsistensi variabel antar sektor dalam perekonomian Indonesia.</w:t>
        </w:r>
      </w:ins>
    </w:p>
    <w:p w14:paraId="67A1B2A5" w14:textId="77777777" w:rsidR="00F21BA2" w:rsidRPr="0069174C" w:rsidRDefault="00F21BA2" w:rsidP="00CC4C47">
      <w:pPr>
        <w:spacing w:line="360" w:lineRule="auto"/>
        <w:ind w:firstLine="720"/>
        <w:jc w:val="both"/>
        <w:rPr>
          <w:ins w:id="15016" w:author="nadira firinda" w:date="2022-10-29T23:32:00Z"/>
          <w:rFonts w:ascii="Frutiger 45 Light" w:hAnsi="Frutiger 45 Light"/>
          <w:noProof/>
          <w:sz w:val="24"/>
          <w:szCs w:val="24"/>
        </w:rPr>
        <w:pPrChange w:id="15017" w:author="nadira firinda" w:date="2022-10-29T23:37:00Z">
          <w:pPr>
            <w:ind w:firstLine="720"/>
            <w:jc w:val="both"/>
          </w:pPr>
        </w:pPrChange>
      </w:pPr>
      <w:ins w:id="15018" w:author="nadira firinda" w:date="2022-10-29T23:32:00Z">
        <w:r w:rsidRPr="0069174C">
          <w:rPr>
            <w:rFonts w:ascii="Frutiger 45 Light" w:hAnsi="Frutiger 45 Light"/>
            <w:noProof/>
            <w:sz w:val="24"/>
            <w:szCs w:val="24"/>
          </w:rPr>
          <w:t xml:space="preserve">Perangkat ini direncanakan untuk digunakan setiap periode RDG serta setiap dilakukan perbaikan pada model dalam rangka membantu pengguna melakukan pengecekan atas konsistensi hasil proyeksi antar model. Dengan memasukkan nilai proyeksi awal yang dihasilkan pada beberapa model, pengguna dapat melihat kesesuaian nilai proyeksi tersebut </w:t>
        </w:r>
        <w:r w:rsidRPr="007D58B8">
          <w:rPr>
            <w:rFonts w:ascii="Frutiger 45 Light" w:hAnsi="Frutiger 45 Light"/>
            <w:noProof/>
            <w:sz w:val="24"/>
            <w:szCs w:val="24"/>
          </w:rPr>
          <w:t>dan apakah terdapat angka hasil proyeksi yang tidak konsisten antar satu sama lain</w:t>
        </w:r>
        <w:r w:rsidRPr="0069174C">
          <w:rPr>
            <w:rFonts w:ascii="Frutiger 45 Light" w:hAnsi="Frutiger 45 Light"/>
            <w:noProof/>
            <w:sz w:val="24"/>
            <w:szCs w:val="24"/>
          </w:rPr>
          <w:t xml:space="preserve">. </w:t>
        </w:r>
      </w:ins>
    </w:p>
    <w:p w14:paraId="6D2E4F7A" w14:textId="414F4D5E" w:rsidR="00852506" w:rsidRPr="00006ABF" w:rsidDel="00F21BA2" w:rsidRDefault="00F21BA2" w:rsidP="00CC4C47">
      <w:pPr>
        <w:spacing w:line="360" w:lineRule="auto"/>
        <w:ind w:firstLine="720"/>
        <w:jc w:val="both"/>
        <w:rPr>
          <w:ins w:id="15019" w:author="Prasasti Karunia Farista Ananto" w:date="2021-10-14T16:24:00Z"/>
          <w:del w:id="15020" w:author="nadira firinda" w:date="2022-10-29T23:32:00Z"/>
          <w:rFonts w:ascii="Times New Roman" w:hAnsi="Times New Roman" w:cs="Times New Roman"/>
        </w:rPr>
        <w:pPrChange w:id="15021" w:author="nadira firinda" w:date="2022-10-29T23:37:00Z">
          <w:pPr>
            <w:ind w:firstLine="720"/>
            <w:jc w:val="both"/>
          </w:pPr>
        </w:pPrChange>
      </w:pPr>
      <w:ins w:id="15022" w:author="nadira firinda" w:date="2022-10-29T23:32:00Z">
        <w:r w:rsidRPr="0069174C">
          <w:rPr>
            <w:rFonts w:ascii="Frutiger 45 Light" w:hAnsi="Frutiger 45 Light"/>
            <w:noProof/>
            <w:sz w:val="24"/>
            <w:szCs w:val="24"/>
          </w:rPr>
          <w:t>Ke depan, untuk model – model jangka panjang perlu disederhanakan dengan menggabungkan model-model yang ada seperti halnya MODBI dan BIMA sehingga lebih mudah dalam operasional dan perawatannya. Model-model jangka panjang ini nantinya perlu dilihat dengan teliti impulse responsenya sehingga jika dilakukan simulasi dengan jangka waktu yang sangat panjang misal 100 tahun, dapat diperoleh karakteristik model dan porsi/rasio besaran-besaran makroekonomi yang tepat.</w:t>
        </w:r>
      </w:ins>
      <w:ins w:id="15023" w:author="Prasasti Karunia Farista Ananto" w:date="2021-10-14T16:22:00Z">
        <w:del w:id="15024" w:author="nadira firinda" w:date="2022-10-29T23:32:00Z">
          <w:r w:rsidR="00852506" w:rsidRPr="00006ABF" w:rsidDel="00F21BA2">
            <w:rPr>
              <w:rFonts w:ascii="Times New Roman" w:hAnsi="Times New Roman" w:cs="Times New Roman"/>
            </w:rPr>
            <w:delText xml:space="preserve">Dalam penelitian ini telah dikembangkan model PDB Sektoral (ISMA) 2021 dengan pendekatan persamaan simultan dan menggunakan metode ekonometrik </w:delText>
          </w:r>
          <w:r w:rsidR="00852506" w:rsidRPr="00006ABF" w:rsidDel="00F21BA2">
            <w:rPr>
              <w:rFonts w:ascii="Times New Roman" w:hAnsi="Times New Roman" w:cs="Times New Roman"/>
              <w:i/>
              <w:iCs/>
              <w:rPrChange w:id="15025" w:author="Prasasti Karunia Farista Ananto" w:date="2021-10-14T16:56:00Z">
                <w:rPr>
                  <w:rFonts w:ascii="Times New Roman" w:hAnsi="Times New Roman" w:cs="Times New Roman"/>
                </w:rPr>
              </w:rPrChange>
            </w:rPr>
            <w:delText>two-step</w:delText>
          </w:r>
          <w:r w:rsidR="00852506" w:rsidRPr="00006ABF" w:rsidDel="00F21BA2">
            <w:rPr>
              <w:rFonts w:ascii="Times New Roman" w:hAnsi="Times New Roman" w:cs="Times New Roman"/>
            </w:rPr>
            <w:delText xml:space="preserve"> ECM untuk mengestimasi seluruh persamaan. </w:delText>
          </w:r>
        </w:del>
      </w:ins>
      <w:ins w:id="15026" w:author="Prasasti Karunia Farista Ananto" w:date="2021-10-14T16:59:00Z">
        <w:del w:id="15027" w:author="nadira firinda" w:date="2022-10-29T23:32:00Z">
          <w:r w:rsidR="00006ABF" w:rsidDel="00F21BA2">
            <w:rPr>
              <w:rFonts w:ascii="Times New Roman" w:hAnsi="Times New Roman" w:cs="Times New Roman"/>
            </w:rPr>
            <w:delText>Model PDB Sektoral (ISMA) yang dikembangkan dengan mem</w:delText>
          </w:r>
        </w:del>
      </w:ins>
      <w:ins w:id="15028" w:author="Prasasti Karunia Farista Ananto" w:date="2021-10-14T17:06:00Z">
        <w:del w:id="15029" w:author="nadira firinda" w:date="2022-10-29T23:32:00Z">
          <w:r w:rsidR="0011499A" w:rsidDel="00F21BA2">
            <w:rPr>
              <w:rFonts w:ascii="Times New Roman" w:hAnsi="Times New Roman" w:cs="Times New Roman"/>
            </w:rPr>
            <w:delText xml:space="preserve">anfaatkan </w:delText>
          </w:r>
          <w:r w:rsidR="0011499A" w:rsidRPr="002519D8" w:rsidDel="00F21BA2">
            <w:rPr>
              <w:rFonts w:ascii="Times New Roman" w:hAnsi="Times New Roman" w:cs="Times New Roman"/>
            </w:rPr>
            <w:delText>hasil dari tabel IO 2010 dan 2016 dan dibuat tabel pencatatan sebagai bahan pengecekan kembali variabel yang telah dimasukkan ke dalam sebuah sektor tertentu dan hasil kecocokan yang didapatkan</w:delText>
          </w:r>
          <w:r w:rsidR="0011499A" w:rsidDel="00F21BA2">
            <w:rPr>
              <w:rFonts w:ascii="Times New Roman" w:hAnsi="Times New Roman" w:cs="Times New Roman"/>
            </w:rPr>
            <w:delText>.</w:delText>
          </w:r>
        </w:del>
      </w:ins>
      <w:ins w:id="15030" w:author="Prasasti Karunia Farista Ananto" w:date="2021-10-14T17:04:00Z">
        <w:del w:id="15031" w:author="nadira firinda" w:date="2022-10-29T23:32:00Z">
          <w:r w:rsidR="0011499A" w:rsidDel="00F21BA2">
            <w:rPr>
              <w:rFonts w:ascii="Times New Roman" w:hAnsi="Times New Roman" w:cs="Times New Roman"/>
            </w:rPr>
            <w:delText xml:space="preserve"> </w:delText>
          </w:r>
        </w:del>
      </w:ins>
      <w:ins w:id="15032" w:author="Prasasti Karunia Farista Ananto" w:date="2021-10-14T16:22:00Z">
        <w:del w:id="15033" w:author="nadira firinda" w:date="2022-10-29T23:32:00Z">
          <w:r w:rsidR="00852506" w:rsidRPr="00006ABF" w:rsidDel="00F21BA2">
            <w:rPr>
              <w:rFonts w:ascii="Times New Roman" w:hAnsi="Times New Roman" w:cs="Times New Roman"/>
            </w:rPr>
            <w:delText xml:space="preserve">Model ISMA 2021 juga telah memperkuat hasil analisisnya dengan menambahkan variabel sektoral dan melakukan analisis </w:delText>
          </w:r>
          <w:r w:rsidR="00852506" w:rsidRPr="00006ABF" w:rsidDel="00F21BA2">
            <w:rPr>
              <w:rFonts w:ascii="Times New Roman" w:hAnsi="Times New Roman" w:cs="Times New Roman"/>
              <w:i/>
              <w:iCs/>
              <w:rPrChange w:id="15034" w:author="Prasasti Karunia Farista Ananto" w:date="2021-10-14T16:56:00Z">
                <w:rPr>
                  <w:rFonts w:ascii="Times New Roman" w:hAnsi="Times New Roman" w:cs="Times New Roman"/>
                </w:rPr>
              </w:rPrChange>
            </w:rPr>
            <w:delText>forward</w:delText>
          </w:r>
          <w:r w:rsidR="00852506" w:rsidRPr="00006ABF" w:rsidDel="00F21BA2">
            <w:rPr>
              <w:rFonts w:ascii="Times New Roman" w:hAnsi="Times New Roman" w:cs="Times New Roman"/>
            </w:rPr>
            <w:delText xml:space="preserve"> dan </w:delText>
          </w:r>
          <w:r w:rsidR="00852506" w:rsidRPr="00006ABF" w:rsidDel="00F21BA2">
            <w:rPr>
              <w:rFonts w:ascii="Times New Roman" w:hAnsi="Times New Roman" w:cs="Times New Roman"/>
              <w:i/>
              <w:iCs/>
              <w:rPrChange w:id="15035" w:author="Prasasti Karunia Farista Ananto" w:date="2021-10-14T16:56:00Z">
                <w:rPr>
                  <w:rFonts w:ascii="Times New Roman" w:hAnsi="Times New Roman" w:cs="Times New Roman"/>
                </w:rPr>
              </w:rPrChange>
            </w:rPr>
            <w:delText xml:space="preserve">backward linkage </w:delText>
          </w:r>
          <w:r w:rsidR="00852506" w:rsidRPr="00006ABF" w:rsidDel="00F21BA2">
            <w:rPr>
              <w:rFonts w:ascii="Times New Roman" w:hAnsi="Times New Roman" w:cs="Times New Roman"/>
            </w:rPr>
            <w:delText xml:space="preserve">untuk mengetahui keterkaitan antar sektor dalam rangka menghasilkan proyeksi </w:delText>
          </w:r>
          <w:r w:rsidR="00852506" w:rsidRPr="00006ABF" w:rsidDel="00F21BA2">
            <w:rPr>
              <w:rFonts w:ascii="Times New Roman" w:hAnsi="Times New Roman" w:cs="Times New Roman"/>
              <w:i/>
              <w:iCs/>
              <w:rPrChange w:id="15036" w:author="Prasasti Karunia Farista Ananto" w:date="2021-10-14T16:56:00Z">
                <w:rPr>
                  <w:rFonts w:ascii="Times New Roman" w:hAnsi="Times New Roman" w:cs="Times New Roman"/>
                </w:rPr>
              </w:rPrChange>
            </w:rPr>
            <w:delText>Long Run</w:delText>
          </w:r>
          <w:r w:rsidR="00852506" w:rsidRPr="00006ABF" w:rsidDel="00F21BA2">
            <w:rPr>
              <w:rFonts w:ascii="Times New Roman" w:hAnsi="Times New Roman" w:cs="Times New Roman"/>
            </w:rPr>
            <w:delText xml:space="preserve"> (LR) dan </w:delText>
          </w:r>
          <w:r w:rsidR="00852506" w:rsidRPr="00006ABF" w:rsidDel="00F21BA2">
            <w:rPr>
              <w:rFonts w:ascii="Times New Roman" w:hAnsi="Times New Roman" w:cs="Times New Roman"/>
              <w:i/>
              <w:iCs/>
              <w:rPrChange w:id="15037" w:author="Prasasti Karunia Farista Ananto" w:date="2021-10-14T16:56:00Z">
                <w:rPr>
                  <w:rFonts w:ascii="Times New Roman" w:hAnsi="Times New Roman" w:cs="Times New Roman"/>
                </w:rPr>
              </w:rPrChange>
            </w:rPr>
            <w:delText>Short Run</w:delText>
          </w:r>
          <w:r w:rsidR="00852506" w:rsidRPr="00006ABF" w:rsidDel="00F21BA2">
            <w:rPr>
              <w:rFonts w:ascii="Times New Roman" w:hAnsi="Times New Roman" w:cs="Times New Roman"/>
            </w:rPr>
            <w:delText xml:space="preserve"> (SR) yang baik</w:delText>
          </w:r>
        </w:del>
      </w:ins>
      <w:ins w:id="15038" w:author="Prasasti Karunia Farista Ananto" w:date="2021-10-15T15:57:00Z">
        <w:del w:id="15039" w:author="nadira firinda" w:date="2022-10-29T23:32:00Z">
          <w:r w:rsidR="00B30630" w:rsidDel="00F21BA2">
            <w:rPr>
              <w:rFonts w:ascii="Times New Roman" w:hAnsi="Times New Roman" w:cs="Times New Roman"/>
            </w:rPr>
            <w:delText xml:space="preserve"> dari tabel IO 2010 dan 2016</w:delText>
          </w:r>
        </w:del>
      </w:ins>
      <w:ins w:id="15040" w:author="Prasasti Karunia Farista Ananto" w:date="2021-10-14T16:22:00Z">
        <w:del w:id="15041" w:author="nadira firinda" w:date="2022-10-29T23:32:00Z">
          <w:r w:rsidR="00852506" w:rsidRPr="00006ABF" w:rsidDel="00F21BA2">
            <w:rPr>
              <w:rFonts w:ascii="Times New Roman" w:hAnsi="Times New Roman" w:cs="Times New Roman"/>
            </w:rPr>
            <w:delText xml:space="preserve">. Model yang dihasilkan memiliki struktur model lebih lengkap dibandingkan dengan Model ISMA 2004 sehingga diharapkan dapat mempermudah pengguna model untuk mengetahui transmisi kebijakan PDB pada level sektoral di 17 lapangan usaha bila terdapat </w:delText>
          </w:r>
          <w:r w:rsidR="00852506" w:rsidRPr="00006ABF" w:rsidDel="00F21BA2">
            <w:rPr>
              <w:rFonts w:ascii="Times New Roman" w:hAnsi="Times New Roman" w:cs="Times New Roman"/>
              <w:i/>
              <w:iCs/>
              <w:rPrChange w:id="15042" w:author="Prasasti Karunia Farista Ananto" w:date="2021-10-14T16:56:00Z">
                <w:rPr>
                  <w:rFonts w:ascii="Times New Roman" w:hAnsi="Times New Roman" w:cs="Times New Roman"/>
                </w:rPr>
              </w:rPrChange>
            </w:rPr>
            <w:delText>shock</w:delText>
          </w:r>
          <w:r w:rsidR="00852506" w:rsidRPr="00006ABF" w:rsidDel="00F21BA2">
            <w:rPr>
              <w:rFonts w:ascii="Times New Roman" w:hAnsi="Times New Roman" w:cs="Times New Roman"/>
            </w:rPr>
            <w:delText xml:space="preserve"> maupun untuk melakukan tracking atas hasil </w:delText>
          </w:r>
          <w:r w:rsidR="00852506" w:rsidRPr="00006ABF" w:rsidDel="00F21BA2">
            <w:rPr>
              <w:rFonts w:ascii="Times New Roman" w:hAnsi="Times New Roman" w:cs="Times New Roman"/>
              <w:i/>
              <w:iCs/>
              <w:rPrChange w:id="15043" w:author="Prasasti Karunia Farista Ananto" w:date="2021-10-14T16:56:00Z">
                <w:rPr>
                  <w:rFonts w:ascii="Times New Roman" w:hAnsi="Times New Roman" w:cs="Times New Roman"/>
                </w:rPr>
              </w:rPrChange>
            </w:rPr>
            <w:delText>forecast</w:delText>
          </w:r>
          <w:r w:rsidR="00852506" w:rsidRPr="00006ABF" w:rsidDel="00F21BA2">
            <w:rPr>
              <w:rFonts w:ascii="Times New Roman" w:hAnsi="Times New Roman" w:cs="Times New Roman"/>
            </w:rPr>
            <w:delText xml:space="preserve">. </w:delText>
          </w:r>
        </w:del>
      </w:ins>
    </w:p>
    <w:p w14:paraId="0DD85193" w14:textId="359E4B34" w:rsidR="00852506" w:rsidRPr="00006ABF" w:rsidDel="00F21BA2" w:rsidRDefault="00852506" w:rsidP="00CC4C47">
      <w:pPr>
        <w:pStyle w:val="BodyTulisan"/>
        <w:spacing w:after="240"/>
        <w:rPr>
          <w:ins w:id="15044" w:author="Prasasti Karunia Farista Ananto" w:date="2021-10-14T16:55:00Z"/>
          <w:del w:id="15045" w:author="nadira firinda" w:date="2022-10-29T23:32:00Z"/>
          <w:rFonts w:cs="Times New Roman"/>
          <w:lang w:val="en-US"/>
        </w:rPr>
        <w:pPrChange w:id="15046" w:author="nadira firinda" w:date="2022-10-29T23:37:00Z">
          <w:pPr>
            <w:pStyle w:val="BodyTulisan"/>
          </w:pPr>
        </w:pPrChange>
      </w:pPr>
      <w:ins w:id="15047" w:author="Prasasti Karunia Farista Ananto" w:date="2021-10-14T16:24:00Z">
        <w:del w:id="15048" w:author="nadira firinda" w:date="2022-10-29T23:32:00Z">
          <w:r w:rsidRPr="00006ABF" w:rsidDel="00F21BA2">
            <w:rPr>
              <w:rFonts w:cs="Times New Roman"/>
              <w:lang w:val="en-US"/>
            </w:rPr>
            <w:delText xml:space="preserve">Ditinjau dari sisi akurasinya, ISMA 2021 telah menghasilkan tingkat akurasi proyeksi </w:delText>
          </w:r>
          <w:r w:rsidRPr="00006ABF" w:rsidDel="00F21BA2">
            <w:rPr>
              <w:rFonts w:cs="Times New Roman"/>
              <w:i/>
              <w:lang w:val="en-US"/>
            </w:rPr>
            <w:delText xml:space="preserve">in-sample </w:delText>
          </w:r>
          <w:r w:rsidRPr="00006ABF" w:rsidDel="00F21BA2">
            <w:rPr>
              <w:rFonts w:cs="Times New Roman"/>
              <w:lang w:val="en-US"/>
            </w:rPr>
            <w:delText xml:space="preserve">dan </w:delText>
          </w:r>
          <w:r w:rsidRPr="00006ABF" w:rsidDel="00F21BA2">
            <w:rPr>
              <w:rFonts w:cs="Times New Roman"/>
              <w:i/>
              <w:lang w:val="en-US"/>
            </w:rPr>
            <w:delText xml:space="preserve">out-sample </w:delText>
          </w:r>
          <w:r w:rsidRPr="00006ABF" w:rsidDel="00F21BA2">
            <w:rPr>
              <w:rFonts w:cs="Times New Roman"/>
              <w:lang w:val="en-US"/>
            </w:rPr>
            <w:delText>yang cukup tinggi, terlihat dari nilai U-Theil yang sebagian besar lebih kecil dari 0.1 untuk sebagian besar variabel dependennya</w:delText>
          </w:r>
        </w:del>
      </w:ins>
      <w:ins w:id="15049" w:author="Prasasti Karunia Farista Ananto" w:date="2021-10-15T15:58:00Z">
        <w:del w:id="15050" w:author="nadira firinda" w:date="2022-10-29T23:32:00Z">
          <w:r w:rsidR="00B30630" w:rsidDel="00F21BA2">
            <w:rPr>
              <w:rFonts w:cs="Times New Roman"/>
              <w:lang w:val="en-US"/>
            </w:rPr>
            <w:delText xml:space="preserve"> serta nilai </w:delText>
          </w:r>
        </w:del>
      </w:ins>
      <w:ins w:id="15051" w:author="Prasasti Karunia Farista Ananto" w:date="2021-10-15T15:59:00Z">
        <w:del w:id="15052" w:author="nadira firinda" w:date="2022-10-29T23:32:00Z">
          <w:r w:rsidR="00B30630" w:rsidRPr="00B30630" w:rsidDel="00F21BA2">
            <w:rPr>
              <w:rFonts w:cs="Times New Roman"/>
              <w:i/>
              <w:iCs/>
              <w:lang w:val="en-US"/>
              <w:rPrChange w:id="15053" w:author="Prasasti Karunia Farista Ananto" w:date="2021-10-15T15:59:00Z">
                <w:rPr>
                  <w:rFonts w:cs="Times New Roman"/>
                  <w:lang w:val="en-US"/>
                </w:rPr>
              </w:rPrChange>
            </w:rPr>
            <w:delText>adjusted R-square</w:delText>
          </w:r>
          <w:r w:rsidR="00B30630" w:rsidDel="00F21BA2">
            <w:rPr>
              <w:rFonts w:cs="Times New Roman"/>
              <w:i/>
              <w:iCs/>
              <w:lang w:val="en-US"/>
            </w:rPr>
            <w:delText>d</w:delText>
          </w:r>
          <w:r w:rsidR="00B30630" w:rsidDel="00F21BA2">
            <w:rPr>
              <w:rFonts w:cs="Times New Roman"/>
              <w:lang w:val="en-US"/>
            </w:rPr>
            <w:delText xml:space="preserve"> yang cukup baik secara jangka panjang maupun jangka </w:delText>
          </w:r>
        </w:del>
      </w:ins>
      <w:ins w:id="15054" w:author="Prasasti Karunia Farista Ananto" w:date="2021-10-15T16:00:00Z">
        <w:del w:id="15055" w:author="nadira firinda" w:date="2022-10-29T23:32:00Z">
          <w:r w:rsidR="00B30630" w:rsidDel="00F21BA2">
            <w:rPr>
              <w:rFonts w:cs="Times New Roman"/>
              <w:lang w:val="en-US"/>
            </w:rPr>
            <w:delText>pendek</w:delText>
          </w:r>
        </w:del>
      </w:ins>
      <w:ins w:id="15056" w:author="Prasasti Karunia Farista Ananto" w:date="2021-10-14T16:24:00Z">
        <w:del w:id="15057" w:author="nadira firinda" w:date="2022-10-29T23:32:00Z">
          <w:r w:rsidRPr="00006ABF" w:rsidDel="00F21BA2">
            <w:rPr>
              <w:rFonts w:cs="Times New Roman"/>
              <w:lang w:val="en-US"/>
            </w:rPr>
            <w:delText>.</w:delText>
          </w:r>
        </w:del>
      </w:ins>
      <w:ins w:id="15058" w:author="Prasasti Karunia Farista Ananto" w:date="2021-10-15T16:00:00Z">
        <w:del w:id="15059" w:author="nadira firinda" w:date="2022-10-29T23:32:00Z">
          <w:r w:rsidR="00B30630" w:rsidDel="00F21BA2">
            <w:rPr>
              <w:rFonts w:cs="Times New Roman"/>
              <w:lang w:val="en-US"/>
            </w:rPr>
            <w:delText xml:space="preserve"> Selain itu, h</w:delText>
          </w:r>
        </w:del>
      </w:ins>
      <w:ins w:id="15060" w:author="Prasasti Karunia Farista Ananto" w:date="2021-10-14T16:24:00Z">
        <w:del w:id="15061" w:author="nadira firinda" w:date="2022-10-29T23:32:00Z">
          <w:r w:rsidRPr="00006ABF" w:rsidDel="00F21BA2">
            <w:rPr>
              <w:rFonts w:cs="Times New Roman"/>
              <w:lang w:val="en-US"/>
            </w:rPr>
            <w:delText xml:space="preserve">asil simulasi menunjukkan bahwa </w:delText>
          </w:r>
          <w:r w:rsidRPr="00006ABF" w:rsidDel="00F21BA2">
            <w:rPr>
              <w:rFonts w:cs="Times New Roman"/>
              <w:i/>
              <w:lang w:val="en-US"/>
            </w:rPr>
            <w:delText xml:space="preserve">impulse response function </w:delText>
          </w:r>
          <w:r w:rsidRPr="00006ABF" w:rsidDel="00F21BA2">
            <w:rPr>
              <w:rFonts w:cs="Times New Roman"/>
              <w:lang w:val="en-US"/>
            </w:rPr>
            <w:delText>(IRF)-nya telah sesuai dengan teori ekonomi dan bukti empiris.</w:delText>
          </w:r>
        </w:del>
      </w:ins>
    </w:p>
    <w:p w14:paraId="3BC0079E" w14:textId="7C63AD16" w:rsidR="00006ABF" w:rsidRPr="00006ABF" w:rsidRDefault="00006ABF" w:rsidP="00CC4C47">
      <w:pPr>
        <w:pStyle w:val="BodyTulisan"/>
        <w:spacing w:after="240"/>
        <w:rPr>
          <w:ins w:id="15062" w:author="Prasasti Karunia Farista Ananto" w:date="2021-10-14T16:24:00Z"/>
          <w:rFonts w:cs="Times New Roman"/>
          <w:lang w:val="en-US"/>
          <w:rPrChange w:id="15063" w:author="Prasasti Karunia Farista Ananto" w:date="2021-10-14T16:56:00Z">
            <w:rPr>
              <w:ins w:id="15064" w:author="Prasasti Karunia Farista Ananto" w:date="2021-10-14T16:24:00Z"/>
              <w:rFonts w:cs="Times New Roman"/>
              <w:color w:val="FF0000"/>
              <w:lang w:val="en-US"/>
            </w:rPr>
          </w:rPrChange>
        </w:rPr>
        <w:pPrChange w:id="15065" w:author="nadira firinda" w:date="2022-10-29T23:37:00Z">
          <w:pPr>
            <w:pStyle w:val="BodyTulisan"/>
          </w:pPr>
        </w:pPrChange>
      </w:pPr>
      <w:ins w:id="15066" w:author="Prasasti Karunia Farista Ananto" w:date="2021-10-14T16:55:00Z">
        <w:del w:id="15067" w:author="nadira firinda" w:date="2022-10-29T23:32:00Z">
          <w:r w:rsidRPr="00006ABF" w:rsidDel="00F21BA2">
            <w:rPr>
              <w:rFonts w:cs="Times New Roman"/>
              <w:lang w:val="en-US"/>
            </w:rPr>
            <w:delText xml:space="preserve">Namun, masih terdapat </w:delText>
          </w:r>
        </w:del>
      </w:ins>
      <w:ins w:id="15068" w:author="Prasasti Karunia Farista Ananto" w:date="2021-10-15T16:01:00Z">
        <w:del w:id="15069" w:author="nadira firinda" w:date="2022-10-29T23:32:00Z">
          <w:r w:rsidR="00B30630" w:rsidDel="00F21BA2">
            <w:rPr>
              <w:rFonts w:cs="Times New Roman"/>
              <w:lang w:val="en-US"/>
            </w:rPr>
            <w:delText xml:space="preserve">ruang perkembangan terhadap </w:delText>
          </w:r>
        </w:del>
      </w:ins>
      <w:ins w:id="15070" w:author="Prasasti Karunia Farista Ananto" w:date="2021-10-14T16:55:00Z">
        <w:del w:id="15071" w:author="nadira firinda" w:date="2022-10-29T23:32:00Z">
          <w:r w:rsidRPr="00006ABF" w:rsidDel="00F21BA2">
            <w:rPr>
              <w:rFonts w:cs="Times New Roman"/>
              <w:lang w:val="en-US"/>
            </w:rPr>
            <w:delText>model ISMA 2021.</w:delText>
          </w:r>
        </w:del>
      </w:ins>
      <w:ins w:id="15072" w:author="Prasasti Karunia Farista Ananto" w:date="2021-10-15T16:01:00Z">
        <w:del w:id="15073" w:author="nadira firinda" w:date="2022-10-29T23:32:00Z">
          <w:r w:rsidR="00B30630" w:rsidDel="00F21BA2">
            <w:rPr>
              <w:rFonts w:cs="Times New Roman"/>
              <w:lang w:val="en-US"/>
            </w:rPr>
            <w:delText xml:space="preserve"> </w:delText>
          </w:r>
        </w:del>
      </w:ins>
      <w:ins w:id="15074" w:author="Prasasti Karunia Farista Ananto" w:date="2021-10-15T16:02:00Z">
        <w:del w:id="15075" w:author="nadira firinda" w:date="2022-10-29T23:32:00Z">
          <w:r w:rsidR="00B30630" w:rsidDel="00F21BA2">
            <w:rPr>
              <w:rFonts w:cs="Times New Roman"/>
              <w:lang w:val="en-US"/>
            </w:rPr>
            <w:delText xml:space="preserve">Kondisi ekonomi yang cenderung tidak menentu terutama setelah terjadinya Covid-19 membutuhkan </w:delText>
          </w:r>
        </w:del>
      </w:ins>
      <w:ins w:id="15076" w:author="Prasasti Karunia Farista Ananto" w:date="2021-10-15T16:03:00Z">
        <w:del w:id="15077" w:author="nadira firinda" w:date="2022-10-29T23:32:00Z">
          <w:r w:rsidR="00B30630" w:rsidDel="00F21BA2">
            <w:rPr>
              <w:rFonts w:cs="Times New Roman"/>
              <w:lang w:val="en-US"/>
            </w:rPr>
            <w:delText>pemeriksaan secara berkala atas kesesuaian hasil model dengan data yang ada. Oleh karen</w:delText>
          </w:r>
        </w:del>
      </w:ins>
      <w:ins w:id="15078" w:author="Prasasti Karunia Farista Ananto" w:date="2021-10-15T16:04:00Z">
        <w:del w:id="15079" w:author="nadira firinda" w:date="2022-10-29T23:32:00Z">
          <w:r w:rsidR="00B30630" w:rsidDel="00F21BA2">
            <w:rPr>
              <w:rFonts w:cs="Times New Roman"/>
              <w:lang w:val="en-US"/>
            </w:rPr>
            <w:delText>a itu, dibutuhkan pembaharuan data secara periodik baik dari sisi permintaan maupun penawaran atas indikator didalam model</w:delText>
          </w:r>
        </w:del>
      </w:ins>
      <w:ins w:id="15080" w:author="Prasasti Karunia Farista Ananto" w:date="2021-10-15T16:05:00Z">
        <w:del w:id="15081" w:author="nadira firinda" w:date="2022-10-29T23:32:00Z">
          <w:r w:rsidR="00B30630" w:rsidDel="00F21BA2">
            <w:rPr>
              <w:rFonts w:cs="Times New Roman"/>
              <w:lang w:val="en-US"/>
            </w:rPr>
            <w:delText xml:space="preserve"> beserta realisasi PDB untuk setiap sektor yang ada.</w:delText>
          </w:r>
        </w:del>
      </w:ins>
      <w:ins w:id="15082" w:author="Prasasti Karunia Farista Ananto" w:date="2021-10-14T16:55:00Z">
        <w:del w:id="15083" w:author="nadira firinda" w:date="2022-10-29T23:32:00Z">
          <w:r w:rsidRPr="00006ABF" w:rsidDel="00F21BA2">
            <w:rPr>
              <w:rFonts w:cs="Times New Roman"/>
              <w:lang w:val="en-US"/>
            </w:rPr>
            <w:delText xml:space="preserve"> </w:delText>
          </w:r>
        </w:del>
      </w:ins>
    </w:p>
    <w:p w14:paraId="1901C7A0" w14:textId="77777777" w:rsidR="00852506" w:rsidRPr="00006ABF" w:rsidRDefault="00852506" w:rsidP="00CC4C47">
      <w:pPr>
        <w:pStyle w:val="BodyTulisan"/>
        <w:rPr>
          <w:ins w:id="15084" w:author="Prasasti Karunia Farista Ananto" w:date="2021-10-14T16:24:00Z"/>
          <w:rFonts w:cs="Times New Roman"/>
          <w:color w:val="FF0000"/>
          <w:lang w:val="en-US"/>
          <w:rPrChange w:id="15085" w:author="Prasasti Karunia Farista Ananto" w:date="2021-10-14T16:56:00Z">
            <w:rPr>
              <w:ins w:id="15086" w:author="Prasasti Karunia Farista Ananto" w:date="2021-10-14T16:24:00Z"/>
              <w:rFonts w:cs="Times New Roman"/>
              <w:lang w:val="en-US"/>
            </w:rPr>
          </w:rPrChange>
        </w:rPr>
      </w:pPr>
    </w:p>
    <w:p w14:paraId="61F84E14" w14:textId="77777777" w:rsidR="00852506" w:rsidRPr="00006ABF" w:rsidRDefault="00852506" w:rsidP="00CC4C47">
      <w:pPr>
        <w:spacing w:line="360" w:lineRule="auto"/>
        <w:ind w:firstLine="720"/>
        <w:jc w:val="both"/>
        <w:rPr>
          <w:ins w:id="15087" w:author="Prasasti Karunia Farista Ananto" w:date="2021-10-14T16:23:00Z"/>
          <w:rFonts w:ascii="Times New Roman" w:hAnsi="Times New Roman" w:cs="Times New Roman"/>
        </w:rPr>
        <w:pPrChange w:id="15088" w:author="nadira firinda" w:date="2022-10-29T23:37:00Z">
          <w:pPr>
            <w:ind w:firstLine="720"/>
            <w:jc w:val="both"/>
          </w:pPr>
        </w:pPrChange>
      </w:pPr>
    </w:p>
    <w:p w14:paraId="17B27AA8" w14:textId="02540AC8" w:rsidR="007712C8" w:rsidRPr="00006ABF" w:rsidRDefault="007712C8" w:rsidP="00CC4C47">
      <w:pPr>
        <w:spacing w:line="360" w:lineRule="auto"/>
        <w:ind w:firstLine="720"/>
        <w:jc w:val="both"/>
        <w:rPr>
          <w:rFonts w:ascii="Times New Roman" w:hAnsi="Times New Roman" w:cs="Times New Roman"/>
          <w:sz w:val="20"/>
          <w:szCs w:val="20"/>
          <w:rPrChange w:id="15089" w:author="Prasasti Karunia Farista Ananto" w:date="2021-10-14T16:56:00Z">
            <w:rPr>
              <w:sz w:val="20"/>
              <w:szCs w:val="20"/>
            </w:rPr>
          </w:rPrChange>
        </w:rPr>
        <w:pPrChange w:id="15090" w:author="nadira firinda" w:date="2022-10-29T23:37:00Z">
          <w:pPr/>
        </w:pPrChange>
      </w:pPr>
      <w:r w:rsidRPr="00006ABF">
        <w:rPr>
          <w:rFonts w:ascii="Times New Roman" w:hAnsi="Times New Roman" w:cs="Times New Roman"/>
          <w:sz w:val="20"/>
          <w:szCs w:val="20"/>
          <w:rPrChange w:id="15091" w:author="Prasasti Karunia Farista Ananto" w:date="2021-10-14T16:56:00Z">
            <w:rPr>
              <w:sz w:val="20"/>
              <w:szCs w:val="20"/>
            </w:rPr>
          </w:rPrChange>
        </w:rPr>
        <w:br w:type="page"/>
      </w:r>
    </w:p>
    <w:p w14:paraId="51F654F3" w14:textId="7BA68E5F" w:rsidR="002A37FF" w:rsidRPr="00006ABF" w:rsidRDefault="002A37FF" w:rsidP="00CC4C47">
      <w:pPr>
        <w:pStyle w:val="Heading1"/>
      </w:pPr>
      <w:bookmarkStart w:id="15092" w:name="_Toc117982067"/>
      <w:r w:rsidRPr="00006ABF">
        <w:lastRenderedPageBreak/>
        <w:t>DAFTAR PUSTAKA</w:t>
      </w:r>
      <w:bookmarkEnd w:id="15092"/>
    </w:p>
    <w:p w14:paraId="3FB0D9E8" w14:textId="7EA47BCF" w:rsidR="007712C8" w:rsidRPr="00006ABF" w:rsidRDefault="007712C8" w:rsidP="00CC4C47">
      <w:pPr>
        <w:spacing w:line="360" w:lineRule="auto"/>
        <w:rPr>
          <w:rFonts w:ascii="Times New Roman" w:hAnsi="Times New Roman" w:cs="Times New Roman"/>
          <w:sz w:val="20"/>
          <w:szCs w:val="20"/>
          <w:rPrChange w:id="15093" w:author="Prasasti Karunia Farista Ananto" w:date="2021-10-14T16:56:00Z">
            <w:rPr>
              <w:sz w:val="20"/>
              <w:szCs w:val="20"/>
            </w:rPr>
          </w:rPrChange>
        </w:rPr>
        <w:pPrChange w:id="15094" w:author="nadira firinda" w:date="2022-10-29T23:37:00Z">
          <w:pPr/>
        </w:pPrChange>
      </w:pPr>
    </w:p>
    <w:p w14:paraId="5888F31E" w14:textId="77777777" w:rsidR="00F21BA2" w:rsidRPr="0069174C" w:rsidRDefault="00F21BA2" w:rsidP="00CC4C47">
      <w:pPr>
        <w:spacing w:after="0" w:line="360" w:lineRule="auto"/>
        <w:rPr>
          <w:ins w:id="15095" w:author="nadira firinda" w:date="2022-10-29T23:32:00Z"/>
          <w:rFonts w:ascii="Frutiger 45 Light" w:eastAsiaTheme="majorEastAsia" w:hAnsi="Frutiger 45 Light" w:cstheme="majorBidi"/>
          <w:noProof/>
          <w:sz w:val="24"/>
          <w:szCs w:val="24"/>
          <w:lang w:val="id-ID"/>
        </w:rPr>
        <w:pPrChange w:id="15096" w:author="nadira firinda" w:date="2022-10-29T23:37:00Z">
          <w:pPr>
            <w:spacing w:after="0" w:line="276" w:lineRule="auto"/>
          </w:pPr>
        </w:pPrChange>
      </w:pPr>
      <w:ins w:id="15097" w:author="nadira firinda" w:date="2022-10-29T23:32:00Z">
        <w:r w:rsidRPr="0069174C">
          <w:rPr>
            <w:rFonts w:ascii="Frutiger 45 Light" w:eastAsiaTheme="majorEastAsia" w:hAnsi="Frutiger 45 Light" w:cstheme="majorBidi"/>
            <w:noProof/>
            <w:sz w:val="24"/>
            <w:szCs w:val="24"/>
            <w:lang w:val="id-ID"/>
          </w:rPr>
          <w:t>IMF, Financial Programming and Policies, IMF ICD, 2013</w:t>
        </w:r>
      </w:ins>
    </w:p>
    <w:p w14:paraId="18E3A882" w14:textId="77777777" w:rsidR="00F21BA2" w:rsidRPr="0069174C" w:rsidRDefault="00F21BA2" w:rsidP="00CC4C47">
      <w:pPr>
        <w:spacing w:after="0" w:line="360" w:lineRule="auto"/>
        <w:ind w:left="567" w:hanging="567"/>
        <w:rPr>
          <w:ins w:id="15098" w:author="nadira firinda" w:date="2022-10-29T23:32:00Z"/>
          <w:rFonts w:ascii="Frutiger 45 Light" w:eastAsiaTheme="majorEastAsia" w:hAnsi="Frutiger 45 Light" w:cstheme="majorBidi"/>
          <w:noProof/>
          <w:sz w:val="24"/>
          <w:szCs w:val="24"/>
          <w:lang w:val="id-ID"/>
        </w:rPr>
        <w:pPrChange w:id="15099" w:author="nadira firinda" w:date="2022-10-29T23:37:00Z">
          <w:pPr>
            <w:spacing w:after="0" w:line="276" w:lineRule="auto"/>
            <w:ind w:left="567" w:hanging="567"/>
          </w:pPr>
        </w:pPrChange>
      </w:pPr>
      <w:ins w:id="15100" w:author="nadira firinda" w:date="2022-10-29T23:32:00Z">
        <w:r w:rsidRPr="0069174C">
          <w:rPr>
            <w:rFonts w:ascii="Frutiger 45 Light" w:eastAsiaTheme="majorEastAsia" w:hAnsi="Frutiger 45 Light" w:cstheme="majorBidi"/>
            <w:noProof/>
            <w:sz w:val="24"/>
            <w:szCs w:val="24"/>
            <w:lang w:val="id-ID"/>
          </w:rPr>
          <w:t>Utama, Ginanjar; Devin; Faiz, Irman; Sahminan “Short Term Forecasting for Indonesia Economy (SOFIE) 2020.” LHP DKEM, Desember 2020.</w:t>
        </w:r>
      </w:ins>
    </w:p>
    <w:p w14:paraId="70C43833" w14:textId="77777777" w:rsidR="00F21BA2" w:rsidRPr="0069174C" w:rsidRDefault="00F21BA2" w:rsidP="00CC4C47">
      <w:pPr>
        <w:spacing w:after="0" w:line="360" w:lineRule="auto"/>
        <w:ind w:left="567" w:hanging="567"/>
        <w:rPr>
          <w:ins w:id="15101" w:author="nadira firinda" w:date="2022-10-29T23:32:00Z"/>
          <w:rFonts w:ascii="Frutiger 45 Light" w:eastAsiaTheme="majorEastAsia" w:hAnsi="Frutiger 45 Light" w:cstheme="majorBidi"/>
          <w:noProof/>
          <w:sz w:val="24"/>
          <w:szCs w:val="24"/>
          <w:lang w:val="id-ID"/>
        </w:rPr>
        <w:pPrChange w:id="15102" w:author="nadira firinda" w:date="2022-10-29T23:37:00Z">
          <w:pPr>
            <w:spacing w:after="0" w:line="276" w:lineRule="auto"/>
            <w:ind w:left="567" w:hanging="567"/>
          </w:pPr>
        </w:pPrChange>
      </w:pPr>
      <w:ins w:id="15103" w:author="nadira firinda" w:date="2022-10-29T23:32:00Z">
        <w:r w:rsidRPr="0069174C">
          <w:rPr>
            <w:rFonts w:ascii="Frutiger 45 Light" w:eastAsiaTheme="majorEastAsia" w:hAnsi="Frutiger 45 Light" w:cstheme="majorBidi"/>
            <w:noProof/>
            <w:sz w:val="24"/>
            <w:szCs w:val="24"/>
            <w:lang w:val="id-ID"/>
          </w:rPr>
          <w:t>Utama, Ginanjar; Firinda, Nadira; Bathaluddin, M Barik; Kusuma, IGP Wira “Pengembangan Model Sektoral” LHP DKEM, Desember 2021.</w:t>
        </w:r>
      </w:ins>
    </w:p>
    <w:p w14:paraId="24F9CEAF" w14:textId="32ACE67A" w:rsidR="007712C8" w:rsidRPr="00006ABF" w:rsidDel="00F21BA2" w:rsidRDefault="00F21BA2" w:rsidP="00CC4C47">
      <w:pPr>
        <w:spacing w:line="360" w:lineRule="auto"/>
        <w:ind w:firstLine="360"/>
        <w:jc w:val="both"/>
        <w:rPr>
          <w:del w:id="15104" w:author="nadira firinda" w:date="2022-10-29T23:32:00Z"/>
          <w:rFonts w:ascii="Times New Roman" w:hAnsi="Times New Roman" w:cs="Times New Roman"/>
          <w:lang w:val="id-ID"/>
        </w:rPr>
        <w:pPrChange w:id="15105" w:author="nadira firinda" w:date="2022-10-29T23:37:00Z">
          <w:pPr>
            <w:spacing w:line="360" w:lineRule="auto"/>
            <w:ind w:firstLine="360"/>
            <w:jc w:val="both"/>
          </w:pPr>
        </w:pPrChange>
      </w:pPr>
      <w:ins w:id="15106" w:author="nadira firinda" w:date="2022-10-29T23:32:00Z">
        <w:r w:rsidRPr="0069174C">
          <w:rPr>
            <w:rFonts w:ascii="Frutiger 45 Light" w:eastAsiaTheme="majorEastAsia" w:hAnsi="Frutiger 45 Light" w:cstheme="majorBidi"/>
            <w:noProof/>
            <w:sz w:val="24"/>
            <w:szCs w:val="24"/>
            <w:lang w:val="id-ID"/>
          </w:rPr>
          <w:t xml:space="preserve">Waluyo; Jati, Primayudha, Rizky; Sahminan “Model </w:t>
        </w:r>
        <w:r w:rsidRPr="0069174C">
          <w:rPr>
            <w:rFonts w:ascii="Frutiger 45 Light" w:eastAsiaTheme="majorEastAsia" w:hAnsi="Frutiger 45 Light" w:cstheme="majorBidi"/>
            <w:noProof/>
            <w:sz w:val="24"/>
            <w:szCs w:val="24"/>
            <w:lang w:val="en-US"/>
          </w:rPr>
          <w:t>Semi-Struktural Bauran Kebijakan Bank Indonesia dan Pemerintah (ARIMBI 2019)</w:t>
        </w:r>
        <w:r w:rsidRPr="0069174C">
          <w:rPr>
            <w:rFonts w:ascii="Frutiger 45 Light" w:eastAsiaTheme="majorEastAsia" w:hAnsi="Frutiger 45 Light" w:cstheme="majorBidi"/>
            <w:noProof/>
            <w:sz w:val="24"/>
            <w:szCs w:val="24"/>
            <w:lang w:val="id-ID"/>
          </w:rPr>
          <w:t>” LHP DKEM, Desember 2019.</w:t>
        </w:r>
      </w:ins>
      <w:del w:id="15107" w:author="nadira firinda" w:date="2022-10-29T23:32:00Z">
        <w:r w:rsidR="007712C8" w:rsidRPr="00006ABF" w:rsidDel="00F21BA2">
          <w:rPr>
            <w:rFonts w:ascii="Times New Roman" w:hAnsi="Times New Roman" w:cs="Times New Roman"/>
            <w:lang w:val="id-ID"/>
          </w:rPr>
          <w:delText xml:space="preserve">Astiyah, Siti; Hutabarat, Akhis R.; Yanuarti, Tri; dan Idris, Rendra Z. “Model PDB Sektoral.” </w:delText>
        </w:r>
        <w:r w:rsidR="007712C8" w:rsidRPr="00006ABF" w:rsidDel="00F21BA2">
          <w:rPr>
            <w:rFonts w:ascii="Times New Roman" w:hAnsi="Times New Roman" w:cs="Times New Roman"/>
            <w:i/>
            <w:iCs/>
            <w:lang w:val="id-ID"/>
          </w:rPr>
          <w:delText>Working Paper Bank Indonesia</w:delText>
        </w:r>
        <w:r w:rsidR="007712C8" w:rsidRPr="00006ABF" w:rsidDel="00F21BA2">
          <w:rPr>
            <w:rFonts w:ascii="Times New Roman" w:hAnsi="Times New Roman" w:cs="Times New Roman"/>
            <w:lang w:val="id-ID"/>
          </w:rPr>
          <w:delText xml:space="preserve">, No. WP/04/2004, 2004. </w:delText>
        </w:r>
      </w:del>
    </w:p>
    <w:p w14:paraId="1E7ACA78" w14:textId="779FAEE3" w:rsidR="007712C8" w:rsidRPr="00006ABF" w:rsidDel="00F21BA2" w:rsidRDefault="007712C8" w:rsidP="00CC4C47">
      <w:pPr>
        <w:spacing w:line="360" w:lineRule="auto"/>
        <w:ind w:firstLine="360"/>
        <w:jc w:val="both"/>
        <w:rPr>
          <w:del w:id="15108" w:author="nadira firinda" w:date="2022-10-29T23:32:00Z"/>
          <w:rFonts w:ascii="Times New Roman" w:hAnsi="Times New Roman" w:cs="Times New Roman"/>
        </w:rPr>
        <w:pPrChange w:id="15109" w:author="nadira firinda" w:date="2022-10-29T23:37:00Z">
          <w:pPr>
            <w:spacing w:line="360" w:lineRule="auto"/>
            <w:ind w:firstLine="360"/>
            <w:jc w:val="both"/>
          </w:pPr>
        </w:pPrChange>
      </w:pPr>
      <w:del w:id="15110" w:author="nadira firinda" w:date="2022-10-29T23:32:00Z">
        <w:r w:rsidRPr="00006ABF" w:rsidDel="00F21BA2">
          <w:rPr>
            <w:rFonts w:ascii="Times New Roman" w:hAnsi="Times New Roman" w:cs="Times New Roman"/>
          </w:rPr>
          <w:delText xml:space="preserve">Tarsidin; Utama, Ginanjar; Idham. “Model PDB Sektoral (Intersectoral Macroeconomic Model of Bank Indonesia)”, LHP/1/DKEM/2014 </w:delText>
        </w:r>
      </w:del>
    </w:p>
    <w:p w14:paraId="67B62E97" w14:textId="14C8A4FA" w:rsidR="007712C8" w:rsidRPr="00006ABF" w:rsidDel="00F21BA2" w:rsidRDefault="007712C8" w:rsidP="00CC4C47">
      <w:pPr>
        <w:spacing w:line="360" w:lineRule="auto"/>
        <w:ind w:firstLine="360"/>
        <w:rPr>
          <w:del w:id="15111" w:author="nadira firinda" w:date="2022-10-29T23:32:00Z"/>
          <w:rFonts w:ascii="Times New Roman" w:hAnsi="Times New Roman" w:cs="Times New Roman"/>
        </w:rPr>
        <w:pPrChange w:id="15112" w:author="nadira firinda" w:date="2022-10-29T23:37:00Z">
          <w:pPr>
            <w:spacing w:line="360" w:lineRule="auto"/>
            <w:ind w:firstLine="360"/>
          </w:pPr>
        </w:pPrChange>
      </w:pPr>
      <w:del w:id="15113" w:author="nadira firinda" w:date="2022-10-29T23:32:00Z">
        <w:r w:rsidRPr="00006ABF" w:rsidDel="00F21BA2">
          <w:rPr>
            <w:rFonts w:ascii="Times New Roman" w:hAnsi="Times New Roman" w:cs="Times New Roman"/>
          </w:rPr>
          <w:delText>Enders, Walter. Applied Econometric Time Series. Second Edition. New Jersey: John Wiley &amp; Sons, 2004.</w:delText>
        </w:r>
      </w:del>
    </w:p>
    <w:p w14:paraId="53263E41" w14:textId="41042EEC" w:rsidR="007712C8" w:rsidRPr="00006ABF" w:rsidRDefault="007712C8" w:rsidP="00CC4C47">
      <w:pPr>
        <w:spacing w:line="360" w:lineRule="auto"/>
        <w:ind w:firstLine="360"/>
        <w:jc w:val="both"/>
        <w:rPr>
          <w:rFonts w:ascii="Times New Roman" w:hAnsi="Times New Roman" w:cs="Times New Roman"/>
        </w:rPr>
      </w:pPr>
      <w:del w:id="15114" w:author="nadira firinda" w:date="2022-10-29T23:32:00Z">
        <w:r w:rsidRPr="00006ABF" w:rsidDel="00F21BA2">
          <w:rPr>
            <w:rFonts w:ascii="Times New Roman" w:hAnsi="Times New Roman" w:cs="Times New Roman"/>
          </w:rPr>
          <w:delText>Engle, Robert F. dan Granger, C. W. J. “Co-Integration and Error Correction: Representation, Estimation, and Testing.” Econometrica, 55(2), Maret 1987.</w:delText>
        </w:r>
      </w:del>
    </w:p>
    <w:p w14:paraId="072EAEF0" w14:textId="77777777" w:rsidR="007712C8" w:rsidRPr="00006ABF" w:rsidRDefault="007712C8" w:rsidP="00CC4C47">
      <w:pPr>
        <w:spacing w:line="360" w:lineRule="auto"/>
        <w:rPr>
          <w:rFonts w:ascii="Times New Roman" w:hAnsi="Times New Roman" w:cs="Times New Roman"/>
          <w:sz w:val="20"/>
          <w:szCs w:val="20"/>
          <w:rPrChange w:id="15115" w:author="Prasasti Karunia Farista Ananto" w:date="2021-10-14T16:56:00Z">
            <w:rPr>
              <w:sz w:val="20"/>
              <w:szCs w:val="20"/>
            </w:rPr>
          </w:rPrChange>
        </w:rPr>
        <w:pPrChange w:id="15116" w:author="nadira firinda" w:date="2022-10-29T23:37:00Z">
          <w:pPr/>
        </w:pPrChange>
      </w:pPr>
    </w:p>
    <w:p w14:paraId="45F95BB7" w14:textId="0A40686E" w:rsidR="007712C8" w:rsidRPr="00006ABF" w:rsidRDefault="007712C8" w:rsidP="00CC4C47">
      <w:pPr>
        <w:spacing w:line="360" w:lineRule="auto"/>
        <w:rPr>
          <w:rFonts w:ascii="Times New Roman" w:hAnsi="Times New Roman" w:cs="Times New Roman"/>
          <w:sz w:val="20"/>
          <w:szCs w:val="20"/>
          <w:rPrChange w:id="15117" w:author="Prasasti Karunia Farista Ananto" w:date="2021-10-14T16:56:00Z">
            <w:rPr>
              <w:sz w:val="20"/>
              <w:szCs w:val="20"/>
            </w:rPr>
          </w:rPrChange>
        </w:rPr>
        <w:pPrChange w:id="15118" w:author="nadira firinda" w:date="2022-10-29T23:37:00Z">
          <w:pPr/>
        </w:pPrChange>
      </w:pPr>
      <w:r w:rsidRPr="00006ABF">
        <w:rPr>
          <w:rFonts w:ascii="Times New Roman" w:hAnsi="Times New Roman" w:cs="Times New Roman"/>
          <w:sz w:val="20"/>
          <w:szCs w:val="20"/>
          <w:rPrChange w:id="15119" w:author="Prasasti Karunia Farista Ananto" w:date="2021-10-14T16:56:00Z">
            <w:rPr>
              <w:sz w:val="20"/>
              <w:szCs w:val="20"/>
            </w:rPr>
          </w:rPrChange>
        </w:rPr>
        <w:br w:type="page"/>
      </w:r>
    </w:p>
    <w:p w14:paraId="126E318D" w14:textId="3F15CB1A" w:rsidR="002A37FF" w:rsidRPr="00006ABF" w:rsidRDefault="002A37FF" w:rsidP="00CC4C47">
      <w:pPr>
        <w:pStyle w:val="Heading1"/>
      </w:pPr>
      <w:bookmarkStart w:id="15120" w:name="_Toc117982068"/>
      <w:r w:rsidRPr="00006ABF">
        <w:lastRenderedPageBreak/>
        <w:t>LAMPIRAN</w:t>
      </w:r>
      <w:bookmarkEnd w:id="15120"/>
    </w:p>
    <w:p w14:paraId="561B0E78" w14:textId="62E59B49" w:rsidR="00895415" w:rsidDel="00F21BA2" w:rsidRDefault="00895415" w:rsidP="00CC4C47">
      <w:pPr>
        <w:pStyle w:val="Caption"/>
        <w:keepNext/>
        <w:spacing w:line="360" w:lineRule="auto"/>
        <w:jc w:val="left"/>
        <w:rPr>
          <w:ins w:id="15121" w:author="Prasasti Karunia Farista Ananto" w:date="2021-10-18T13:53:00Z"/>
          <w:del w:id="15122" w:author="nadira firinda" w:date="2022-10-29T23:33:00Z"/>
        </w:rPr>
        <w:pPrChange w:id="15123" w:author="nadira firinda" w:date="2022-10-29T23:37:00Z">
          <w:pPr/>
        </w:pPrChange>
      </w:pPr>
      <w:ins w:id="15124" w:author="Prasasti Karunia Farista Ananto" w:date="2021-10-18T13:53:00Z">
        <w:del w:id="15125" w:author="nadira firinda" w:date="2022-10-29T23:33:00Z">
          <w:r w:rsidDel="00F21BA2">
            <w:delText xml:space="preserve">Tabel </w:delText>
          </w:r>
          <w:r w:rsidDel="00F21BA2">
            <w:fldChar w:fldCharType="begin"/>
          </w:r>
          <w:r w:rsidDel="00F21BA2">
            <w:delInstrText xml:space="preserve"> STYLEREF 1 \s </w:delInstrText>
          </w:r>
        </w:del>
      </w:ins>
      <w:del w:id="15126" w:author="nadira firinda" w:date="2022-10-29T23:33:00Z">
        <w:r w:rsidDel="00F21BA2">
          <w:fldChar w:fldCharType="separate"/>
        </w:r>
        <w:r w:rsidDel="00F21BA2">
          <w:rPr>
            <w:noProof/>
          </w:rPr>
          <w:delText>VII</w:delText>
        </w:r>
      </w:del>
      <w:ins w:id="15127" w:author="Prasasti Karunia Farista Ananto" w:date="2021-10-18T13:53:00Z">
        <w:del w:id="15128" w:author="nadira firinda" w:date="2022-10-29T23:33:00Z">
          <w:r w:rsidDel="00F21BA2">
            <w:fldChar w:fldCharType="end"/>
          </w:r>
          <w:r w:rsidDel="00F21BA2">
            <w:noBreakHyphen/>
          </w:r>
          <w:r w:rsidDel="00F21BA2">
            <w:fldChar w:fldCharType="begin"/>
          </w:r>
          <w:r w:rsidDel="00F21BA2">
            <w:delInstrText xml:space="preserve"> SEQ Tabel \* ARABIC \s 1 </w:delInstrText>
          </w:r>
        </w:del>
      </w:ins>
      <w:del w:id="15129" w:author="nadira firinda" w:date="2022-10-29T23:33:00Z">
        <w:r w:rsidDel="00F21BA2">
          <w:fldChar w:fldCharType="separate"/>
        </w:r>
      </w:del>
      <w:ins w:id="15130" w:author="Prasasti Karunia Farista Ananto" w:date="2021-10-18T13:53:00Z">
        <w:del w:id="15131" w:author="nadira firinda" w:date="2022-10-29T23:33:00Z">
          <w:r w:rsidDel="00F21BA2">
            <w:rPr>
              <w:noProof/>
            </w:rPr>
            <w:delText>1</w:delText>
          </w:r>
          <w:r w:rsidDel="00F21BA2">
            <w:fldChar w:fldCharType="end"/>
          </w:r>
          <w:r w:rsidDel="00F21BA2">
            <w:delText>. Daftar Variabel Eksogen</w:delText>
          </w:r>
          <w:bookmarkStart w:id="15132" w:name="_Toc117980421"/>
          <w:bookmarkStart w:id="15133" w:name="_Toc117982069"/>
          <w:bookmarkEnd w:id="15132"/>
          <w:bookmarkEnd w:id="15133"/>
        </w:del>
      </w:ins>
    </w:p>
    <w:tbl>
      <w:tblPr>
        <w:tblStyle w:val="GridTable4-Accent1"/>
        <w:tblW w:w="8794" w:type="dxa"/>
        <w:tblLook w:val="04A0" w:firstRow="1" w:lastRow="0" w:firstColumn="1" w:lastColumn="0" w:noHBand="0" w:noVBand="1"/>
        <w:tblPrChange w:id="15134" w:author="Prasasti Karunia Farista Ananto" w:date="2021-10-19T14:24:00Z">
          <w:tblPr>
            <w:tblStyle w:val="TableGrid"/>
            <w:tblW w:w="0" w:type="auto"/>
            <w:tblLook w:val="04A0" w:firstRow="1" w:lastRow="0" w:firstColumn="1" w:lastColumn="0" w:noHBand="0" w:noVBand="1"/>
          </w:tblPr>
        </w:tblPrChange>
      </w:tblPr>
      <w:tblGrid>
        <w:gridCol w:w="3070"/>
        <w:gridCol w:w="5724"/>
        <w:tblGridChange w:id="15135">
          <w:tblGrid>
            <w:gridCol w:w="3070"/>
            <w:gridCol w:w="1438"/>
            <w:gridCol w:w="4286"/>
            <w:gridCol w:w="222"/>
          </w:tblGrid>
        </w:tblGridChange>
      </w:tblGrid>
      <w:tr w:rsidR="00774843" w:rsidRPr="00774843" w:rsidDel="00F21BA2" w14:paraId="50868F56" w14:textId="19DA9ED9" w:rsidTr="00774843">
        <w:trPr>
          <w:cnfStyle w:val="100000000000" w:firstRow="1" w:lastRow="0" w:firstColumn="0" w:lastColumn="0" w:oddVBand="0" w:evenVBand="0" w:oddHBand="0" w:evenHBand="0" w:firstRowFirstColumn="0" w:firstRowLastColumn="0" w:lastRowFirstColumn="0" w:lastRowLastColumn="0"/>
          <w:trHeight w:val="20"/>
          <w:ins w:id="15136" w:author="Prasasti Karunia Farista Ananto" w:date="2021-10-18T13:31:00Z"/>
          <w:del w:id="15137" w:author="nadira firinda" w:date="2022-10-29T23:33:00Z"/>
        </w:trPr>
        <w:tc>
          <w:tcPr>
            <w:cnfStyle w:val="001000000000" w:firstRow="0" w:lastRow="0" w:firstColumn="1" w:lastColumn="0" w:oddVBand="0" w:evenVBand="0" w:oddHBand="0" w:evenHBand="0" w:firstRowFirstColumn="0" w:firstRowLastColumn="0" w:lastRowFirstColumn="0" w:lastRowLastColumn="0"/>
            <w:tcW w:w="3070" w:type="dxa"/>
            <w:tcPrChange w:id="15138" w:author="Prasasti Karunia Farista Ananto" w:date="2021-10-19T14:24:00Z">
              <w:tcPr>
                <w:tcW w:w="4508" w:type="dxa"/>
                <w:gridSpan w:val="2"/>
              </w:tcPr>
            </w:tcPrChange>
          </w:tcPr>
          <w:p w14:paraId="7BD509FF" w14:textId="4E47985B" w:rsidR="00774843" w:rsidRPr="00774843" w:rsidDel="00F21BA2" w:rsidRDefault="00774843" w:rsidP="00CC4C47">
            <w:pPr>
              <w:keepNext/>
              <w:spacing w:after="200" w:line="360" w:lineRule="auto"/>
              <w:cnfStyle w:val="101000000000" w:firstRow="1" w:lastRow="0" w:firstColumn="1" w:lastColumn="0" w:oddVBand="0" w:evenVBand="0" w:oddHBand="0" w:evenHBand="0" w:firstRowFirstColumn="0" w:firstRowLastColumn="0" w:lastRowFirstColumn="0" w:lastRowLastColumn="0"/>
              <w:rPr>
                <w:ins w:id="15139" w:author="Prasasti Karunia Farista Ananto" w:date="2021-10-18T13:31:00Z"/>
                <w:del w:id="15140" w:author="nadira firinda" w:date="2022-10-29T23:33:00Z"/>
                <w:rFonts w:ascii="Times New Roman" w:hAnsi="Times New Roman" w:cs="Times New Roman"/>
                <w:rPrChange w:id="15141" w:author="Prasasti Karunia Farista Ananto" w:date="2021-10-19T14:24:00Z">
                  <w:rPr>
                    <w:ins w:id="15142" w:author="Prasasti Karunia Farista Ananto" w:date="2021-10-18T13:31:00Z"/>
                    <w:del w:id="15143" w:author="nadira firinda" w:date="2022-10-29T23:33:00Z"/>
                    <w:rFonts w:ascii="Times New Roman" w:hAnsi="Times New Roman" w:cs="Times New Roman"/>
                    <w:sz w:val="20"/>
                    <w:szCs w:val="20"/>
                  </w:rPr>
                </w:rPrChange>
              </w:rPr>
              <w:pPrChange w:id="15144" w:author="nadira firinda" w:date="2022-10-29T23:37:00Z">
                <w:pPr>
                  <w:spacing w:line="360" w:lineRule="auto"/>
                  <w:cnfStyle w:val="101000000000" w:firstRow="1" w:lastRow="0" w:firstColumn="1" w:lastColumn="0" w:oddVBand="0" w:evenVBand="0" w:oddHBand="0" w:evenHBand="0" w:firstRowFirstColumn="0" w:firstRowLastColumn="0" w:lastRowFirstColumn="0" w:lastRowLastColumn="0"/>
                </w:pPr>
              </w:pPrChange>
            </w:pPr>
            <w:ins w:id="15145" w:author="Prasasti Karunia Farista Ananto" w:date="2021-10-18T13:41:00Z">
              <w:del w:id="15146" w:author="nadira firinda" w:date="2022-10-29T23:33:00Z">
                <w:r w:rsidRPr="00774843" w:rsidDel="00F21BA2">
                  <w:rPr>
                    <w:rFonts w:ascii="Times New Roman" w:hAnsi="Times New Roman" w:cs="Times New Roman"/>
                    <w:rPrChange w:id="15147" w:author="Prasasti Karunia Farista Ananto" w:date="2021-10-19T14:24:00Z">
                      <w:rPr>
                        <w:rFonts w:ascii="Times New Roman" w:hAnsi="Times New Roman" w:cs="Times New Roman"/>
                        <w:sz w:val="20"/>
                        <w:szCs w:val="20"/>
                      </w:rPr>
                    </w:rPrChange>
                  </w:rPr>
                  <w:delText>Nama Variabel</w:delText>
                </w:r>
              </w:del>
            </w:ins>
            <w:bookmarkStart w:id="15148" w:name="_Toc117980422"/>
            <w:bookmarkStart w:id="15149" w:name="_Toc117982070"/>
            <w:bookmarkEnd w:id="15148"/>
            <w:bookmarkEnd w:id="15149"/>
          </w:p>
        </w:tc>
        <w:tc>
          <w:tcPr>
            <w:tcW w:w="5724" w:type="dxa"/>
            <w:tcPrChange w:id="15150" w:author="Prasasti Karunia Farista Ananto" w:date="2021-10-19T14:24:00Z">
              <w:tcPr>
                <w:tcW w:w="4508" w:type="dxa"/>
                <w:gridSpan w:val="2"/>
              </w:tcPr>
            </w:tcPrChange>
          </w:tcPr>
          <w:p w14:paraId="36ED814F" w14:textId="19DBA1CB" w:rsidR="00774843" w:rsidRPr="00774843" w:rsidDel="00F21BA2" w:rsidRDefault="00774843" w:rsidP="00CC4C47">
            <w:pPr>
              <w:keepNext/>
              <w:spacing w:after="200" w:line="360" w:lineRule="auto"/>
              <w:cnfStyle w:val="100000000000" w:firstRow="1" w:lastRow="0" w:firstColumn="0" w:lastColumn="0" w:oddVBand="0" w:evenVBand="0" w:oddHBand="0" w:evenHBand="0" w:firstRowFirstColumn="0" w:firstRowLastColumn="0" w:lastRowFirstColumn="0" w:lastRowLastColumn="0"/>
              <w:rPr>
                <w:ins w:id="15151" w:author="Prasasti Karunia Farista Ananto" w:date="2021-10-18T13:31:00Z"/>
                <w:del w:id="15152" w:author="nadira firinda" w:date="2022-10-29T23:33:00Z"/>
                <w:rFonts w:ascii="Times New Roman" w:hAnsi="Times New Roman" w:cs="Times New Roman"/>
                <w:rPrChange w:id="15153" w:author="Prasasti Karunia Farista Ananto" w:date="2021-10-19T14:24:00Z">
                  <w:rPr>
                    <w:ins w:id="15154" w:author="Prasasti Karunia Farista Ananto" w:date="2021-10-18T13:31:00Z"/>
                    <w:del w:id="15155" w:author="nadira firinda" w:date="2022-10-29T23:33:00Z"/>
                    <w:rFonts w:ascii="Times New Roman" w:hAnsi="Times New Roman" w:cs="Times New Roman"/>
                    <w:sz w:val="20"/>
                    <w:szCs w:val="20"/>
                  </w:rPr>
                </w:rPrChange>
              </w:rPr>
              <w:pPrChange w:id="15156" w:author="nadira firinda" w:date="2022-10-29T23:37:00Z">
                <w:pPr>
                  <w:spacing w:line="360" w:lineRule="auto"/>
                  <w:cnfStyle w:val="100000000000" w:firstRow="1" w:lastRow="0" w:firstColumn="0" w:lastColumn="0" w:oddVBand="0" w:evenVBand="0" w:oddHBand="0" w:evenHBand="0" w:firstRowFirstColumn="0" w:firstRowLastColumn="0" w:lastRowFirstColumn="0" w:lastRowLastColumn="0"/>
                </w:pPr>
              </w:pPrChange>
            </w:pPr>
            <w:ins w:id="15157" w:author="Prasasti Karunia Farista Ananto" w:date="2021-10-18T13:41:00Z">
              <w:del w:id="15158" w:author="nadira firinda" w:date="2022-10-29T23:33:00Z">
                <w:r w:rsidRPr="00774843" w:rsidDel="00F21BA2">
                  <w:rPr>
                    <w:rFonts w:ascii="Times New Roman" w:hAnsi="Times New Roman" w:cs="Times New Roman"/>
                    <w:rPrChange w:id="15159" w:author="Prasasti Karunia Farista Ananto" w:date="2021-10-19T14:24:00Z">
                      <w:rPr>
                        <w:rFonts w:ascii="Times New Roman" w:hAnsi="Times New Roman" w:cs="Times New Roman"/>
                        <w:sz w:val="20"/>
                        <w:szCs w:val="20"/>
                      </w:rPr>
                    </w:rPrChange>
                  </w:rPr>
                  <w:delText>Keterangan</w:delText>
                </w:r>
              </w:del>
            </w:ins>
            <w:bookmarkStart w:id="15160" w:name="_Toc117980423"/>
            <w:bookmarkStart w:id="15161" w:name="_Toc117982071"/>
            <w:bookmarkEnd w:id="15160"/>
            <w:bookmarkEnd w:id="15161"/>
          </w:p>
        </w:tc>
        <w:bookmarkStart w:id="15162" w:name="_Toc117980424"/>
        <w:bookmarkStart w:id="15163" w:name="_Toc117982072"/>
        <w:bookmarkEnd w:id="15162"/>
        <w:bookmarkEnd w:id="15163"/>
      </w:tr>
      <w:tr w:rsidR="00774843" w:rsidRPr="00774843" w:rsidDel="00F21BA2" w14:paraId="61FA1594" w14:textId="6531977F" w:rsidTr="00774843">
        <w:trPr>
          <w:cnfStyle w:val="000000100000" w:firstRow="0" w:lastRow="0" w:firstColumn="0" w:lastColumn="0" w:oddVBand="0" w:evenVBand="0" w:oddHBand="1" w:evenHBand="0" w:firstRowFirstColumn="0" w:firstRowLastColumn="0" w:lastRowFirstColumn="0" w:lastRowLastColumn="0"/>
          <w:trHeight w:val="20"/>
          <w:ins w:id="15164" w:author="Prasasti Karunia Farista Ananto" w:date="2021-10-19T14:22:00Z"/>
          <w:del w:id="15165" w:author="nadira firinda" w:date="2022-10-29T23:33:00Z"/>
        </w:trPr>
        <w:tc>
          <w:tcPr>
            <w:cnfStyle w:val="001000000000" w:firstRow="0" w:lastRow="0" w:firstColumn="1" w:lastColumn="0" w:oddVBand="0" w:evenVBand="0" w:oddHBand="0" w:evenHBand="0" w:firstRowFirstColumn="0" w:firstRowLastColumn="0" w:lastRowFirstColumn="0" w:lastRowLastColumn="0"/>
            <w:tcW w:w="3070" w:type="dxa"/>
            <w:noWrap/>
            <w:hideMark/>
          </w:tcPr>
          <w:p w14:paraId="5F5FF52D" w14:textId="46F6C4CD" w:rsidR="00774843" w:rsidRPr="00774843" w:rsidDel="00F21BA2" w:rsidRDefault="00774843" w:rsidP="00CC4C47">
            <w:pPr>
              <w:keepNext/>
              <w:spacing w:after="200" w:line="360" w:lineRule="auto"/>
              <w:rPr>
                <w:ins w:id="15166" w:author="Prasasti Karunia Farista Ananto" w:date="2021-10-19T14:22:00Z"/>
                <w:del w:id="15167" w:author="nadira firinda" w:date="2022-10-29T23:33:00Z"/>
                <w:rFonts w:ascii="Times New Roman" w:eastAsia="Times New Roman" w:hAnsi="Times New Roman" w:cs="Times New Roman"/>
                <w:color w:val="000000"/>
                <w:lang w:val="en-US" w:eastAsia="zh-TW"/>
                <w:rPrChange w:id="15168" w:author="Prasasti Karunia Farista Ananto" w:date="2021-10-19T14:24:00Z">
                  <w:rPr>
                    <w:ins w:id="15169" w:author="Prasasti Karunia Farista Ananto" w:date="2021-10-19T14:22:00Z"/>
                    <w:del w:id="15170" w:author="nadira firinda" w:date="2022-10-29T23:33:00Z"/>
                    <w:rFonts w:ascii="Calibri" w:eastAsia="Times New Roman" w:hAnsi="Calibri" w:cs="Calibri"/>
                    <w:color w:val="000000"/>
                    <w:lang w:val="en-US" w:eastAsia="zh-TW"/>
                  </w:rPr>
                </w:rPrChange>
              </w:rPr>
              <w:pPrChange w:id="15171" w:author="nadira firinda" w:date="2022-10-29T23:37:00Z">
                <w:pPr/>
              </w:pPrChange>
            </w:pPr>
            <w:ins w:id="15172" w:author="Prasasti Karunia Farista Ananto" w:date="2021-10-19T14:22:00Z">
              <w:del w:id="15173" w:author="nadira firinda" w:date="2022-10-29T23:33:00Z">
                <w:r w:rsidRPr="00774843" w:rsidDel="00F21BA2">
                  <w:rPr>
                    <w:rFonts w:ascii="Times New Roman" w:eastAsia="Times New Roman" w:hAnsi="Times New Roman" w:cs="Times New Roman"/>
                    <w:color w:val="000000"/>
                    <w:lang w:val="en-US" w:eastAsia="zh-TW"/>
                    <w:rPrChange w:id="15174" w:author="Prasasti Karunia Farista Ananto" w:date="2021-10-19T14:24:00Z">
                      <w:rPr>
                        <w:rFonts w:ascii="Calibri" w:eastAsia="Times New Roman" w:hAnsi="Calibri" w:cs="Calibri"/>
                        <w:color w:val="000000"/>
                        <w:lang w:val="en-US" w:eastAsia="zh-TW"/>
                      </w:rPr>
                    </w:rPrChange>
                  </w:rPr>
                  <w:delText>CAPUTILAGR</w:delText>
                </w:r>
                <w:bookmarkStart w:id="15175" w:name="_Toc117980425"/>
                <w:bookmarkStart w:id="15176" w:name="_Toc117982073"/>
                <w:bookmarkEnd w:id="15175"/>
                <w:bookmarkEnd w:id="15176"/>
              </w:del>
            </w:ins>
          </w:p>
        </w:tc>
        <w:tc>
          <w:tcPr>
            <w:tcW w:w="5724" w:type="dxa"/>
            <w:noWrap/>
            <w:hideMark/>
          </w:tcPr>
          <w:p w14:paraId="7F4DAD30" w14:textId="14463A27" w:rsidR="00774843" w:rsidRPr="00774843" w:rsidDel="00F21BA2" w:rsidRDefault="00774843" w:rsidP="00CC4C47">
            <w:pPr>
              <w:keepNext/>
              <w:spacing w:after="200" w:line="360" w:lineRule="auto"/>
              <w:cnfStyle w:val="000000100000" w:firstRow="0" w:lastRow="0" w:firstColumn="0" w:lastColumn="0" w:oddVBand="0" w:evenVBand="0" w:oddHBand="1" w:evenHBand="0" w:firstRowFirstColumn="0" w:firstRowLastColumn="0" w:lastRowFirstColumn="0" w:lastRowLastColumn="0"/>
              <w:rPr>
                <w:ins w:id="15177" w:author="Prasasti Karunia Farista Ananto" w:date="2021-10-19T14:22:00Z"/>
                <w:del w:id="15178" w:author="nadira firinda" w:date="2022-10-29T23:33:00Z"/>
                <w:rFonts w:ascii="Times New Roman" w:eastAsia="Times New Roman" w:hAnsi="Times New Roman" w:cs="Times New Roman"/>
                <w:color w:val="000000"/>
                <w:lang w:val="en-US" w:eastAsia="zh-TW"/>
                <w:rPrChange w:id="15179" w:author="Prasasti Karunia Farista Ananto" w:date="2021-10-19T14:24:00Z">
                  <w:rPr>
                    <w:ins w:id="15180" w:author="Prasasti Karunia Farista Ananto" w:date="2021-10-19T14:22:00Z"/>
                    <w:del w:id="15181" w:author="nadira firinda" w:date="2022-10-29T23:33:00Z"/>
                    <w:rFonts w:ascii="Calibri" w:eastAsia="Times New Roman" w:hAnsi="Calibri" w:cs="Calibri"/>
                    <w:color w:val="000000"/>
                    <w:lang w:val="en-US" w:eastAsia="zh-TW"/>
                  </w:rPr>
                </w:rPrChange>
              </w:rPr>
              <w:pPrChange w:id="15182" w:author="nadira firinda" w:date="2022-10-29T23:37:00Z">
                <w:pPr>
                  <w:cnfStyle w:val="000000100000" w:firstRow="0" w:lastRow="0" w:firstColumn="0" w:lastColumn="0" w:oddVBand="0" w:evenVBand="0" w:oddHBand="1" w:evenHBand="0" w:firstRowFirstColumn="0" w:firstRowLastColumn="0" w:lastRowFirstColumn="0" w:lastRowLastColumn="0"/>
                </w:pPr>
              </w:pPrChange>
            </w:pPr>
            <w:ins w:id="15183" w:author="Prasasti Karunia Farista Ananto" w:date="2021-10-19T14:22:00Z">
              <w:del w:id="15184" w:author="nadira firinda" w:date="2022-10-29T23:33:00Z">
                <w:r w:rsidRPr="00774843" w:rsidDel="00F21BA2">
                  <w:rPr>
                    <w:rFonts w:ascii="Times New Roman" w:eastAsia="Times New Roman" w:hAnsi="Times New Roman" w:cs="Times New Roman"/>
                    <w:color w:val="000000"/>
                    <w:lang w:val="en-US" w:eastAsia="zh-TW"/>
                    <w:rPrChange w:id="15185" w:author="Prasasti Karunia Farista Ananto" w:date="2021-10-19T14:24:00Z">
                      <w:rPr>
                        <w:rFonts w:ascii="Calibri" w:eastAsia="Times New Roman" w:hAnsi="Calibri" w:cs="Calibri"/>
                        <w:color w:val="000000"/>
                        <w:lang w:val="en-US" w:eastAsia="zh-TW"/>
                      </w:rPr>
                    </w:rPrChange>
                  </w:rPr>
                  <w:delText>Utilisasi Kapasitas Pertanian</w:delText>
                </w:r>
                <w:bookmarkStart w:id="15186" w:name="_Toc117980426"/>
                <w:bookmarkStart w:id="15187" w:name="_Toc117982074"/>
                <w:bookmarkEnd w:id="15186"/>
                <w:bookmarkEnd w:id="15187"/>
              </w:del>
            </w:ins>
          </w:p>
        </w:tc>
        <w:bookmarkStart w:id="15188" w:name="_Toc117980427"/>
        <w:bookmarkStart w:id="15189" w:name="_Toc117982075"/>
        <w:bookmarkEnd w:id="15188"/>
        <w:bookmarkEnd w:id="15189"/>
      </w:tr>
      <w:tr w:rsidR="00774843" w:rsidRPr="00774843" w:rsidDel="00F21BA2" w14:paraId="5D57B84C" w14:textId="567A642C" w:rsidTr="00F21BA2">
        <w:tblPrEx>
          <w:tblPrExChange w:id="15190" w:author="Prasasti Karunia Farista Ananto" w:date="2021-10-19T14:24:00Z">
            <w:tblPrEx>
              <w:tblW w:w="8794" w:type="dxa"/>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Ex>
          </w:tblPrExChange>
        </w:tblPrEx>
        <w:trPr>
          <w:trHeight w:val="20"/>
          <w:ins w:id="15191" w:author="Prasasti Karunia Farista Ananto" w:date="2021-10-19T14:22:00Z"/>
          <w:del w:id="15192" w:author="nadira firinda" w:date="2022-10-29T23:33:00Z"/>
          <w:trPrChange w:id="15193" w:author="Prasasti Karunia Farista Ananto" w:date="2021-10-19T14:24:00Z">
            <w:trPr>
              <w:gridAfter w:val="0"/>
              <w:trHeight w:val="20"/>
            </w:trPr>
          </w:trPrChange>
        </w:trPr>
        <w:tc>
          <w:tcPr>
            <w:cnfStyle w:val="001000000000" w:firstRow="0" w:lastRow="0" w:firstColumn="1" w:lastColumn="0" w:oddVBand="0" w:evenVBand="0" w:oddHBand="0" w:evenHBand="0" w:firstRowFirstColumn="0" w:firstRowLastColumn="0" w:lastRowFirstColumn="0" w:lastRowLastColumn="0"/>
            <w:tcW w:w="3070" w:type="dxa"/>
            <w:noWrap/>
            <w:hideMark/>
            <w:tcPrChange w:id="15194" w:author="Prasasti Karunia Farista Ananto" w:date="2021-10-19T14:24:00Z">
              <w:tcPr>
                <w:tcW w:w="3070" w:type="dxa"/>
                <w:noWrap/>
                <w:hideMark/>
              </w:tcPr>
            </w:tcPrChange>
          </w:tcPr>
          <w:p w14:paraId="521AB471" w14:textId="6FB93963" w:rsidR="00774843" w:rsidRPr="00774843" w:rsidDel="00F21BA2" w:rsidRDefault="00774843" w:rsidP="00CC4C47">
            <w:pPr>
              <w:keepNext/>
              <w:spacing w:after="200" w:line="360" w:lineRule="auto"/>
              <w:rPr>
                <w:ins w:id="15195" w:author="Prasasti Karunia Farista Ananto" w:date="2021-10-19T14:22:00Z"/>
                <w:del w:id="15196" w:author="nadira firinda" w:date="2022-10-29T23:33:00Z"/>
                <w:rFonts w:ascii="Times New Roman" w:eastAsia="Times New Roman" w:hAnsi="Times New Roman" w:cs="Times New Roman"/>
                <w:color w:val="000000"/>
                <w:lang w:val="en-US" w:eastAsia="zh-TW"/>
                <w:rPrChange w:id="15197" w:author="Prasasti Karunia Farista Ananto" w:date="2021-10-19T14:24:00Z">
                  <w:rPr>
                    <w:ins w:id="15198" w:author="Prasasti Karunia Farista Ananto" w:date="2021-10-19T14:22:00Z"/>
                    <w:del w:id="15199" w:author="nadira firinda" w:date="2022-10-29T23:33:00Z"/>
                    <w:rFonts w:ascii="Calibri" w:eastAsia="Times New Roman" w:hAnsi="Calibri" w:cs="Calibri"/>
                    <w:color w:val="000000"/>
                    <w:lang w:val="en-US" w:eastAsia="zh-TW"/>
                  </w:rPr>
                </w:rPrChange>
              </w:rPr>
              <w:pPrChange w:id="15200" w:author="nadira firinda" w:date="2022-10-29T23:37:00Z">
                <w:pPr/>
              </w:pPrChange>
            </w:pPr>
            <w:ins w:id="15201" w:author="Prasasti Karunia Farista Ananto" w:date="2021-10-19T14:22:00Z">
              <w:del w:id="15202" w:author="nadira firinda" w:date="2022-10-29T23:33:00Z">
                <w:r w:rsidRPr="00774843" w:rsidDel="00F21BA2">
                  <w:rPr>
                    <w:rFonts w:ascii="Times New Roman" w:eastAsia="Times New Roman" w:hAnsi="Times New Roman" w:cs="Times New Roman"/>
                    <w:color w:val="000000"/>
                    <w:lang w:val="en-US" w:eastAsia="zh-TW"/>
                    <w:rPrChange w:id="15203" w:author="Prasasti Karunia Farista Ananto" w:date="2021-10-19T14:24:00Z">
                      <w:rPr>
                        <w:rFonts w:ascii="Calibri" w:eastAsia="Times New Roman" w:hAnsi="Calibri" w:cs="Calibri"/>
                        <w:color w:val="000000"/>
                        <w:lang w:val="en-US" w:eastAsia="zh-TW"/>
                      </w:rPr>
                    </w:rPrChange>
                  </w:rPr>
                  <w:delText xml:space="preserve"> CAPUTILEGW</w:delText>
                </w:r>
                <w:bookmarkStart w:id="15204" w:name="_Toc117980428"/>
                <w:bookmarkStart w:id="15205" w:name="_Toc117982076"/>
                <w:bookmarkEnd w:id="15204"/>
                <w:bookmarkEnd w:id="15205"/>
              </w:del>
            </w:ins>
          </w:p>
        </w:tc>
        <w:tc>
          <w:tcPr>
            <w:tcW w:w="5724" w:type="dxa"/>
            <w:noWrap/>
            <w:hideMark/>
            <w:tcPrChange w:id="15206" w:author="Prasasti Karunia Farista Ananto" w:date="2021-10-19T14:24:00Z">
              <w:tcPr>
                <w:tcW w:w="5724" w:type="dxa"/>
                <w:gridSpan w:val="2"/>
                <w:noWrap/>
                <w:hideMark/>
              </w:tcPr>
            </w:tcPrChange>
          </w:tcPr>
          <w:p w14:paraId="65893F8C" w14:textId="13DE694D" w:rsidR="00774843" w:rsidRPr="00774843" w:rsidDel="00F21BA2" w:rsidRDefault="00774843" w:rsidP="00CC4C47">
            <w:pPr>
              <w:keepNext/>
              <w:spacing w:after="200" w:line="360" w:lineRule="auto"/>
              <w:cnfStyle w:val="000000000000" w:firstRow="0" w:lastRow="0" w:firstColumn="0" w:lastColumn="0" w:oddVBand="0" w:evenVBand="0" w:oddHBand="0" w:evenHBand="0" w:firstRowFirstColumn="0" w:firstRowLastColumn="0" w:lastRowFirstColumn="0" w:lastRowLastColumn="0"/>
              <w:rPr>
                <w:ins w:id="15207" w:author="Prasasti Karunia Farista Ananto" w:date="2021-10-19T14:22:00Z"/>
                <w:del w:id="15208" w:author="nadira firinda" w:date="2022-10-29T23:33:00Z"/>
                <w:rFonts w:ascii="Times New Roman" w:eastAsia="Times New Roman" w:hAnsi="Times New Roman" w:cs="Times New Roman"/>
                <w:color w:val="000000"/>
                <w:lang w:val="en-US" w:eastAsia="zh-TW"/>
                <w:rPrChange w:id="15209" w:author="Prasasti Karunia Farista Ananto" w:date="2021-10-19T14:24:00Z">
                  <w:rPr>
                    <w:ins w:id="15210" w:author="Prasasti Karunia Farista Ananto" w:date="2021-10-19T14:22:00Z"/>
                    <w:del w:id="15211" w:author="nadira firinda" w:date="2022-10-29T23:33:00Z"/>
                    <w:rFonts w:ascii="Calibri" w:eastAsia="Times New Roman" w:hAnsi="Calibri" w:cs="Calibri"/>
                    <w:color w:val="000000"/>
                    <w:lang w:val="en-US" w:eastAsia="zh-TW"/>
                  </w:rPr>
                </w:rPrChange>
              </w:rPr>
              <w:pPrChange w:id="15212" w:author="nadira firinda" w:date="2022-10-29T23:37:00Z">
                <w:pPr>
                  <w:cnfStyle w:val="000000000000" w:firstRow="0" w:lastRow="0" w:firstColumn="0" w:lastColumn="0" w:oddVBand="0" w:evenVBand="0" w:oddHBand="0" w:evenHBand="0" w:firstRowFirstColumn="0" w:firstRowLastColumn="0" w:lastRowFirstColumn="0" w:lastRowLastColumn="0"/>
                </w:pPr>
              </w:pPrChange>
            </w:pPr>
            <w:ins w:id="15213" w:author="Prasasti Karunia Farista Ananto" w:date="2021-10-19T14:22:00Z">
              <w:del w:id="15214" w:author="nadira firinda" w:date="2022-10-29T23:33:00Z">
                <w:r w:rsidRPr="00774843" w:rsidDel="00F21BA2">
                  <w:rPr>
                    <w:rFonts w:ascii="Times New Roman" w:eastAsia="Times New Roman" w:hAnsi="Times New Roman" w:cs="Times New Roman"/>
                    <w:color w:val="000000"/>
                    <w:lang w:val="en-US" w:eastAsia="zh-TW"/>
                    <w:rPrChange w:id="15215" w:author="Prasasti Karunia Farista Ananto" w:date="2021-10-19T14:24:00Z">
                      <w:rPr>
                        <w:rFonts w:ascii="Calibri" w:eastAsia="Times New Roman" w:hAnsi="Calibri" w:cs="Calibri"/>
                        <w:color w:val="000000"/>
                        <w:lang w:val="en-US" w:eastAsia="zh-TW"/>
                      </w:rPr>
                    </w:rPrChange>
                  </w:rPr>
                  <w:delText>Utilisasi Kapasitas Listrik dan Gas</w:delText>
                </w:r>
                <w:bookmarkStart w:id="15216" w:name="_Toc117980429"/>
                <w:bookmarkStart w:id="15217" w:name="_Toc117982077"/>
                <w:bookmarkEnd w:id="15216"/>
                <w:bookmarkEnd w:id="15217"/>
              </w:del>
            </w:ins>
          </w:p>
        </w:tc>
        <w:bookmarkStart w:id="15218" w:name="_Toc117980430"/>
        <w:bookmarkStart w:id="15219" w:name="_Toc117982078"/>
        <w:bookmarkEnd w:id="15218"/>
        <w:bookmarkEnd w:id="15219"/>
      </w:tr>
      <w:tr w:rsidR="00774843" w:rsidRPr="00774843" w:rsidDel="00F21BA2" w14:paraId="17532BB9" w14:textId="666618C5" w:rsidTr="00F21BA2">
        <w:tblPrEx>
          <w:tblPrExChange w:id="15220" w:author="Prasasti Karunia Farista Ananto" w:date="2021-10-19T14:24:00Z">
            <w:tblPrEx>
              <w:tblW w:w="8794" w:type="dxa"/>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Ex>
          </w:tblPrExChange>
        </w:tblPrEx>
        <w:trPr>
          <w:cnfStyle w:val="000000100000" w:firstRow="0" w:lastRow="0" w:firstColumn="0" w:lastColumn="0" w:oddVBand="0" w:evenVBand="0" w:oddHBand="1" w:evenHBand="0" w:firstRowFirstColumn="0" w:firstRowLastColumn="0" w:lastRowFirstColumn="0" w:lastRowLastColumn="0"/>
          <w:trHeight w:val="20"/>
          <w:ins w:id="15221" w:author="Prasasti Karunia Farista Ananto" w:date="2021-10-19T14:22:00Z"/>
          <w:del w:id="15222" w:author="nadira firinda" w:date="2022-10-29T23:33:00Z"/>
          <w:trPrChange w:id="15223" w:author="Prasasti Karunia Farista Ananto" w:date="2021-10-19T14:24:00Z">
            <w:trPr>
              <w:gridAfter w:val="0"/>
              <w:trHeight w:val="20"/>
            </w:trPr>
          </w:trPrChange>
        </w:trPr>
        <w:tc>
          <w:tcPr>
            <w:cnfStyle w:val="001000000000" w:firstRow="0" w:lastRow="0" w:firstColumn="1" w:lastColumn="0" w:oddVBand="0" w:evenVBand="0" w:oddHBand="0" w:evenHBand="0" w:firstRowFirstColumn="0" w:firstRowLastColumn="0" w:lastRowFirstColumn="0" w:lastRowLastColumn="0"/>
            <w:tcW w:w="3070" w:type="dxa"/>
            <w:noWrap/>
            <w:hideMark/>
            <w:tcPrChange w:id="15224" w:author="Prasasti Karunia Farista Ananto" w:date="2021-10-19T14:24:00Z">
              <w:tcPr>
                <w:tcW w:w="3070" w:type="dxa"/>
                <w:noWrap/>
                <w:hideMark/>
              </w:tcPr>
            </w:tcPrChange>
          </w:tcPr>
          <w:p w14:paraId="09461EAB" w14:textId="31BB43A7" w:rsidR="00774843" w:rsidRPr="00774843" w:rsidDel="00F21BA2" w:rsidRDefault="00774843" w:rsidP="00CC4C47">
            <w:pPr>
              <w:keepNext/>
              <w:spacing w:after="200" w:line="360" w:lineRule="auto"/>
              <w:cnfStyle w:val="001000100000" w:firstRow="0" w:lastRow="0" w:firstColumn="1" w:lastColumn="0" w:oddVBand="0" w:evenVBand="0" w:oddHBand="1" w:evenHBand="0" w:firstRowFirstColumn="0" w:firstRowLastColumn="0" w:lastRowFirstColumn="0" w:lastRowLastColumn="0"/>
              <w:rPr>
                <w:ins w:id="15225" w:author="Prasasti Karunia Farista Ananto" w:date="2021-10-19T14:22:00Z"/>
                <w:del w:id="15226" w:author="nadira firinda" w:date="2022-10-29T23:33:00Z"/>
                <w:rFonts w:ascii="Times New Roman" w:eastAsia="Times New Roman" w:hAnsi="Times New Roman" w:cs="Times New Roman"/>
                <w:color w:val="000000"/>
                <w:lang w:val="en-US" w:eastAsia="zh-TW"/>
                <w:rPrChange w:id="15227" w:author="Prasasti Karunia Farista Ananto" w:date="2021-10-19T14:24:00Z">
                  <w:rPr>
                    <w:ins w:id="15228" w:author="Prasasti Karunia Farista Ananto" w:date="2021-10-19T14:22:00Z"/>
                    <w:del w:id="15229" w:author="nadira firinda" w:date="2022-10-29T23:33:00Z"/>
                    <w:rFonts w:ascii="Calibri" w:eastAsia="Times New Roman" w:hAnsi="Calibri" w:cs="Calibri"/>
                    <w:color w:val="000000"/>
                    <w:lang w:val="en-US" w:eastAsia="zh-TW"/>
                  </w:rPr>
                </w:rPrChange>
              </w:rPr>
              <w:pPrChange w:id="15230" w:author="nadira firinda" w:date="2022-10-29T23:37:00Z">
                <w:pPr>
                  <w:cnfStyle w:val="001000100000" w:firstRow="0" w:lastRow="0" w:firstColumn="1" w:lastColumn="0" w:oddVBand="0" w:evenVBand="0" w:oddHBand="1" w:evenHBand="0" w:firstRowFirstColumn="0" w:firstRowLastColumn="0" w:lastRowFirstColumn="0" w:lastRowLastColumn="0"/>
                </w:pPr>
              </w:pPrChange>
            </w:pPr>
            <w:ins w:id="15231" w:author="Prasasti Karunia Farista Ananto" w:date="2021-10-19T14:22:00Z">
              <w:del w:id="15232" w:author="nadira firinda" w:date="2022-10-29T23:33:00Z">
                <w:r w:rsidRPr="00774843" w:rsidDel="00F21BA2">
                  <w:rPr>
                    <w:rFonts w:ascii="Times New Roman" w:eastAsia="Times New Roman" w:hAnsi="Times New Roman" w:cs="Times New Roman"/>
                    <w:color w:val="000000"/>
                    <w:lang w:val="en-US" w:eastAsia="zh-TW"/>
                    <w:rPrChange w:id="15233" w:author="Prasasti Karunia Farista Ananto" w:date="2021-10-19T14:24:00Z">
                      <w:rPr>
                        <w:rFonts w:ascii="Calibri" w:eastAsia="Times New Roman" w:hAnsi="Calibri" w:cs="Calibri"/>
                        <w:color w:val="000000"/>
                        <w:lang w:val="en-US" w:eastAsia="zh-TW"/>
                      </w:rPr>
                    </w:rPrChange>
                  </w:rPr>
                  <w:delText xml:space="preserve"> CSGRL</w:delText>
                </w:r>
                <w:bookmarkStart w:id="15234" w:name="_Toc117980431"/>
                <w:bookmarkStart w:id="15235" w:name="_Toc117982079"/>
                <w:bookmarkEnd w:id="15234"/>
                <w:bookmarkEnd w:id="15235"/>
              </w:del>
            </w:ins>
          </w:p>
        </w:tc>
        <w:tc>
          <w:tcPr>
            <w:tcW w:w="5724" w:type="dxa"/>
            <w:noWrap/>
            <w:hideMark/>
            <w:tcPrChange w:id="15236" w:author="Prasasti Karunia Farista Ananto" w:date="2021-10-19T14:24:00Z">
              <w:tcPr>
                <w:tcW w:w="5724" w:type="dxa"/>
                <w:gridSpan w:val="2"/>
                <w:noWrap/>
                <w:hideMark/>
              </w:tcPr>
            </w:tcPrChange>
          </w:tcPr>
          <w:p w14:paraId="62133E8A" w14:textId="6B4F9077" w:rsidR="00774843" w:rsidRPr="00774843" w:rsidDel="00F21BA2" w:rsidRDefault="00774843" w:rsidP="00CC4C47">
            <w:pPr>
              <w:keepNext/>
              <w:spacing w:after="200" w:line="360" w:lineRule="auto"/>
              <w:cnfStyle w:val="000000100000" w:firstRow="0" w:lastRow="0" w:firstColumn="0" w:lastColumn="0" w:oddVBand="0" w:evenVBand="0" w:oddHBand="1" w:evenHBand="0" w:firstRowFirstColumn="0" w:firstRowLastColumn="0" w:lastRowFirstColumn="0" w:lastRowLastColumn="0"/>
              <w:rPr>
                <w:ins w:id="15237" w:author="Prasasti Karunia Farista Ananto" w:date="2021-10-19T14:22:00Z"/>
                <w:del w:id="15238" w:author="nadira firinda" w:date="2022-10-29T23:33:00Z"/>
                <w:rFonts w:ascii="Times New Roman" w:eastAsia="Times New Roman" w:hAnsi="Times New Roman" w:cs="Times New Roman"/>
                <w:color w:val="000000"/>
                <w:lang w:val="en-US" w:eastAsia="zh-TW"/>
                <w:rPrChange w:id="15239" w:author="Prasasti Karunia Farista Ananto" w:date="2021-10-19T14:24:00Z">
                  <w:rPr>
                    <w:ins w:id="15240" w:author="Prasasti Karunia Farista Ananto" w:date="2021-10-19T14:22:00Z"/>
                    <w:del w:id="15241" w:author="nadira firinda" w:date="2022-10-29T23:33:00Z"/>
                    <w:rFonts w:ascii="Calibri" w:eastAsia="Times New Roman" w:hAnsi="Calibri" w:cs="Calibri"/>
                    <w:color w:val="000000"/>
                    <w:lang w:val="en-US" w:eastAsia="zh-TW"/>
                  </w:rPr>
                </w:rPrChange>
              </w:rPr>
              <w:pPrChange w:id="15242" w:author="nadira firinda" w:date="2022-10-29T23:37:00Z">
                <w:pPr>
                  <w:cnfStyle w:val="000000100000" w:firstRow="0" w:lastRow="0" w:firstColumn="0" w:lastColumn="0" w:oddVBand="0" w:evenVBand="0" w:oddHBand="1" w:evenHBand="0" w:firstRowFirstColumn="0" w:firstRowLastColumn="0" w:lastRowFirstColumn="0" w:lastRowLastColumn="0"/>
                </w:pPr>
              </w:pPrChange>
            </w:pPr>
            <w:ins w:id="15243" w:author="Prasasti Karunia Farista Ananto" w:date="2021-10-19T14:22:00Z">
              <w:del w:id="15244" w:author="nadira firinda" w:date="2022-10-29T23:33:00Z">
                <w:r w:rsidRPr="00774843" w:rsidDel="00F21BA2">
                  <w:rPr>
                    <w:rFonts w:ascii="Times New Roman" w:eastAsia="Times New Roman" w:hAnsi="Times New Roman" w:cs="Times New Roman"/>
                    <w:color w:val="000000"/>
                    <w:lang w:val="en-US" w:eastAsia="zh-TW"/>
                    <w:rPrChange w:id="15245" w:author="Prasasti Karunia Farista Ananto" w:date="2021-10-19T14:24:00Z">
                      <w:rPr>
                        <w:rFonts w:ascii="Calibri" w:eastAsia="Times New Roman" w:hAnsi="Calibri" w:cs="Calibri"/>
                        <w:color w:val="000000"/>
                        <w:lang w:val="en-US" w:eastAsia="zh-TW"/>
                      </w:rPr>
                    </w:rPrChange>
                  </w:rPr>
                  <w:delText>Real Government Consumption</w:delText>
                </w:r>
                <w:bookmarkStart w:id="15246" w:name="_Toc117980432"/>
                <w:bookmarkStart w:id="15247" w:name="_Toc117982080"/>
                <w:bookmarkEnd w:id="15246"/>
                <w:bookmarkEnd w:id="15247"/>
              </w:del>
            </w:ins>
          </w:p>
        </w:tc>
        <w:bookmarkStart w:id="15248" w:name="_Toc117980433"/>
        <w:bookmarkStart w:id="15249" w:name="_Toc117982081"/>
        <w:bookmarkEnd w:id="15248"/>
        <w:bookmarkEnd w:id="15249"/>
      </w:tr>
      <w:tr w:rsidR="00774843" w:rsidRPr="00774843" w:rsidDel="00F21BA2" w14:paraId="7D5D93DE" w14:textId="6C2B57F7" w:rsidTr="00F21BA2">
        <w:tblPrEx>
          <w:tblPrExChange w:id="15250" w:author="Prasasti Karunia Farista Ananto" w:date="2021-10-19T14:24:00Z">
            <w:tblPrEx>
              <w:tblW w:w="9030" w:type="dxa"/>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Ex>
          </w:tblPrExChange>
        </w:tblPrEx>
        <w:trPr>
          <w:trHeight w:val="20"/>
          <w:ins w:id="15251" w:author="Prasasti Karunia Farista Ananto" w:date="2021-10-19T14:22:00Z"/>
          <w:del w:id="15252" w:author="nadira firinda" w:date="2022-10-29T23:33:00Z"/>
          <w:trPrChange w:id="15253" w:author="Prasasti Karunia Farista Ananto" w:date="2021-10-19T14:24:00Z">
            <w:trPr>
              <w:gridAfter w:val="0"/>
              <w:wAfter w:w="14" w:type="dxa"/>
              <w:trHeight w:val="300"/>
            </w:trPr>
          </w:trPrChange>
        </w:trPr>
        <w:tc>
          <w:tcPr>
            <w:cnfStyle w:val="001000000000" w:firstRow="0" w:lastRow="0" w:firstColumn="1" w:lastColumn="0" w:oddVBand="0" w:evenVBand="0" w:oddHBand="0" w:evenHBand="0" w:firstRowFirstColumn="0" w:firstRowLastColumn="0" w:lastRowFirstColumn="0" w:lastRowLastColumn="0"/>
            <w:tcW w:w="3070" w:type="dxa"/>
            <w:noWrap/>
            <w:hideMark/>
            <w:tcPrChange w:id="15254" w:author="Prasasti Karunia Farista Ananto" w:date="2021-10-19T14:24:00Z">
              <w:tcPr>
                <w:tcW w:w="3070" w:type="dxa"/>
                <w:noWrap/>
                <w:hideMark/>
              </w:tcPr>
            </w:tcPrChange>
          </w:tcPr>
          <w:p w14:paraId="4EE35650" w14:textId="7205BC3E" w:rsidR="00774843" w:rsidRPr="00774843" w:rsidDel="00F21BA2" w:rsidRDefault="00774843" w:rsidP="00CC4C47">
            <w:pPr>
              <w:keepNext/>
              <w:spacing w:after="200" w:line="360" w:lineRule="auto"/>
              <w:rPr>
                <w:ins w:id="15255" w:author="Prasasti Karunia Farista Ananto" w:date="2021-10-19T14:22:00Z"/>
                <w:del w:id="15256" w:author="nadira firinda" w:date="2022-10-29T23:33:00Z"/>
                <w:rFonts w:ascii="Times New Roman" w:eastAsia="Times New Roman" w:hAnsi="Times New Roman" w:cs="Times New Roman"/>
                <w:color w:val="000000"/>
                <w:lang w:val="en-US" w:eastAsia="zh-TW"/>
                <w:rPrChange w:id="15257" w:author="Prasasti Karunia Farista Ananto" w:date="2021-10-19T14:24:00Z">
                  <w:rPr>
                    <w:ins w:id="15258" w:author="Prasasti Karunia Farista Ananto" w:date="2021-10-19T14:22:00Z"/>
                    <w:del w:id="15259" w:author="nadira firinda" w:date="2022-10-29T23:33:00Z"/>
                    <w:rFonts w:ascii="Calibri" w:eastAsia="Times New Roman" w:hAnsi="Calibri" w:cs="Calibri"/>
                    <w:color w:val="000000"/>
                    <w:lang w:val="en-US" w:eastAsia="zh-TW"/>
                  </w:rPr>
                </w:rPrChange>
              </w:rPr>
              <w:pPrChange w:id="15260" w:author="nadira firinda" w:date="2022-10-29T23:37:00Z">
                <w:pPr/>
              </w:pPrChange>
            </w:pPr>
            <w:ins w:id="15261" w:author="Prasasti Karunia Farista Ananto" w:date="2021-10-19T14:22:00Z">
              <w:del w:id="15262" w:author="nadira firinda" w:date="2022-10-29T23:33:00Z">
                <w:r w:rsidRPr="00774843" w:rsidDel="00F21BA2">
                  <w:rPr>
                    <w:rFonts w:ascii="Times New Roman" w:eastAsia="Times New Roman" w:hAnsi="Times New Roman" w:cs="Times New Roman"/>
                    <w:color w:val="000000"/>
                    <w:lang w:val="en-US" w:eastAsia="zh-TW"/>
                    <w:rPrChange w:id="15263" w:author="Prasasti Karunia Farista Ananto" w:date="2021-10-19T14:24:00Z">
                      <w:rPr>
                        <w:rFonts w:ascii="Calibri" w:eastAsia="Times New Roman" w:hAnsi="Calibri" w:cs="Calibri"/>
                        <w:color w:val="000000"/>
                        <w:lang w:val="en-US" w:eastAsia="zh-TW"/>
                      </w:rPr>
                    </w:rPrChange>
                  </w:rPr>
                  <w:delText xml:space="preserve"> CSPLRL</w:delText>
                </w:r>
                <w:bookmarkStart w:id="15264" w:name="_Toc117980434"/>
                <w:bookmarkStart w:id="15265" w:name="_Toc117982082"/>
                <w:bookmarkEnd w:id="15264"/>
                <w:bookmarkEnd w:id="15265"/>
              </w:del>
            </w:ins>
          </w:p>
        </w:tc>
        <w:tc>
          <w:tcPr>
            <w:tcW w:w="5724" w:type="dxa"/>
            <w:noWrap/>
            <w:hideMark/>
            <w:tcPrChange w:id="15266" w:author="Prasasti Karunia Farista Ananto" w:date="2021-10-19T14:24:00Z">
              <w:tcPr>
                <w:tcW w:w="5724" w:type="dxa"/>
                <w:gridSpan w:val="2"/>
                <w:noWrap/>
                <w:hideMark/>
              </w:tcPr>
            </w:tcPrChange>
          </w:tcPr>
          <w:p w14:paraId="0273131B" w14:textId="4698BA2E" w:rsidR="00774843" w:rsidRPr="00774843" w:rsidDel="00F21BA2" w:rsidRDefault="00774843" w:rsidP="00CC4C47">
            <w:pPr>
              <w:keepNext/>
              <w:spacing w:after="200" w:line="360" w:lineRule="auto"/>
              <w:cnfStyle w:val="000000000000" w:firstRow="0" w:lastRow="0" w:firstColumn="0" w:lastColumn="0" w:oddVBand="0" w:evenVBand="0" w:oddHBand="0" w:evenHBand="0" w:firstRowFirstColumn="0" w:firstRowLastColumn="0" w:lastRowFirstColumn="0" w:lastRowLastColumn="0"/>
              <w:rPr>
                <w:ins w:id="15267" w:author="Prasasti Karunia Farista Ananto" w:date="2021-10-19T14:22:00Z"/>
                <w:del w:id="15268" w:author="nadira firinda" w:date="2022-10-29T23:33:00Z"/>
                <w:rFonts w:ascii="Times New Roman" w:eastAsia="Times New Roman" w:hAnsi="Times New Roman" w:cs="Times New Roman"/>
                <w:color w:val="000000"/>
                <w:lang w:val="en-US" w:eastAsia="zh-TW"/>
                <w:rPrChange w:id="15269" w:author="Prasasti Karunia Farista Ananto" w:date="2021-10-19T14:24:00Z">
                  <w:rPr>
                    <w:ins w:id="15270" w:author="Prasasti Karunia Farista Ananto" w:date="2021-10-19T14:22:00Z"/>
                    <w:del w:id="15271" w:author="nadira firinda" w:date="2022-10-29T23:33:00Z"/>
                    <w:rFonts w:ascii="Calibri" w:eastAsia="Times New Roman" w:hAnsi="Calibri" w:cs="Calibri"/>
                    <w:color w:val="000000"/>
                    <w:lang w:val="en-US" w:eastAsia="zh-TW"/>
                  </w:rPr>
                </w:rPrChange>
              </w:rPr>
              <w:pPrChange w:id="15272" w:author="nadira firinda" w:date="2022-10-29T23:37:00Z">
                <w:pPr>
                  <w:cnfStyle w:val="000000000000" w:firstRow="0" w:lastRow="0" w:firstColumn="0" w:lastColumn="0" w:oddVBand="0" w:evenVBand="0" w:oddHBand="0" w:evenHBand="0" w:firstRowFirstColumn="0" w:firstRowLastColumn="0" w:lastRowFirstColumn="0" w:lastRowLastColumn="0"/>
                </w:pPr>
              </w:pPrChange>
            </w:pPr>
            <w:ins w:id="15273" w:author="Prasasti Karunia Farista Ananto" w:date="2021-10-19T14:22:00Z">
              <w:del w:id="15274" w:author="nadira firinda" w:date="2022-10-29T23:33:00Z">
                <w:r w:rsidRPr="00774843" w:rsidDel="00F21BA2">
                  <w:rPr>
                    <w:rFonts w:ascii="Times New Roman" w:eastAsia="Times New Roman" w:hAnsi="Times New Roman" w:cs="Times New Roman"/>
                    <w:color w:val="000000"/>
                    <w:lang w:val="en-US" w:eastAsia="zh-TW"/>
                    <w:rPrChange w:id="15275" w:author="Prasasti Karunia Farista Ananto" w:date="2021-10-19T14:24:00Z">
                      <w:rPr>
                        <w:rFonts w:ascii="Calibri" w:eastAsia="Times New Roman" w:hAnsi="Calibri" w:cs="Calibri"/>
                        <w:color w:val="000000"/>
                        <w:lang w:val="en-US" w:eastAsia="zh-TW"/>
                      </w:rPr>
                    </w:rPrChange>
                  </w:rPr>
                  <w:delText>Real Household + LNPRT Consumption</w:delText>
                </w:r>
                <w:bookmarkStart w:id="15276" w:name="_Toc117980435"/>
                <w:bookmarkStart w:id="15277" w:name="_Toc117982083"/>
                <w:bookmarkEnd w:id="15276"/>
                <w:bookmarkEnd w:id="15277"/>
              </w:del>
            </w:ins>
          </w:p>
        </w:tc>
        <w:bookmarkStart w:id="15278" w:name="_Toc117980436"/>
        <w:bookmarkStart w:id="15279" w:name="_Toc117982084"/>
        <w:bookmarkEnd w:id="15278"/>
        <w:bookmarkEnd w:id="15279"/>
      </w:tr>
      <w:tr w:rsidR="00774843" w:rsidRPr="00774843" w:rsidDel="00F21BA2" w14:paraId="10B767CE" w14:textId="604B437B" w:rsidTr="00F21BA2">
        <w:tblPrEx>
          <w:tblPrExChange w:id="15280" w:author="Prasasti Karunia Farista Ananto" w:date="2021-10-19T14:24:00Z">
            <w:tblPrEx>
              <w:tblW w:w="9030" w:type="dxa"/>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Ex>
          </w:tblPrExChange>
        </w:tblPrEx>
        <w:trPr>
          <w:cnfStyle w:val="000000100000" w:firstRow="0" w:lastRow="0" w:firstColumn="0" w:lastColumn="0" w:oddVBand="0" w:evenVBand="0" w:oddHBand="1" w:evenHBand="0" w:firstRowFirstColumn="0" w:firstRowLastColumn="0" w:lastRowFirstColumn="0" w:lastRowLastColumn="0"/>
          <w:trHeight w:val="20"/>
          <w:ins w:id="15281" w:author="Prasasti Karunia Farista Ananto" w:date="2021-10-19T14:22:00Z"/>
          <w:del w:id="15282" w:author="nadira firinda" w:date="2022-10-29T23:33:00Z"/>
          <w:trPrChange w:id="15283" w:author="Prasasti Karunia Farista Ananto" w:date="2021-10-19T14:24:00Z">
            <w:trPr>
              <w:gridAfter w:val="0"/>
              <w:wAfter w:w="14" w:type="dxa"/>
              <w:trHeight w:val="300"/>
            </w:trPr>
          </w:trPrChange>
        </w:trPr>
        <w:tc>
          <w:tcPr>
            <w:cnfStyle w:val="001000000000" w:firstRow="0" w:lastRow="0" w:firstColumn="1" w:lastColumn="0" w:oddVBand="0" w:evenVBand="0" w:oddHBand="0" w:evenHBand="0" w:firstRowFirstColumn="0" w:firstRowLastColumn="0" w:lastRowFirstColumn="0" w:lastRowLastColumn="0"/>
            <w:tcW w:w="3070" w:type="dxa"/>
            <w:noWrap/>
            <w:hideMark/>
            <w:tcPrChange w:id="15284" w:author="Prasasti Karunia Farista Ananto" w:date="2021-10-19T14:24:00Z">
              <w:tcPr>
                <w:tcW w:w="3070" w:type="dxa"/>
                <w:noWrap/>
                <w:hideMark/>
              </w:tcPr>
            </w:tcPrChange>
          </w:tcPr>
          <w:p w14:paraId="2A081AA4" w14:textId="3DBCD7D5" w:rsidR="00774843" w:rsidRPr="00774843" w:rsidDel="00F21BA2" w:rsidRDefault="00774843" w:rsidP="00CC4C47">
            <w:pPr>
              <w:keepNext/>
              <w:spacing w:after="200" w:line="360" w:lineRule="auto"/>
              <w:cnfStyle w:val="001000100000" w:firstRow="0" w:lastRow="0" w:firstColumn="1" w:lastColumn="0" w:oddVBand="0" w:evenVBand="0" w:oddHBand="1" w:evenHBand="0" w:firstRowFirstColumn="0" w:firstRowLastColumn="0" w:lastRowFirstColumn="0" w:lastRowLastColumn="0"/>
              <w:rPr>
                <w:ins w:id="15285" w:author="Prasasti Karunia Farista Ananto" w:date="2021-10-19T14:22:00Z"/>
                <w:del w:id="15286" w:author="nadira firinda" w:date="2022-10-29T23:33:00Z"/>
                <w:rFonts w:ascii="Times New Roman" w:eastAsia="Times New Roman" w:hAnsi="Times New Roman" w:cs="Times New Roman"/>
                <w:color w:val="000000"/>
                <w:lang w:val="en-US" w:eastAsia="zh-TW"/>
                <w:rPrChange w:id="15287" w:author="Prasasti Karunia Farista Ananto" w:date="2021-10-19T14:24:00Z">
                  <w:rPr>
                    <w:ins w:id="15288" w:author="Prasasti Karunia Farista Ananto" w:date="2021-10-19T14:22:00Z"/>
                    <w:del w:id="15289" w:author="nadira firinda" w:date="2022-10-29T23:33:00Z"/>
                    <w:rFonts w:ascii="Calibri" w:eastAsia="Times New Roman" w:hAnsi="Calibri" w:cs="Calibri"/>
                    <w:color w:val="000000"/>
                    <w:lang w:val="en-US" w:eastAsia="zh-TW"/>
                  </w:rPr>
                </w:rPrChange>
              </w:rPr>
              <w:pPrChange w:id="15290" w:author="nadira firinda" w:date="2022-10-29T23:37:00Z">
                <w:pPr>
                  <w:cnfStyle w:val="001000100000" w:firstRow="0" w:lastRow="0" w:firstColumn="1" w:lastColumn="0" w:oddVBand="0" w:evenVBand="0" w:oddHBand="1" w:evenHBand="0" w:firstRowFirstColumn="0" w:firstRowLastColumn="0" w:lastRowFirstColumn="0" w:lastRowLastColumn="0"/>
                </w:pPr>
              </w:pPrChange>
            </w:pPr>
            <w:ins w:id="15291" w:author="Prasasti Karunia Farista Ananto" w:date="2021-10-19T14:22:00Z">
              <w:del w:id="15292" w:author="nadira firinda" w:date="2022-10-29T23:33:00Z">
                <w:r w:rsidRPr="00774843" w:rsidDel="00F21BA2">
                  <w:rPr>
                    <w:rFonts w:ascii="Times New Roman" w:eastAsia="Times New Roman" w:hAnsi="Times New Roman" w:cs="Times New Roman"/>
                    <w:color w:val="000000"/>
                    <w:lang w:val="en-US" w:eastAsia="zh-TW"/>
                    <w:rPrChange w:id="15293" w:author="Prasasti Karunia Farista Ananto" w:date="2021-10-19T14:24:00Z">
                      <w:rPr>
                        <w:rFonts w:ascii="Calibri" w:eastAsia="Times New Roman" w:hAnsi="Calibri" w:cs="Calibri"/>
                        <w:color w:val="000000"/>
                        <w:lang w:val="en-US" w:eastAsia="zh-TW"/>
                      </w:rPr>
                    </w:rPrChange>
                  </w:rPr>
                  <w:delText xml:space="preserve"> ENSOIDX</w:delText>
                </w:r>
                <w:bookmarkStart w:id="15294" w:name="_Toc117980437"/>
                <w:bookmarkStart w:id="15295" w:name="_Toc117982085"/>
                <w:bookmarkEnd w:id="15294"/>
                <w:bookmarkEnd w:id="15295"/>
              </w:del>
            </w:ins>
          </w:p>
        </w:tc>
        <w:tc>
          <w:tcPr>
            <w:tcW w:w="5724" w:type="dxa"/>
            <w:noWrap/>
            <w:hideMark/>
            <w:tcPrChange w:id="15296" w:author="Prasasti Karunia Farista Ananto" w:date="2021-10-19T14:24:00Z">
              <w:tcPr>
                <w:tcW w:w="5724" w:type="dxa"/>
                <w:gridSpan w:val="2"/>
                <w:noWrap/>
                <w:hideMark/>
              </w:tcPr>
            </w:tcPrChange>
          </w:tcPr>
          <w:p w14:paraId="13F2D275" w14:textId="6BB3803B" w:rsidR="00774843" w:rsidRPr="00774843" w:rsidDel="00F21BA2" w:rsidRDefault="00774843" w:rsidP="00CC4C47">
            <w:pPr>
              <w:keepNext/>
              <w:spacing w:after="200" w:line="360" w:lineRule="auto"/>
              <w:cnfStyle w:val="000000100000" w:firstRow="0" w:lastRow="0" w:firstColumn="0" w:lastColumn="0" w:oddVBand="0" w:evenVBand="0" w:oddHBand="1" w:evenHBand="0" w:firstRowFirstColumn="0" w:firstRowLastColumn="0" w:lastRowFirstColumn="0" w:lastRowLastColumn="0"/>
              <w:rPr>
                <w:ins w:id="15297" w:author="Prasasti Karunia Farista Ananto" w:date="2021-10-19T14:22:00Z"/>
                <w:del w:id="15298" w:author="nadira firinda" w:date="2022-10-29T23:33:00Z"/>
                <w:rFonts w:ascii="Times New Roman" w:eastAsia="Times New Roman" w:hAnsi="Times New Roman" w:cs="Times New Roman"/>
                <w:color w:val="000000"/>
                <w:lang w:val="en-US" w:eastAsia="zh-TW"/>
                <w:rPrChange w:id="15299" w:author="Prasasti Karunia Farista Ananto" w:date="2021-10-19T14:24:00Z">
                  <w:rPr>
                    <w:ins w:id="15300" w:author="Prasasti Karunia Farista Ananto" w:date="2021-10-19T14:22:00Z"/>
                    <w:del w:id="15301" w:author="nadira firinda" w:date="2022-10-29T23:33:00Z"/>
                    <w:rFonts w:ascii="Calibri" w:eastAsia="Times New Roman" w:hAnsi="Calibri" w:cs="Calibri"/>
                    <w:color w:val="000000"/>
                    <w:lang w:val="en-US" w:eastAsia="zh-TW"/>
                  </w:rPr>
                </w:rPrChange>
              </w:rPr>
              <w:pPrChange w:id="15302" w:author="nadira firinda" w:date="2022-10-29T23:37:00Z">
                <w:pPr>
                  <w:cnfStyle w:val="000000100000" w:firstRow="0" w:lastRow="0" w:firstColumn="0" w:lastColumn="0" w:oddVBand="0" w:evenVBand="0" w:oddHBand="1" w:evenHBand="0" w:firstRowFirstColumn="0" w:firstRowLastColumn="0" w:lastRowFirstColumn="0" w:lastRowLastColumn="0"/>
                </w:pPr>
              </w:pPrChange>
            </w:pPr>
            <w:ins w:id="15303" w:author="Prasasti Karunia Farista Ananto" w:date="2021-10-19T14:22:00Z">
              <w:del w:id="15304" w:author="nadira firinda" w:date="2022-10-29T23:33:00Z">
                <w:r w:rsidRPr="00774843" w:rsidDel="00F21BA2">
                  <w:rPr>
                    <w:rFonts w:ascii="Times New Roman" w:eastAsia="Times New Roman" w:hAnsi="Times New Roman" w:cs="Times New Roman"/>
                    <w:color w:val="000000"/>
                    <w:lang w:val="en-US" w:eastAsia="zh-TW"/>
                    <w:rPrChange w:id="15305" w:author="Prasasti Karunia Farista Ananto" w:date="2021-10-19T14:24:00Z">
                      <w:rPr>
                        <w:rFonts w:ascii="Calibri" w:eastAsia="Times New Roman" w:hAnsi="Calibri" w:cs="Calibri"/>
                        <w:color w:val="000000"/>
                        <w:lang w:val="en-US" w:eastAsia="zh-TW"/>
                      </w:rPr>
                    </w:rPrChange>
                  </w:rPr>
                  <w:delText>Index ENSO (cuaca)</w:delText>
                </w:r>
                <w:bookmarkStart w:id="15306" w:name="_Toc117980438"/>
                <w:bookmarkStart w:id="15307" w:name="_Toc117982086"/>
                <w:bookmarkEnd w:id="15306"/>
                <w:bookmarkEnd w:id="15307"/>
              </w:del>
            </w:ins>
          </w:p>
        </w:tc>
        <w:bookmarkStart w:id="15308" w:name="_Toc117980439"/>
        <w:bookmarkStart w:id="15309" w:name="_Toc117982087"/>
        <w:bookmarkEnd w:id="15308"/>
        <w:bookmarkEnd w:id="15309"/>
      </w:tr>
      <w:tr w:rsidR="00774843" w:rsidRPr="00774843" w:rsidDel="00F21BA2" w14:paraId="1DA2EEFA" w14:textId="450F2BD0" w:rsidTr="00F21BA2">
        <w:tblPrEx>
          <w:tblPrExChange w:id="15310" w:author="Prasasti Karunia Farista Ananto" w:date="2021-10-19T14:24:00Z">
            <w:tblPrEx>
              <w:tblW w:w="9030" w:type="dxa"/>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Ex>
          </w:tblPrExChange>
        </w:tblPrEx>
        <w:trPr>
          <w:trHeight w:val="20"/>
          <w:ins w:id="15311" w:author="Prasasti Karunia Farista Ananto" w:date="2021-10-19T14:22:00Z"/>
          <w:del w:id="15312" w:author="nadira firinda" w:date="2022-10-29T23:33:00Z"/>
          <w:trPrChange w:id="15313" w:author="Prasasti Karunia Farista Ananto" w:date="2021-10-19T14:24:00Z">
            <w:trPr>
              <w:gridAfter w:val="0"/>
              <w:wAfter w:w="14" w:type="dxa"/>
              <w:trHeight w:val="300"/>
            </w:trPr>
          </w:trPrChange>
        </w:trPr>
        <w:tc>
          <w:tcPr>
            <w:cnfStyle w:val="001000000000" w:firstRow="0" w:lastRow="0" w:firstColumn="1" w:lastColumn="0" w:oddVBand="0" w:evenVBand="0" w:oddHBand="0" w:evenHBand="0" w:firstRowFirstColumn="0" w:firstRowLastColumn="0" w:lastRowFirstColumn="0" w:lastRowLastColumn="0"/>
            <w:tcW w:w="3070" w:type="dxa"/>
            <w:noWrap/>
            <w:hideMark/>
            <w:tcPrChange w:id="15314" w:author="Prasasti Karunia Farista Ananto" w:date="2021-10-19T14:24:00Z">
              <w:tcPr>
                <w:tcW w:w="3070" w:type="dxa"/>
                <w:noWrap/>
                <w:hideMark/>
              </w:tcPr>
            </w:tcPrChange>
          </w:tcPr>
          <w:p w14:paraId="6715FD9C" w14:textId="42552E02" w:rsidR="00774843" w:rsidRPr="00774843" w:rsidDel="00F21BA2" w:rsidRDefault="00774843" w:rsidP="00CC4C47">
            <w:pPr>
              <w:keepNext/>
              <w:spacing w:after="200" w:line="360" w:lineRule="auto"/>
              <w:rPr>
                <w:ins w:id="15315" w:author="Prasasti Karunia Farista Ananto" w:date="2021-10-19T14:22:00Z"/>
                <w:del w:id="15316" w:author="nadira firinda" w:date="2022-10-29T23:33:00Z"/>
                <w:rFonts w:ascii="Times New Roman" w:eastAsia="Times New Roman" w:hAnsi="Times New Roman" w:cs="Times New Roman"/>
                <w:color w:val="000000"/>
                <w:lang w:val="en-US" w:eastAsia="zh-TW"/>
                <w:rPrChange w:id="15317" w:author="Prasasti Karunia Farista Ananto" w:date="2021-10-19T14:24:00Z">
                  <w:rPr>
                    <w:ins w:id="15318" w:author="Prasasti Karunia Farista Ananto" w:date="2021-10-19T14:22:00Z"/>
                    <w:del w:id="15319" w:author="nadira firinda" w:date="2022-10-29T23:33:00Z"/>
                    <w:rFonts w:ascii="Calibri" w:eastAsia="Times New Roman" w:hAnsi="Calibri" w:cs="Calibri"/>
                    <w:color w:val="000000"/>
                    <w:lang w:val="en-US" w:eastAsia="zh-TW"/>
                  </w:rPr>
                </w:rPrChange>
              </w:rPr>
              <w:pPrChange w:id="15320" w:author="nadira firinda" w:date="2022-10-29T23:37:00Z">
                <w:pPr/>
              </w:pPrChange>
            </w:pPr>
            <w:ins w:id="15321" w:author="Prasasti Karunia Farista Ananto" w:date="2021-10-19T14:22:00Z">
              <w:del w:id="15322" w:author="nadira firinda" w:date="2022-10-29T23:33:00Z">
                <w:r w:rsidRPr="00774843" w:rsidDel="00F21BA2">
                  <w:rPr>
                    <w:rFonts w:ascii="Times New Roman" w:eastAsia="Times New Roman" w:hAnsi="Times New Roman" w:cs="Times New Roman"/>
                    <w:color w:val="000000"/>
                    <w:lang w:val="en-US" w:eastAsia="zh-TW"/>
                    <w:rPrChange w:id="15323" w:author="Prasasti Karunia Farista Ananto" w:date="2021-10-19T14:24:00Z">
                      <w:rPr>
                        <w:rFonts w:ascii="Calibri" w:eastAsia="Times New Roman" w:hAnsi="Calibri" w:cs="Calibri"/>
                        <w:color w:val="000000"/>
                        <w:lang w:val="en-US" w:eastAsia="zh-TW"/>
                      </w:rPr>
                    </w:rPrChange>
                  </w:rPr>
                  <w:delText xml:space="preserve"> EXRPL</w:delText>
                </w:r>
                <w:bookmarkStart w:id="15324" w:name="_Toc117980440"/>
                <w:bookmarkStart w:id="15325" w:name="_Toc117982088"/>
                <w:bookmarkEnd w:id="15324"/>
                <w:bookmarkEnd w:id="15325"/>
              </w:del>
            </w:ins>
          </w:p>
        </w:tc>
        <w:tc>
          <w:tcPr>
            <w:tcW w:w="5724" w:type="dxa"/>
            <w:noWrap/>
            <w:hideMark/>
            <w:tcPrChange w:id="15326" w:author="Prasasti Karunia Farista Ananto" w:date="2021-10-19T14:24:00Z">
              <w:tcPr>
                <w:tcW w:w="5724" w:type="dxa"/>
                <w:gridSpan w:val="2"/>
                <w:noWrap/>
                <w:hideMark/>
              </w:tcPr>
            </w:tcPrChange>
          </w:tcPr>
          <w:p w14:paraId="51AF3737" w14:textId="2B8FC1EB" w:rsidR="00774843" w:rsidRPr="00774843" w:rsidDel="00F21BA2" w:rsidRDefault="00774843" w:rsidP="00CC4C47">
            <w:pPr>
              <w:keepNext/>
              <w:spacing w:after="200" w:line="360" w:lineRule="auto"/>
              <w:cnfStyle w:val="000000000000" w:firstRow="0" w:lastRow="0" w:firstColumn="0" w:lastColumn="0" w:oddVBand="0" w:evenVBand="0" w:oddHBand="0" w:evenHBand="0" w:firstRowFirstColumn="0" w:firstRowLastColumn="0" w:lastRowFirstColumn="0" w:lastRowLastColumn="0"/>
              <w:rPr>
                <w:ins w:id="15327" w:author="Prasasti Karunia Farista Ananto" w:date="2021-10-19T14:22:00Z"/>
                <w:del w:id="15328" w:author="nadira firinda" w:date="2022-10-29T23:33:00Z"/>
                <w:rFonts w:ascii="Times New Roman" w:eastAsia="Times New Roman" w:hAnsi="Times New Roman" w:cs="Times New Roman"/>
                <w:color w:val="000000"/>
                <w:lang w:val="en-US" w:eastAsia="zh-TW"/>
                <w:rPrChange w:id="15329" w:author="Prasasti Karunia Farista Ananto" w:date="2021-10-19T14:24:00Z">
                  <w:rPr>
                    <w:ins w:id="15330" w:author="Prasasti Karunia Farista Ananto" w:date="2021-10-19T14:22:00Z"/>
                    <w:del w:id="15331" w:author="nadira firinda" w:date="2022-10-29T23:33:00Z"/>
                    <w:rFonts w:ascii="Calibri" w:eastAsia="Times New Roman" w:hAnsi="Calibri" w:cs="Calibri"/>
                    <w:color w:val="000000"/>
                    <w:lang w:val="en-US" w:eastAsia="zh-TW"/>
                  </w:rPr>
                </w:rPrChange>
              </w:rPr>
              <w:pPrChange w:id="15332" w:author="nadira firinda" w:date="2022-10-29T23:37:00Z">
                <w:pPr>
                  <w:cnfStyle w:val="000000000000" w:firstRow="0" w:lastRow="0" w:firstColumn="0" w:lastColumn="0" w:oddVBand="0" w:evenVBand="0" w:oddHBand="0" w:evenHBand="0" w:firstRowFirstColumn="0" w:firstRowLastColumn="0" w:lastRowFirstColumn="0" w:lastRowLastColumn="0"/>
                </w:pPr>
              </w:pPrChange>
            </w:pPr>
            <w:ins w:id="15333" w:author="Prasasti Karunia Farista Ananto" w:date="2021-10-19T14:22:00Z">
              <w:del w:id="15334" w:author="nadira firinda" w:date="2022-10-29T23:33:00Z">
                <w:r w:rsidRPr="00774843" w:rsidDel="00F21BA2">
                  <w:rPr>
                    <w:rFonts w:ascii="Times New Roman" w:eastAsia="Times New Roman" w:hAnsi="Times New Roman" w:cs="Times New Roman"/>
                    <w:color w:val="000000"/>
                    <w:lang w:val="en-US" w:eastAsia="zh-TW"/>
                    <w:rPrChange w:id="15335" w:author="Prasasti Karunia Farista Ananto" w:date="2021-10-19T14:24:00Z">
                      <w:rPr>
                        <w:rFonts w:ascii="Calibri" w:eastAsia="Times New Roman" w:hAnsi="Calibri" w:cs="Calibri"/>
                        <w:color w:val="000000"/>
                        <w:lang w:val="en-US" w:eastAsia="zh-TW"/>
                      </w:rPr>
                    </w:rPrChange>
                  </w:rPr>
                  <w:delText>Exchange Rate : Rp/USD (average)</w:delText>
                </w:r>
                <w:bookmarkStart w:id="15336" w:name="_Toc117980441"/>
                <w:bookmarkStart w:id="15337" w:name="_Toc117982089"/>
                <w:bookmarkEnd w:id="15336"/>
                <w:bookmarkEnd w:id="15337"/>
              </w:del>
            </w:ins>
          </w:p>
        </w:tc>
        <w:bookmarkStart w:id="15338" w:name="_Toc117980442"/>
        <w:bookmarkStart w:id="15339" w:name="_Toc117982090"/>
        <w:bookmarkEnd w:id="15338"/>
        <w:bookmarkEnd w:id="15339"/>
      </w:tr>
      <w:tr w:rsidR="00774843" w:rsidRPr="00774843" w:rsidDel="00F21BA2" w14:paraId="3C2858A9" w14:textId="728B71E1" w:rsidTr="00F21BA2">
        <w:tblPrEx>
          <w:tblPrExChange w:id="15340" w:author="Prasasti Karunia Farista Ananto" w:date="2021-10-19T14:24:00Z">
            <w:tblPrEx>
              <w:tblW w:w="9030" w:type="dxa"/>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Ex>
          </w:tblPrExChange>
        </w:tblPrEx>
        <w:trPr>
          <w:cnfStyle w:val="000000100000" w:firstRow="0" w:lastRow="0" w:firstColumn="0" w:lastColumn="0" w:oddVBand="0" w:evenVBand="0" w:oddHBand="1" w:evenHBand="0" w:firstRowFirstColumn="0" w:firstRowLastColumn="0" w:lastRowFirstColumn="0" w:lastRowLastColumn="0"/>
          <w:trHeight w:val="20"/>
          <w:ins w:id="15341" w:author="Prasasti Karunia Farista Ananto" w:date="2021-10-19T14:22:00Z"/>
          <w:del w:id="15342" w:author="nadira firinda" w:date="2022-10-29T23:33:00Z"/>
          <w:trPrChange w:id="15343" w:author="Prasasti Karunia Farista Ananto" w:date="2021-10-19T14:24:00Z">
            <w:trPr>
              <w:gridAfter w:val="0"/>
              <w:trHeight w:val="265"/>
            </w:trPr>
          </w:trPrChange>
        </w:trPr>
        <w:tc>
          <w:tcPr>
            <w:cnfStyle w:val="001000000000" w:firstRow="0" w:lastRow="0" w:firstColumn="1" w:lastColumn="0" w:oddVBand="0" w:evenVBand="0" w:oddHBand="0" w:evenHBand="0" w:firstRowFirstColumn="0" w:firstRowLastColumn="0" w:lastRowFirstColumn="0" w:lastRowLastColumn="0"/>
            <w:tcW w:w="3070" w:type="dxa"/>
            <w:noWrap/>
            <w:hideMark/>
            <w:tcPrChange w:id="15344" w:author="Prasasti Karunia Farista Ananto" w:date="2021-10-19T14:24:00Z">
              <w:tcPr>
                <w:tcW w:w="3070" w:type="dxa"/>
                <w:noWrap/>
                <w:hideMark/>
              </w:tcPr>
            </w:tcPrChange>
          </w:tcPr>
          <w:p w14:paraId="0EB6AA7D" w14:textId="035A76C6" w:rsidR="00774843" w:rsidRPr="00774843" w:rsidDel="00F21BA2" w:rsidRDefault="00774843" w:rsidP="00CC4C47">
            <w:pPr>
              <w:keepNext/>
              <w:spacing w:after="200" w:line="360" w:lineRule="auto"/>
              <w:cnfStyle w:val="001000100000" w:firstRow="0" w:lastRow="0" w:firstColumn="1" w:lastColumn="0" w:oddVBand="0" w:evenVBand="0" w:oddHBand="1" w:evenHBand="0" w:firstRowFirstColumn="0" w:firstRowLastColumn="0" w:lastRowFirstColumn="0" w:lastRowLastColumn="0"/>
              <w:rPr>
                <w:ins w:id="15345" w:author="Prasasti Karunia Farista Ananto" w:date="2021-10-19T14:22:00Z"/>
                <w:del w:id="15346" w:author="nadira firinda" w:date="2022-10-29T23:33:00Z"/>
                <w:rFonts w:ascii="Times New Roman" w:eastAsia="Times New Roman" w:hAnsi="Times New Roman" w:cs="Times New Roman"/>
                <w:color w:val="000000"/>
                <w:lang w:val="en-US" w:eastAsia="zh-TW"/>
                <w:rPrChange w:id="15347" w:author="Prasasti Karunia Farista Ananto" w:date="2021-10-19T14:24:00Z">
                  <w:rPr>
                    <w:ins w:id="15348" w:author="Prasasti Karunia Farista Ananto" w:date="2021-10-19T14:22:00Z"/>
                    <w:del w:id="15349" w:author="nadira firinda" w:date="2022-10-29T23:33:00Z"/>
                    <w:rFonts w:ascii="Calibri" w:eastAsia="Times New Roman" w:hAnsi="Calibri" w:cs="Calibri"/>
                    <w:color w:val="000000"/>
                    <w:lang w:val="en-US" w:eastAsia="zh-TW"/>
                  </w:rPr>
                </w:rPrChange>
              </w:rPr>
              <w:pPrChange w:id="15350" w:author="nadira firinda" w:date="2022-10-29T23:37:00Z">
                <w:pPr>
                  <w:cnfStyle w:val="001000100000" w:firstRow="0" w:lastRow="0" w:firstColumn="1" w:lastColumn="0" w:oddVBand="0" w:evenVBand="0" w:oddHBand="1" w:evenHBand="0" w:firstRowFirstColumn="0" w:firstRowLastColumn="0" w:lastRowFirstColumn="0" w:lastRowLastColumn="0"/>
                </w:pPr>
              </w:pPrChange>
            </w:pPr>
            <w:ins w:id="15351" w:author="Prasasti Karunia Farista Ananto" w:date="2021-10-19T14:22:00Z">
              <w:del w:id="15352" w:author="nadira firinda" w:date="2022-10-29T23:33:00Z">
                <w:r w:rsidRPr="00774843" w:rsidDel="00F21BA2">
                  <w:rPr>
                    <w:rFonts w:ascii="Times New Roman" w:eastAsia="Times New Roman" w:hAnsi="Times New Roman" w:cs="Times New Roman"/>
                    <w:color w:val="000000"/>
                    <w:lang w:val="en-US" w:eastAsia="zh-TW"/>
                    <w:rPrChange w:id="15353" w:author="Prasasti Karunia Farista Ananto" w:date="2021-10-19T14:24:00Z">
                      <w:rPr>
                        <w:rFonts w:ascii="Calibri" w:eastAsia="Times New Roman" w:hAnsi="Calibri" w:cs="Calibri"/>
                        <w:color w:val="000000"/>
                        <w:lang w:val="en-US" w:eastAsia="zh-TW"/>
                      </w:rPr>
                    </w:rPrChange>
                  </w:rPr>
                  <w:delText xml:space="preserve"> GDPRL</w:delText>
                </w:r>
                <w:bookmarkStart w:id="15354" w:name="_Toc117980443"/>
                <w:bookmarkStart w:id="15355" w:name="_Toc117982091"/>
                <w:bookmarkEnd w:id="15354"/>
                <w:bookmarkEnd w:id="15355"/>
              </w:del>
            </w:ins>
          </w:p>
        </w:tc>
        <w:tc>
          <w:tcPr>
            <w:tcW w:w="5724" w:type="dxa"/>
            <w:noWrap/>
            <w:hideMark/>
            <w:tcPrChange w:id="15356" w:author="Prasasti Karunia Farista Ananto" w:date="2021-10-19T14:24:00Z">
              <w:tcPr>
                <w:tcW w:w="5724" w:type="dxa"/>
                <w:gridSpan w:val="2"/>
                <w:noWrap/>
                <w:hideMark/>
              </w:tcPr>
            </w:tcPrChange>
          </w:tcPr>
          <w:p w14:paraId="10B743B2" w14:textId="3AF8B6D9" w:rsidR="00774843" w:rsidRPr="00774843" w:rsidDel="00F21BA2" w:rsidRDefault="00774843" w:rsidP="00CC4C47">
            <w:pPr>
              <w:keepNext/>
              <w:spacing w:after="200" w:line="360" w:lineRule="auto"/>
              <w:cnfStyle w:val="000000100000" w:firstRow="0" w:lastRow="0" w:firstColumn="0" w:lastColumn="0" w:oddVBand="0" w:evenVBand="0" w:oddHBand="1" w:evenHBand="0" w:firstRowFirstColumn="0" w:firstRowLastColumn="0" w:lastRowFirstColumn="0" w:lastRowLastColumn="0"/>
              <w:rPr>
                <w:ins w:id="15357" w:author="Prasasti Karunia Farista Ananto" w:date="2021-10-19T14:22:00Z"/>
                <w:del w:id="15358" w:author="nadira firinda" w:date="2022-10-29T23:33:00Z"/>
                <w:rFonts w:ascii="Times New Roman" w:eastAsia="Times New Roman" w:hAnsi="Times New Roman" w:cs="Times New Roman"/>
                <w:color w:val="000000"/>
                <w:lang w:val="en-US" w:eastAsia="zh-TW"/>
                <w:rPrChange w:id="15359" w:author="Prasasti Karunia Farista Ananto" w:date="2021-10-19T14:24:00Z">
                  <w:rPr>
                    <w:ins w:id="15360" w:author="Prasasti Karunia Farista Ananto" w:date="2021-10-19T14:22:00Z"/>
                    <w:del w:id="15361" w:author="nadira firinda" w:date="2022-10-29T23:33:00Z"/>
                    <w:rFonts w:ascii="Calibri" w:eastAsia="Times New Roman" w:hAnsi="Calibri" w:cs="Calibri"/>
                    <w:color w:val="000000"/>
                    <w:lang w:val="en-US" w:eastAsia="zh-TW"/>
                  </w:rPr>
                </w:rPrChange>
              </w:rPr>
              <w:pPrChange w:id="15362" w:author="nadira firinda" w:date="2022-10-29T23:37:00Z">
                <w:pPr>
                  <w:cnfStyle w:val="000000100000" w:firstRow="0" w:lastRow="0" w:firstColumn="0" w:lastColumn="0" w:oddVBand="0" w:evenVBand="0" w:oddHBand="1" w:evenHBand="0" w:firstRowFirstColumn="0" w:firstRowLastColumn="0" w:lastRowFirstColumn="0" w:lastRowLastColumn="0"/>
                </w:pPr>
              </w:pPrChange>
            </w:pPr>
            <w:ins w:id="15363" w:author="Prasasti Karunia Farista Ananto" w:date="2021-10-19T14:22:00Z">
              <w:del w:id="15364" w:author="nadira firinda" w:date="2022-10-29T23:33:00Z">
                <w:r w:rsidRPr="00774843" w:rsidDel="00F21BA2">
                  <w:rPr>
                    <w:rFonts w:ascii="Times New Roman" w:eastAsia="Times New Roman" w:hAnsi="Times New Roman" w:cs="Times New Roman"/>
                    <w:color w:val="000000"/>
                    <w:lang w:val="en-US" w:eastAsia="zh-TW"/>
                    <w:rPrChange w:id="15365" w:author="Prasasti Karunia Farista Ananto" w:date="2021-10-19T14:24:00Z">
                      <w:rPr>
                        <w:rFonts w:ascii="Calibri" w:eastAsia="Times New Roman" w:hAnsi="Calibri" w:cs="Calibri"/>
                        <w:color w:val="000000"/>
                        <w:lang w:val="en-US" w:eastAsia="zh-TW"/>
                      </w:rPr>
                    </w:rPrChange>
                  </w:rPr>
                  <w:delText>Real GDP</w:delText>
                </w:r>
                <w:bookmarkStart w:id="15366" w:name="_Toc117980444"/>
                <w:bookmarkStart w:id="15367" w:name="_Toc117982092"/>
                <w:bookmarkEnd w:id="15366"/>
                <w:bookmarkEnd w:id="15367"/>
              </w:del>
            </w:ins>
          </w:p>
        </w:tc>
        <w:bookmarkStart w:id="15368" w:name="_Toc117980445"/>
        <w:bookmarkStart w:id="15369" w:name="_Toc117982093"/>
        <w:bookmarkEnd w:id="15368"/>
        <w:bookmarkEnd w:id="15369"/>
      </w:tr>
      <w:tr w:rsidR="00774843" w:rsidRPr="00774843" w:rsidDel="00F21BA2" w14:paraId="1CBC64ED" w14:textId="0E07AE1F" w:rsidTr="00F21BA2">
        <w:tblPrEx>
          <w:tblPrExChange w:id="15370" w:author="Prasasti Karunia Farista Ananto" w:date="2021-10-19T14:24:00Z">
            <w:tblPrEx>
              <w:tblW w:w="9030" w:type="dxa"/>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Ex>
          </w:tblPrExChange>
        </w:tblPrEx>
        <w:trPr>
          <w:trHeight w:val="20"/>
          <w:ins w:id="15371" w:author="Prasasti Karunia Farista Ananto" w:date="2021-10-19T14:22:00Z"/>
          <w:del w:id="15372" w:author="nadira firinda" w:date="2022-10-29T23:33:00Z"/>
          <w:trPrChange w:id="15373" w:author="Prasasti Karunia Farista Ananto" w:date="2021-10-19T14:24:00Z">
            <w:trPr>
              <w:gridAfter w:val="0"/>
              <w:wAfter w:w="14" w:type="dxa"/>
              <w:trHeight w:val="300"/>
            </w:trPr>
          </w:trPrChange>
        </w:trPr>
        <w:tc>
          <w:tcPr>
            <w:cnfStyle w:val="001000000000" w:firstRow="0" w:lastRow="0" w:firstColumn="1" w:lastColumn="0" w:oddVBand="0" w:evenVBand="0" w:oddHBand="0" w:evenHBand="0" w:firstRowFirstColumn="0" w:firstRowLastColumn="0" w:lastRowFirstColumn="0" w:lastRowLastColumn="0"/>
            <w:tcW w:w="3070" w:type="dxa"/>
            <w:noWrap/>
            <w:hideMark/>
            <w:tcPrChange w:id="15374" w:author="Prasasti Karunia Farista Ananto" w:date="2021-10-19T14:24:00Z">
              <w:tcPr>
                <w:tcW w:w="3070" w:type="dxa"/>
                <w:noWrap/>
                <w:hideMark/>
              </w:tcPr>
            </w:tcPrChange>
          </w:tcPr>
          <w:p w14:paraId="72DE2AED" w14:textId="191CDBD1" w:rsidR="00774843" w:rsidRPr="00774843" w:rsidDel="00F21BA2" w:rsidRDefault="00774843" w:rsidP="00CC4C47">
            <w:pPr>
              <w:keepNext/>
              <w:spacing w:after="200" w:line="360" w:lineRule="auto"/>
              <w:rPr>
                <w:ins w:id="15375" w:author="Prasasti Karunia Farista Ananto" w:date="2021-10-19T14:22:00Z"/>
                <w:del w:id="15376" w:author="nadira firinda" w:date="2022-10-29T23:33:00Z"/>
                <w:rFonts w:ascii="Times New Roman" w:eastAsia="Times New Roman" w:hAnsi="Times New Roman" w:cs="Times New Roman"/>
                <w:color w:val="000000"/>
                <w:lang w:val="en-US" w:eastAsia="zh-TW"/>
                <w:rPrChange w:id="15377" w:author="Prasasti Karunia Farista Ananto" w:date="2021-10-19T14:24:00Z">
                  <w:rPr>
                    <w:ins w:id="15378" w:author="Prasasti Karunia Farista Ananto" w:date="2021-10-19T14:22:00Z"/>
                    <w:del w:id="15379" w:author="nadira firinda" w:date="2022-10-29T23:33:00Z"/>
                    <w:rFonts w:ascii="Calibri" w:eastAsia="Times New Roman" w:hAnsi="Calibri" w:cs="Calibri"/>
                    <w:color w:val="000000"/>
                    <w:lang w:val="en-US" w:eastAsia="zh-TW"/>
                  </w:rPr>
                </w:rPrChange>
              </w:rPr>
              <w:pPrChange w:id="15380" w:author="nadira firinda" w:date="2022-10-29T23:37:00Z">
                <w:pPr/>
              </w:pPrChange>
            </w:pPr>
            <w:ins w:id="15381" w:author="Prasasti Karunia Farista Ananto" w:date="2021-10-19T14:22:00Z">
              <w:del w:id="15382" w:author="nadira firinda" w:date="2022-10-29T23:33:00Z">
                <w:r w:rsidRPr="00774843" w:rsidDel="00F21BA2">
                  <w:rPr>
                    <w:rFonts w:ascii="Times New Roman" w:eastAsia="Times New Roman" w:hAnsi="Times New Roman" w:cs="Times New Roman"/>
                    <w:color w:val="000000"/>
                    <w:lang w:val="en-US" w:eastAsia="zh-TW"/>
                    <w:rPrChange w:id="15383" w:author="Prasasti Karunia Farista Ananto" w:date="2021-10-19T14:24:00Z">
                      <w:rPr>
                        <w:rFonts w:ascii="Calibri" w:eastAsia="Times New Roman" w:hAnsi="Calibri" w:cs="Calibri"/>
                        <w:color w:val="000000"/>
                        <w:lang w:val="en-US" w:eastAsia="zh-TW"/>
                      </w:rPr>
                    </w:rPrChange>
                  </w:rPr>
                  <w:delText xml:space="preserve"> GEBANSOSR</w:delText>
                </w:r>
                <w:bookmarkStart w:id="15384" w:name="_Toc117980446"/>
                <w:bookmarkStart w:id="15385" w:name="_Toc117982094"/>
                <w:bookmarkEnd w:id="15384"/>
                <w:bookmarkEnd w:id="15385"/>
              </w:del>
            </w:ins>
          </w:p>
        </w:tc>
        <w:tc>
          <w:tcPr>
            <w:tcW w:w="5724" w:type="dxa"/>
            <w:noWrap/>
            <w:hideMark/>
            <w:tcPrChange w:id="15386" w:author="Prasasti Karunia Farista Ananto" w:date="2021-10-19T14:24:00Z">
              <w:tcPr>
                <w:tcW w:w="5724" w:type="dxa"/>
                <w:gridSpan w:val="2"/>
                <w:noWrap/>
                <w:hideMark/>
              </w:tcPr>
            </w:tcPrChange>
          </w:tcPr>
          <w:p w14:paraId="5021B6A4" w14:textId="70F1F9C3" w:rsidR="00774843" w:rsidRPr="00774843" w:rsidDel="00F21BA2" w:rsidRDefault="00774843" w:rsidP="00CC4C47">
            <w:pPr>
              <w:keepNext/>
              <w:spacing w:after="200" w:line="360" w:lineRule="auto"/>
              <w:cnfStyle w:val="000000000000" w:firstRow="0" w:lastRow="0" w:firstColumn="0" w:lastColumn="0" w:oddVBand="0" w:evenVBand="0" w:oddHBand="0" w:evenHBand="0" w:firstRowFirstColumn="0" w:firstRowLastColumn="0" w:lastRowFirstColumn="0" w:lastRowLastColumn="0"/>
              <w:rPr>
                <w:ins w:id="15387" w:author="Prasasti Karunia Farista Ananto" w:date="2021-10-19T14:22:00Z"/>
                <w:del w:id="15388" w:author="nadira firinda" w:date="2022-10-29T23:33:00Z"/>
                <w:rFonts w:ascii="Times New Roman" w:eastAsia="Times New Roman" w:hAnsi="Times New Roman" w:cs="Times New Roman"/>
                <w:color w:val="000000"/>
                <w:lang w:val="en-US" w:eastAsia="zh-TW"/>
                <w:rPrChange w:id="15389" w:author="Prasasti Karunia Farista Ananto" w:date="2021-10-19T14:24:00Z">
                  <w:rPr>
                    <w:ins w:id="15390" w:author="Prasasti Karunia Farista Ananto" w:date="2021-10-19T14:22:00Z"/>
                    <w:del w:id="15391" w:author="nadira firinda" w:date="2022-10-29T23:33:00Z"/>
                    <w:rFonts w:ascii="Calibri" w:eastAsia="Times New Roman" w:hAnsi="Calibri" w:cs="Calibri"/>
                    <w:color w:val="000000"/>
                    <w:lang w:val="en-US" w:eastAsia="zh-TW"/>
                  </w:rPr>
                </w:rPrChange>
              </w:rPr>
              <w:pPrChange w:id="15392" w:author="nadira firinda" w:date="2022-10-29T23:37:00Z">
                <w:pPr>
                  <w:cnfStyle w:val="000000000000" w:firstRow="0" w:lastRow="0" w:firstColumn="0" w:lastColumn="0" w:oddVBand="0" w:evenVBand="0" w:oddHBand="0" w:evenHBand="0" w:firstRowFirstColumn="0" w:firstRowLastColumn="0" w:lastRowFirstColumn="0" w:lastRowLastColumn="0"/>
                </w:pPr>
              </w:pPrChange>
            </w:pPr>
            <w:ins w:id="15393" w:author="Prasasti Karunia Farista Ananto" w:date="2021-10-19T14:22:00Z">
              <w:del w:id="15394" w:author="nadira firinda" w:date="2022-10-29T23:33:00Z">
                <w:r w:rsidRPr="00774843" w:rsidDel="00F21BA2">
                  <w:rPr>
                    <w:rFonts w:ascii="Times New Roman" w:eastAsia="Times New Roman" w:hAnsi="Times New Roman" w:cs="Times New Roman"/>
                    <w:color w:val="000000"/>
                    <w:lang w:val="en-US" w:eastAsia="zh-TW"/>
                    <w:rPrChange w:id="15395" w:author="Prasasti Karunia Farista Ananto" w:date="2021-10-19T14:24:00Z">
                      <w:rPr>
                        <w:rFonts w:ascii="Calibri" w:eastAsia="Times New Roman" w:hAnsi="Calibri" w:cs="Calibri"/>
                        <w:color w:val="000000"/>
                        <w:lang w:val="en-US" w:eastAsia="zh-TW"/>
                      </w:rPr>
                    </w:rPrChange>
                  </w:rPr>
                  <w:delText>Govt. Expenditure: Social Assistance over GDP</w:delText>
                </w:r>
                <w:bookmarkStart w:id="15396" w:name="_Toc117980447"/>
                <w:bookmarkStart w:id="15397" w:name="_Toc117982095"/>
                <w:bookmarkEnd w:id="15396"/>
                <w:bookmarkEnd w:id="15397"/>
              </w:del>
            </w:ins>
          </w:p>
        </w:tc>
        <w:bookmarkStart w:id="15398" w:name="_Toc117980448"/>
        <w:bookmarkStart w:id="15399" w:name="_Toc117982096"/>
        <w:bookmarkEnd w:id="15398"/>
        <w:bookmarkEnd w:id="15399"/>
      </w:tr>
      <w:tr w:rsidR="00774843" w:rsidRPr="00774843" w:rsidDel="00F21BA2" w14:paraId="671AB24C" w14:textId="0DD036BC" w:rsidTr="00F21BA2">
        <w:tblPrEx>
          <w:tblPrExChange w:id="15400" w:author="Prasasti Karunia Farista Ananto" w:date="2021-10-19T14:24:00Z">
            <w:tblPrEx>
              <w:tblW w:w="9030" w:type="dxa"/>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Ex>
          </w:tblPrExChange>
        </w:tblPrEx>
        <w:trPr>
          <w:cnfStyle w:val="000000100000" w:firstRow="0" w:lastRow="0" w:firstColumn="0" w:lastColumn="0" w:oddVBand="0" w:evenVBand="0" w:oddHBand="1" w:evenHBand="0" w:firstRowFirstColumn="0" w:firstRowLastColumn="0" w:lastRowFirstColumn="0" w:lastRowLastColumn="0"/>
          <w:trHeight w:val="20"/>
          <w:ins w:id="15401" w:author="Prasasti Karunia Farista Ananto" w:date="2021-10-19T14:22:00Z"/>
          <w:del w:id="15402" w:author="nadira firinda" w:date="2022-10-29T23:33:00Z"/>
          <w:trPrChange w:id="15403" w:author="Prasasti Karunia Farista Ananto" w:date="2021-10-19T14:24:00Z">
            <w:trPr>
              <w:gridAfter w:val="0"/>
              <w:wAfter w:w="14" w:type="dxa"/>
              <w:trHeight w:val="649"/>
            </w:trPr>
          </w:trPrChange>
        </w:trPr>
        <w:tc>
          <w:tcPr>
            <w:cnfStyle w:val="001000000000" w:firstRow="0" w:lastRow="0" w:firstColumn="1" w:lastColumn="0" w:oddVBand="0" w:evenVBand="0" w:oddHBand="0" w:evenHBand="0" w:firstRowFirstColumn="0" w:firstRowLastColumn="0" w:lastRowFirstColumn="0" w:lastRowLastColumn="0"/>
            <w:tcW w:w="3070" w:type="dxa"/>
            <w:noWrap/>
            <w:hideMark/>
            <w:tcPrChange w:id="15404" w:author="Prasasti Karunia Farista Ananto" w:date="2021-10-19T14:24:00Z">
              <w:tcPr>
                <w:tcW w:w="3070" w:type="dxa"/>
                <w:noWrap/>
                <w:hideMark/>
              </w:tcPr>
            </w:tcPrChange>
          </w:tcPr>
          <w:p w14:paraId="02789C83" w14:textId="084B1493" w:rsidR="00774843" w:rsidRPr="00774843" w:rsidDel="00F21BA2" w:rsidRDefault="00774843" w:rsidP="00CC4C47">
            <w:pPr>
              <w:keepNext/>
              <w:spacing w:after="200" w:line="360" w:lineRule="auto"/>
              <w:cnfStyle w:val="001000100000" w:firstRow="0" w:lastRow="0" w:firstColumn="1" w:lastColumn="0" w:oddVBand="0" w:evenVBand="0" w:oddHBand="1" w:evenHBand="0" w:firstRowFirstColumn="0" w:firstRowLastColumn="0" w:lastRowFirstColumn="0" w:lastRowLastColumn="0"/>
              <w:rPr>
                <w:ins w:id="15405" w:author="Prasasti Karunia Farista Ananto" w:date="2021-10-19T14:22:00Z"/>
                <w:del w:id="15406" w:author="nadira firinda" w:date="2022-10-29T23:33:00Z"/>
                <w:rFonts w:ascii="Times New Roman" w:eastAsia="Times New Roman" w:hAnsi="Times New Roman" w:cs="Times New Roman"/>
                <w:color w:val="000000"/>
                <w:lang w:val="en-US" w:eastAsia="zh-TW"/>
                <w:rPrChange w:id="15407" w:author="Prasasti Karunia Farista Ananto" w:date="2021-10-19T14:24:00Z">
                  <w:rPr>
                    <w:ins w:id="15408" w:author="Prasasti Karunia Farista Ananto" w:date="2021-10-19T14:22:00Z"/>
                    <w:del w:id="15409" w:author="nadira firinda" w:date="2022-10-29T23:33:00Z"/>
                    <w:rFonts w:ascii="Calibri" w:eastAsia="Times New Roman" w:hAnsi="Calibri" w:cs="Calibri"/>
                    <w:color w:val="000000"/>
                    <w:lang w:val="en-US" w:eastAsia="zh-TW"/>
                  </w:rPr>
                </w:rPrChange>
              </w:rPr>
              <w:pPrChange w:id="15410" w:author="nadira firinda" w:date="2022-10-29T23:37:00Z">
                <w:pPr>
                  <w:cnfStyle w:val="001000100000" w:firstRow="0" w:lastRow="0" w:firstColumn="1" w:lastColumn="0" w:oddVBand="0" w:evenVBand="0" w:oddHBand="1" w:evenHBand="0" w:firstRowFirstColumn="0" w:firstRowLastColumn="0" w:lastRowFirstColumn="0" w:lastRowLastColumn="0"/>
                </w:pPr>
              </w:pPrChange>
            </w:pPr>
            <w:ins w:id="15411" w:author="Prasasti Karunia Farista Ananto" w:date="2021-10-19T14:22:00Z">
              <w:del w:id="15412" w:author="nadira firinda" w:date="2022-10-29T23:33:00Z">
                <w:r w:rsidRPr="00774843" w:rsidDel="00F21BA2">
                  <w:rPr>
                    <w:rFonts w:ascii="Times New Roman" w:eastAsia="Times New Roman" w:hAnsi="Times New Roman" w:cs="Times New Roman"/>
                    <w:color w:val="000000"/>
                    <w:lang w:val="en-US" w:eastAsia="zh-TW"/>
                    <w:rPrChange w:id="15413" w:author="Prasasti Karunia Farista Ananto" w:date="2021-10-19T14:24:00Z">
                      <w:rPr>
                        <w:rFonts w:ascii="Calibri" w:eastAsia="Times New Roman" w:hAnsi="Calibri" w:cs="Calibri"/>
                        <w:color w:val="000000"/>
                        <w:lang w:val="en-US" w:eastAsia="zh-TW"/>
                      </w:rPr>
                    </w:rPrChange>
                  </w:rPr>
                  <w:delText xml:space="preserve"> GELAINNYA</w:delText>
                </w:r>
                <w:bookmarkStart w:id="15414" w:name="_Toc117980449"/>
                <w:bookmarkStart w:id="15415" w:name="_Toc117982097"/>
                <w:bookmarkEnd w:id="15414"/>
                <w:bookmarkEnd w:id="15415"/>
              </w:del>
            </w:ins>
          </w:p>
        </w:tc>
        <w:tc>
          <w:tcPr>
            <w:tcW w:w="5724" w:type="dxa"/>
            <w:noWrap/>
            <w:hideMark/>
            <w:tcPrChange w:id="15416" w:author="Prasasti Karunia Farista Ananto" w:date="2021-10-19T14:24:00Z">
              <w:tcPr>
                <w:tcW w:w="5724" w:type="dxa"/>
                <w:gridSpan w:val="2"/>
                <w:noWrap/>
                <w:hideMark/>
              </w:tcPr>
            </w:tcPrChange>
          </w:tcPr>
          <w:p w14:paraId="6818FAD8" w14:textId="56AB89BF" w:rsidR="00774843" w:rsidRPr="00774843" w:rsidDel="00F21BA2" w:rsidRDefault="00774843" w:rsidP="00CC4C47">
            <w:pPr>
              <w:keepNext/>
              <w:spacing w:after="200" w:line="360" w:lineRule="auto"/>
              <w:cnfStyle w:val="000000100000" w:firstRow="0" w:lastRow="0" w:firstColumn="0" w:lastColumn="0" w:oddVBand="0" w:evenVBand="0" w:oddHBand="1" w:evenHBand="0" w:firstRowFirstColumn="0" w:firstRowLastColumn="0" w:lastRowFirstColumn="0" w:lastRowLastColumn="0"/>
              <w:rPr>
                <w:ins w:id="15417" w:author="Prasasti Karunia Farista Ananto" w:date="2021-10-19T14:22:00Z"/>
                <w:del w:id="15418" w:author="nadira firinda" w:date="2022-10-29T23:33:00Z"/>
                <w:rFonts w:ascii="Times New Roman" w:eastAsia="Times New Roman" w:hAnsi="Times New Roman" w:cs="Times New Roman"/>
                <w:color w:val="000000"/>
                <w:lang w:val="en-US" w:eastAsia="zh-TW"/>
                <w:rPrChange w:id="15419" w:author="Prasasti Karunia Farista Ananto" w:date="2021-10-19T14:24:00Z">
                  <w:rPr>
                    <w:ins w:id="15420" w:author="Prasasti Karunia Farista Ananto" w:date="2021-10-19T14:22:00Z"/>
                    <w:del w:id="15421" w:author="nadira firinda" w:date="2022-10-29T23:33:00Z"/>
                    <w:rFonts w:ascii="Calibri" w:eastAsia="Times New Roman" w:hAnsi="Calibri" w:cs="Calibri"/>
                    <w:color w:val="000000"/>
                    <w:lang w:val="en-US" w:eastAsia="zh-TW"/>
                  </w:rPr>
                </w:rPrChange>
              </w:rPr>
              <w:pPrChange w:id="15422" w:author="nadira firinda" w:date="2022-10-29T23:37:00Z">
                <w:pPr>
                  <w:cnfStyle w:val="000000100000" w:firstRow="0" w:lastRow="0" w:firstColumn="0" w:lastColumn="0" w:oddVBand="0" w:evenVBand="0" w:oddHBand="1" w:evenHBand="0" w:firstRowFirstColumn="0" w:firstRowLastColumn="0" w:lastRowFirstColumn="0" w:lastRowLastColumn="0"/>
                </w:pPr>
              </w:pPrChange>
            </w:pPr>
            <w:ins w:id="15423" w:author="Prasasti Karunia Farista Ananto" w:date="2021-10-19T14:22:00Z">
              <w:del w:id="15424" w:author="nadira firinda" w:date="2022-10-29T23:33:00Z">
                <w:r w:rsidRPr="00774843" w:rsidDel="00F21BA2">
                  <w:rPr>
                    <w:rFonts w:ascii="Times New Roman" w:eastAsia="Times New Roman" w:hAnsi="Times New Roman" w:cs="Times New Roman"/>
                    <w:color w:val="000000"/>
                    <w:lang w:val="en-US" w:eastAsia="zh-TW"/>
                    <w:rPrChange w:id="15425" w:author="Prasasti Karunia Farista Ananto" w:date="2021-10-19T14:24:00Z">
                      <w:rPr>
                        <w:rFonts w:ascii="Calibri" w:eastAsia="Times New Roman" w:hAnsi="Calibri" w:cs="Calibri"/>
                        <w:color w:val="000000"/>
                        <w:lang w:val="en-US" w:eastAsia="zh-TW"/>
                      </w:rPr>
                    </w:rPrChange>
                  </w:rPr>
                  <w:delText>Pengeluaran Pemerintah Lainnya</w:delText>
                </w:r>
                <w:bookmarkStart w:id="15426" w:name="_Toc117980450"/>
                <w:bookmarkStart w:id="15427" w:name="_Toc117982098"/>
                <w:bookmarkEnd w:id="15426"/>
                <w:bookmarkEnd w:id="15427"/>
              </w:del>
            </w:ins>
          </w:p>
        </w:tc>
        <w:bookmarkStart w:id="15428" w:name="_Toc117980451"/>
        <w:bookmarkStart w:id="15429" w:name="_Toc117982099"/>
        <w:bookmarkEnd w:id="15428"/>
        <w:bookmarkEnd w:id="15429"/>
      </w:tr>
      <w:tr w:rsidR="00774843" w:rsidRPr="00774843" w:rsidDel="00F21BA2" w14:paraId="4C1EEC5E" w14:textId="5252060E" w:rsidTr="00F21BA2">
        <w:tblPrEx>
          <w:tblPrExChange w:id="15430" w:author="Prasasti Karunia Farista Ananto" w:date="2021-10-19T14:24:00Z">
            <w:tblPrEx>
              <w:tblW w:w="9030" w:type="dxa"/>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Ex>
          </w:tblPrExChange>
        </w:tblPrEx>
        <w:trPr>
          <w:trHeight w:val="20"/>
          <w:ins w:id="15431" w:author="Prasasti Karunia Farista Ananto" w:date="2021-10-19T14:22:00Z"/>
          <w:del w:id="15432" w:author="nadira firinda" w:date="2022-10-29T23:33:00Z"/>
          <w:trPrChange w:id="15433" w:author="Prasasti Karunia Farista Ananto" w:date="2021-10-19T14:24:00Z">
            <w:trPr>
              <w:gridAfter w:val="0"/>
              <w:wAfter w:w="14" w:type="dxa"/>
              <w:trHeight w:val="300"/>
            </w:trPr>
          </w:trPrChange>
        </w:trPr>
        <w:tc>
          <w:tcPr>
            <w:cnfStyle w:val="001000000000" w:firstRow="0" w:lastRow="0" w:firstColumn="1" w:lastColumn="0" w:oddVBand="0" w:evenVBand="0" w:oddHBand="0" w:evenHBand="0" w:firstRowFirstColumn="0" w:firstRowLastColumn="0" w:lastRowFirstColumn="0" w:lastRowLastColumn="0"/>
            <w:tcW w:w="3070" w:type="dxa"/>
            <w:noWrap/>
            <w:hideMark/>
            <w:tcPrChange w:id="15434" w:author="Prasasti Karunia Farista Ananto" w:date="2021-10-19T14:24:00Z">
              <w:tcPr>
                <w:tcW w:w="3070" w:type="dxa"/>
                <w:noWrap/>
                <w:hideMark/>
              </w:tcPr>
            </w:tcPrChange>
          </w:tcPr>
          <w:p w14:paraId="06370067" w14:textId="680ADD58" w:rsidR="00774843" w:rsidRPr="00774843" w:rsidDel="00F21BA2" w:rsidRDefault="00774843" w:rsidP="00CC4C47">
            <w:pPr>
              <w:keepNext/>
              <w:spacing w:after="200" w:line="360" w:lineRule="auto"/>
              <w:rPr>
                <w:ins w:id="15435" w:author="Prasasti Karunia Farista Ananto" w:date="2021-10-19T14:22:00Z"/>
                <w:del w:id="15436" w:author="nadira firinda" w:date="2022-10-29T23:33:00Z"/>
                <w:rFonts w:ascii="Times New Roman" w:eastAsia="Times New Roman" w:hAnsi="Times New Roman" w:cs="Times New Roman"/>
                <w:color w:val="000000"/>
                <w:lang w:val="en-US" w:eastAsia="zh-TW"/>
                <w:rPrChange w:id="15437" w:author="Prasasti Karunia Farista Ananto" w:date="2021-10-19T14:24:00Z">
                  <w:rPr>
                    <w:ins w:id="15438" w:author="Prasasti Karunia Farista Ananto" w:date="2021-10-19T14:22:00Z"/>
                    <w:del w:id="15439" w:author="nadira firinda" w:date="2022-10-29T23:33:00Z"/>
                    <w:rFonts w:ascii="Calibri" w:eastAsia="Times New Roman" w:hAnsi="Calibri" w:cs="Calibri"/>
                    <w:color w:val="000000"/>
                    <w:lang w:val="en-US" w:eastAsia="zh-TW"/>
                  </w:rPr>
                </w:rPrChange>
              </w:rPr>
              <w:pPrChange w:id="15440" w:author="nadira firinda" w:date="2022-10-29T23:37:00Z">
                <w:pPr/>
              </w:pPrChange>
            </w:pPr>
            <w:ins w:id="15441" w:author="Prasasti Karunia Farista Ananto" w:date="2021-10-19T14:22:00Z">
              <w:del w:id="15442" w:author="nadira firinda" w:date="2022-10-29T23:33:00Z">
                <w:r w:rsidRPr="00774843" w:rsidDel="00F21BA2">
                  <w:rPr>
                    <w:rFonts w:ascii="Times New Roman" w:eastAsia="Times New Roman" w:hAnsi="Times New Roman" w:cs="Times New Roman"/>
                    <w:color w:val="000000"/>
                    <w:lang w:val="en-US" w:eastAsia="zh-TW"/>
                    <w:rPrChange w:id="15443" w:author="Prasasti Karunia Farista Ananto" w:date="2021-10-19T14:24:00Z">
                      <w:rPr>
                        <w:rFonts w:ascii="Calibri" w:eastAsia="Times New Roman" w:hAnsi="Calibri" w:cs="Calibri"/>
                        <w:color w:val="000000"/>
                        <w:lang w:val="en-US" w:eastAsia="zh-TW"/>
                      </w:rPr>
                    </w:rPrChange>
                  </w:rPr>
                  <w:delText xml:space="preserve"> INBRL</w:delText>
                </w:r>
                <w:bookmarkStart w:id="15444" w:name="_Toc117980452"/>
                <w:bookmarkStart w:id="15445" w:name="_Toc117982100"/>
                <w:bookmarkEnd w:id="15444"/>
                <w:bookmarkEnd w:id="15445"/>
              </w:del>
            </w:ins>
          </w:p>
        </w:tc>
        <w:tc>
          <w:tcPr>
            <w:tcW w:w="5724" w:type="dxa"/>
            <w:noWrap/>
            <w:hideMark/>
            <w:tcPrChange w:id="15446" w:author="Prasasti Karunia Farista Ananto" w:date="2021-10-19T14:24:00Z">
              <w:tcPr>
                <w:tcW w:w="5724" w:type="dxa"/>
                <w:gridSpan w:val="2"/>
                <w:noWrap/>
                <w:hideMark/>
              </w:tcPr>
            </w:tcPrChange>
          </w:tcPr>
          <w:p w14:paraId="07172D63" w14:textId="6DCC5126" w:rsidR="00774843" w:rsidRPr="00774843" w:rsidDel="00F21BA2" w:rsidRDefault="00774843" w:rsidP="00CC4C47">
            <w:pPr>
              <w:keepNext/>
              <w:spacing w:after="200" w:line="360" w:lineRule="auto"/>
              <w:cnfStyle w:val="000000000000" w:firstRow="0" w:lastRow="0" w:firstColumn="0" w:lastColumn="0" w:oddVBand="0" w:evenVBand="0" w:oddHBand="0" w:evenHBand="0" w:firstRowFirstColumn="0" w:firstRowLastColumn="0" w:lastRowFirstColumn="0" w:lastRowLastColumn="0"/>
              <w:rPr>
                <w:ins w:id="15447" w:author="Prasasti Karunia Farista Ananto" w:date="2021-10-19T14:22:00Z"/>
                <w:del w:id="15448" w:author="nadira firinda" w:date="2022-10-29T23:33:00Z"/>
                <w:rFonts w:ascii="Times New Roman" w:eastAsia="Times New Roman" w:hAnsi="Times New Roman" w:cs="Times New Roman"/>
                <w:color w:val="000000"/>
                <w:lang w:val="en-US" w:eastAsia="zh-TW"/>
                <w:rPrChange w:id="15449" w:author="Prasasti Karunia Farista Ananto" w:date="2021-10-19T14:24:00Z">
                  <w:rPr>
                    <w:ins w:id="15450" w:author="Prasasti Karunia Farista Ananto" w:date="2021-10-19T14:22:00Z"/>
                    <w:del w:id="15451" w:author="nadira firinda" w:date="2022-10-29T23:33:00Z"/>
                    <w:rFonts w:ascii="Calibri" w:eastAsia="Times New Roman" w:hAnsi="Calibri" w:cs="Calibri"/>
                    <w:color w:val="000000"/>
                    <w:lang w:val="en-US" w:eastAsia="zh-TW"/>
                  </w:rPr>
                </w:rPrChange>
              </w:rPr>
              <w:pPrChange w:id="15452" w:author="nadira firinda" w:date="2022-10-29T23:37:00Z">
                <w:pPr>
                  <w:cnfStyle w:val="000000000000" w:firstRow="0" w:lastRow="0" w:firstColumn="0" w:lastColumn="0" w:oddVBand="0" w:evenVBand="0" w:oddHBand="0" w:evenHBand="0" w:firstRowFirstColumn="0" w:firstRowLastColumn="0" w:lastRowFirstColumn="0" w:lastRowLastColumn="0"/>
                </w:pPr>
              </w:pPrChange>
            </w:pPr>
            <w:ins w:id="15453" w:author="Prasasti Karunia Farista Ananto" w:date="2021-10-19T14:22:00Z">
              <w:del w:id="15454" w:author="nadira firinda" w:date="2022-10-29T23:33:00Z">
                <w:r w:rsidRPr="00774843" w:rsidDel="00F21BA2">
                  <w:rPr>
                    <w:rFonts w:ascii="Times New Roman" w:eastAsia="Times New Roman" w:hAnsi="Times New Roman" w:cs="Times New Roman"/>
                    <w:color w:val="000000"/>
                    <w:lang w:val="en-US" w:eastAsia="zh-TW"/>
                    <w:rPrChange w:id="15455" w:author="Prasasti Karunia Farista Ananto" w:date="2021-10-19T14:24:00Z">
                      <w:rPr>
                        <w:rFonts w:ascii="Calibri" w:eastAsia="Times New Roman" w:hAnsi="Calibri" w:cs="Calibri"/>
                        <w:color w:val="000000"/>
                        <w:lang w:val="en-US" w:eastAsia="zh-TW"/>
                      </w:rPr>
                    </w:rPrChange>
                  </w:rPr>
                  <w:delText>Real Investment: Non Building</w:delText>
                </w:r>
                <w:bookmarkStart w:id="15456" w:name="_Toc117980453"/>
                <w:bookmarkStart w:id="15457" w:name="_Toc117982101"/>
                <w:bookmarkEnd w:id="15456"/>
                <w:bookmarkEnd w:id="15457"/>
              </w:del>
            </w:ins>
          </w:p>
        </w:tc>
        <w:bookmarkStart w:id="15458" w:name="_Toc117980454"/>
        <w:bookmarkStart w:id="15459" w:name="_Toc117982102"/>
        <w:bookmarkEnd w:id="15458"/>
        <w:bookmarkEnd w:id="15459"/>
      </w:tr>
      <w:tr w:rsidR="00774843" w:rsidRPr="00774843" w:rsidDel="00F21BA2" w14:paraId="164CA6A0" w14:textId="57C0C8C0" w:rsidTr="00F21BA2">
        <w:tblPrEx>
          <w:tblPrExChange w:id="15460" w:author="Prasasti Karunia Farista Ananto" w:date="2021-10-19T14:24:00Z">
            <w:tblPrEx>
              <w:tblW w:w="9030" w:type="dxa"/>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Ex>
          </w:tblPrExChange>
        </w:tblPrEx>
        <w:trPr>
          <w:cnfStyle w:val="000000100000" w:firstRow="0" w:lastRow="0" w:firstColumn="0" w:lastColumn="0" w:oddVBand="0" w:evenVBand="0" w:oddHBand="1" w:evenHBand="0" w:firstRowFirstColumn="0" w:firstRowLastColumn="0" w:lastRowFirstColumn="0" w:lastRowLastColumn="0"/>
          <w:trHeight w:val="20"/>
          <w:ins w:id="15461" w:author="Prasasti Karunia Farista Ananto" w:date="2021-10-19T14:22:00Z"/>
          <w:del w:id="15462" w:author="nadira firinda" w:date="2022-10-29T23:33:00Z"/>
          <w:trPrChange w:id="15463" w:author="Prasasti Karunia Farista Ananto" w:date="2021-10-19T14:24:00Z">
            <w:trPr>
              <w:gridAfter w:val="0"/>
              <w:wAfter w:w="14" w:type="dxa"/>
              <w:trHeight w:val="300"/>
            </w:trPr>
          </w:trPrChange>
        </w:trPr>
        <w:tc>
          <w:tcPr>
            <w:cnfStyle w:val="001000000000" w:firstRow="0" w:lastRow="0" w:firstColumn="1" w:lastColumn="0" w:oddVBand="0" w:evenVBand="0" w:oddHBand="0" w:evenHBand="0" w:firstRowFirstColumn="0" w:firstRowLastColumn="0" w:lastRowFirstColumn="0" w:lastRowLastColumn="0"/>
            <w:tcW w:w="3070" w:type="dxa"/>
            <w:noWrap/>
            <w:hideMark/>
            <w:tcPrChange w:id="15464" w:author="Prasasti Karunia Farista Ananto" w:date="2021-10-19T14:24:00Z">
              <w:tcPr>
                <w:tcW w:w="3070" w:type="dxa"/>
                <w:noWrap/>
                <w:hideMark/>
              </w:tcPr>
            </w:tcPrChange>
          </w:tcPr>
          <w:p w14:paraId="3EAD466D" w14:textId="541F6198" w:rsidR="00774843" w:rsidRPr="00774843" w:rsidDel="00F21BA2" w:rsidRDefault="00774843" w:rsidP="00CC4C47">
            <w:pPr>
              <w:keepNext/>
              <w:spacing w:after="200" w:line="360" w:lineRule="auto"/>
              <w:cnfStyle w:val="001000100000" w:firstRow="0" w:lastRow="0" w:firstColumn="1" w:lastColumn="0" w:oddVBand="0" w:evenVBand="0" w:oddHBand="1" w:evenHBand="0" w:firstRowFirstColumn="0" w:firstRowLastColumn="0" w:lastRowFirstColumn="0" w:lastRowLastColumn="0"/>
              <w:rPr>
                <w:ins w:id="15465" w:author="Prasasti Karunia Farista Ananto" w:date="2021-10-19T14:22:00Z"/>
                <w:del w:id="15466" w:author="nadira firinda" w:date="2022-10-29T23:33:00Z"/>
                <w:rFonts w:ascii="Times New Roman" w:eastAsia="Times New Roman" w:hAnsi="Times New Roman" w:cs="Times New Roman"/>
                <w:color w:val="000000"/>
                <w:lang w:val="en-US" w:eastAsia="zh-TW"/>
                <w:rPrChange w:id="15467" w:author="Prasasti Karunia Farista Ananto" w:date="2021-10-19T14:24:00Z">
                  <w:rPr>
                    <w:ins w:id="15468" w:author="Prasasti Karunia Farista Ananto" w:date="2021-10-19T14:22:00Z"/>
                    <w:del w:id="15469" w:author="nadira firinda" w:date="2022-10-29T23:33:00Z"/>
                    <w:rFonts w:ascii="Calibri" w:eastAsia="Times New Roman" w:hAnsi="Calibri" w:cs="Calibri"/>
                    <w:color w:val="000000"/>
                    <w:lang w:val="en-US" w:eastAsia="zh-TW"/>
                  </w:rPr>
                </w:rPrChange>
              </w:rPr>
              <w:pPrChange w:id="15470" w:author="nadira firinda" w:date="2022-10-29T23:37:00Z">
                <w:pPr>
                  <w:cnfStyle w:val="001000100000" w:firstRow="0" w:lastRow="0" w:firstColumn="1" w:lastColumn="0" w:oddVBand="0" w:evenVBand="0" w:oddHBand="1" w:evenHBand="0" w:firstRowFirstColumn="0" w:firstRowLastColumn="0" w:lastRowFirstColumn="0" w:lastRowLastColumn="0"/>
                </w:pPr>
              </w:pPrChange>
            </w:pPr>
            <w:ins w:id="15471" w:author="Prasasti Karunia Farista Ananto" w:date="2021-10-19T14:22:00Z">
              <w:del w:id="15472" w:author="nadira firinda" w:date="2022-10-29T23:33:00Z">
                <w:r w:rsidRPr="00774843" w:rsidDel="00F21BA2">
                  <w:rPr>
                    <w:rFonts w:ascii="Times New Roman" w:eastAsia="Times New Roman" w:hAnsi="Times New Roman" w:cs="Times New Roman"/>
                    <w:color w:val="000000"/>
                    <w:lang w:val="en-US" w:eastAsia="zh-TW"/>
                    <w:rPrChange w:id="15473" w:author="Prasasti Karunia Farista Ananto" w:date="2021-10-19T14:24:00Z">
                      <w:rPr>
                        <w:rFonts w:ascii="Calibri" w:eastAsia="Times New Roman" w:hAnsi="Calibri" w:cs="Calibri"/>
                        <w:color w:val="000000"/>
                        <w:lang w:val="en-US" w:eastAsia="zh-TW"/>
                      </w:rPr>
                    </w:rPrChange>
                  </w:rPr>
                  <w:delText xml:space="preserve"> INHRL</w:delText>
                </w:r>
                <w:bookmarkStart w:id="15474" w:name="_Toc117980455"/>
                <w:bookmarkStart w:id="15475" w:name="_Toc117982103"/>
                <w:bookmarkEnd w:id="15474"/>
                <w:bookmarkEnd w:id="15475"/>
              </w:del>
            </w:ins>
          </w:p>
        </w:tc>
        <w:tc>
          <w:tcPr>
            <w:tcW w:w="5724" w:type="dxa"/>
            <w:noWrap/>
            <w:hideMark/>
            <w:tcPrChange w:id="15476" w:author="Prasasti Karunia Farista Ananto" w:date="2021-10-19T14:24:00Z">
              <w:tcPr>
                <w:tcW w:w="5724" w:type="dxa"/>
                <w:gridSpan w:val="2"/>
                <w:noWrap/>
                <w:hideMark/>
              </w:tcPr>
            </w:tcPrChange>
          </w:tcPr>
          <w:p w14:paraId="18739A24" w14:textId="5879E7DC" w:rsidR="00774843" w:rsidRPr="00774843" w:rsidDel="00F21BA2" w:rsidRDefault="00774843" w:rsidP="00CC4C47">
            <w:pPr>
              <w:keepNext/>
              <w:spacing w:after="200" w:line="360" w:lineRule="auto"/>
              <w:cnfStyle w:val="000000100000" w:firstRow="0" w:lastRow="0" w:firstColumn="0" w:lastColumn="0" w:oddVBand="0" w:evenVBand="0" w:oddHBand="1" w:evenHBand="0" w:firstRowFirstColumn="0" w:firstRowLastColumn="0" w:lastRowFirstColumn="0" w:lastRowLastColumn="0"/>
              <w:rPr>
                <w:ins w:id="15477" w:author="Prasasti Karunia Farista Ananto" w:date="2021-10-19T14:22:00Z"/>
                <w:del w:id="15478" w:author="nadira firinda" w:date="2022-10-29T23:33:00Z"/>
                <w:rFonts w:ascii="Times New Roman" w:eastAsia="Times New Roman" w:hAnsi="Times New Roman" w:cs="Times New Roman"/>
                <w:color w:val="000000"/>
                <w:lang w:val="en-US" w:eastAsia="zh-TW"/>
                <w:rPrChange w:id="15479" w:author="Prasasti Karunia Farista Ananto" w:date="2021-10-19T14:24:00Z">
                  <w:rPr>
                    <w:ins w:id="15480" w:author="Prasasti Karunia Farista Ananto" w:date="2021-10-19T14:22:00Z"/>
                    <w:del w:id="15481" w:author="nadira firinda" w:date="2022-10-29T23:33:00Z"/>
                    <w:rFonts w:ascii="Calibri" w:eastAsia="Times New Roman" w:hAnsi="Calibri" w:cs="Calibri"/>
                    <w:color w:val="000000"/>
                    <w:lang w:val="en-US" w:eastAsia="zh-TW"/>
                  </w:rPr>
                </w:rPrChange>
              </w:rPr>
              <w:pPrChange w:id="15482" w:author="nadira firinda" w:date="2022-10-29T23:37:00Z">
                <w:pPr>
                  <w:cnfStyle w:val="000000100000" w:firstRow="0" w:lastRow="0" w:firstColumn="0" w:lastColumn="0" w:oddVBand="0" w:evenVBand="0" w:oddHBand="1" w:evenHBand="0" w:firstRowFirstColumn="0" w:firstRowLastColumn="0" w:lastRowFirstColumn="0" w:lastRowLastColumn="0"/>
                </w:pPr>
              </w:pPrChange>
            </w:pPr>
            <w:ins w:id="15483" w:author="Prasasti Karunia Farista Ananto" w:date="2021-10-19T14:22:00Z">
              <w:del w:id="15484" w:author="nadira firinda" w:date="2022-10-29T23:33:00Z">
                <w:r w:rsidRPr="00774843" w:rsidDel="00F21BA2">
                  <w:rPr>
                    <w:rFonts w:ascii="Times New Roman" w:eastAsia="Times New Roman" w:hAnsi="Times New Roman" w:cs="Times New Roman"/>
                    <w:color w:val="000000"/>
                    <w:lang w:val="en-US" w:eastAsia="zh-TW"/>
                    <w:rPrChange w:id="15485" w:author="Prasasti Karunia Farista Ananto" w:date="2021-10-19T14:24:00Z">
                      <w:rPr>
                        <w:rFonts w:ascii="Calibri" w:eastAsia="Times New Roman" w:hAnsi="Calibri" w:cs="Calibri"/>
                        <w:color w:val="000000"/>
                        <w:lang w:val="en-US" w:eastAsia="zh-TW"/>
                      </w:rPr>
                    </w:rPrChange>
                  </w:rPr>
                  <w:delText>Real Investment: Building</w:delText>
                </w:r>
                <w:bookmarkStart w:id="15486" w:name="_Toc117980456"/>
                <w:bookmarkStart w:id="15487" w:name="_Toc117982104"/>
                <w:bookmarkEnd w:id="15486"/>
                <w:bookmarkEnd w:id="15487"/>
              </w:del>
            </w:ins>
          </w:p>
        </w:tc>
        <w:bookmarkStart w:id="15488" w:name="_Toc117980457"/>
        <w:bookmarkStart w:id="15489" w:name="_Toc117982105"/>
        <w:bookmarkEnd w:id="15488"/>
        <w:bookmarkEnd w:id="15489"/>
      </w:tr>
      <w:tr w:rsidR="00774843" w:rsidRPr="00774843" w:rsidDel="00F21BA2" w14:paraId="6C274597" w14:textId="34DDBA90" w:rsidTr="00F21BA2">
        <w:tblPrEx>
          <w:tblPrExChange w:id="15490" w:author="Prasasti Karunia Farista Ananto" w:date="2021-10-19T14:24:00Z">
            <w:tblPrEx>
              <w:tblW w:w="9030" w:type="dxa"/>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Ex>
          </w:tblPrExChange>
        </w:tblPrEx>
        <w:trPr>
          <w:trHeight w:val="20"/>
          <w:ins w:id="15491" w:author="Prasasti Karunia Farista Ananto" w:date="2021-10-19T14:22:00Z"/>
          <w:del w:id="15492" w:author="nadira firinda" w:date="2022-10-29T23:33:00Z"/>
          <w:trPrChange w:id="15493" w:author="Prasasti Karunia Farista Ananto" w:date="2021-10-19T14:24:00Z">
            <w:trPr>
              <w:gridAfter w:val="0"/>
              <w:wAfter w:w="14" w:type="dxa"/>
              <w:trHeight w:val="300"/>
            </w:trPr>
          </w:trPrChange>
        </w:trPr>
        <w:tc>
          <w:tcPr>
            <w:cnfStyle w:val="001000000000" w:firstRow="0" w:lastRow="0" w:firstColumn="1" w:lastColumn="0" w:oddVBand="0" w:evenVBand="0" w:oddHBand="0" w:evenHBand="0" w:firstRowFirstColumn="0" w:firstRowLastColumn="0" w:lastRowFirstColumn="0" w:lastRowLastColumn="0"/>
            <w:tcW w:w="3070" w:type="dxa"/>
            <w:noWrap/>
            <w:hideMark/>
            <w:tcPrChange w:id="15494" w:author="Prasasti Karunia Farista Ananto" w:date="2021-10-19T14:24:00Z">
              <w:tcPr>
                <w:tcW w:w="3070" w:type="dxa"/>
                <w:noWrap/>
                <w:hideMark/>
              </w:tcPr>
            </w:tcPrChange>
          </w:tcPr>
          <w:p w14:paraId="04D9AA53" w14:textId="1803E77D" w:rsidR="00774843" w:rsidRPr="00774843" w:rsidDel="00F21BA2" w:rsidRDefault="00774843" w:rsidP="00CC4C47">
            <w:pPr>
              <w:keepNext/>
              <w:spacing w:after="200" w:line="360" w:lineRule="auto"/>
              <w:rPr>
                <w:ins w:id="15495" w:author="Prasasti Karunia Farista Ananto" w:date="2021-10-19T14:22:00Z"/>
                <w:del w:id="15496" w:author="nadira firinda" w:date="2022-10-29T23:33:00Z"/>
                <w:rFonts w:ascii="Times New Roman" w:eastAsia="Times New Roman" w:hAnsi="Times New Roman" w:cs="Times New Roman"/>
                <w:color w:val="000000"/>
                <w:lang w:val="en-US" w:eastAsia="zh-TW"/>
                <w:rPrChange w:id="15497" w:author="Prasasti Karunia Farista Ananto" w:date="2021-10-19T14:24:00Z">
                  <w:rPr>
                    <w:ins w:id="15498" w:author="Prasasti Karunia Farista Ananto" w:date="2021-10-19T14:22:00Z"/>
                    <w:del w:id="15499" w:author="nadira firinda" w:date="2022-10-29T23:33:00Z"/>
                    <w:rFonts w:ascii="Calibri" w:eastAsia="Times New Roman" w:hAnsi="Calibri" w:cs="Calibri"/>
                    <w:color w:val="000000"/>
                    <w:lang w:val="en-US" w:eastAsia="zh-TW"/>
                  </w:rPr>
                </w:rPrChange>
              </w:rPr>
              <w:pPrChange w:id="15500" w:author="nadira firinda" w:date="2022-10-29T23:37:00Z">
                <w:pPr/>
              </w:pPrChange>
            </w:pPr>
            <w:ins w:id="15501" w:author="Prasasti Karunia Farista Ananto" w:date="2021-10-19T14:22:00Z">
              <w:del w:id="15502" w:author="nadira firinda" w:date="2022-10-29T23:33:00Z">
                <w:r w:rsidRPr="00774843" w:rsidDel="00F21BA2">
                  <w:rPr>
                    <w:rFonts w:ascii="Times New Roman" w:eastAsia="Times New Roman" w:hAnsi="Times New Roman" w:cs="Times New Roman"/>
                    <w:color w:val="000000"/>
                    <w:lang w:val="en-US" w:eastAsia="zh-TW"/>
                    <w:rPrChange w:id="15503" w:author="Prasasti Karunia Farista Ananto" w:date="2021-10-19T14:24:00Z">
                      <w:rPr>
                        <w:rFonts w:ascii="Calibri" w:eastAsia="Times New Roman" w:hAnsi="Calibri" w:cs="Calibri"/>
                        <w:color w:val="000000"/>
                        <w:lang w:val="en-US" w:eastAsia="zh-TW"/>
                      </w:rPr>
                    </w:rPrChange>
                  </w:rPr>
                  <w:delText xml:space="preserve"> OILPL</w:delText>
                </w:r>
                <w:bookmarkStart w:id="15504" w:name="_Toc117980458"/>
                <w:bookmarkStart w:id="15505" w:name="_Toc117982106"/>
                <w:bookmarkEnd w:id="15504"/>
                <w:bookmarkEnd w:id="15505"/>
              </w:del>
            </w:ins>
          </w:p>
        </w:tc>
        <w:tc>
          <w:tcPr>
            <w:tcW w:w="5724" w:type="dxa"/>
            <w:noWrap/>
            <w:hideMark/>
            <w:tcPrChange w:id="15506" w:author="Prasasti Karunia Farista Ananto" w:date="2021-10-19T14:24:00Z">
              <w:tcPr>
                <w:tcW w:w="5724" w:type="dxa"/>
                <w:gridSpan w:val="2"/>
                <w:noWrap/>
                <w:hideMark/>
              </w:tcPr>
            </w:tcPrChange>
          </w:tcPr>
          <w:p w14:paraId="2D67DFEF" w14:textId="370779F0" w:rsidR="00774843" w:rsidRPr="00774843" w:rsidDel="00F21BA2" w:rsidRDefault="00774843" w:rsidP="00CC4C47">
            <w:pPr>
              <w:keepNext/>
              <w:spacing w:after="200" w:line="360" w:lineRule="auto"/>
              <w:cnfStyle w:val="000000000000" w:firstRow="0" w:lastRow="0" w:firstColumn="0" w:lastColumn="0" w:oddVBand="0" w:evenVBand="0" w:oddHBand="0" w:evenHBand="0" w:firstRowFirstColumn="0" w:firstRowLastColumn="0" w:lastRowFirstColumn="0" w:lastRowLastColumn="0"/>
              <w:rPr>
                <w:ins w:id="15507" w:author="Prasasti Karunia Farista Ananto" w:date="2021-10-19T14:22:00Z"/>
                <w:del w:id="15508" w:author="nadira firinda" w:date="2022-10-29T23:33:00Z"/>
                <w:rFonts w:ascii="Times New Roman" w:eastAsia="Times New Roman" w:hAnsi="Times New Roman" w:cs="Times New Roman"/>
                <w:color w:val="000000"/>
                <w:lang w:val="en-US" w:eastAsia="zh-TW"/>
                <w:rPrChange w:id="15509" w:author="Prasasti Karunia Farista Ananto" w:date="2021-10-19T14:24:00Z">
                  <w:rPr>
                    <w:ins w:id="15510" w:author="Prasasti Karunia Farista Ananto" w:date="2021-10-19T14:22:00Z"/>
                    <w:del w:id="15511" w:author="nadira firinda" w:date="2022-10-29T23:33:00Z"/>
                    <w:rFonts w:ascii="Calibri" w:eastAsia="Times New Roman" w:hAnsi="Calibri" w:cs="Calibri"/>
                    <w:color w:val="000000"/>
                    <w:lang w:val="en-US" w:eastAsia="zh-TW"/>
                  </w:rPr>
                </w:rPrChange>
              </w:rPr>
              <w:pPrChange w:id="15512" w:author="nadira firinda" w:date="2022-10-29T23:37:00Z">
                <w:pPr>
                  <w:cnfStyle w:val="000000000000" w:firstRow="0" w:lastRow="0" w:firstColumn="0" w:lastColumn="0" w:oddVBand="0" w:evenVBand="0" w:oddHBand="0" w:evenHBand="0" w:firstRowFirstColumn="0" w:firstRowLastColumn="0" w:lastRowFirstColumn="0" w:lastRowLastColumn="0"/>
                </w:pPr>
              </w:pPrChange>
            </w:pPr>
            <w:ins w:id="15513" w:author="Prasasti Karunia Farista Ananto" w:date="2021-10-19T14:22:00Z">
              <w:del w:id="15514" w:author="nadira firinda" w:date="2022-10-29T23:33:00Z">
                <w:r w:rsidRPr="00774843" w:rsidDel="00F21BA2">
                  <w:rPr>
                    <w:rFonts w:ascii="Times New Roman" w:eastAsia="Times New Roman" w:hAnsi="Times New Roman" w:cs="Times New Roman"/>
                    <w:color w:val="000000"/>
                    <w:lang w:val="en-US" w:eastAsia="zh-TW"/>
                    <w:rPrChange w:id="15515" w:author="Prasasti Karunia Farista Ananto" w:date="2021-10-19T14:24:00Z">
                      <w:rPr>
                        <w:rFonts w:ascii="Calibri" w:eastAsia="Times New Roman" w:hAnsi="Calibri" w:cs="Calibri"/>
                        <w:color w:val="000000"/>
                        <w:lang w:val="en-US" w:eastAsia="zh-TW"/>
                      </w:rPr>
                    </w:rPrChange>
                  </w:rPr>
                  <w:delText>World Oil Price</w:delText>
                </w:r>
                <w:bookmarkStart w:id="15516" w:name="_Toc117980459"/>
                <w:bookmarkStart w:id="15517" w:name="_Toc117982107"/>
                <w:bookmarkEnd w:id="15516"/>
                <w:bookmarkEnd w:id="15517"/>
              </w:del>
            </w:ins>
          </w:p>
        </w:tc>
        <w:bookmarkStart w:id="15518" w:name="_Toc117980460"/>
        <w:bookmarkStart w:id="15519" w:name="_Toc117982108"/>
        <w:bookmarkEnd w:id="15518"/>
        <w:bookmarkEnd w:id="15519"/>
      </w:tr>
      <w:tr w:rsidR="00774843" w:rsidRPr="00774843" w:rsidDel="00F21BA2" w14:paraId="1407393C" w14:textId="46BD70CD" w:rsidTr="00F21BA2">
        <w:tblPrEx>
          <w:tblPrExChange w:id="15520" w:author="Prasasti Karunia Farista Ananto" w:date="2021-10-19T14:24:00Z">
            <w:tblPrEx>
              <w:tblW w:w="9030" w:type="dxa"/>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Ex>
          </w:tblPrExChange>
        </w:tblPrEx>
        <w:trPr>
          <w:cnfStyle w:val="000000100000" w:firstRow="0" w:lastRow="0" w:firstColumn="0" w:lastColumn="0" w:oddVBand="0" w:evenVBand="0" w:oddHBand="1" w:evenHBand="0" w:firstRowFirstColumn="0" w:firstRowLastColumn="0" w:lastRowFirstColumn="0" w:lastRowLastColumn="0"/>
          <w:trHeight w:val="20"/>
          <w:ins w:id="15521" w:author="Prasasti Karunia Farista Ananto" w:date="2021-10-19T14:22:00Z"/>
          <w:del w:id="15522" w:author="nadira firinda" w:date="2022-10-29T23:33:00Z"/>
          <w:trPrChange w:id="15523" w:author="Prasasti Karunia Farista Ananto" w:date="2021-10-19T14:24:00Z">
            <w:trPr>
              <w:gridAfter w:val="0"/>
              <w:wAfter w:w="14" w:type="dxa"/>
              <w:trHeight w:val="300"/>
            </w:trPr>
          </w:trPrChange>
        </w:trPr>
        <w:tc>
          <w:tcPr>
            <w:cnfStyle w:val="001000000000" w:firstRow="0" w:lastRow="0" w:firstColumn="1" w:lastColumn="0" w:oddVBand="0" w:evenVBand="0" w:oddHBand="0" w:evenHBand="0" w:firstRowFirstColumn="0" w:firstRowLastColumn="0" w:lastRowFirstColumn="0" w:lastRowLastColumn="0"/>
            <w:tcW w:w="3070" w:type="dxa"/>
            <w:noWrap/>
            <w:hideMark/>
            <w:tcPrChange w:id="15524" w:author="Prasasti Karunia Farista Ananto" w:date="2021-10-19T14:24:00Z">
              <w:tcPr>
                <w:tcW w:w="3070" w:type="dxa"/>
                <w:noWrap/>
                <w:hideMark/>
              </w:tcPr>
            </w:tcPrChange>
          </w:tcPr>
          <w:p w14:paraId="39A5B056" w14:textId="0D4BEA1A" w:rsidR="00774843" w:rsidRPr="00774843" w:rsidDel="00F21BA2" w:rsidRDefault="00774843" w:rsidP="00CC4C47">
            <w:pPr>
              <w:keepNext/>
              <w:spacing w:after="200" w:line="360" w:lineRule="auto"/>
              <w:cnfStyle w:val="001000100000" w:firstRow="0" w:lastRow="0" w:firstColumn="1" w:lastColumn="0" w:oddVBand="0" w:evenVBand="0" w:oddHBand="1" w:evenHBand="0" w:firstRowFirstColumn="0" w:firstRowLastColumn="0" w:lastRowFirstColumn="0" w:lastRowLastColumn="0"/>
              <w:rPr>
                <w:ins w:id="15525" w:author="Prasasti Karunia Farista Ananto" w:date="2021-10-19T14:22:00Z"/>
                <w:del w:id="15526" w:author="nadira firinda" w:date="2022-10-29T23:33:00Z"/>
                <w:rFonts w:ascii="Times New Roman" w:eastAsia="Times New Roman" w:hAnsi="Times New Roman" w:cs="Times New Roman"/>
                <w:color w:val="000000"/>
                <w:lang w:val="en-US" w:eastAsia="zh-TW"/>
                <w:rPrChange w:id="15527" w:author="Prasasti Karunia Farista Ananto" w:date="2021-10-19T14:24:00Z">
                  <w:rPr>
                    <w:ins w:id="15528" w:author="Prasasti Karunia Farista Ananto" w:date="2021-10-19T14:22:00Z"/>
                    <w:del w:id="15529" w:author="nadira firinda" w:date="2022-10-29T23:33:00Z"/>
                    <w:rFonts w:ascii="Calibri" w:eastAsia="Times New Roman" w:hAnsi="Calibri" w:cs="Calibri"/>
                    <w:color w:val="000000"/>
                    <w:lang w:val="en-US" w:eastAsia="zh-TW"/>
                  </w:rPr>
                </w:rPrChange>
              </w:rPr>
              <w:pPrChange w:id="15530" w:author="nadira firinda" w:date="2022-10-29T23:37:00Z">
                <w:pPr>
                  <w:cnfStyle w:val="001000100000" w:firstRow="0" w:lastRow="0" w:firstColumn="1" w:lastColumn="0" w:oddVBand="0" w:evenVBand="0" w:oddHBand="1" w:evenHBand="0" w:firstRowFirstColumn="0" w:firstRowLastColumn="0" w:lastRowFirstColumn="0" w:lastRowLastColumn="0"/>
                </w:pPr>
              </w:pPrChange>
            </w:pPr>
            <w:ins w:id="15531" w:author="Prasasti Karunia Farista Ananto" w:date="2021-10-19T14:22:00Z">
              <w:del w:id="15532" w:author="nadira firinda" w:date="2022-10-29T23:33:00Z">
                <w:r w:rsidRPr="00774843" w:rsidDel="00F21BA2">
                  <w:rPr>
                    <w:rFonts w:ascii="Times New Roman" w:eastAsia="Times New Roman" w:hAnsi="Times New Roman" w:cs="Times New Roman"/>
                    <w:color w:val="000000"/>
                    <w:lang w:val="en-US" w:eastAsia="zh-TW"/>
                    <w:rPrChange w:id="15533" w:author="Prasasti Karunia Farista Ananto" w:date="2021-10-19T14:24:00Z">
                      <w:rPr>
                        <w:rFonts w:ascii="Calibri" w:eastAsia="Times New Roman" w:hAnsi="Calibri" w:cs="Calibri"/>
                        <w:color w:val="000000"/>
                        <w:lang w:val="en-US" w:eastAsia="zh-TW"/>
                      </w:rPr>
                    </w:rPrChange>
                  </w:rPr>
                  <w:delText xml:space="preserve"> SPREAD</w:delText>
                </w:r>
                <w:bookmarkStart w:id="15534" w:name="_Toc117980461"/>
                <w:bookmarkStart w:id="15535" w:name="_Toc117982109"/>
                <w:bookmarkEnd w:id="15534"/>
                <w:bookmarkEnd w:id="15535"/>
              </w:del>
            </w:ins>
          </w:p>
        </w:tc>
        <w:tc>
          <w:tcPr>
            <w:tcW w:w="5724" w:type="dxa"/>
            <w:noWrap/>
            <w:hideMark/>
            <w:tcPrChange w:id="15536" w:author="Prasasti Karunia Farista Ananto" w:date="2021-10-19T14:24:00Z">
              <w:tcPr>
                <w:tcW w:w="5724" w:type="dxa"/>
                <w:gridSpan w:val="2"/>
                <w:noWrap/>
                <w:hideMark/>
              </w:tcPr>
            </w:tcPrChange>
          </w:tcPr>
          <w:p w14:paraId="246A9E19" w14:textId="7A4F13F4" w:rsidR="00774843" w:rsidRPr="00774843" w:rsidDel="00F21BA2" w:rsidRDefault="00774843" w:rsidP="00CC4C47">
            <w:pPr>
              <w:keepNext/>
              <w:spacing w:after="200" w:line="360" w:lineRule="auto"/>
              <w:cnfStyle w:val="000000100000" w:firstRow="0" w:lastRow="0" w:firstColumn="0" w:lastColumn="0" w:oddVBand="0" w:evenVBand="0" w:oddHBand="1" w:evenHBand="0" w:firstRowFirstColumn="0" w:firstRowLastColumn="0" w:lastRowFirstColumn="0" w:lastRowLastColumn="0"/>
              <w:rPr>
                <w:ins w:id="15537" w:author="Prasasti Karunia Farista Ananto" w:date="2021-10-19T14:22:00Z"/>
                <w:del w:id="15538" w:author="nadira firinda" w:date="2022-10-29T23:33:00Z"/>
                <w:rFonts w:ascii="Times New Roman" w:eastAsia="Times New Roman" w:hAnsi="Times New Roman" w:cs="Times New Roman"/>
                <w:color w:val="000000"/>
                <w:lang w:val="en-US" w:eastAsia="zh-TW"/>
                <w:rPrChange w:id="15539" w:author="Prasasti Karunia Farista Ananto" w:date="2021-10-19T14:24:00Z">
                  <w:rPr>
                    <w:ins w:id="15540" w:author="Prasasti Karunia Farista Ananto" w:date="2021-10-19T14:22:00Z"/>
                    <w:del w:id="15541" w:author="nadira firinda" w:date="2022-10-29T23:33:00Z"/>
                    <w:rFonts w:ascii="Calibri" w:eastAsia="Times New Roman" w:hAnsi="Calibri" w:cs="Calibri"/>
                    <w:color w:val="000000"/>
                    <w:lang w:val="en-US" w:eastAsia="zh-TW"/>
                  </w:rPr>
                </w:rPrChange>
              </w:rPr>
              <w:pPrChange w:id="15542" w:author="nadira firinda" w:date="2022-10-29T23:37:00Z">
                <w:pPr>
                  <w:cnfStyle w:val="000000100000" w:firstRow="0" w:lastRow="0" w:firstColumn="0" w:lastColumn="0" w:oddVBand="0" w:evenVBand="0" w:oddHBand="1" w:evenHBand="0" w:firstRowFirstColumn="0" w:firstRowLastColumn="0" w:lastRowFirstColumn="0" w:lastRowLastColumn="0"/>
                </w:pPr>
              </w:pPrChange>
            </w:pPr>
            <w:ins w:id="15543" w:author="Prasasti Karunia Farista Ananto" w:date="2021-10-19T14:22:00Z">
              <w:del w:id="15544" w:author="nadira firinda" w:date="2022-10-29T23:33:00Z">
                <w:r w:rsidRPr="00774843" w:rsidDel="00F21BA2">
                  <w:rPr>
                    <w:rFonts w:ascii="Times New Roman" w:eastAsia="Times New Roman" w:hAnsi="Times New Roman" w:cs="Times New Roman"/>
                    <w:color w:val="000000"/>
                    <w:lang w:val="en-US" w:eastAsia="zh-TW"/>
                    <w:rPrChange w:id="15545" w:author="Prasasti Karunia Farista Ananto" w:date="2021-10-19T14:24:00Z">
                      <w:rPr>
                        <w:rFonts w:ascii="Calibri" w:eastAsia="Times New Roman" w:hAnsi="Calibri" w:cs="Calibri"/>
                        <w:color w:val="000000"/>
                        <w:lang w:val="en-US" w:eastAsia="zh-TW"/>
                      </w:rPr>
                    </w:rPrChange>
                  </w:rPr>
                  <w:delText>Spread: Selisih Bunga Kredit dengan Bunga Deposito</w:delText>
                </w:r>
                <w:bookmarkStart w:id="15546" w:name="_Toc117980462"/>
                <w:bookmarkStart w:id="15547" w:name="_Toc117982110"/>
                <w:bookmarkEnd w:id="15546"/>
                <w:bookmarkEnd w:id="15547"/>
              </w:del>
            </w:ins>
          </w:p>
        </w:tc>
        <w:bookmarkStart w:id="15548" w:name="_Toc117980463"/>
        <w:bookmarkStart w:id="15549" w:name="_Toc117982111"/>
        <w:bookmarkEnd w:id="15548"/>
        <w:bookmarkEnd w:id="15549"/>
      </w:tr>
      <w:tr w:rsidR="00774843" w:rsidRPr="00774843" w:rsidDel="00F21BA2" w14:paraId="6694C046" w14:textId="3CAACE23" w:rsidTr="00F21BA2">
        <w:tblPrEx>
          <w:tblPrExChange w:id="15550" w:author="Prasasti Karunia Farista Ananto" w:date="2021-10-19T14:24:00Z">
            <w:tblPrEx>
              <w:tblW w:w="9030" w:type="dxa"/>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Ex>
          </w:tblPrExChange>
        </w:tblPrEx>
        <w:trPr>
          <w:trHeight w:val="20"/>
          <w:ins w:id="15551" w:author="Prasasti Karunia Farista Ananto" w:date="2021-10-19T14:22:00Z"/>
          <w:del w:id="15552" w:author="nadira firinda" w:date="2022-10-29T23:33:00Z"/>
          <w:trPrChange w:id="15553" w:author="Prasasti Karunia Farista Ananto" w:date="2021-10-19T14:24:00Z">
            <w:trPr>
              <w:gridAfter w:val="0"/>
              <w:wAfter w:w="14" w:type="dxa"/>
              <w:trHeight w:val="300"/>
            </w:trPr>
          </w:trPrChange>
        </w:trPr>
        <w:tc>
          <w:tcPr>
            <w:cnfStyle w:val="001000000000" w:firstRow="0" w:lastRow="0" w:firstColumn="1" w:lastColumn="0" w:oddVBand="0" w:evenVBand="0" w:oddHBand="0" w:evenHBand="0" w:firstRowFirstColumn="0" w:firstRowLastColumn="0" w:lastRowFirstColumn="0" w:lastRowLastColumn="0"/>
            <w:tcW w:w="3070" w:type="dxa"/>
            <w:noWrap/>
            <w:hideMark/>
            <w:tcPrChange w:id="15554" w:author="Prasasti Karunia Farista Ananto" w:date="2021-10-19T14:24:00Z">
              <w:tcPr>
                <w:tcW w:w="3070" w:type="dxa"/>
                <w:noWrap/>
                <w:hideMark/>
              </w:tcPr>
            </w:tcPrChange>
          </w:tcPr>
          <w:p w14:paraId="742B5C74" w14:textId="66621B9D" w:rsidR="00774843" w:rsidRPr="00774843" w:rsidDel="00F21BA2" w:rsidRDefault="00774843" w:rsidP="00CC4C47">
            <w:pPr>
              <w:keepNext/>
              <w:spacing w:after="200" w:line="360" w:lineRule="auto"/>
              <w:rPr>
                <w:ins w:id="15555" w:author="Prasasti Karunia Farista Ananto" w:date="2021-10-19T14:22:00Z"/>
                <w:del w:id="15556" w:author="nadira firinda" w:date="2022-10-29T23:33:00Z"/>
                <w:rFonts w:ascii="Times New Roman" w:eastAsia="Times New Roman" w:hAnsi="Times New Roman" w:cs="Times New Roman"/>
                <w:color w:val="000000"/>
                <w:lang w:val="en-US" w:eastAsia="zh-TW"/>
                <w:rPrChange w:id="15557" w:author="Prasasti Karunia Farista Ananto" w:date="2021-10-19T14:24:00Z">
                  <w:rPr>
                    <w:ins w:id="15558" w:author="Prasasti Karunia Farista Ananto" w:date="2021-10-19T14:22:00Z"/>
                    <w:del w:id="15559" w:author="nadira firinda" w:date="2022-10-29T23:33:00Z"/>
                    <w:rFonts w:ascii="Calibri" w:eastAsia="Times New Roman" w:hAnsi="Calibri" w:cs="Calibri"/>
                    <w:color w:val="000000"/>
                    <w:lang w:val="en-US" w:eastAsia="zh-TW"/>
                  </w:rPr>
                </w:rPrChange>
              </w:rPr>
              <w:pPrChange w:id="15560" w:author="nadira firinda" w:date="2022-10-29T23:37:00Z">
                <w:pPr/>
              </w:pPrChange>
            </w:pPr>
            <w:ins w:id="15561" w:author="Prasasti Karunia Farista Ananto" w:date="2021-10-19T14:22:00Z">
              <w:del w:id="15562" w:author="nadira firinda" w:date="2022-10-29T23:33:00Z">
                <w:r w:rsidRPr="00774843" w:rsidDel="00F21BA2">
                  <w:rPr>
                    <w:rFonts w:ascii="Times New Roman" w:eastAsia="Times New Roman" w:hAnsi="Times New Roman" w:cs="Times New Roman"/>
                    <w:color w:val="000000"/>
                    <w:lang w:val="en-US" w:eastAsia="zh-TW"/>
                    <w:rPrChange w:id="15563" w:author="Prasasti Karunia Farista Ananto" w:date="2021-10-19T14:24:00Z">
                      <w:rPr>
                        <w:rFonts w:ascii="Calibri" w:eastAsia="Times New Roman" w:hAnsi="Calibri" w:cs="Calibri"/>
                        <w:color w:val="000000"/>
                        <w:lang w:val="en-US" w:eastAsia="zh-TW"/>
                      </w:rPr>
                    </w:rPrChange>
                  </w:rPr>
                  <w:delText xml:space="preserve"> TOTALSUBSCR</w:delText>
                </w:r>
                <w:bookmarkStart w:id="15564" w:name="_Toc117980464"/>
                <w:bookmarkStart w:id="15565" w:name="_Toc117982112"/>
                <w:bookmarkEnd w:id="15564"/>
                <w:bookmarkEnd w:id="15565"/>
              </w:del>
            </w:ins>
          </w:p>
        </w:tc>
        <w:tc>
          <w:tcPr>
            <w:tcW w:w="5724" w:type="dxa"/>
            <w:noWrap/>
            <w:hideMark/>
            <w:tcPrChange w:id="15566" w:author="Prasasti Karunia Farista Ananto" w:date="2021-10-19T14:24:00Z">
              <w:tcPr>
                <w:tcW w:w="5724" w:type="dxa"/>
                <w:gridSpan w:val="2"/>
                <w:noWrap/>
                <w:hideMark/>
              </w:tcPr>
            </w:tcPrChange>
          </w:tcPr>
          <w:p w14:paraId="3E86CE0B" w14:textId="5778498F" w:rsidR="00774843" w:rsidRPr="00774843" w:rsidDel="00F21BA2" w:rsidRDefault="00774843" w:rsidP="00CC4C47">
            <w:pPr>
              <w:keepNext/>
              <w:spacing w:after="200" w:line="360" w:lineRule="auto"/>
              <w:cnfStyle w:val="000000000000" w:firstRow="0" w:lastRow="0" w:firstColumn="0" w:lastColumn="0" w:oddVBand="0" w:evenVBand="0" w:oddHBand="0" w:evenHBand="0" w:firstRowFirstColumn="0" w:firstRowLastColumn="0" w:lastRowFirstColumn="0" w:lastRowLastColumn="0"/>
              <w:rPr>
                <w:ins w:id="15567" w:author="Prasasti Karunia Farista Ananto" w:date="2021-10-19T14:22:00Z"/>
                <w:del w:id="15568" w:author="nadira firinda" w:date="2022-10-29T23:33:00Z"/>
                <w:rFonts w:ascii="Times New Roman" w:eastAsia="Times New Roman" w:hAnsi="Times New Roman" w:cs="Times New Roman"/>
                <w:color w:val="000000"/>
                <w:lang w:val="en-US" w:eastAsia="zh-TW"/>
                <w:rPrChange w:id="15569" w:author="Prasasti Karunia Farista Ananto" w:date="2021-10-19T14:24:00Z">
                  <w:rPr>
                    <w:ins w:id="15570" w:author="Prasasti Karunia Farista Ananto" w:date="2021-10-19T14:22:00Z"/>
                    <w:del w:id="15571" w:author="nadira firinda" w:date="2022-10-29T23:33:00Z"/>
                    <w:rFonts w:ascii="Calibri" w:eastAsia="Times New Roman" w:hAnsi="Calibri" w:cs="Calibri"/>
                    <w:color w:val="000000"/>
                    <w:lang w:val="en-US" w:eastAsia="zh-TW"/>
                  </w:rPr>
                </w:rPrChange>
              </w:rPr>
              <w:pPrChange w:id="15572" w:author="nadira firinda" w:date="2022-10-29T23:37:00Z">
                <w:pPr>
                  <w:cnfStyle w:val="000000000000" w:firstRow="0" w:lastRow="0" w:firstColumn="0" w:lastColumn="0" w:oddVBand="0" w:evenVBand="0" w:oddHBand="0" w:evenHBand="0" w:firstRowFirstColumn="0" w:firstRowLastColumn="0" w:lastRowFirstColumn="0" w:lastRowLastColumn="0"/>
                </w:pPr>
              </w:pPrChange>
            </w:pPr>
            <w:ins w:id="15573" w:author="Prasasti Karunia Farista Ananto" w:date="2021-10-19T14:22:00Z">
              <w:del w:id="15574" w:author="nadira firinda" w:date="2022-10-29T23:33:00Z">
                <w:r w:rsidRPr="00774843" w:rsidDel="00F21BA2">
                  <w:rPr>
                    <w:rFonts w:ascii="Times New Roman" w:eastAsia="Times New Roman" w:hAnsi="Times New Roman" w:cs="Times New Roman"/>
                    <w:color w:val="000000"/>
                    <w:lang w:val="en-US" w:eastAsia="zh-TW"/>
                    <w:rPrChange w:id="15575" w:author="Prasasti Karunia Farista Ananto" w:date="2021-10-19T14:24:00Z">
                      <w:rPr>
                        <w:rFonts w:ascii="Calibri" w:eastAsia="Times New Roman" w:hAnsi="Calibri" w:cs="Calibri"/>
                        <w:color w:val="000000"/>
                        <w:lang w:val="en-US" w:eastAsia="zh-TW"/>
                      </w:rPr>
                    </w:rPrChange>
                  </w:rPr>
                  <w:delText>Total Pengguna Telepon Seluler Telkomsel dan Indosat</w:delText>
                </w:r>
                <w:bookmarkStart w:id="15576" w:name="_Toc117980465"/>
                <w:bookmarkStart w:id="15577" w:name="_Toc117982113"/>
                <w:bookmarkEnd w:id="15576"/>
                <w:bookmarkEnd w:id="15577"/>
              </w:del>
            </w:ins>
          </w:p>
        </w:tc>
        <w:bookmarkStart w:id="15578" w:name="_Toc117980466"/>
        <w:bookmarkStart w:id="15579" w:name="_Toc117982114"/>
        <w:bookmarkEnd w:id="15578"/>
        <w:bookmarkEnd w:id="15579"/>
      </w:tr>
      <w:tr w:rsidR="00774843" w:rsidRPr="00774843" w:rsidDel="00F21BA2" w14:paraId="7E6FF120" w14:textId="669EBAB2" w:rsidTr="00F21BA2">
        <w:tblPrEx>
          <w:tblPrExChange w:id="15580" w:author="Prasasti Karunia Farista Ananto" w:date="2021-10-19T14:24:00Z">
            <w:tblPrEx>
              <w:tblW w:w="8794" w:type="dxa"/>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Ex>
          </w:tblPrExChange>
        </w:tblPrEx>
        <w:trPr>
          <w:cnfStyle w:val="000000100000" w:firstRow="0" w:lastRow="0" w:firstColumn="0" w:lastColumn="0" w:oddVBand="0" w:evenVBand="0" w:oddHBand="1" w:evenHBand="0" w:firstRowFirstColumn="0" w:firstRowLastColumn="0" w:lastRowFirstColumn="0" w:lastRowLastColumn="0"/>
          <w:trHeight w:val="20"/>
          <w:ins w:id="15581" w:author="Prasasti Karunia Farista Ananto" w:date="2021-10-19T14:22:00Z"/>
          <w:del w:id="15582" w:author="nadira firinda" w:date="2022-10-29T23:33:00Z"/>
          <w:trPrChange w:id="15583" w:author="Prasasti Karunia Farista Ananto" w:date="2021-10-19T14:24:00Z">
            <w:trPr>
              <w:gridAfter w:val="0"/>
              <w:trHeight w:val="408"/>
            </w:trPr>
          </w:trPrChange>
        </w:trPr>
        <w:tc>
          <w:tcPr>
            <w:cnfStyle w:val="001000000000" w:firstRow="0" w:lastRow="0" w:firstColumn="1" w:lastColumn="0" w:oddVBand="0" w:evenVBand="0" w:oddHBand="0" w:evenHBand="0" w:firstRowFirstColumn="0" w:firstRowLastColumn="0" w:lastRowFirstColumn="0" w:lastRowLastColumn="0"/>
            <w:tcW w:w="3070" w:type="dxa"/>
            <w:noWrap/>
            <w:hideMark/>
            <w:tcPrChange w:id="15584" w:author="Prasasti Karunia Farista Ananto" w:date="2021-10-19T14:24:00Z">
              <w:tcPr>
                <w:tcW w:w="3070" w:type="dxa"/>
                <w:noWrap/>
                <w:hideMark/>
              </w:tcPr>
            </w:tcPrChange>
          </w:tcPr>
          <w:p w14:paraId="73A12C65" w14:textId="0EC9EB83" w:rsidR="00774843" w:rsidRPr="00774843" w:rsidDel="00F21BA2" w:rsidRDefault="00774843" w:rsidP="00CC4C47">
            <w:pPr>
              <w:keepNext/>
              <w:spacing w:after="200" w:line="360" w:lineRule="auto"/>
              <w:cnfStyle w:val="001000100000" w:firstRow="0" w:lastRow="0" w:firstColumn="1" w:lastColumn="0" w:oddVBand="0" w:evenVBand="0" w:oddHBand="1" w:evenHBand="0" w:firstRowFirstColumn="0" w:firstRowLastColumn="0" w:lastRowFirstColumn="0" w:lastRowLastColumn="0"/>
              <w:rPr>
                <w:ins w:id="15585" w:author="Prasasti Karunia Farista Ananto" w:date="2021-10-19T14:22:00Z"/>
                <w:del w:id="15586" w:author="nadira firinda" w:date="2022-10-29T23:33:00Z"/>
                <w:rFonts w:ascii="Times New Roman" w:eastAsia="Times New Roman" w:hAnsi="Times New Roman" w:cs="Times New Roman"/>
                <w:color w:val="000000"/>
                <w:lang w:val="en-US" w:eastAsia="zh-TW"/>
                <w:rPrChange w:id="15587" w:author="Prasasti Karunia Farista Ananto" w:date="2021-10-19T14:24:00Z">
                  <w:rPr>
                    <w:ins w:id="15588" w:author="Prasasti Karunia Farista Ananto" w:date="2021-10-19T14:22:00Z"/>
                    <w:del w:id="15589" w:author="nadira firinda" w:date="2022-10-29T23:33:00Z"/>
                    <w:rFonts w:ascii="Calibri" w:eastAsia="Times New Roman" w:hAnsi="Calibri" w:cs="Calibri"/>
                    <w:color w:val="000000"/>
                    <w:lang w:val="en-US" w:eastAsia="zh-TW"/>
                  </w:rPr>
                </w:rPrChange>
              </w:rPr>
              <w:pPrChange w:id="15590" w:author="nadira firinda" w:date="2022-10-29T23:37:00Z">
                <w:pPr>
                  <w:cnfStyle w:val="001000100000" w:firstRow="0" w:lastRow="0" w:firstColumn="1" w:lastColumn="0" w:oddVBand="0" w:evenVBand="0" w:oddHBand="1" w:evenHBand="0" w:firstRowFirstColumn="0" w:firstRowLastColumn="0" w:lastRowFirstColumn="0" w:lastRowLastColumn="0"/>
                </w:pPr>
              </w:pPrChange>
            </w:pPr>
            <w:ins w:id="15591" w:author="Prasasti Karunia Farista Ananto" w:date="2021-10-19T14:22:00Z">
              <w:del w:id="15592" w:author="nadira firinda" w:date="2022-10-29T23:33:00Z">
                <w:r w:rsidRPr="00774843" w:rsidDel="00F21BA2">
                  <w:rPr>
                    <w:rFonts w:ascii="Times New Roman" w:eastAsia="Times New Roman" w:hAnsi="Times New Roman" w:cs="Times New Roman"/>
                    <w:color w:val="000000"/>
                    <w:lang w:val="en-US" w:eastAsia="zh-TW"/>
                    <w:rPrChange w:id="15593" w:author="Prasasti Karunia Farista Ananto" w:date="2021-10-19T14:24:00Z">
                      <w:rPr>
                        <w:rFonts w:ascii="Calibri" w:eastAsia="Times New Roman" w:hAnsi="Calibri" w:cs="Calibri"/>
                        <w:color w:val="000000"/>
                        <w:lang w:val="en-US" w:eastAsia="zh-TW"/>
                      </w:rPr>
                    </w:rPrChange>
                  </w:rPr>
                  <w:delText xml:space="preserve"> TRAFDOMDEP</w:delText>
                </w:r>
                <w:bookmarkStart w:id="15594" w:name="_Toc117980467"/>
                <w:bookmarkStart w:id="15595" w:name="_Toc117982115"/>
                <w:bookmarkEnd w:id="15594"/>
                <w:bookmarkEnd w:id="15595"/>
              </w:del>
            </w:ins>
          </w:p>
        </w:tc>
        <w:tc>
          <w:tcPr>
            <w:tcW w:w="5724" w:type="dxa"/>
            <w:noWrap/>
            <w:hideMark/>
            <w:tcPrChange w:id="15596" w:author="Prasasti Karunia Farista Ananto" w:date="2021-10-19T14:24:00Z">
              <w:tcPr>
                <w:tcW w:w="5724" w:type="dxa"/>
                <w:gridSpan w:val="2"/>
                <w:noWrap/>
                <w:hideMark/>
              </w:tcPr>
            </w:tcPrChange>
          </w:tcPr>
          <w:p w14:paraId="09311F46" w14:textId="76A3025E" w:rsidR="00774843" w:rsidRPr="00774843" w:rsidDel="00F21BA2" w:rsidRDefault="00774843" w:rsidP="00CC4C47">
            <w:pPr>
              <w:keepNext/>
              <w:spacing w:after="200" w:line="360" w:lineRule="auto"/>
              <w:cnfStyle w:val="000000100000" w:firstRow="0" w:lastRow="0" w:firstColumn="0" w:lastColumn="0" w:oddVBand="0" w:evenVBand="0" w:oddHBand="1" w:evenHBand="0" w:firstRowFirstColumn="0" w:firstRowLastColumn="0" w:lastRowFirstColumn="0" w:lastRowLastColumn="0"/>
              <w:rPr>
                <w:ins w:id="15597" w:author="Prasasti Karunia Farista Ananto" w:date="2021-10-19T14:22:00Z"/>
                <w:del w:id="15598" w:author="nadira firinda" w:date="2022-10-29T23:33:00Z"/>
                <w:rFonts w:ascii="Times New Roman" w:eastAsia="Times New Roman" w:hAnsi="Times New Roman" w:cs="Times New Roman"/>
                <w:color w:val="000000"/>
                <w:lang w:val="en-US" w:eastAsia="zh-TW"/>
                <w:rPrChange w:id="15599" w:author="Prasasti Karunia Farista Ananto" w:date="2021-10-19T14:24:00Z">
                  <w:rPr>
                    <w:ins w:id="15600" w:author="Prasasti Karunia Farista Ananto" w:date="2021-10-19T14:22:00Z"/>
                    <w:del w:id="15601" w:author="nadira firinda" w:date="2022-10-29T23:33:00Z"/>
                    <w:rFonts w:ascii="Calibri" w:eastAsia="Times New Roman" w:hAnsi="Calibri" w:cs="Calibri"/>
                    <w:color w:val="000000"/>
                    <w:lang w:val="en-US" w:eastAsia="zh-TW"/>
                  </w:rPr>
                </w:rPrChange>
              </w:rPr>
              <w:pPrChange w:id="15602" w:author="nadira firinda" w:date="2022-10-29T23:37:00Z">
                <w:pPr>
                  <w:cnfStyle w:val="000000100000" w:firstRow="0" w:lastRow="0" w:firstColumn="0" w:lastColumn="0" w:oddVBand="0" w:evenVBand="0" w:oddHBand="1" w:evenHBand="0" w:firstRowFirstColumn="0" w:firstRowLastColumn="0" w:lastRowFirstColumn="0" w:lastRowLastColumn="0"/>
                </w:pPr>
              </w:pPrChange>
            </w:pPr>
            <w:ins w:id="15603" w:author="Prasasti Karunia Farista Ananto" w:date="2021-10-19T14:22:00Z">
              <w:del w:id="15604" w:author="nadira firinda" w:date="2022-10-29T23:33:00Z">
                <w:r w:rsidRPr="00774843" w:rsidDel="00F21BA2">
                  <w:rPr>
                    <w:rFonts w:ascii="Times New Roman" w:eastAsia="Times New Roman" w:hAnsi="Times New Roman" w:cs="Times New Roman"/>
                    <w:color w:val="000000"/>
                    <w:lang w:val="en-US" w:eastAsia="zh-TW"/>
                    <w:rPrChange w:id="15605" w:author="Prasasti Karunia Farista Ananto" w:date="2021-10-19T14:24:00Z">
                      <w:rPr>
                        <w:rFonts w:ascii="Calibri" w:eastAsia="Times New Roman" w:hAnsi="Calibri" w:cs="Calibri"/>
                        <w:color w:val="000000"/>
                        <w:lang w:val="en-US" w:eastAsia="zh-TW"/>
                      </w:rPr>
                    </w:rPrChange>
                  </w:rPr>
                  <w:delText>Total Penumpang Keberangkatan Domestik</w:delText>
                </w:r>
                <w:bookmarkStart w:id="15606" w:name="_Toc117980468"/>
                <w:bookmarkStart w:id="15607" w:name="_Toc117982116"/>
                <w:bookmarkEnd w:id="15606"/>
                <w:bookmarkEnd w:id="15607"/>
              </w:del>
            </w:ins>
          </w:p>
        </w:tc>
        <w:bookmarkStart w:id="15608" w:name="_Toc117980469"/>
        <w:bookmarkStart w:id="15609" w:name="_Toc117982117"/>
        <w:bookmarkEnd w:id="15608"/>
        <w:bookmarkEnd w:id="15609"/>
      </w:tr>
      <w:tr w:rsidR="00774843" w:rsidRPr="00774843" w:rsidDel="00F21BA2" w14:paraId="743F1C37" w14:textId="24EDEB09" w:rsidTr="00F21BA2">
        <w:tblPrEx>
          <w:tblPrExChange w:id="15610" w:author="Prasasti Karunia Farista Ananto" w:date="2021-10-19T14:24:00Z">
            <w:tblPrEx>
              <w:tblW w:w="9030" w:type="dxa"/>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Ex>
          </w:tblPrExChange>
        </w:tblPrEx>
        <w:trPr>
          <w:trHeight w:val="20"/>
          <w:ins w:id="15611" w:author="Prasasti Karunia Farista Ananto" w:date="2021-10-19T14:22:00Z"/>
          <w:del w:id="15612" w:author="nadira firinda" w:date="2022-10-29T23:33:00Z"/>
          <w:trPrChange w:id="15613" w:author="Prasasti Karunia Farista Ananto" w:date="2021-10-19T14:24:00Z">
            <w:trPr>
              <w:gridAfter w:val="0"/>
              <w:wAfter w:w="14" w:type="dxa"/>
              <w:trHeight w:val="300"/>
            </w:trPr>
          </w:trPrChange>
        </w:trPr>
        <w:tc>
          <w:tcPr>
            <w:cnfStyle w:val="001000000000" w:firstRow="0" w:lastRow="0" w:firstColumn="1" w:lastColumn="0" w:oddVBand="0" w:evenVBand="0" w:oddHBand="0" w:evenHBand="0" w:firstRowFirstColumn="0" w:firstRowLastColumn="0" w:lastRowFirstColumn="0" w:lastRowLastColumn="0"/>
            <w:tcW w:w="3070" w:type="dxa"/>
            <w:noWrap/>
            <w:hideMark/>
            <w:tcPrChange w:id="15614" w:author="Prasasti Karunia Farista Ananto" w:date="2021-10-19T14:24:00Z">
              <w:tcPr>
                <w:tcW w:w="3070" w:type="dxa"/>
                <w:noWrap/>
                <w:hideMark/>
              </w:tcPr>
            </w:tcPrChange>
          </w:tcPr>
          <w:p w14:paraId="5D9B1202" w14:textId="6006CAE0" w:rsidR="00774843" w:rsidRPr="00774843" w:rsidDel="00F21BA2" w:rsidRDefault="00774843" w:rsidP="00CC4C47">
            <w:pPr>
              <w:keepNext/>
              <w:spacing w:after="200" w:line="360" w:lineRule="auto"/>
              <w:rPr>
                <w:ins w:id="15615" w:author="Prasasti Karunia Farista Ananto" w:date="2021-10-19T14:22:00Z"/>
                <w:del w:id="15616" w:author="nadira firinda" w:date="2022-10-29T23:33:00Z"/>
                <w:rFonts w:ascii="Times New Roman" w:eastAsia="Times New Roman" w:hAnsi="Times New Roman" w:cs="Times New Roman"/>
                <w:color w:val="000000"/>
                <w:lang w:val="en-US" w:eastAsia="zh-TW"/>
                <w:rPrChange w:id="15617" w:author="Prasasti Karunia Farista Ananto" w:date="2021-10-19T14:24:00Z">
                  <w:rPr>
                    <w:ins w:id="15618" w:author="Prasasti Karunia Farista Ananto" w:date="2021-10-19T14:22:00Z"/>
                    <w:del w:id="15619" w:author="nadira firinda" w:date="2022-10-29T23:33:00Z"/>
                    <w:rFonts w:ascii="Calibri" w:eastAsia="Times New Roman" w:hAnsi="Calibri" w:cs="Calibri"/>
                    <w:color w:val="000000"/>
                    <w:lang w:val="en-US" w:eastAsia="zh-TW"/>
                  </w:rPr>
                </w:rPrChange>
              </w:rPr>
              <w:pPrChange w:id="15620" w:author="nadira firinda" w:date="2022-10-29T23:37:00Z">
                <w:pPr/>
              </w:pPrChange>
            </w:pPr>
            <w:ins w:id="15621" w:author="Prasasti Karunia Farista Ananto" w:date="2021-10-19T14:22:00Z">
              <w:del w:id="15622" w:author="nadira firinda" w:date="2022-10-29T23:33:00Z">
                <w:r w:rsidRPr="00774843" w:rsidDel="00F21BA2">
                  <w:rPr>
                    <w:rFonts w:ascii="Times New Roman" w:eastAsia="Times New Roman" w:hAnsi="Times New Roman" w:cs="Times New Roman"/>
                    <w:color w:val="000000"/>
                    <w:lang w:val="en-US" w:eastAsia="zh-TW"/>
                    <w:rPrChange w:id="15623" w:author="Prasasti Karunia Farista Ananto" w:date="2021-10-19T14:24:00Z">
                      <w:rPr>
                        <w:rFonts w:ascii="Calibri" w:eastAsia="Times New Roman" w:hAnsi="Calibri" w:cs="Calibri"/>
                        <w:color w:val="000000"/>
                        <w:lang w:val="en-US" w:eastAsia="zh-TW"/>
                      </w:rPr>
                    </w:rPrChange>
                  </w:rPr>
                  <w:delText xml:space="preserve"> XGSRL</w:delText>
                </w:r>
                <w:bookmarkStart w:id="15624" w:name="_Toc117980470"/>
                <w:bookmarkStart w:id="15625" w:name="_Toc117982118"/>
                <w:bookmarkEnd w:id="15624"/>
                <w:bookmarkEnd w:id="15625"/>
              </w:del>
            </w:ins>
          </w:p>
        </w:tc>
        <w:tc>
          <w:tcPr>
            <w:tcW w:w="5724" w:type="dxa"/>
            <w:noWrap/>
            <w:hideMark/>
            <w:tcPrChange w:id="15626" w:author="Prasasti Karunia Farista Ananto" w:date="2021-10-19T14:24:00Z">
              <w:tcPr>
                <w:tcW w:w="5724" w:type="dxa"/>
                <w:gridSpan w:val="2"/>
                <w:noWrap/>
                <w:hideMark/>
              </w:tcPr>
            </w:tcPrChange>
          </w:tcPr>
          <w:p w14:paraId="210ECA45" w14:textId="011BDCB0" w:rsidR="00774843" w:rsidRPr="00774843" w:rsidDel="00F21BA2" w:rsidRDefault="00774843" w:rsidP="00CC4C47">
            <w:pPr>
              <w:keepNext/>
              <w:spacing w:after="200" w:line="360" w:lineRule="auto"/>
              <w:cnfStyle w:val="000000000000" w:firstRow="0" w:lastRow="0" w:firstColumn="0" w:lastColumn="0" w:oddVBand="0" w:evenVBand="0" w:oddHBand="0" w:evenHBand="0" w:firstRowFirstColumn="0" w:firstRowLastColumn="0" w:lastRowFirstColumn="0" w:lastRowLastColumn="0"/>
              <w:rPr>
                <w:ins w:id="15627" w:author="Prasasti Karunia Farista Ananto" w:date="2021-10-19T14:22:00Z"/>
                <w:del w:id="15628" w:author="nadira firinda" w:date="2022-10-29T23:33:00Z"/>
                <w:rFonts w:ascii="Times New Roman" w:eastAsia="Times New Roman" w:hAnsi="Times New Roman" w:cs="Times New Roman"/>
                <w:color w:val="000000"/>
                <w:lang w:val="en-US" w:eastAsia="zh-TW"/>
                <w:rPrChange w:id="15629" w:author="Prasasti Karunia Farista Ananto" w:date="2021-10-19T14:24:00Z">
                  <w:rPr>
                    <w:ins w:id="15630" w:author="Prasasti Karunia Farista Ananto" w:date="2021-10-19T14:22:00Z"/>
                    <w:del w:id="15631" w:author="nadira firinda" w:date="2022-10-29T23:33:00Z"/>
                    <w:rFonts w:ascii="Calibri" w:eastAsia="Times New Roman" w:hAnsi="Calibri" w:cs="Calibri"/>
                    <w:color w:val="000000"/>
                    <w:lang w:val="en-US" w:eastAsia="zh-TW"/>
                  </w:rPr>
                </w:rPrChange>
              </w:rPr>
              <w:pPrChange w:id="15632" w:author="nadira firinda" w:date="2022-10-29T23:37:00Z">
                <w:pPr>
                  <w:cnfStyle w:val="000000000000" w:firstRow="0" w:lastRow="0" w:firstColumn="0" w:lastColumn="0" w:oddVBand="0" w:evenVBand="0" w:oddHBand="0" w:evenHBand="0" w:firstRowFirstColumn="0" w:firstRowLastColumn="0" w:lastRowFirstColumn="0" w:lastRowLastColumn="0"/>
                </w:pPr>
              </w:pPrChange>
            </w:pPr>
            <w:ins w:id="15633" w:author="Prasasti Karunia Farista Ananto" w:date="2021-10-19T14:22:00Z">
              <w:del w:id="15634" w:author="nadira firinda" w:date="2022-10-29T23:33:00Z">
                <w:r w:rsidRPr="00774843" w:rsidDel="00F21BA2">
                  <w:rPr>
                    <w:rFonts w:ascii="Times New Roman" w:eastAsia="Times New Roman" w:hAnsi="Times New Roman" w:cs="Times New Roman"/>
                    <w:color w:val="000000"/>
                    <w:lang w:val="en-US" w:eastAsia="zh-TW"/>
                    <w:rPrChange w:id="15635" w:author="Prasasti Karunia Farista Ananto" w:date="2021-10-19T14:24:00Z">
                      <w:rPr>
                        <w:rFonts w:ascii="Calibri" w:eastAsia="Times New Roman" w:hAnsi="Calibri" w:cs="Calibri"/>
                        <w:color w:val="000000"/>
                        <w:lang w:val="en-US" w:eastAsia="zh-TW"/>
                      </w:rPr>
                    </w:rPrChange>
                  </w:rPr>
                  <w:delText>Real Export</w:delText>
                </w:r>
                <w:bookmarkStart w:id="15636" w:name="_Toc117980471"/>
                <w:bookmarkStart w:id="15637" w:name="_Toc117982119"/>
                <w:bookmarkEnd w:id="15636"/>
                <w:bookmarkEnd w:id="15637"/>
              </w:del>
            </w:ins>
          </w:p>
        </w:tc>
        <w:bookmarkStart w:id="15638" w:name="_Toc117980472"/>
        <w:bookmarkStart w:id="15639" w:name="_Toc117982120"/>
        <w:bookmarkEnd w:id="15638"/>
        <w:bookmarkEnd w:id="15639"/>
      </w:tr>
      <w:tr w:rsidR="00774843" w:rsidRPr="00774843" w:rsidDel="00F21BA2" w14:paraId="5B3C5A92" w14:textId="5E0D8345" w:rsidTr="00F21BA2">
        <w:tblPrEx>
          <w:tblPrExChange w:id="15640" w:author="Prasasti Karunia Farista Ananto" w:date="2021-10-19T14:24:00Z">
            <w:tblPrEx>
              <w:tblW w:w="9030" w:type="dxa"/>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Ex>
          </w:tblPrExChange>
        </w:tblPrEx>
        <w:trPr>
          <w:cnfStyle w:val="000000100000" w:firstRow="0" w:lastRow="0" w:firstColumn="0" w:lastColumn="0" w:oddVBand="0" w:evenVBand="0" w:oddHBand="1" w:evenHBand="0" w:firstRowFirstColumn="0" w:firstRowLastColumn="0" w:lastRowFirstColumn="0" w:lastRowLastColumn="0"/>
          <w:trHeight w:val="20"/>
          <w:ins w:id="15641" w:author="Prasasti Karunia Farista Ananto" w:date="2021-10-19T14:22:00Z"/>
          <w:del w:id="15642" w:author="nadira firinda" w:date="2022-10-29T23:33:00Z"/>
          <w:trPrChange w:id="15643" w:author="Prasasti Karunia Farista Ananto" w:date="2021-10-19T14:24:00Z">
            <w:trPr>
              <w:gridAfter w:val="0"/>
              <w:wAfter w:w="14" w:type="dxa"/>
              <w:trHeight w:val="300"/>
            </w:trPr>
          </w:trPrChange>
        </w:trPr>
        <w:tc>
          <w:tcPr>
            <w:cnfStyle w:val="001000000000" w:firstRow="0" w:lastRow="0" w:firstColumn="1" w:lastColumn="0" w:oddVBand="0" w:evenVBand="0" w:oddHBand="0" w:evenHBand="0" w:firstRowFirstColumn="0" w:firstRowLastColumn="0" w:lastRowFirstColumn="0" w:lastRowLastColumn="0"/>
            <w:tcW w:w="3070" w:type="dxa"/>
            <w:noWrap/>
            <w:hideMark/>
            <w:tcPrChange w:id="15644" w:author="Prasasti Karunia Farista Ananto" w:date="2021-10-19T14:24:00Z">
              <w:tcPr>
                <w:tcW w:w="3070" w:type="dxa"/>
                <w:noWrap/>
                <w:hideMark/>
              </w:tcPr>
            </w:tcPrChange>
          </w:tcPr>
          <w:p w14:paraId="2F6E6921" w14:textId="0188E258" w:rsidR="00774843" w:rsidRPr="00774843" w:rsidDel="00F21BA2" w:rsidRDefault="00774843" w:rsidP="00CC4C47">
            <w:pPr>
              <w:keepNext/>
              <w:spacing w:after="200" w:line="360" w:lineRule="auto"/>
              <w:cnfStyle w:val="001000100000" w:firstRow="0" w:lastRow="0" w:firstColumn="1" w:lastColumn="0" w:oddVBand="0" w:evenVBand="0" w:oddHBand="1" w:evenHBand="0" w:firstRowFirstColumn="0" w:firstRowLastColumn="0" w:lastRowFirstColumn="0" w:lastRowLastColumn="0"/>
              <w:rPr>
                <w:ins w:id="15645" w:author="Prasasti Karunia Farista Ananto" w:date="2021-10-19T14:22:00Z"/>
                <w:del w:id="15646" w:author="nadira firinda" w:date="2022-10-29T23:33:00Z"/>
                <w:rFonts w:ascii="Times New Roman" w:eastAsia="Times New Roman" w:hAnsi="Times New Roman" w:cs="Times New Roman"/>
                <w:color w:val="000000"/>
                <w:lang w:val="en-US" w:eastAsia="zh-TW"/>
                <w:rPrChange w:id="15647" w:author="Prasasti Karunia Farista Ananto" w:date="2021-10-19T14:24:00Z">
                  <w:rPr>
                    <w:ins w:id="15648" w:author="Prasasti Karunia Farista Ananto" w:date="2021-10-19T14:22:00Z"/>
                    <w:del w:id="15649" w:author="nadira firinda" w:date="2022-10-29T23:33:00Z"/>
                    <w:rFonts w:ascii="Calibri" w:eastAsia="Times New Roman" w:hAnsi="Calibri" w:cs="Calibri"/>
                    <w:color w:val="000000"/>
                    <w:lang w:val="en-US" w:eastAsia="zh-TW"/>
                  </w:rPr>
                </w:rPrChange>
              </w:rPr>
              <w:pPrChange w:id="15650" w:author="nadira firinda" w:date="2022-10-29T23:37:00Z">
                <w:pPr>
                  <w:cnfStyle w:val="001000100000" w:firstRow="0" w:lastRow="0" w:firstColumn="1" w:lastColumn="0" w:oddVBand="0" w:evenVBand="0" w:oddHBand="1" w:evenHBand="0" w:firstRowFirstColumn="0" w:firstRowLastColumn="0" w:lastRowFirstColumn="0" w:lastRowLastColumn="0"/>
                </w:pPr>
              </w:pPrChange>
            </w:pPr>
            <w:ins w:id="15651" w:author="Prasasti Karunia Farista Ananto" w:date="2021-10-19T14:22:00Z">
              <w:del w:id="15652" w:author="nadira firinda" w:date="2022-10-29T23:33:00Z">
                <w:r w:rsidRPr="00774843" w:rsidDel="00F21BA2">
                  <w:rPr>
                    <w:rFonts w:ascii="Times New Roman" w:eastAsia="Times New Roman" w:hAnsi="Times New Roman" w:cs="Times New Roman"/>
                    <w:color w:val="000000"/>
                    <w:lang w:val="en-US" w:eastAsia="zh-TW"/>
                    <w:rPrChange w:id="15653" w:author="Prasasti Karunia Farista Ananto" w:date="2021-10-19T14:24:00Z">
                      <w:rPr>
                        <w:rFonts w:ascii="Calibri" w:eastAsia="Times New Roman" w:hAnsi="Calibri" w:cs="Calibri"/>
                        <w:color w:val="000000"/>
                        <w:lang w:val="en-US" w:eastAsia="zh-TW"/>
                      </w:rPr>
                    </w:rPrChange>
                  </w:rPr>
                  <w:delText xml:space="preserve"> XGSRL_KARET</w:delText>
                </w:r>
                <w:bookmarkStart w:id="15654" w:name="_Toc117980473"/>
                <w:bookmarkStart w:id="15655" w:name="_Toc117982121"/>
                <w:bookmarkEnd w:id="15654"/>
                <w:bookmarkEnd w:id="15655"/>
              </w:del>
            </w:ins>
          </w:p>
        </w:tc>
        <w:tc>
          <w:tcPr>
            <w:tcW w:w="5724" w:type="dxa"/>
            <w:noWrap/>
            <w:hideMark/>
            <w:tcPrChange w:id="15656" w:author="Prasasti Karunia Farista Ananto" w:date="2021-10-19T14:24:00Z">
              <w:tcPr>
                <w:tcW w:w="5724" w:type="dxa"/>
                <w:gridSpan w:val="2"/>
                <w:noWrap/>
                <w:hideMark/>
              </w:tcPr>
            </w:tcPrChange>
          </w:tcPr>
          <w:p w14:paraId="39C3E3A4" w14:textId="2EFA9406" w:rsidR="00774843" w:rsidRPr="00774843" w:rsidDel="00F21BA2" w:rsidRDefault="00774843" w:rsidP="00CC4C47">
            <w:pPr>
              <w:keepNext/>
              <w:spacing w:after="200" w:line="360" w:lineRule="auto"/>
              <w:cnfStyle w:val="000000100000" w:firstRow="0" w:lastRow="0" w:firstColumn="0" w:lastColumn="0" w:oddVBand="0" w:evenVBand="0" w:oddHBand="1" w:evenHBand="0" w:firstRowFirstColumn="0" w:firstRowLastColumn="0" w:lastRowFirstColumn="0" w:lastRowLastColumn="0"/>
              <w:rPr>
                <w:ins w:id="15657" w:author="Prasasti Karunia Farista Ananto" w:date="2021-10-19T14:22:00Z"/>
                <w:del w:id="15658" w:author="nadira firinda" w:date="2022-10-29T23:33:00Z"/>
                <w:rFonts w:ascii="Times New Roman" w:eastAsia="Times New Roman" w:hAnsi="Times New Roman" w:cs="Times New Roman"/>
                <w:color w:val="000000"/>
                <w:lang w:val="en-US" w:eastAsia="zh-TW"/>
                <w:rPrChange w:id="15659" w:author="Prasasti Karunia Farista Ananto" w:date="2021-10-19T14:24:00Z">
                  <w:rPr>
                    <w:ins w:id="15660" w:author="Prasasti Karunia Farista Ananto" w:date="2021-10-19T14:22:00Z"/>
                    <w:del w:id="15661" w:author="nadira firinda" w:date="2022-10-29T23:33:00Z"/>
                    <w:rFonts w:ascii="Calibri" w:eastAsia="Times New Roman" w:hAnsi="Calibri" w:cs="Calibri"/>
                    <w:color w:val="000000"/>
                    <w:lang w:val="en-US" w:eastAsia="zh-TW"/>
                  </w:rPr>
                </w:rPrChange>
              </w:rPr>
              <w:pPrChange w:id="15662" w:author="nadira firinda" w:date="2022-10-29T23:37:00Z">
                <w:pPr>
                  <w:cnfStyle w:val="000000100000" w:firstRow="0" w:lastRow="0" w:firstColumn="0" w:lastColumn="0" w:oddVBand="0" w:evenVBand="0" w:oddHBand="1" w:evenHBand="0" w:firstRowFirstColumn="0" w:firstRowLastColumn="0" w:lastRowFirstColumn="0" w:lastRowLastColumn="0"/>
                </w:pPr>
              </w:pPrChange>
            </w:pPr>
            <w:ins w:id="15663" w:author="Prasasti Karunia Farista Ananto" w:date="2021-10-19T14:22:00Z">
              <w:del w:id="15664" w:author="nadira firinda" w:date="2022-10-29T23:33:00Z">
                <w:r w:rsidRPr="00774843" w:rsidDel="00F21BA2">
                  <w:rPr>
                    <w:rFonts w:ascii="Times New Roman" w:eastAsia="Times New Roman" w:hAnsi="Times New Roman" w:cs="Times New Roman"/>
                    <w:color w:val="000000"/>
                    <w:lang w:val="en-US" w:eastAsia="zh-TW"/>
                    <w:rPrChange w:id="15665" w:author="Prasasti Karunia Farista Ananto" w:date="2021-10-19T14:24:00Z">
                      <w:rPr>
                        <w:rFonts w:ascii="Calibri" w:eastAsia="Times New Roman" w:hAnsi="Calibri" w:cs="Calibri"/>
                        <w:color w:val="000000"/>
                        <w:lang w:val="en-US" w:eastAsia="zh-TW"/>
                      </w:rPr>
                    </w:rPrChange>
                  </w:rPr>
                  <w:delText>Ekspor Karet Riil</w:delText>
                </w:r>
                <w:bookmarkStart w:id="15666" w:name="_Toc117980474"/>
                <w:bookmarkStart w:id="15667" w:name="_Toc117982122"/>
                <w:bookmarkEnd w:id="15666"/>
                <w:bookmarkEnd w:id="15667"/>
              </w:del>
            </w:ins>
          </w:p>
        </w:tc>
        <w:bookmarkStart w:id="15668" w:name="_Toc117980475"/>
        <w:bookmarkStart w:id="15669" w:name="_Toc117982123"/>
        <w:bookmarkEnd w:id="15668"/>
        <w:bookmarkEnd w:id="15669"/>
      </w:tr>
    </w:tbl>
    <w:p w14:paraId="28E110BA" w14:textId="77777777" w:rsidR="00F21BA2" w:rsidRPr="0069174C" w:rsidRDefault="00F21BA2" w:rsidP="00CC4C47">
      <w:pPr>
        <w:pStyle w:val="Heading3"/>
        <w:ind w:left="284" w:hanging="284"/>
        <w:rPr>
          <w:ins w:id="15670" w:author="nadira firinda" w:date="2022-10-29T23:33:00Z"/>
        </w:rPr>
      </w:pPr>
      <w:bookmarkStart w:id="15671" w:name="_Toc117982124"/>
      <w:ins w:id="15672" w:author="nadira firinda" w:date="2022-10-29T23:33:00Z">
        <w:r w:rsidRPr="0069174C">
          <w:t>Konsistensi MODBI dan BIMA</w:t>
        </w:r>
        <w:bookmarkEnd w:id="15671"/>
      </w:ins>
    </w:p>
    <w:p w14:paraId="5D4B75DA" w14:textId="77777777" w:rsidR="00F21BA2" w:rsidRPr="0069174C" w:rsidRDefault="00F21BA2" w:rsidP="00CC4C47">
      <w:pPr>
        <w:spacing w:line="360" w:lineRule="auto"/>
        <w:ind w:firstLine="720"/>
        <w:jc w:val="both"/>
        <w:rPr>
          <w:ins w:id="15673" w:author="nadira firinda" w:date="2022-10-29T23:33:00Z"/>
          <w:rFonts w:ascii="Frutiger 45 Light" w:hAnsi="Frutiger 45 Light"/>
          <w:noProof/>
          <w:sz w:val="24"/>
          <w:szCs w:val="24"/>
        </w:rPr>
        <w:pPrChange w:id="15674" w:author="nadira firinda" w:date="2022-10-29T23:37:00Z">
          <w:pPr>
            <w:ind w:firstLine="720"/>
            <w:jc w:val="both"/>
          </w:pPr>
        </w:pPrChange>
      </w:pPr>
      <w:ins w:id="15675" w:author="nadira firinda" w:date="2022-10-29T23:33:00Z">
        <w:r w:rsidRPr="0069174C">
          <w:rPr>
            <w:rFonts w:ascii="Frutiger 45 Light" w:hAnsi="Frutiger 45 Light"/>
            <w:noProof/>
            <w:sz w:val="24"/>
            <w:szCs w:val="24"/>
          </w:rPr>
          <w:t>Pengecekan konsistensi pada model besar seperti MODBI dan BIMA memerlukan waktu dan sumber daya yang cukup besar. Namun hanya dalam model makroekonomi yang lengkap, Framework FPP bisa diterapkan sebagai sarana dan alat bantu untuk memastikan konsistensi dengan menanamkan persamaan – persamaan identitas keseimbangan di dalam model. Dalam kajian saat ini telah dilakukan iterasi awal, dan akan diteruskan lagi pada penelitian selanjutnya.</w:t>
        </w:r>
      </w:ins>
    </w:p>
    <w:p w14:paraId="32F51492" w14:textId="77777777" w:rsidR="00F21BA2" w:rsidRPr="0069174C" w:rsidRDefault="00F21BA2" w:rsidP="00CC4C47">
      <w:pPr>
        <w:spacing w:line="360" w:lineRule="auto"/>
        <w:ind w:firstLine="720"/>
        <w:jc w:val="both"/>
        <w:rPr>
          <w:ins w:id="15676" w:author="nadira firinda" w:date="2022-10-29T23:33:00Z"/>
          <w:rFonts w:ascii="Frutiger 45 Light" w:hAnsi="Frutiger 45 Light"/>
        </w:rPr>
        <w:pPrChange w:id="15677" w:author="nadira firinda" w:date="2022-10-29T23:37:00Z">
          <w:pPr>
            <w:ind w:firstLine="720"/>
            <w:jc w:val="both"/>
          </w:pPr>
        </w:pPrChange>
      </w:pPr>
      <w:ins w:id="15678" w:author="nadira firinda" w:date="2022-10-29T23:33:00Z">
        <w:r w:rsidRPr="0069174C">
          <w:rPr>
            <w:rFonts w:ascii="Frutiger 45 Light" w:hAnsi="Frutiger 45 Light"/>
            <w:noProof/>
            <w:sz w:val="24"/>
            <w:szCs w:val="24"/>
          </w:rPr>
          <w:t xml:space="preserve">Dilampirkan hasil sementara atas </w:t>
        </w:r>
        <w:r w:rsidRPr="0069174C">
          <w:rPr>
            <w:rFonts w:ascii="Frutiger 45 Light" w:hAnsi="Frutiger 45 Light"/>
            <w:i/>
            <w:iCs/>
            <w:noProof/>
            <w:sz w:val="24"/>
            <w:szCs w:val="24"/>
          </w:rPr>
          <w:t>fitted model</w:t>
        </w:r>
        <w:r w:rsidRPr="0069174C">
          <w:rPr>
            <w:rFonts w:ascii="Frutiger 45 Light" w:hAnsi="Frutiger 45 Light"/>
            <w:noProof/>
            <w:sz w:val="24"/>
            <w:szCs w:val="24"/>
          </w:rPr>
          <w:t xml:space="preserve"> atas pengecekan konsistensi antara MODBI dan BIMA.</w:t>
        </w:r>
      </w:ins>
    </w:p>
    <w:p w14:paraId="7F22FFD9" w14:textId="77777777" w:rsidR="00F21BA2" w:rsidRPr="0069174C" w:rsidRDefault="00F21BA2" w:rsidP="00CC4C47">
      <w:pPr>
        <w:spacing w:line="360" w:lineRule="auto"/>
        <w:rPr>
          <w:ins w:id="15679" w:author="nadira firinda" w:date="2022-10-29T23:33:00Z"/>
          <w:rFonts w:ascii="Frutiger 45 Light" w:hAnsi="Frutiger 45 Light"/>
          <w:lang w:val="id-ID"/>
        </w:rPr>
        <w:pPrChange w:id="15680" w:author="nadira firinda" w:date="2022-10-29T23:37:00Z">
          <w:pPr/>
        </w:pPrChange>
      </w:pPr>
      <w:ins w:id="15681" w:author="nadira firinda" w:date="2022-10-29T23:33:00Z">
        <w:r w:rsidRPr="0069174C">
          <w:rPr>
            <w:rFonts w:ascii="Frutiger 45 Light" w:hAnsi="Frutiger 45 Light"/>
            <w:noProof/>
            <w:lang w:val="en-US" w:eastAsia="ja-JP"/>
          </w:rPr>
          <w:drawing>
            <wp:inline distT="0" distB="0" distL="0" distR="0" wp14:anchorId="0AD5B3F7" wp14:editId="4365CCAB">
              <wp:extent cx="6120130" cy="4438650"/>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6120130" cy="4438650"/>
                      </a:xfrm>
                      <a:prstGeom prst="rect">
                        <a:avLst/>
                      </a:prstGeom>
                      <a:noFill/>
                      <a:ln>
                        <a:noFill/>
                      </a:ln>
                    </pic:spPr>
                  </pic:pic>
                </a:graphicData>
              </a:graphic>
            </wp:inline>
          </w:drawing>
        </w:r>
      </w:ins>
    </w:p>
    <w:p w14:paraId="7CBE2DBA" w14:textId="77777777" w:rsidR="00F21BA2" w:rsidRPr="0069174C" w:rsidRDefault="00F21BA2" w:rsidP="00CC4C47">
      <w:pPr>
        <w:spacing w:line="360" w:lineRule="auto"/>
        <w:rPr>
          <w:ins w:id="15682" w:author="nadira firinda" w:date="2022-10-29T23:33:00Z"/>
          <w:rFonts w:ascii="Frutiger 45 Light" w:hAnsi="Frutiger 45 Light"/>
          <w:lang w:val="id-ID"/>
        </w:rPr>
        <w:pPrChange w:id="15683" w:author="nadira firinda" w:date="2022-10-29T23:37:00Z">
          <w:pPr/>
        </w:pPrChange>
      </w:pPr>
    </w:p>
    <w:p w14:paraId="26ED2930" w14:textId="77777777" w:rsidR="00F21BA2" w:rsidRPr="0069174C" w:rsidRDefault="00F21BA2" w:rsidP="00CC4C47">
      <w:pPr>
        <w:spacing w:line="360" w:lineRule="auto"/>
        <w:rPr>
          <w:ins w:id="15684" w:author="nadira firinda" w:date="2022-10-29T23:33:00Z"/>
          <w:rFonts w:ascii="Frutiger 45 Light" w:hAnsi="Frutiger 45 Light"/>
          <w:lang w:val="id-ID"/>
        </w:rPr>
        <w:pPrChange w:id="15685" w:author="nadira firinda" w:date="2022-10-29T23:37:00Z">
          <w:pPr/>
        </w:pPrChange>
      </w:pPr>
      <w:ins w:id="15686" w:author="nadira firinda" w:date="2022-10-29T23:33:00Z">
        <w:r w:rsidRPr="0069174C">
          <w:rPr>
            <w:rFonts w:ascii="Frutiger 45 Light" w:hAnsi="Frutiger 45 Light"/>
            <w:noProof/>
            <w:lang w:val="en-US" w:eastAsia="ja-JP"/>
          </w:rPr>
          <w:lastRenderedPageBreak/>
          <w:drawing>
            <wp:inline distT="0" distB="0" distL="0" distR="0" wp14:anchorId="33698FF8" wp14:editId="73C4DA62">
              <wp:extent cx="6120130" cy="3763010"/>
              <wp:effectExtent l="0" t="0" r="0" b="889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6120130" cy="3763010"/>
                      </a:xfrm>
                      <a:prstGeom prst="rect">
                        <a:avLst/>
                      </a:prstGeom>
                      <a:noFill/>
                      <a:ln>
                        <a:noFill/>
                      </a:ln>
                    </pic:spPr>
                  </pic:pic>
                </a:graphicData>
              </a:graphic>
            </wp:inline>
          </w:drawing>
        </w:r>
      </w:ins>
    </w:p>
    <w:p w14:paraId="7351F093" w14:textId="77777777" w:rsidR="00F21BA2" w:rsidRPr="0069174C" w:rsidRDefault="00F21BA2" w:rsidP="00CC4C47">
      <w:pPr>
        <w:spacing w:line="360" w:lineRule="auto"/>
        <w:rPr>
          <w:ins w:id="15687" w:author="nadira firinda" w:date="2022-10-29T23:33:00Z"/>
          <w:rFonts w:ascii="Frutiger 45 Light" w:hAnsi="Frutiger 45 Light"/>
          <w:lang w:val="id-ID"/>
        </w:rPr>
        <w:pPrChange w:id="15688" w:author="nadira firinda" w:date="2022-10-29T23:37:00Z">
          <w:pPr/>
        </w:pPrChange>
      </w:pPr>
    </w:p>
    <w:p w14:paraId="298724F3" w14:textId="77777777" w:rsidR="00F21BA2" w:rsidRPr="0069174C" w:rsidRDefault="00F21BA2" w:rsidP="00CC4C47">
      <w:pPr>
        <w:spacing w:line="360" w:lineRule="auto"/>
        <w:rPr>
          <w:ins w:id="15689" w:author="nadira firinda" w:date="2022-10-29T23:33:00Z"/>
          <w:rFonts w:ascii="Frutiger 45 Light" w:hAnsi="Frutiger 45 Light"/>
          <w:lang w:val="id-ID"/>
        </w:rPr>
        <w:pPrChange w:id="15690" w:author="nadira firinda" w:date="2022-10-29T23:37:00Z">
          <w:pPr/>
        </w:pPrChange>
      </w:pPr>
      <w:ins w:id="15691" w:author="nadira firinda" w:date="2022-10-29T23:33:00Z">
        <w:r w:rsidRPr="0069174C">
          <w:rPr>
            <w:rFonts w:ascii="Frutiger 45 Light" w:hAnsi="Frutiger 45 Light"/>
            <w:noProof/>
            <w:lang w:val="en-US" w:eastAsia="ja-JP"/>
          </w:rPr>
          <w:drawing>
            <wp:inline distT="0" distB="0" distL="0" distR="0" wp14:anchorId="61FAD1C4" wp14:editId="6E4E4942">
              <wp:extent cx="6120130" cy="3624580"/>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6120130" cy="3624580"/>
                      </a:xfrm>
                      <a:prstGeom prst="rect">
                        <a:avLst/>
                      </a:prstGeom>
                      <a:noFill/>
                      <a:ln>
                        <a:noFill/>
                      </a:ln>
                    </pic:spPr>
                  </pic:pic>
                </a:graphicData>
              </a:graphic>
            </wp:inline>
          </w:drawing>
        </w:r>
      </w:ins>
    </w:p>
    <w:p w14:paraId="40A14755" w14:textId="77777777" w:rsidR="00F21BA2" w:rsidRPr="0069174C" w:rsidRDefault="00F21BA2" w:rsidP="00CC4C47">
      <w:pPr>
        <w:spacing w:line="360" w:lineRule="auto"/>
        <w:rPr>
          <w:ins w:id="15692" w:author="nadira firinda" w:date="2022-10-29T23:33:00Z"/>
          <w:rFonts w:ascii="Frutiger 45 Light" w:hAnsi="Frutiger 45 Light"/>
          <w:lang w:val="id-ID"/>
        </w:rPr>
        <w:pPrChange w:id="15693" w:author="nadira firinda" w:date="2022-10-29T23:37:00Z">
          <w:pPr/>
        </w:pPrChange>
      </w:pPr>
    </w:p>
    <w:p w14:paraId="063A658B" w14:textId="77777777" w:rsidR="00F21BA2" w:rsidRPr="0069174C" w:rsidRDefault="00F21BA2" w:rsidP="00CC4C47">
      <w:pPr>
        <w:spacing w:line="360" w:lineRule="auto"/>
        <w:rPr>
          <w:ins w:id="15694" w:author="nadira firinda" w:date="2022-10-29T23:33:00Z"/>
          <w:rFonts w:ascii="Frutiger 45 Light" w:hAnsi="Frutiger 45 Light"/>
          <w:lang w:val="id-ID"/>
        </w:rPr>
        <w:pPrChange w:id="15695" w:author="nadira firinda" w:date="2022-10-29T23:37:00Z">
          <w:pPr/>
        </w:pPrChange>
      </w:pPr>
      <w:ins w:id="15696" w:author="nadira firinda" w:date="2022-10-29T23:33:00Z">
        <w:r w:rsidRPr="0069174C">
          <w:rPr>
            <w:rFonts w:ascii="Frutiger 45 Light" w:hAnsi="Frutiger 45 Light"/>
            <w:noProof/>
            <w:lang w:val="en-US" w:eastAsia="ja-JP"/>
          </w:rPr>
          <w:lastRenderedPageBreak/>
          <w:drawing>
            <wp:inline distT="0" distB="0" distL="0" distR="0" wp14:anchorId="4C5D48E2" wp14:editId="31C1F320">
              <wp:extent cx="6120130" cy="6506210"/>
              <wp:effectExtent l="0" t="0" r="0" b="889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6120130" cy="6506210"/>
                      </a:xfrm>
                      <a:prstGeom prst="rect">
                        <a:avLst/>
                      </a:prstGeom>
                      <a:noFill/>
                      <a:ln>
                        <a:noFill/>
                      </a:ln>
                    </pic:spPr>
                  </pic:pic>
                </a:graphicData>
              </a:graphic>
            </wp:inline>
          </w:drawing>
        </w:r>
      </w:ins>
    </w:p>
    <w:p w14:paraId="09563AEC" w14:textId="77777777" w:rsidR="00F21BA2" w:rsidRPr="0069174C" w:rsidRDefault="00F21BA2" w:rsidP="00CC4C47">
      <w:pPr>
        <w:spacing w:line="360" w:lineRule="auto"/>
        <w:rPr>
          <w:ins w:id="15697" w:author="nadira firinda" w:date="2022-10-29T23:33:00Z"/>
          <w:rFonts w:ascii="Frutiger 45 Light" w:hAnsi="Frutiger 45 Light"/>
          <w:lang w:val="id-ID"/>
        </w:rPr>
        <w:pPrChange w:id="15698" w:author="nadira firinda" w:date="2022-10-29T23:37:00Z">
          <w:pPr/>
        </w:pPrChange>
      </w:pPr>
    </w:p>
    <w:p w14:paraId="4C1F36C4" w14:textId="77777777" w:rsidR="00F21BA2" w:rsidRPr="0069174C" w:rsidRDefault="00F21BA2" w:rsidP="00CC4C47">
      <w:pPr>
        <w:spacing w:line="360" w:lineRule="auto"/>
        <w:rPr>
          <w:ins w:id="15699" w:author="nadira firinda" w:date="2022-10-29T23:33:00Z"/>
          <w:rFonts w:ascii="Frutiger 45 Light" w:hAnsi="Frutiger 45 Light"/>
          <w:lang w:val="id-ID"/>
        </w:rPr>
        <w:pPrChange w:id="15700" w:author="nadira firinda" w:date="2022-10-29T23:37:00Z">
          <w:pPr/>
        </w:pPrChange>
      </w:pPr>
      <w:ins w:id="15701" w:author="nadira firinda" w:date="2022-10-29T23:33:00Z">
        <w:r w:rsidRPr="0069174C">
          <w:rPr>
            <w:rFonts w:ascii="Frutiger 45 Light" w:hAnsi="Frutiger 45 Light"/>
            <w:noProof/>
            <w:lang w:val="en-US" w:eastAsia="ja-JP"/>
          </w:rPr>
          <w:lastRenderedPageBreak/>
          <w:drawing>
            <wp:inline distT="0" distB="0" distL="0" distR="0" wp14:anchorId="7898D11D" wp14:editId="199B321C">
              <wp:extent cx="6120130" cy="4742815"/>
              <wp:effectExtent l="0" t="0" r="0" b="63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6120130" cy="4742815"/>
                      </a:xfrm>
                      <a:prstGeom prst="rect">
                        <a:avLst/>
                      </a:prstGeom>
                      <a:noFill/>
                      <a:ln>
                        <a:noFill/>
                      </a:ln>
                    </pic:spPr>
                  </pic:pic>
                </a:graphicData>
              </a:graphic>
            </wp:inline>
          </w:drawing>
        </w:r>
      </w:ins>
    </w:p>
    <w:p w14:paraId="6484DE88" w14:textId="77777777" w:rsidR="00F21BA2" w:rsidRPr="0069174C" w:rsidRDefault="00F21BA2" w:rsidP="00CC4C47">
      <w:pPr>
        <w:spacing w:line="360" w:lineRule="auto"/>
        <w:rPr>
          <w:ins w:id="15702" w:author="nadira firinda" w:date="2022-10-29T23:33:00Z"/>
          <w:rFonts w:ascii="Frutiger 45 Light" w:hAnsi="Frutiger 45 Light"/>
          <w:lang w:val="id-ID"/>
        </w:rPr>
        <w:pPrChange w:id="15703" w:author="nadira firinda" w:date="2022-10-29T23:37:00Z">
          <w:pPr/>
        </w:pPrChange>
      </w:pPr>
    </w:p>
    <w:p w14:paraId="585A05BC" w14:textId="77777777" w:rsidR="00F21BA2" w:rsidRPr="0069174C" w:rsidRDefault="00F21BA2" w:rsidP="00CC4C47">
      <w:pPr>
        <w:spacing w:line="360" w:lineRule="auto"/>
        <w:rPr>
          <w:ins w:id="15704" w:author="nadira firinda" w:date="2022-10-29T23:33:00Z"/>
          <w:rFonts w:ascii="Frutiger 45 Light" w:hAnsi="Frutiger 45 Light"/>
          <w:lang w:val="id-ID"/>
        </w:rPr>
        <w:pPrChange w:id="15705" w:author="nadira firinda" w:date="2022-10-29T23:37:00Z">
          <w:pPr/>
        </w:pPrChange>
      </w:pPr>
      <w:ins w:id="15706" w:author="nadira firinda" w:date="2022-10-29T23:33:00Z">
        <w:r w:rsidRPr="0069174C">
          <w:rPr>
            <w:rFonts w:ascii="Frutiger 45 Light" w:hAnsi="Frutiger 45 Light"/>
          </w:rPr>
          <w:object w:dxaOrig="10141" w:dyaOrig="10696" w14:anchorId="6516705A">
            <v:shape id="_x0000_i3752" type="#_x0000_t75" style="width:481.6pt;height:508.25pt" o:ole="">
              <v:imagedata r:id="rId138" o:title=""/>
            </v:shape>
            <o:OLEObject Type="Embed" ProgID="EViews.Workfile.2" ShapeID="_x0000_i3752" DrawAspect="Content" ObjectID="_1728592434" r:id="rId139"/>
          </w:object>
        </w:r>
      </w:ins>
    </w:p>
    <w:p w14:paraId="109AE095" w14:textId="77777777" w:rsidR="00F21BA2" w:rsidRPr="0069174C" w:rsidRDefault="00F21BA2" w:rsidP="00CC4C47">
      <w:pPr>
        <w:spacing w:line="360" w:lineRule="auto"/>
        <w:rPr>
          <w:ins w:id="15707" w:author="nadira firinda" w:date="2022-10-29T23:33:00Z"/>
          <w:rFonts w:ascii="Frutiger 45 Light" w:hAnsi="Frutiger 45 Light"/>
          <w:lang w:val="id-ID"/>
        </w:rPr>
        <w:pPrChange w:id="15708" w:author="nadira firinda" w:date="2022-10-29T23:37:00Z">
          <w:pPr/>
        </w:pPrChange>
      </w:pPr>
    </w:p>
    <w:tbl>
      <w:tblPr>
        <w:tblStyle w:val="TableGrid"/>
        <w:tblW w:w="963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8"/>
        <w:gridCol w:w="4961"/>
      </w:tblGrid>
      <w:tr w:rsidR="00F21BA2" w:rsidRPr="0069174C" w14:paraId="57240E20" w14:textId="77777777" w:rsidTr="007275DA">
        <w:trPr>
          <w:ins w:id="15709" w:author="nadira firinda" w:date="2022-10-29T23:33:00Z"/>
        </w:trPr>
        <w:tc>
          <w:tcPr>
            <w:tcW w:w="4678" w:type="dxa"/>
          </w:tcPr>
          <w:p w14:paraId="20A65B18" w14:textId="77777777" w:rsidR="00F21BA2" w:rsidRPr="0069174C" w:rsidRDefault="00F21BA2" w:rsidP="00CC4C47">
            <w:pPr>
              <w:keepNext/>
              <w:spacing w:before="120" w:after="240" w:line="360" w:lineRule="auto"/>
              <w:ind w:right="-29"/>
              <w:jc w:val="both"/>
              <w:rPr>
                <w:ins w:id="15710" w:author="nadira firinda" w:date="2022-10-29T23:33:00Z"/>
                <w:rFonts w:ascii="Frutiger 45 Light" w:hAnsi="Frutiger 45 Light"/>
              </w:rPr>
              <w:pPrChange w:id="15711" w:author="nadira firinda" w:date="2022-10-29T23:37:00Z">
                <w:pPr>
                  <w:keepNext/>
                  <w:spacing w:before="120" w:after="240" w:line="288" w:lineRule="auto"/>
                  <w:ind w:right="-29"/>
                  <w:jc w:val="both"/>
                </w:pPr>
              </w:pPrChange>
            </w:pPr>
            <w:ins w:id="15712" w:author="nadira firinda" w:date="2022-10-29T23:33:00Z">
              <w:r w:rsidRPr="0069174C">
                <w:rPr>
                  <w:rFonts w:ascii="Frutiger 45 Light" w:hAnsi="Frutiger 45 Light"/>
                  <w:noProof/>
                  <w:lang w:val="en-US" w:eastAsia="ja-JP"/>
                </w:rPr>
                <w:lastRenderedPageBreak/>
                <w:drawing>
                  <wp:inline distT="0" distB="0" distL="0" distR="0" wp14:anchorId="71DE174A" wp14:editId="703057C8">
                    <wp:extent cx="2692800" cy="1800000"/>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692800" cy="1800000"/>
                            </a:xfrm>
                            <a:prstGeom prst="rect">
                              <a:avLst/>
                            </a:prstGeom>
                            <a:noFill/>
                            <a:ln>
                              <a:noFill/>
                            </a:ln>
                          </pic:spPr>
                        </pic:pic>
                      </a:graphicData>
                    </a:graphic>
                  </wp:inline>
                </w:drawing>
              </w:r>
            </w:ins>
          </w:p>
          <w:p w14:paraId="29016C94" w14:textId="77777777" w:rsidR="00F21BA2" w:rsidRPr="0069174C" w:rsidRDefault="00F21BA2" w:rsidP="00CC4C47">
            <w:pPr>
              <w:pStyle w:val="Caption"/>
              <w:spacing w:line="360" w:lineRule="auto"/>
              <w:rPr>
                <w:ins w:id="15713" w:author="nadira firinda" w:date="2022-10-29T23:33:00Z"/>
                <w:rFonts w:ascii="Frutiger 45 Light" w:hAnsi="Frutiger 45 Light" w:cstheme="minorHAnsi"/>
                <w:color w:val="000000"/>
                <w:sz w:val="24"/>
                <w:szCs w:val="24"/>
              </w:rPr>
              <w:pPrChange w:id="15714" w:author="nadira firinda" w:date="2022-10-29T23:37:00Z">
                <w:pPr>
                  <w:pStyle w:val="Caption"/>
                </w:pPr>
              </w:pPrChange>
            </w:pPr>
            <w:ins w:id="15715" w:author="nadira firinda" w:date="2022-10-29T23:33:00Z">
              <w:r w:rsidRPr="0069174C">
                <w:rPr>
                  <w:rFonts w:ascii="Frutiger 45 Light" w:hAnsi="Frutiger 45 Light"/>
                </w:rPr>
                <w:t xml:space="preserve">Grafik </w:t>
              </w:r>
              <w:r w:rsidRPr="0069174C">
                <w:rPr>
                  <w:rFonts w:ascii="Frutiger 45 Light" w:hAnsi="Frutiger 45 Light"/>
                </w:rPr>
                <w:fldChar w:fldCharType="begin"/>
              </w:r>
              <w:r w:rsidRPr="0069174C">
                <w:rPr>
                  <w:rFonts w:ascii="Frutiger 45 Light" w:hAnsi="Frutiger 45 Light"/>
                </w:rPr>
                <w:instrText xml:space="preserve"> STYLEREF 1 \s </w:instrText>
              </w:r>
              <w:r w:rsidRPr="0069174C">
                <w:rPr>
                  <w:rFonts w:ascii="Frutiger 45 Light" w:hAnsi="Frutiger 45 Light"/>
                </w:rPr>
                <w:fldChar w:fldCharType="separate"/>
              </w:r>
              <w:r>
                <w:rPr>
                  <w:rFonts w:ascii="Frutiger 45 Light" w:hAnsi="Frutiger 45 Light"/>
                  <w:noProof/>
                </w:rPr>
                <w:t>0</w:t>
              </w:r>
              <w:r w:rsidRPr="0069174C">
                <w:rPr>
                  <w:rFonts w:ascii="Frutiger 45 Light" w:hAnsi="Frutiger 45 Light"/>
                </w:rPr>
                <w:fldChar w:fldCharType="end"/>
              </w:r>
              <w:r w:rsidRPr="0069174C">
                <w:rPr>
                  <w:rFonts w:ascii="Frutiger 45 Light" w:hAnsi="Frutiger 45 Light"/>
                </w:rPr>
                <w:t>.</w:t>
              </w:r>
              <w:r w:rsidRPr="0069174C">
                <w:rPr>
                  <w:rFonts w:ascii="Frutiger 45 Light" w:hAnsi="Frutiger 45 Light"/>
                </w:rPr>
                <w:fldChar w:fldCharType="begin"/>
              </w:r>
              <w:r w:rsidRPr="0069174C">
                <w:rPr>
                  <w:rFonts w:ascii="Frutiger 45 Light" w:hAnsi="Frutiger 45 Light"/>
                </w:rPr>
                <w:instrText xml:space="preserve"> SEQ Grafik \* ARABIC \s 1 </w:instrText>
              </w:r>
              <w:r w:rsidRPr="0069174C">
                <w:rPr>
                  <w:rFonts w:ascii="Frutiger 45 Light" w:hAnsi="Frutiger 45 Light"/>
                </w:rPr>
                <w:fldChar w:fldCharType="separate"/>
              </w:r>
              <w:r>
                <w:rPr>
                  <w:rFonts w:ascii="Frutiger 45 Light" w:hAnsi="Frutiger 45 Light"/>
                  <w:noProof/>
                </w:rPr>
                <w:t>1</w:t>
              </w:r>
              <w:r w:rsidRPr="0069174C">
                <w:rPr>
                  <w:rFonts w:ascii="Frutiger 45 Light" w:hAnsi="Frutiger 45 Light"/>
                </w:rPr>
                <w:fldChar w:fldCharType="end"/>
              </w:r>
              <w:r w:rsidRPr="0069174C">
                <w:rPr>
                  <w:rFonts w:ascii="Frutiger 45 Light" w:hAnsi="Frutiger 45 Light"/>
                  <w:lang w:val="en-US"/>
                </w:rPr>
                <w:t xml:space="preserve"> </w:t>
              </w:r>
              <w:r w:rsidRPr="0069174C">
                <w:rPr>
                  <w:rFonts w:ascii="Frutiger 45 Light" w:hAnsi="Frutiger 45 Light"/>
                </w:rPr>
                <w:t>Konsistensi Saving Invesment Gap dan CAD</w:t>
              </w:r>
            </w:ins>
          </w:p>
        </w:tc>
        <w:tc>
          <w:tcPr>
            <w:tcW w:w="4961" w:type="dxa"/>
          </w:tcPr>
          <w:p w14:paraId="36AF40D5" w14:textId="77777777" w:rsidR="00F21BA2" w:rsidRPr="0069174C" w:rsidRDefault="00F21BA2" w:rsidP="00CC4C47">
            <w:pPr>
              <w:keepNext/>
              <w:spacing w:before="120" w:after="240" w:line="360" w:lineRule="auto"/>
              <w:ind w:right="-29"/>
              <w:jc w:val="both"/>
              <w:rPr>
                <w:ins w:id="15716" w:author="nadira firinda" w:date="2022-10-29T23:33:00Z"/>
                <w:rFonts w:ascii="Frutiger 45 Light" w:hAnsi="Frutiger 45 Light"/>
              </w:rPr>
              <w:pPrChange w:id="15717" w:author="nadira firinda" w:date="2022-10-29T23:37:00Z">
                <w:pPr>
                  <w:keepNext/>
                  <w:spacing w:before="120" w:after="240" w:line="288" w:lineRule="auto"/>
                  <w:ind w:right="-29"/>
                  <w:jc w:val="both"/>
                </w:pPr>
              </w:pPrChange>
            </w:pPr>
            <w:ins w:id="15718" w:author="nadira firinda" w:date="2022-10-29T23:33:00Z">
              <w:r w:rsidRPr="0069174C">
                <w:rPr>
                  <w:rFonts w:ascii="Frutiger 45 Light" w:hAnsi="Frutiger 45 Light"/>
                  <w:noProof/>
                  <w:lang w:val="en-US" w:eastAsia="ja-JP"/>
                </w:rPr>
                <w:drawing>
                  <wp:inline distT="0" distB="0" distL="0" distR="0" wp14:anchorId="09A49510" wp14:editId="09F72E9A">
                    <wp:extent cx="2883600" cy="180000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883600" cy="1800000"/>
                            </a:xfrm>
                            <a:prstGeom prst="rect">
                              <a:avLst/>
                            </a:prstGeom>
                            <a:noFill/>
                            <a:ln>
                              <a:noFill/>
                            </a:ln>
                          </pic:spPr>
                        </pic:pic>
                      </a:graphicData>
                    </a:graphic>
                  </wp:inline>
                </w:drawing>
              </w:r>
            </w:ins>
          </w:p>
          <w:p w14:paraId="7C5707C3" w14:textId="77777777" w:rsidR="00F21BA2" w:rsidRPr="0069174C" w:rsidRDefault="00F21BA2" w:rsidP="00CC4C47">
            <w:pPr>
              <w:pStyle w:val="Caption"/>
              <w:spacing w:line="360" w:lineRule="auto"/>
              <w:rPr>
                <w:ins w:id="15719" w:author="nadira firinda" w:date="2022-10-29T23:33:00Z"/>
                <w:rFonts w:ascii="Frutiger 45 Light" w:hAnsi="Frutiger 45 Light"/>
              </w:rPr>
              <w:pPrChange w:id="15720" w:author="nadira firinda" w:date="2022-10-29T23:37:00Z">
                <w:pPr>
                  <w:pStyle w:val="Caption"/>
                </w:pPr>
              </w:pPrChange>
            </w:pPr>
            <w:ins w:id="15721" w:author="nadira firinda" w:date="2022-10-29T23:33:00Z">
              <w:r w:rsidRPr="0069174C">
                <w:rPr>
                  <w:rFonts w:ascii="Frutiger 45 Light" w:hAnsi="Frutiger 45 Light"/>
                </w:rPr>
                <w:t xml:space="preserve">Grafik </w:t>
              </w:r>
              <w:r w:rsidRPr="0069174C">
                <w:rPr>
                  <w:rFonts w:ascii="Frutiger 45 Light" w:hAnsi="Frutiger 45 Light"/>
                </w:rPr>
                <w:fldChar w:fldCharType="begin"/>
              </w:r>
              <w:r w:rsidRPr="0069174C">
                <w:rPr>
                  <w:rFonts w:ascii="Frutiger 45 Light" w:hAnsi="Frutiger 45 Light"/>
                </w:rPr>
                <w:instrText xml:space="preserve"> STYLEREF 1 \s </w:instrText>
              </w:r>
              <w:r w:rsidRPr="0069174C">
                <w:rPr>
                  <w:rFonts w:ascii="Frutiger 45 Light" w:hAnsi="Frutiger 45 Light"/>
                </w:rPr>
                <w:fldChar w:fldCharType="separate"/>
              </w:r>
              <w:r>
                <w:rPr>
                  <w:rFonts w:ascii="Frutiger 45 Light" w:hAnsi="Frutiger 45 Light"/>
                  <w:noProof/>
                </w:rPr>
                <w:t>0</w:t>
              </w:r>
              <w:r w:rsidRPr="0069174C">
                <w:rPr>
                  <w:rFonts w:ascii="Frutiger 45 Light" w:hAnsi="Frutiger 45 Light"/>
                </w:rPr>
                <w:fldChar w:fldCharType="end"/>
              </w:r>
              <w:r w:rsidRPr="0069174C">
                <w:rPr>
                  <w:rFonts w:ascii="Frutiger 45 Light" w:hAnsi="Frutiger 45 Light"/>
                </w:rPr>
                <w:t>.</w:t>
              </w:r>
              <w:r w:rsidRPr="0069174C">
                <w:rPr>
                  <w:rFonts w:ascii="Frutiger 45 Light" w:hAnsi="Frutiger 45 Light"/>
                </w:rPr>
                <w:fldChar w:fldCharType="begin"/>
              </w:r>
              <w:r w:rsidRPr="0069174C">
                <w:rPr>
                  <w:rFonts w:ascii="Frutiger 45 Light" w:hAnsi="Frutiger 45 Light"/>
                </w:rPr>
                <w:instrText xml:space="preserve"> SEQ Grafik \* ARABIC \s 1 </w:instrText>
              </w:r>
              <w:r w:rsidRPr="0069174C">
                <w:rPr>
                  <w:rFonts w:ascii="Frutiger 45 Light" w:hAnsi="Frutiger 45 Light"/>
                </w:rPr>
                <w:fldChar w:fldCharType="separate"/>
              </w:r>
              <w:r>
                <w:rPr>
                  <w:rFonts w:ascii="Frutiger 45 Light" w:hAnsi="Frutiger 45 Light"/>
                  <w:noProof/>
                </w:rPr>
                <w:t>2</w:t>
              </w:r>
              <w:r w:rsidRPr="0069174C">
                <w:rPr>
                  <w:rFonts w:ascii="Frutiger 45 Light" w:hAnsi="Frutiger 45 Light"/>
                </w:rPr>
                <w:fldChar w:fldCharType="end"/>
              </w:r>
              <w:r w:rsidRPr="0069174C">
                <w:rPr>
                  <w:rFonts w:ascii="Frutiger 45 Light" w:hAnsi="Frutiger 45 Light"/>
                  <w:lang w:val="en-US"/>
                </w:rPr>
                <w:t xml:space="preserve"> </w:t>
              </w:r>
              <w:r w:rsidRPr="0069174C">
                <w:rPr>
                  <w:rFonts w:ascii="Frutiger 45 Light" w:hAnsi="Frutiger 45 Light"/>
                </w:rPr>
                <w:t>Konsistensi Perubahan NFA dan Overall Balance</w:t>
              </w:r>
            </w:ins>
          </w:p>
          <w:p w14:paraId="31D1C29F" w14:textId="77777777" w:rsidR="00F21BA2" w:rsidRPr="0069174C" w:rsidRDefault="00F21BA2" w:rsidP="00CC4C47">
            <w:pPr>
              <w:spacing w:before="120" w:after="240" w:line="360" w:lineRule="auto"/>
              <w:ind w:right="-29"/>
              <w:jc w:val="both"/>
              <w:rPr>
                <w:ins w:id="15722" w:author="nadira firinda" w:date="2022-10-29T23:33:00Z"/>
                <w:rFonts w:ascii="Frutiger 45 Light" w:hAnsi="Frutiger 45 Light" w:cstheme="minorHAnsi"/>
                <w:color w:val="000000"/>
                <w:sz w:val="24"/>
                <w:szCs w:val="24"/>
              </w:rPr>
              <w:pPrChange w:id="15723" w:author="nadira firinda" w:date="2022-10-29T23:37:00Z">
                <w:pPr>
                  <w:spacing w:before="120" w:after="240" w:line="288" w:lineRule="auto"/>
                  <w:ind w:right="-29"/>
                  <w:jc w:val="both"/>
                </w:pPr>
              </w:pPrChange>
            </w:pPr>
          </w:p>
        </w:tc>
      </w:tr>
    </w:tbl>
    <w:p w14:paraId="1D3EBC97" w14:textId="77777777" w:rsidR="00F21BA2" w:rsidRPr="0069174C" w:rsidRDefault="00F21BA2" w:rsidP="00CC4C47">
      <w:pPr>
        <w:spacing w:after="0" w:line="360" w:lineRule="auto"/>
        <w:ind w:left="720" w:hanging="720"/>
        <w:rPr>
          <w:ins w:id="15724" w:author="nadira firinda" w:date="2022-10-29T23:33:00Z"/>
          <w:rFonts w:ascii="Frutiger 45 Light" w:hAnsi="Frutiger 45 Light"/>
          <w:sz w:val="24"/>
          <w:szCs w:val="24"/>
        </w:rPr>
        <w:pPrChange w:id="15725" w:author="nadira firinda" w:date="2022-10-29T23:37:00Z">
          <w:pPr>
            <w:spacing w:after="0" w:line="276" w:lineRule="auto"/>
            <w:ind w:left="720" w:hanging="720"/>
          </w:pPr>
        </w:pPrChange>
      </w:pPr>
    </w:p>
    <w:p w14:paraId="2E540D40" w14:textId="77777777" w:rsidR="002A37FF" w:rsidRPr="00006ABF" w:rsidRDefault="002A37FF" w:rsidP="00CC4C47">
      <w:pPr>
        <w:keepNext/>
        <w:spacing w:after="200" w:line="360" w:lineRule="auto"/>
        <w:rPr>
          <w:rFonts w:ascii="Times New Roman" w:hAnsi="Times New Roman" w:cs="Times New Roman"/>
          <w:sz w:val="20"/>
          <w:szCs w:val="20"/>
        </w:rPr>
        <w:pPrChange w:id="15726" w:author="nadira firinda" w:date="2022-10-29T23:37:00Z">
          <w:pPr>
            <w:spacing w:line="360" w:lineRule="auto"/>
          </w:pPr>
        </w:pPrChange>
      </w:pPr>
    </w:p>
    <w:sectPr w:rsidR="002A37FF" w:rsidRPr="00006ABF">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BBCEFE6" w14:textId="77777777" w:rsidR="00AB3A4D" w:rsidRDefault="00AB3A4D" w:rsidP="00D206AB">
      <w:pPr>
        <w:spacing w:after="0" w:line="240" w:lineRule="auto"/>
      </w:pPr>
      <w:r>
        <w:separator/>
      </w:r>
    </w:p>
  </w:endnote>
  <w:endnote w:type="continuationSeparator" w:id="0">
    <w:p w14:paraId="14E97634" w14:textId="77777777" w:rsidR="00AB3A4D" w:rsidRDefault="00AB3A4D" w:rsidP="00D206A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Frutiger 45 Light">
    <w:panose1 w:val="02000503040000020004"/>
    <w:charset w:val="00"/>
    <w:family w:val="modern"/>
    <w:notTrueType/>
    <w:pitch w:val="variable"/>
    <w:sig w:usb0="8000002F" w:usb1="40000048" w:usb2="00000000" w:usb3="00000000" w:csb0="00000111" w:csb1="00000000"/>
  </w:font>
  <w:font w:name="Calibri">
    <w:panose1 w:val="020F0502020204030204"/>
    <w:charset w:val="00"/>
    <w:family w:val="swiss"/>
    <w:pitch w:val="variable"/>
    <w:sig w:usb0="E4002EFF" w:usb1="C000247B" w:usb2="00000009" w:usb3="00000000" w:csb0="000001FF" w:csb1="00000000"/>
  </w:font>
  <w:font w:name="PMingLiU">
    <w:altName w:val="新細明體"/>
    <w:panose1 w:val="02010601000101010101"/>
    <w:charset w:val="88"/>
    <w:family w:val="roman"/>
    <w:pitch w:val="variable"/>
    <w:sig w:usb0="A00002FF" w:usb1="28CFFCFA" w:usb2="00000016" w:usb3="00000000" w:csb0="00100001" w:csb1="00000000"/>
  </w:font>
  <w:font w:name="Calibri Light">
    <w:panose1 w:val="020F03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Bookman Old Style">
    <w:panose1 w:val="02050604050505020204"/>
    <w:charset w:val="00"/>
    <w:family w:val="roman"/>
    <w:pitch w:val="variable"/>
    <w:sig w:usb0="00000287" w:usb1="00000000" w:usb2="00000000" w:usb3="00000000" w:csb0="0000009F" w:csb1="00000000"/>
  </w:font>
  <w:font w:name="Optima Bold">
    <w:altName w:val="Times New Roman"/>
    <w:charset w:val="00"/>
    <w:family w:val="auto"/>
    <w:pitch w:val="variable"/>
    <w:sig w:usb0="00000001" w:usb1="00000000" w:usb2="00000000" w:usb3="00000000" w:csb0="0000001B"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FC87F21" w14:textId="77777777" w:rsidR="00AB3A4D" w:rsidRDefault="00AB3A4D" w:rsidP="00D206AB">
      <w:pPr>
        <w:spacing w:after="0" w:line="240" w:lineRule="auto"/>
      </w:pPr>
      <w:r>
        <w:separator/>
      </w:r>
    </w:p>
  </w:footnote>
  <w:footnote w:type="continuationSeparator" w:id="0">
    <w:p w14:paraId="1166DC02" w14:textId="77777777" w:rsidR="00AB3A4D" w:rsidRDefault="00AB3A4D" w:rsidP="00D206AB">
      <w:pPr>
        <w:spacing w:after="0" w:line="240" w:lineRule="auto"/>
      </w:pPr>
      <w:r>
        <w:continuationSeparator/>
      </w:r>
    </w:p>
  </w:footnote>
  <w:footnote w:id="1">
    <w:p w14:paraId="24DB3945" w14:textId="7B964E42" w:rsidR="00D206AB" w:rsidRPr="00796212" w:rsidRDefault="00D206AB" w:rsidP="00D206AB">
      <w:pPr>
        <w:pStyle w:val="FootnoteText"/>
        <w:rPr>
          <w:ins w:id="92" w:author="Prasasti Karunia Farista Ananto" w:date="2021-10-18T09:45:00Z"/>
          <w:rFonts w:ascii="Times New Roman" w:hAnsi="Times New Roman" w:cs="Times New Roman"/>
        </w:rPr>
      </w:pPr>
      <w:ins w:id="93" w:author="Prasasti Karunia Farista Ananto" w:date="2021-10-18T09:45:00Z">
        <w:r>
          <w:rPr>
            <w:rStyle w:val="FootnoteReference"/>
          </w:rPr>
          <w:footnoteRef/>
        </w:r>
        <w:r>
          <w:t xml:space="preserve"> </w:t>
        </w:r>
        <w:r w:rsidRPr="00796212">
          <w:rPr>
            <w:rFonts w:ascii="Times New Roman" w:hAnsi="Times New Roman" w:cs="Times New Roman"/>
            <w:lang w:val="sv-SE"/>
          </w:rPr>
          <w:t>Ekonom Ahli dan Asisten Ekonom di Departemen Kebijakan Ekonomi dan Moneter (DKEM), Bank Indonesia.</w:t>
        </w:r>
        <w:r w:rsidRPr="00796212" w:rsidDel="00DE365D">
          <w:rPr>
            <w:rFonts w:ascii="Times New Roman" w:hAnsi="Times New Roman" w:cs="Times New Roman"/>
            <w:lang w:val="sv-SE"/>
          </w:rPr>
          <w:t xml:space="preserve"> </w:t>
        </w:r>
        <w:r w:rsidRPr="00796212">
          <w:rPr>
            <w:rFonts w:ascii="Times New Roman" w:hAnsi="Times New Roman" w:cs="Times New Roman"/>
            <w:lang w:val="sv-SE"/>
          </w:rPr>
          <w:t xml:space="preserve">Pandangan dalam </w:t>
        </w:r>
        <w:r w:rsidRPr="00796212">
          <w:rPr>
            <w:rFonts w:ascii="Times New Roman" w:hAnsi="Times New Roman" w:cs="Times New Roman"/>
            <w:i/>
            <w:lang w:val="sv-SE"/>
          </w:rPr>
          <w:t>paper</w:t>
        </w:r>
        <w:r w:rsidRPr="00796212">
          <w:rPr>
            <w:rFonts w:ascii="Times New Roman" w:hAnsi="Times New Roman" w:cs="Times New Roman"/>
            <w:lang w:val="sv-SE"/>
          </w:rPr>
          <w:t xml:space="preserve"> ini merupakan pandangan penulis dan </w:t>
        </w:r>
        <w:r>
          <w:rPr>
            <w:rFonts w:ascii="Times New Roman" w:hAnsi="Times New Roman" w:cs="Times New Roman"/>
            <w:lang w:val="sv-SE"/>
          </w:rPr>
          <w:t xml:space="preserve">belum tentu </w:t>
        </w:r>
        <w:r w:rsidRPr="00796212">
          <w:rPr>
            <w:rFonts w:ascii="Times New Roman" w:hAnsi="Times New Roman" w:cs="Times New Roman"/>
            <w:lang w:val="sv-SE"/>
          </w:rPr>
          <w:t xml:space="preserve">merefleksikan pandangan DKEM atau Bank Indonesia. </w:t>
        </w:r>
        <w:r>
          <w:rPr>
            <w:rFonts w:ascii="Times New Roman" w:hAnsi="Times New Roman" w:cs="Times New Roman"/>
            <w:lang w:val="sv-SE"/>
          </w:rPr>
          <w:t>Corresponding author</w:t>
        </w:r>
        <w:r w:rsidRPr="00796212">
          <w:rPr>
            <w:rFonts w:ascii="Times New Roman" w:hAnsi="Times New Roman" w:cs="Times New Roman"/>
            <w:lang w:val="sv-SE"/>
          </w:rPr>
          <w:t>:</w:t>
        </w:r>
        <w:r w:rsidRPr="00796212">
          <w:rPr>
            <w:rFonts w:ascii="Times New Roman" w:hAnsi="Times New Roman" w:cs="Times New Roman"/>
          </w:rPr>
          <w:t xml:space="preserve"> </w:t>
        </w:r>
        <w:r>
          <w:fldChar w:fldCharType="begin"/>
        </w:r>
        <w:r>
          <w:instrText xml:space="preserve"> HYPERLINK "mailto:ginanjar_utama@bi.go.id" </w:instrText>
        </w:r>
        <w:r>
          <w:fldChar w:fldCharType="separate"/>
        </w:r>
        <w:r w:rsidRPr="000D3E6D">
          <w:rPr>
            <w:rStyle w:val="Hyperlink"/>
            <w:rFonts w:ascii="Times New Roman" w:hAnsi="Times New Roman" w:cs="Times New Roman"/>
            <w:lang w:val="id-ID"/>
          </w:rPr>
          <w:t>ginanjar_utama</w:t>
        </w:r>
        <w:r w:rsidRPr="000D3E6D">
          <w:rPr>
            <w:rStyle w:val="Hyperlink"/>
            <w:rFonts w:ascii="Times New Roman" w:hAnsi="Times New Roman" w:cs="Times New Roman"/>
          </w:rPr>
          <w:t>@bi.go.id</w:t>
        </w:r>
        <w:r>
          <w:rPr>
            <w:rStyle w:val="Hyperlink"/>
            <w:rFonts w:ascii="Times New Roman" w:hAnsi="Times New Roman" w:cs="Times New Roman"/>
          </w:rPr>
          <w:fldChar w:fldCharType="end"/>
        </w:r>
        <w:r w:rsidRPr="00796212">
          <w:rPr>
            <w:rFonts w:ascii="Times New Roman" w:hAnsi="Times New Roman" w:cs="Times New Roman"/>
          </w:rPr>
          <w:t xml:space="preserve"> dan </w:t>
        </w:r>
      </w:ins>
      <w:ins w:id="94" w:author="Nadira Firinda" w:date="2021-10-22T13:12:00Z">
        <w:r w:rsidR="00307400">
          <w:rPr>
            <w:rFonts w:ascii="Times New Roman" w:hAnsi="Times New Roman" w:cs="Times New Roman"/>
          </w:rPr>
          <w:fldChar w:fldCharType="begin"/>
        </w:r>
        <w:r w:rsidR="00307400">
          <w:rPr>
            <w:rFonts w:ascii="Times New Roman" w:hAnsi="Times New Roman" w:cs="Times New Roman"/>
          </w:rPr>
          <w:instrText xml:space="preserve"> HYPERLINK "mailto:</w:instrText>
        </w:r>
        <w:r w:rsidR="00307400" w:rsidRPr="00307400">
          <w:rPr>
            <w:rPrChange w:id="95" w:author="Nadira Firinda" w:date="2021-10-22T13:12:00Z">
              <w:rPr>
                <w:rStyle w:val="Hyperlink"/>
                <w:rFonts w:ascii="Times New Roman" w:hAnsi="Times New Roman" w:cs="Times New Roman"/>
              </w:rPr>
            </w:rPrChange>
          </w:rPr>
          <w:instrText>nadirafirinda</w:instrText>
        </w:r>
      </w:ins>
      <w:ins w:id="96" w:author="Prasasti Karunia Farista Ananto" w:date="2021-10-18T09:45:00Z">
        <w:r w:rsidR="00307400" w:rsidRPr="00307400">
          <w:rPr>
            <w:rPrChange w:id="97" w:author="Nadira Firinda" w:date="2021-10-22T13:12:00Z">
              <w:rPr>
                <w:rStyle w:val="Hyperlink"/>
                <w:rFonts w:ascii="Times New Roman" w:hAnsi="Times New Roman" w:cs="Times New Roman"/>
              </w:rPr>
            </w:rPrChange>
          </w:rPr>
          <w:instrText>@bi.go.id</w:instrText>
        </w:r>
      </w:ins>
      <w:ins w:id="98" w:author="Nadira Firinda" w:date="2021-10-22T13:12:00Z">
        <w:r w:rsidR="00307400">
          <w:rPr>
            <w:rFonts w:ascii="Times New Roman" w:hAnsi="Times New Roman" w:cs="Times New Roman"/>
          </w:rPr>
          <w:instrText xml:space="preserve">" </w:instrText>
        </w:r>
        <w:r w:rsidR="00307400">
          <w:rPr>
            <w:rFonts w:ascii="Times New Roman" w:hAnsi="Times New Roman" w:cs="Times New Roman"/>
          </w:rPr>
        </w:r>
        <w:r w:rsidR="00307400">
          <w:rPr>
            <w:rFonts w:ascii="Times New Roman" w:hAnsi="Times New Roman" w:cs="Times New Roman"/>
          </w:rPr>
          <w:fldChar w:fldCharType="separate"/>
        </w:r>
      </w:ins>
      <w:ins w:id="99" w:author="Prasasti Karunia Farista Ananto" w:date="2021-10-18T09:45:00Z">
        <w:del w:id="100" w:author="Nadira Firinda" w:date="2021-10-22T13:12:00Z">
          <w:r w:rsidR="00307400" w:rsidRPr="002D5FFE" w:rsidDel="00307400">
            <w:rPr>
              <w:rStyle w:val="Hyperlink"/>
              <w:rFonts w:ascii="Times New Roman" w:hAnsi="Times New Roman" w:cs="Times New Roman"/>
            </w:rPr>
            <w:delText>devin</w:delText>
          </w:r>
        </w:del>
      </w:ins>
      <w:ins w:id="101" w:author="Nadira Firinda" w:date="2021-10-22T13:12:00Z">
        <w:r w:rsidR="00307400" w:rsidRPr="002D5FFE">
          <w:rPr>
            <w:rStyle w:val="Hyperlink"/>
            <w:rFonts w:ascii="Times New Roman" w:hAnsi="Times New Roman" w:cs="Times New Roman"/>
          </w:rPr>
          <w:t>nadirafirinda</w:t>
        </w:r>
      </w:ins>
      <w:ins w:id="102" w:author="Prasasti Karunia Farista Ananto" w:date="2021-10-18T09:45:00Z">
        <w:r w:rsidR="00307400" w:rsidRPr="002D5FFE">
          <w:rPr>
            <w:rStyle w:val="Hyperlink"/>
            <w:rFonts w:ascii="Times New Roman" w:hAnsi="Times New Roman" w:cs="Times New Roman"/>
          </w:rPr>
          <w:t>@bi.go.id</w:t>
        </w:r>
      </w:ins>
      <w:ins w:id="103" w:author="Nadira Firinda" w:date="2021-10-22T13:12:00Z">
        <w:r w:rsidR="00307400">
          <w:rPr>
            <w:rFonts w:ascii="Times New Roman" w:hAnsi="Times New Roman" w:cs="Times New Roman"/>
          </w:rPr>
          <w:fldChar w:fldCharType="end"/>
        </w:r>
      </w:ins>
      <w:ins w:id="104" w:author="Prasasti Karunia Farista Ananto" w:date="2021-10-18T09:45:00Z">
        <w:r w:rsidRPr="00796212">
          <w:rPr>
            <w:rFonts w:ascii="Times New Roman" w:hAnsi="Times New Roman" w:cs="Times New Roman"/>
          </w:rPr>
          <w:t xml:space="preserve"> </w:t>
        </w:r>
      </w:ins>
    </w:p>
  </w:footnote>
  <w:footnote w:id="2">
    <w:p w14:paraId="5D1687F6" w14:textId="77777777" w:rsidR="00D16A89" w:rsidRDefault="00D16A89" w:rsidP="00D16A89">
      <w:pPr>
        <w:pStyle w:val="FootnoteText"/>
        <w:rPr>
          <w:ins w:id="2828" w:author="nadira firinda" w:date="2022-10-29T23:39:00Z"/>
        </w:rPr>
      </w:pPr>
      <w:ins w:id="2829" w:author="nadira firinda" w:date="2022-10-29T23:39:00Z">
        <w:r>
          <w:rPr>
            <w:rStyle w:val="FootnoteReference"/>
          </w:rPr>
          <w:footnoteRef/>
        </w:r>
        <w:r>
          <w:t xml:space="preserve"> </w:t>
        </w:r>
        <w:r w:rsidRPr="00106406">
          <w:rPr>
            <w:rFonts w:ascii="Frutiger 45 Light" w:hAnsi="Frutiger 45 Light"/>
            <w:sz w:val="16"/>
            <w:szCs w:val="16"/>
          </w:rPr>
          <w:t>Pangsa ekspor tahun 2021</w:t>
        </w:r>
      </w:ins>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70D30"/>
    <w:multiLevelType w:val="hybridMultilevel"/>
    <w:tmpl w:val="1778AEBA"/>
    <w:lvl w:ilvl="0" w:tplc="26B41B6E">
      <w:start w:val="1"/>
      <w:numFmt w:val="decimal"/>
      <w:lvlText w:val="II.%1"/>
      <w:lvlJc w:val="righ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 w15:restartNumberingAfterBreak="0">
    <w:nsid w:val="02BE598B"/>
    <w:multiLevelType w:val="hybridMultilevel"/>
    <w:tmpl w:val="FE720462"/>
    <w:lvl w:ilvl="0" w:tplc="24CC0C48">
      <w:start w:val="1"/>
      <w:numFmt w:val="decimal"/>
      <w:lvlText w:val="IV.%1."/>
      <w:lvlJc w:val="righ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 w15:restartNumberingAfterBreak="0">
    <w:nsid w:val="041C56CF"/>
    <w:multiLevelType w:val="hybridMultilevel"/>
    <w:tmpl w:val="CBEC9D7E"/>
    <w:lvl w:ilvl="0" w:tplc="06B47522">
      <w:start w:val="1"/>
      <w:numFmt w:val="decimal"/>
      <w:lvlText w:val="III.%1."/>
      <w:lvlJc w:val="right"/>
      <w:pPr>
        <w:ind w:left="1080" w:hanging="720"/>
      </w:pPr>
      <w:rPr>
        <w:rFonts w:hint="default"/>
      </w:rPr>
    </w:lvl>
    <w:lvl w:ilvl="1" w:tplc="D0B066D2">
      <w:start w:val="1"/>
      <w:numFmt w:val="decimal"/>
      <w:lvlText w:val="III.%2"/>
      <w:lvlJc w:val="right"/>
      <w:pPr>
        <w:ind w:left="1440" w:hanging="360"/>
      </w:pPr>
      <w:rPr>
        <w:rFonts w:hint="default"/>
      </w:r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04C65A6A"/>
    <w:multiLevelType w:val="hybridMultilevel"/>
    <w:tmpl w:val="C7A82EC6"/>
    <w:lvl w:ilvl="0" w:tplc="4F525BD6">
      <w:start w:val="1"/>
      <w:numFmt w:val="decimal"/>
      <w:lvlText w:val="II.%1."/>
      <w:lvlJc w:val="right"/>
      <w:pPr>
        <w:ind w:left="3960" w:hanging="360"/>
      </w:pPr>
      <w:rPr>
        <w:rFonts w:hint="default"/>
      </w:rPr>
    </w:lvl>
    <w:lvl w:ilvl="1" w:tplc="38090019" w:tentative="1">
      <w:start w:val="1"/>
      <w:numFmt w:val="lowerLetter"/>
      <w:lvlText w:val="%2."/>
      <w:lvlJc w:val="left"/>
      <w:pPr>
        <w:ind w:left="4680" w:hanging="360"/>
      </w:pPr>
    </w:lvl>
    <w:lvl w:ilvl="2" w:tplc="3809001B" w:tentative="1">
      <w:start w:val="1"/>
      <w:numFmt w:val="lowerRoman"/>
      <w:lvlText w:val="%3."/>
      <w:lvlJc w:val="right"/>
      <w:pPr>
        <w:ind w:left="5400" w:hanging="180"/>
      </w:pPr>
    </w:lvl>
    <w:lvl w:ilvl="3" w:tplc="3809000F" w:tentative="1">
      <w:start w:val="1"/>
      <w:numFmt w:val="decimal"/>
      <w:lvlText w:val="%4."/>
      <w:lvlJc w:val="left"/>
      <w:pPr>
        <w:ind w:left="6120" w:hanging="360"/>
      </w:pPr>
    </w:lvl>
    <w:lvl w:ilvl="4" w:tplc="38090019" w:tentative="1">
      <w:start w:val="1"/>
      <w:numFmt w:val="lowerLetter"/>
      <w:lvlText w:val="%5."/>
      <w:lvlJc w:val="left"/>
      <w:pPr>
        <w:ind w:left="6840" w:hanging="360"/>
      </w:pPr>
    </w:lvl>
    <w:lvl w:ilvl="5" w:tplc="3809001B" w:tentative="1">
      <w:start w:val="1"/>
      <w:numFmt w:val="lowerRoman"/>
      <w:lvlText w:val="%6."/>
      <w:lvlJc w:val="right"/>
      <w:pPr>
        <w:ind w:left="7560" w:hanging="180"/>
      </w:pPr>
    </w:lvl>
    <w:lvl w:ilvl="6" w:tplc="3809000F" w:tentative="1">
      <w:start w:val="1"/>
      <w:numFmt w:val="decimal"/>
      <w:lvlText w:val="%7."/>
      <w:lvlJc w:val="left"/>
      <w:pPr>
        <w:ind w:left="8280" w:hanging="360"/>
      </w:pPr>
    </w:lvl>
    <w:lvl w:ilvl="7" w:tplc="38090019" w:tentative="1">
      <w:start w:val="1"/>
      <w:numFmt w:val="lowerLetter"/>
      <w:lvlText w:val="%8."/>
      <w:lvlJc w:val="left"/>
      <w:pPr>
        <w:ind w:left="9000" w:hanging="360"/>
      </w:pPr>
    </w:lvl>
    <w:lvl w:ilvl="8" w:tplc="3809001B" w:tentative="1">
      <w:start w:val="1"/>
      <w:numFmt w:val="lowerRoman"/>
      <w:lvlText w:val="%9."/>
      <w:lvlJc w:val="right"/>
      <w:pPr>
        <w:ind w:left="9720" w:hanging="180"/>
      </w:pPr>
    </w:lvl>
  </w:abstractNum>
  <w:abstractNum w:abstractNumId="4" w15:restartNumberingAfterBreak="0">
    <w:nsid w:val="06201D18"/>
    <w:multiLevelType w:val="hybridMultilevel"/>
    <w:tmpl w:val="B1AEE340"/>
    <w:lvl w:ilvl="0" w:tplc="4F525BD6">
      <w:start w:val="1"/>
      <w:numFmt w:val="decimal"/>
      <w:lvlText w:val="II.%1."/>
      <w:lvlJc w:val="righ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5" w15:restartNumberingAfterBreak="0">
    <w:nsid w:val="116C21AB"/>
    <w:multiLevelType w:val="hybridMultilevel"/>
    <w:tmpl w:val="8D5EF178"/>
    <w:lvl w:ilvl="0" w:tplc="D0B066D2">
      <w:start w:val="1"/>
      <w:numFmt w:val="decimal"/>
      <w:lvlText w:val="III.%1"/>
      <w:lvlJc w:val="righ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1BD273DB"/>
    <w:multiLevelType w:val="multilevel"/>
    <w:tmpl w:val="93A48EE0"/>
    <w:lvl w:ilvl="0">
      <w:start w:val="1"/>
      <w:numFmt w:val="upperRoman"/>
      <w:lvlText w:val="%1."/>
      <w:lvlJc w:val="left"/>
      <w:pPr>
        <w:ind w:left="360" w:hanging="360"/>
      </w:pPr>
      <w:rPr>
        <w:rFonts w:hint="default"/>
        <w:color w:val="auto"/>
      </w:rPr>
    </w:lvl>
    <w:lvl w:ilvl="1">
      <w:start w:val="1"/>
      <w:numFmt w:val="decimal"/>
      <w:pStyle w:val="Heading2"/>
      <w:lvlText w:val="%1.%2. "/>
      <w:lvlJc w:val="left"/>
      <w:pPr>
        <w:ind w:left="792" w:hanging="432"/>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20603A9F"/>
    <w:multiLevelType w:val="hybridMultilevel"/>
    <w:tmpl w:val="61628634"/>
    <w:lvl w:ilvl="0" w:tplc="38090001">
      <w:start w:val="1"/>
      <w:numFmt w:val="bullet"/>
      <w:lvlText w:val=""/>
      <w:lvlJc w:val="left"/>
      <w:pPr>
        <w:ind w:left="1571" w:hanging="360"/>
      </w:pPr>
      <w:rPr>
        <w:rFonts w:ascii="Symbol" w:hAnsi="Symbol" w:hint="default"/>
      </w:rPr>
    </w:lvl>
    <w:lvl w:ilvl="1" w:tplc="38090003" w:tentative="1">
      <w:start w:val="1"/>
      <w:numFmt w:val="bullet"/>
      <w:lvlText w:val="o"/>
      <w:lvlJc w:val="left"/>
      <w:pPr>
        <w:ind w:left="2291" w:hanging="360"/>
      </w:pPr>
      <w:rPr>
        <w:rFonts w:ascii="Courier New" w:hAnsi="Courier New" w:cs="Courier New" w:hint="default"/>
      </w:rPr>
    </w:lvl>
    <w:lvl w:ilvl="2" w:tplc="38090005" w:tentative="1">
      <w:start w:val="1"/>
      <w:numFmt w:val="bullet"/>
      <w:lvlText w:val=""/>
      <w:lvlJc w:val="left"/>
      <w:pPr>
        <w:ind w:left="3011" w:hanging="360"/>
      </w:pPr>
      <w:rPr>
        <w:rFonts w:ascii="Wingdings" w:hAnsi="Wingdings" w:hint="default"/>
      </w:rPr>
    </w:lvl>
    <w:lvl w:ilvl="3" w:tplc="38090001" w:tentative="1">
      <w:start w:val="1"/>
      <w:numFmt w:val="bullet"/>
      <w:lvlText w:val=""/>
      <w:lvlJc w:val="left"/>
      <w:pPr>
        <w:ind w:left="3731" w:hanging="360"/>
      </w:pPr>
      <w:rPr>
        <w:rFonts w:ascii="Symbol" w:hAnsi="Symbol" w:hint="default"/>
      </w:rPr>
    </w:lvl>
    <w:lvl w:ilvl="4" w:tplc="38090003" w:tentative="1">
      <w:start w:val="1"/>
      <w:numFmt w:val="bullet"/>
      <w:lvlText w:val="o"/>
      <w:lvlJc w:val="left"/>
      <w:pPr>
        <w:ind w:left="4451" w:hanging="360"/>
      </w:pPr>
      <w:rPr>
        <w:rFonts w:ascii="Courier New" w:hAnsi="Courier New" w:cs="Courier New" w:hint="default"/>
      </w:rPr>
    </w:lvl>
    <w:lvl w:ilvl="5" w:tplc="38090005" w:tentative="1">
      <w:start w:val="1"/>
      <w:numFmt w:val="bullet"/>
      <w:lvlText w:val=""/>
      <w:lvlJc w:val="left"/>
      <w:pPr>
        <w:ind w:left="5171" w:hanging="360"/>
      </w:pPr>
      <w:rPr>
        <w:rFonts w:ascii="Wingdings" w:hAnsi="Wingdings" w:hint="default"/>
      </w:rPr>
    </w:lvl>
    <w:lvl w:ilvl="6" w:tplc="38090001" w:tentative="1">
      <w:start w:val="1"/>
      <w:numFmt w:val="bullet"/>
      <w:lvlText w:val=""/>
      <w:lvlJc w:val="left"/>
      <w:pPr>
        <w:ind w:left="5891" w:hanging="360"/>
      </w:pPr>
      <w:rPr>
        <w:rFonts w:ascii="Symbol" w:hAnsi="Symbol" w:hint="default"/>
      </w:rPr>
    </w:lvl>
    <w:lvl w:ilvl="7" w:tplc="38090003" w:tentative="1">
      <w:start w:val="1"/>
      <w:numFmt w:val="bullet"/>
      <w:lvlText w:val="o"/>
      <w:lvlJc w:val="left"/>
      <w:pPr>
        <w:ind w:left="6611" w:hanging="360"/>
      </w:pPr>
      <w:rPr>
        <w:rFonts w:ascii="Courier New" w:hAnsi="Courier New" w:cs="Courier New" w:hint="default"/>
      </w:rPr>
    </w:lvl>
    <w:lvl w:ilvl="8" w:tplc="38090005" w:tentative="1">
      <w:start w:val="1"/>
      <w:numFmt w:val="bullet"/>
      <w:lvlText w:val=""/>
      <w:lvlJc w:val="left"/>
      <w:pPr>
        <w:ind w:left="7331" w:hanging="360"/>
      </w:pPr>
      <w:rPr>
        <w:rFonts w:ascii="Wingdings" w:hAnsi="Wingdings" w:hint="default"/>
      </w:rPr>
    </w:lvl>
  </w:abstractNum>
  <w:abstractNum w:abstractNumId="8" w15:restartNumberingAfterBreak="0">
    <w:nsid w:val="23774951"/>
    <w:multiLevelType w:val="hybridMultilevel"/>
    <w:tmpl w:val="58508F86"/>
    <w:lvl w:ilvl="0" w:tplc="0436DC9E">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9" w15:restartNumberingAfterBreak="0">
    <w:nsid w:val="25433366"/>
    <w:multiLevelType w:val="multilevel"/>
    <w:tmpl w:val="1436CFEC"/>
    <w:lvl w:ilvl="0">
      <w:start w:val="1"/>
      <w:numFmt w:val="upperRoman"/>
      <w:pStyle w:val="Heading1"/>
      <w:lvlText w:val="%1."/>
      <w:lvlJc w:val="left"/>
      <w:pPr>
        <w:ind w:left="1080" w:hanging="720"/>
      </w:pPr>
      <w:rPr>
        <w:rFonts w:hint="default"/>
      </w:rPr>
    </w:lvl>
    <w:lvl w:ilvl="1">
      <w:start w:val="1"/>
      <w:numFmt w:val="decimal"/>
      <w:lvlText w:val="%1.%2."/>
      <w:lvlJc w:val="left"/>
      <w:pPr>
        <w:ind w:left="1440" w:hanging="360"/>
      </w:pPr>
      <w:rPr>
        <w:rFonts w:hint="default"/>
      </w:rPr>
    </w:lvl>
    <w:lvl w:ilvl="2">
      <w:start w:val="1"/>
      <w:numFmt w:val="decimal"/>
      <w:lvlText w:val="%1.%2.%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0" w15:restartNumberingAfterBreak="0">
    <w:nsid w:val="2AAD631C"/>
    <w:multiLevelType w:val="hybridMultilevel"/>
    <w:tmpl w:val="F6C45330"/>
    <w:lvl w:ilvl="0" w:tplc="06B47522">
      <w:start w:val="1"/>
      <w:numFmt w:val="decimal"/>
      <w:lvlText w:val="III.%1."/>
      <w:lvlJc w:val="right"/>
      <w:pPr>
        <w:ind w:left="1440" w:hanging="360"/>
      </w:pPr>
      <w:rPr>
        <w:rFonts w:hint="default"/>
      </w:r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1" w15:restartNumberingAfterBreak="0">
    <w:nsid w:val="2D166B3F"/>
    <w:multiLevelType w:val="hybridMultilevel"/>
    <w:tmpl w:val="C08426A2"/>
    <w:lvl w:ilvl="0" w:tplc="D0B066D2">
      <w:start w:val="1"/>
      <w:numFmt w:val="decimal"/>
      <w:lvlText w:val="III.%1"/>
      <w:lvlJc w:val="righ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 w15:restartNumberingAfterBreak="0">
    <w:nsid w:val="2D5C68B1"/>
    <w:multiLevelType w:val="hybridMultilevel"/>
    <w:tmpl w:val="435A3CEE"/>
    <w:lvl w:ilvl="0" w:tplc="D0B066D2">
      <w:start w:val="1"/>
      <w:numFmt w:val="decimal"/>
      <w:lvlText w:val="III.%1"/>
      <w:lvlJc w:val="righ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 w15:restartNumberingAfterBreak="0">
    <w:nsid w:val="324E292A"/>
    <w:multiLevelType w:val="hybridMultilevel"/>
    <w:tmpl w:val="406845E8"/>
    <w:lvl w:ilvl="0" w:tplc="B2D64406">
      <w:start w:val="2"/>
      <w:numFmt w:val="decimal"/>
      <w:lvlText w:val="A.%1"/>
      <w:lvlJc w:val="righ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 w15:restartNumberingAfterBreak="0">
    <w:nsid w:val="349F6CF9"/>
    <w:multiLevelType w:val="hybridMultilevel"/>
    <w:tmpl w:val="12EC5B72"/>
    <w:lvl w:ilvl="0" w:tplc="F990C7EA">
      <w:start w:val="1"/>
      <w:numFmt w:val="decimal"/>
      <w:lvlText w:val="IV.%1."/>
      <w:lvlJc w:val="right"/>
      <w:pPr>
        <w:ind w:left="720" w:hanging="360"/>
      </w:pPr>
      <w:rPr>
        <w:rFonts w:ascii="Times New Roman" w:hAnsi="Times New Roman" w:cs="Times New Roman" w:hint="default"/>
        <w:b/>
        <w:bCs/>
        <w:color w:val="auto"/>
        <w:sz w:val="22"/>
        <w:szCs w:val="22"/>
      </w:rPr>
    </w:lvl>
    <w:lvl w:ilvl="1" w:tplc="B9D22366">
      <w:start w:val="1"/>
      <w:numFmt w:val="decimal"/>
      <w:lvlText w:val="IV.18.%2"/>
      <w:lvlJc w:val="right"/>
      <w:pPr>
        <w:ind w:left="1440" w:hanging="360"/>
      </w:pPr>
      <w:rPr>
        <w:rFonts w:hint="default"/>
      </w:rPr>
    </w:lvl>
    <w:lvl w:ilvl="2" w:tplc="3809001B">
      <w:start w:val="1"/>
      <w:numFmt w:val="lowerRoman"/>
      <w:lvlText w:val="%3."/>
      <w:lvlJc w:val="right"/>
      <w:pPr>
        <w:ind w:left="2160" w:hanging="180"/>
      </w:pPr>
    </w:lvl>
    <w:lvl w:ilvl="3" w:tplc="3809000F">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5" w15:restartNumberingAfterBreak="0">
    <w:nsid w:val="3B3B16A8"/>
    <w:multiLevelType w:val="hybridMultilevel"/>
    <w:tmpl w:val="9E1AE330"/>
    <w:lvl w:ilvl="0" w:tplc="E56ACBB0">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6" w15:restartNumberingAfterBreak="0">
    <w:nsid w:val="3FEEB429"/>
    <w:multiLevelType w:val="hybridMultilevel"/>
    <w:tmpl w:val="BE1CD138"/>
    <w:lvl w:ilvl="0" w:tplc="D90C57B0">
      <w:start w:val="1"/>
      <w:numFmt w:val="decimal"/>
      <w:lvlText w:val="%1."/>
      <w:lvlJc w:val="left"/>
      <w:pPr>
        <w:ind w:left="720" w:hanging="360"/>
      </w:pPr>
      <w:rPr>
        <w:rFonts w:ascii="Frutiger 45 Light" w:hAnsi="Frutiger 45 Light" w:hint="default"/>
        <w:b/>
        <w:bCs/>
        <w:color w:val="auto"/>
        <w:sz w:val="24"/>
        <w:szCs w:val="24"/>
      </w:rPr>
    </w:lvl>
    <w:lvl w:ilvl="1" w:tplc="C7DCEAA0">
      <w:start w:val="1"/>
      <w:numFmt w:val="decimal"/>
      <w:lvlText w:val="%2."/>
      <w:lvlJc w:val="left"/>
      <w:pPr>
        <w:ind w:left="1440" w:hanging="360"/>
      </w:pPr>
    </w:lvl>
    <w:lvl w:ilvl="2" w:tplc="949A6A40">
      <w:start w:val="1"/>
      <w:numFmt w:val="lowerRoman"/>
      <w:lvlText w:val="%3."/>
      <w:lvlJc w:val="right"/>
      <w:pPr>
        <w:ind w:left="2160" w:hanging="180"/>
      </w:pPr>
    </w:lvl>
    <w:lvl w:ilvl="3" w:tplc="96CA378E">
      <w:start w:val="1"/>
      <w:numFmt w:val="decimal"/>
      <w:lvlText w:val="%4."/>
      <w:lvlJc w:val="left"/>
      <w:pPr>
        <w:ind w:left="2880" w:hanging="360"/>
      </w:pPr>
    </w:lvl>
    <w:lvl w:ilvl="4" w:tplc="92CC0B30">
      <w:start w:val="1"/>
      <w:numFmt w:val="lowerLetter"/>
      <w:lvlText w:val="%5."/>
      <w:lvlJc w:val="left"/>
      <w:pPr>
        <w:ind w:left="3600" w:hanging="360"/>
      </w:pPr>
    </w:lvl>
    <w:lvl w:ilvl="5" w:tplc="8782F10C">
      <w:start w:val="1"/>
      <w:numFmt w:val="lowerRoman"/>
      <w:lvlText w:val="%6."/>
      <w:lvlJc w:val="right"/>
      <w:pPr>
        <w:ind w:left="4320" w:hanging="180"/>
      </w:pPr>
    </w:lvl>
    <w:lvl w:ilvl="6" w:tplc="1D826C44">
      <w:start w:val="1"/>
      <w:numFmt w:val="decimal"/>
      <w:lvlText w:val="%7."/>
      <w:lvlJc w:val="left"/>
      <w:pPr>
        <w:ind w:left="5040" w:hanging="360"/>
      </w:pPr>
    </w:lvl>
    <w:lvl w:ilvl="7" w:tplc="07E2DACE">
      <w:start w:val="1"/>
      <w:numFmt w:val="lowerLetter"/>
      <w:lvlText w:val="%8."/>
      <w:lvlJc w:val="left"/>
      <w:pPr>
        <w:ind w:left="5760" w:hanging="360"/>
      </w:pPr>
    </w:lvl>
    <w:lvl w:ilvl="8" w:tplc="91527F12">
      <w:start w:val="1"/>
      <w:numFmt w:val="lowerRoman"/>
      <w:lvlText w:val="%9."/>
      <w:lvlJc w:val="right"/>
      <w:pPr>
        <w:ind w:left="6480" w:hanging="180"/>
      </w:pPr>
    </w:lvl>
  </w:abstractNum>
  <w:abstractNum w:abstractNumId="17" w15:restartNumberingAfterBreak="0">
    <w:nsid w:val="41C73AA5"/>
    <w:multiLevelType w:val="multilevel"/>
    <w:tmpl w:val="7BCCBA40"/>
    <w:lvl w:ilvl="0">
      <w:start w:val="1"/>
      <w:numFmt w:val="decimal"/>
      <w:lvlText w:val="I.%1."/>
      <w:lvlJc w:val="right"/>
      <w:pPr>
        <w:ind w:left="1080" w:hanging="72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460A2CC9"/>
    <w:multiLevelType w:val="hybridMultilevel"/>
    <w:tmpl w:val="8C74C990"/>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9" w15:restartNumberingAfterBreak="0">
    <w:nsid w:val="48D12E8F"/>
    <w:multiLevelType w:val="hybridMultilevel"/>
    <w:tmpl w:val="57245C6A"/>
    <w:lvl w:ilvl="0" w:tplc="EBCA4C1C">
      <w:numFmt w:val="bullet"/>
      <w:lvlText w:val="•"/>
      <w:lvlJc w:val="left"/>
      <w:pPr>
        <w:ind w:left="1080" w:hanging="720"/>
      </w:pPr>
      <w:rPr>
        <w:rFonts w:ascii="Calibri" w:eastAsiaTheme="minorHAnsi" w:hAnsi="Calibri" w:cs="Calibri"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0" w15:restartNumberingAfterBreak="0">
    <w:nsid w:val="49C70A49"/>
    <w:multiLevelType w:val="hybridMultilevel"/>
    <w:tmpl w:val="45AE9B08"/>
    <w:lvl w:ilvl="0" w:tplc="237CA726">
      <w:start w:val="1"/>
      <w:numFmt w:val="decimal"/>
      <w:lvlText w:val="II.1.%1"/>
      <w:lvlJc w:val="right"/>
      <w:pPr>
        <w:ind w:left="720" w:hanging="360"/>
      </w:pPr>
      <w:rPr>
        <w:rFonts w:hint="default"/>
        <w:color w:val="auto"/>
      </w:rPr>
    </w:lvl>
    <w:lvl w:ilvl="1" w:tplc="058E862A">
      <w:start w:val="1"/>
      <w:numFmt w:val="decimal"/>
      <w:lvlText w:val="%2."/>
      <w:lvlJc w:val="left"/>
      <w:pPr>
        <w:ind w:left="1668" w:hanging="588"/>
      </w:pPr>
      <w:rPr>
        <w:rFonts w:hint="default"/>
      </w:r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1" w15:restartNumberingAfterBreak="0">
    <w:nsid w:val="49F04661"/>
    <w:multiLevelType w:val="hybridMultilevel"/>
    <w:tmpl w:val="CC5A2062"/>
    <w:lvl w:ilvl="0" w:tplc="3809000F">
      <w:start w:val="1"/>
      <w:numFmt w:val="decimal"/>
      <w:lvlText w:val="%1."/>
      <w:lvlJc w:val="left"/>
      <w:pPr>
        <w:ind w:left="1080" w:hanging="72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2" w15:restartNumberingAfterBreak="0">
    <w:nsid w:val="4A5D26B4"/>
    <w:multiLevelType w:val="hybridMultilevel"/>
    <w:tmpl w:val="F02C6722"/>
    <w:lvl w:ilvl="0" w:tplc="38090001">
      <w:start w:val="1"/>
      <w:numFmt w:val="bullet"/>
      <w:lvlText w:val=""/>
      <w:lvlJc w:val="left"/>
      <w:pPr>
        <w:ind w:left="1571" w:hanging="360"/>
      </w:pPr>
      <w:rPr>
        <w:rFonts w:ascii="Symbol" w:hAnsi="Symbol" w:hint="default"/>
      </w:rPr>
    </w:lvl>
    <w:lvl w:ilvl="1" w:tplc="38090003" w:tentative="1">
      <w:start w:val="1"/>
      <w:numFmt w:val="bullet"/>
      <w:lvlText w:val="o"/>
      <w:lvlJc w:val="left"/>
      <w:pPr>
        <w:ind w:left="2291" w:hanging="360"/>
      </w:pPr>
      <w:rPr>
        <w:rFonts w:ascii="Courier New" w:hAnsi="Courier New" w:cs="Courier New" w:hint="default"/>
      </w:rPr>
    </w:lvl>
    <w:lvl w:ilvl="2" w:tplc="38090005" w:tentative="1">
      <w:start w:val="1"/>
      <w:numFmt w:val="bullet"/>
      <w:lvlText w:val=""/>
      <w:lvlJc w:val="left"/>
      <w:pPr>
        <w:ind w:left="3011" w:hanging="360"/>
      </w:pPr>
      <w:rPr>
        <w:rFonts w:ascii="Wingdings" w:hAnsi="Wingdings" w:hint="default"/>
      </w:rPr>
    </w:lvl>
    <w:lvl w:ilvl="3" w:tplc="38090001" w:tentative="1">
      <w:start w:val="1"/>
      <w:numFmt w:val="bullet"/>
      <w:lvlText w:val=""/>
      <w:lvlJc w:val="left"/>
      <w:pPr>
        <w:ind w:left="3731" w:hanging="360"/>
      </w:pPr>
      <w:rPr>
        <w:rFonts w:ascii="Symbol" w:hAnsi="Symbol" w:hint="default"/>
      </w:rPr>
    </w:lvl>
    <w:lvl w:ilvl="4" w:tplc="38090003" w:tentative="1">
      <w:start w:val="1"/>
      <w:numFmt w:val="bullet"/>
      <w:lvlText w:val="o"/>
      <w:lvlJc w:val="left"/>
      <w:pPr>
        <w:ind w:left="4451" w:hanging="360"/>
      </w:pPr>
      <w:rPr>
        <w:rFonts w:ascii="Courier New" w:hAnsi="Courier New" w:cs="Courier New" w:hint="default"/>
      </w:rPr>
    </w:lvl>
    <w:lvl w:ilvl="5" w:tplc="38090005" w:tentative="1">
      <w:start w:val="1"/>
      <w:numFmt w:val="bullet"/>
      <w:lvlText w:val=""/>
      <w:lvlJc w:val="left"/>
      <w:pPr>
        <w:ind w:left="5171" w:hanging="360"/>
      </w:pPr>
      <w:rPr>
        <w:rFonts w:ascii="Wingdings" w:hAnsi="Wingdings" w:hint="default"/>
      </w:rPr>
    </w:lvl>
    <w:lvl w:ilvl="6" w:tplc="38090001" w:tentative="1">
      <w:start w:val="1"/>
      <w:numFmt w:val="bullet"/>
      <w:lvlText w:val=""/>
      <w:lvlJc w:val="left"/>
      <w:pPr>
        <w:ind w:left="5891" w:hanging="360"/>
      </w:pPr>
      <w:rPr>
        <w:rFonts w:ascii="Symbol" w:hAnsi="Symbol" w:hint="default"/>
      </w:rPr>
    </w:lvl>
    <w:lvl w:ilvl="7" w:tplc="38090003" w:tentative="1">
      <w:start w:val="1"/>
      <w:numFmt w:val="bullet"/>
      <w:lvlText w:val="o"/>
      <w:lvlJc w:val="left"/>
      <w:pPr>
        <w:ind w:left="6611" w:hanging="360"/>
      </w:pPr>
      <w:rPr>
        <w:rFonts w:ascii="Courier New" w:hAnsi="Courier New" w:cs="Courier New" w:hint="default"/>
      </w:rPr>
    </w:lvl>
    <w:lvl w:ilvl="8" w:tplc="38090005" w:tentative="1">
      <w:start w:val="1"/>
      <w:numFmt w:val="bullet"/>
      <w:lvlText w:val=""/>
      <w:lvlJc w:val="left"/>
      <w:pPr>
        <w:ind w:left="7331" w:hanging="360"/>
      </w:pPr>
      <w:rPr>
        <w:rFonts w:ascii="Wingdings" w:hAnsi="Wingdings" w:hint="default"/>
      </w:rPr>
    </w:lvl>
  </w:abstractNum>
  <w:abstractNum w:abstractNumId="23" w15:restartNumberingAfterBreak="0">
    <w:nsid w:val="4D893C56"/>
    <w:multiLevelType w:val="hybridMultilevel"/>
    <w:tmpl w:val="35B275A4"/>
    <w:lvl w:ilvl="0" w:tplc="F1A6F39C">
      <w:start w:val="1"/>
      <w:numFmt w:val="decimal"/>
      <w:lvlText w:val="II.%1."/>
      <w:lvlJc w:val="righ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4" w15:restartNumberingAfterBreak="0">
    <w:nsid w:val="50BB4AD0"/>
    <w:multiLevelType w:val="hybridMultilevel"/>
    <w:tmpl w:val="B35676A0"/>
    <w:lvl w:ilvl="0" w:tplc="4F525BD6">
      <w:start w:val="1"/>
      <w:numFmt w:val="decimal"/>
      <w:lvlText w:val="II.%1."/>
      <w:lvlJc w:val="right"/>
      <w:pPr>
        <w:ind w:left="6840" w:hanging="360"/>
      </w:pPr>
      <w:rPr>
        <w:rFonts w:hint="default"/>
      </w:rPr>
    </w:lvl>
    <w:lvl w:ilvl="1" w:tplc="38090019" w:tentative="1">
      <w:start w:val="1"/>
      <w:numFmt w:val="lowerLetter"/>
      <w:lvlText w:val="%2."/>
      <w:lvlJc w:val="left"/>
      <w:pPr>
        <w:ind w:left="7560" w:hanging="360"/>
      </w:pPr>
    </w:lvl>
    <w:lvl w:ilvl="2" w:tplc="3809001B" w:tentative="1">
      <w:start w:val="1"/>
      <w:numFmt w:val="lowerRoman"/>
      <w:lvlText w:val="%3."/>
      <w:lvlJc w:val="right"/>
      <w:pPr>
        <w:ind w:left="8280" w:hanging="180"/>
      </w:pPr>
    </w:lvl>
    <w:lvl w:ilvl="3" w:tplc="3809000F" w:tentative="1">
      <w:start w:val="1"/>
      <w:numFmt w:val="decimal"/>
      <w:lvlText w:val="%4."/>
      <w:lvlJc w:val="left"/>
      <w:pPr>
        <w:ind w:left="9000" w:hanging="360"/>
      </w:pPr>
    </w:lvl>
    <w:lvl w:ilvl="4" w:tplc="38090019" w:tentative="1">
      <w:start w:val="1"/>
      <w:numFmt w:val="lowerLetter"/>
      <w:lvlText w:val="%5."/>
      <w:lvlJc w:val="left"/>
      <w:pPr>
        <w:ind w:left="9720" w:hanging="360"/>
      </w:pPr>
    </w:lvl>
    <w:lvl w:ilvl="5" w:tplc="3809001B" w:tentative="1">
      <w:start w:val="1"/>
      <w:numFmt w:val="lowerRoman"/>
      <w:lvlText w:val="%6."/>
      <w:lvlJc w:val="right"/>
      <w:pPr>
        <w:ind w:left="10440" w:hanging="180"/>
      </w:pPr>
    </w:lvl>
    <w:lvl w:ilvl="6" w:tplc="3809000F" w:tentative="1">
      <w:start w:val="1"/>
      <w:numFmt w:val="decimal"/>
      <w:lvlText w:val="%7."/>
      <w:lvlJc w:val="left"/>
      <w:pPr>
        <w:ind w:left="11160" w:hanging="360"/>
      </w:pPr>
    </w:lvl>
    <w:lvl w:ilvl="7" w:tplc="38090019" w:tentative="1">
      <w:start w:val="1"/>
      <w:numFmt w:val="lowerLetter"/>
      <w:lvlText w:val="%8."/>
      <w:lvlJc w:val="left"/>
      <w:pPr>
        <w:ind w:left="11880" w:hanging="360"/>
      </w:pPr>
    </w:lvl>
    <w:lvl w:ilvl="8" w:tplc="3809001B" w:tentative="1">
      <w:start w:val="1"/>
      <w:numFmt w:val="lowerRoman"/>
      <w:lvlText w:val="%9."/>
      <w:lvlJc w:val="right"/>
      <w:pPr>
        <w:ind w:left="12600" w:hanging="180"/>
      </w:pPr>
    </w:lvl>
  </w:abstractNum>
  <w:abstractNum w:abstractNumId="25" w15:restartNumberingAfterBreak="0">
    <w:nsid w:val="58545DC6"/>
    <w:multiLevelType w:val="hybridMultilevel"/>
    <w:tmpl w:val="FF2267D8"/>
    <w:lvl w:ilvl="0" w:tplc="FEAA5060">
      <w:start w:val="1"/>
      <w:numFmt w:val="upperRoman"/>
      <w:lvlText w:val="%1."/>
      <w:lvlJc w:val="left"/>
      <w:pPr>
        <w:ind w:left="1080" w:hanging="72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6" w15:restartNumberingAfterBreak="0">
    <w:nsid w:val="5B161DF0"/>
    <w:multiLevelType w:val="multilevel"/>
    <w:tmpl w:val="62BE898A"/>
    <w:lvl w:ilvl="0">
      <w:start w:val="1"/>
      <w:numFmt w:val="upperRoman"/>
      <w:lvlText w:val="%1."/>
      <w:lvlJc w:val="left"/>
      <w:pPr>
        <w:ind w:left="1080" w:hanging="72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15:restartNumberingAfterBreak="0">
    <w:nsid w:val="5E84331D"/>
    <w:multiLevelType w:val="hybridMultilevel"/>
    <w:tmpl w:val="CC5A2062"/>
    <w:lvl w:ilvl="0" w:tplc="3809000F">
      <w:start w:val="1"/>
      <w:numFmt w:val="decimal"/>
      <w:lvlText w:val="%1."/>
      <w:lvlJc w:val="left"/>
      <w:pPr>
        <w:ind w:left="1080" w:hanging="72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8" w15:restartNumberingAfterBreak="0">
    <w:nsid w:val="5EEA7F6F"/>
    <w:multiLevelType w:val="hybridMultilevel"/>
    <w:tmpl w:val="935A70BC"/>
    <w:lvl w:ilvl="0" w:tplc="0421000F">
      <w:start w:val="1"/>
      <w:numFmt w:val="decimal"/>
      <w:lvlText w:val="%1."/>
      <w:lvlJc w:val="left"/>
      <w:pPr>
        <w:ind w:left="720" w:hanging="360"/>
      </w:pPr>
      <w:rPr>
        <w:rFonts w:hint="default"/>
      </w:rPr>
    </w:lvl>
    <w:lvl w:ilvl="1" w:tplc="36527852">
      <w:numFmt w:val="bullet"/>
      <w:lvlText w:val="•"/>
      <w:lvlJc w:val="left"/>
      <w:pPr>
        <w:ind w:left="1800" w:hanging="720"/>
      </w:pPr>
      <w:rPr>
        <w:rFonts w:ascii="Frutiger 45 Light" w:eastAsiaTheme="majorEastAsia" w:hAnsi="Frutiger 45 Light" w:cstheme="majorBidi" w:hint="default"/>
      </w:r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9" w15:restartNumberingAfterBreak="0">
    <w:nsid w:val="60266A8B"/>
    <w:multiLevelType w:val="hybridMultilevel"/>
    <w:tmpl w:val="86144AF2"/>
    <w:lvl w:ilvl="0" w:tplc="DC54313E">
      <w:start w:val="1"/>
      <w:numFmt w:val="decimal"/>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30" w15:restartNumberingAfterBreak="0">
    <w:nsid w:val="63027DF1"/>
    <w:multiLevelType w:val="hybridMultilevel"/>
    <w:tmpl w:val="B0A09F9E"/>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1" w15:restartNumberingAfterBreak="0">
    <w:nsid w:val="686B141E"/>
    <w:multiLevelType w:val="hybridMultilevel"/>
    <w:tmpl w:val="FAA8A512"/>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32" w15:restartNumberingAfterBreak="0">
    <w:nsid w:val="76DA50DE"/>
    <w:multiLevelType w:val="hybridMultilevel"/>
    <w:tmpl w:val="3BF69E2A"/>
    <w:lvl w:ilvl="0" w:tplc="46664672">
      <w:start w:val="1"/>
      <w:numFmt w:val="decimal"/>
      <w:lvlText w:val="I.%1"/>
      <w:lvlJc w:val="righ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3" w15:restartNumberingAfterBreak="0">
    <w:nsid w:val="77960BBD"/>
    <w:multiLevelType w:val="hybridMultilevel"/>
    <w:tmpl w:val="05DC2F64"/>
    <w:lvl w:ilvl="0" w:tplc="38090001">
      <w:start w:val="1"/>
      <w:numFmt w:val="bullet"/>
      <w:lvlText w:val=""/>
      <w:lvlJc w:val="left"/>
      <w:pPr>
        <w:ind w:left="1571" w:hanging="360"/>
      </w:pPr>
      <w:rPr>
        <w:rFonts w:ascii="Symbol" w:hAnsi="Symbol" w:hint="default"/>
      </w:rPr>
    </w:lvl>
    <w:lvl w:ilvl="1" w:tplc="38090003" w:tentative="1">
      <w:start w:val="1"/>
      <w:numFmt w:val="bullet"/>
      <w:lvlText w:val="o"/>
      <w:lvlJc w:val="left"/>
      <w:pPr>
        <w:ind w:left="2291" w:hanging="360"/>
      </w:pPr>
      <w:rPr>
        <w:rFonts w:ascii="Courier New" w:hAnsi="Courier New" w:cs="Courier New" w:hint="default"/>
      </w:rPr>
    </w:lvl>
    <w:lvl w:ilvl="2" w:tplc="38090005" w:tentative="1">
      <w:start w:val="1"/>
      <w:numFmt w:val="bullet"/>
      <w:lvlText w:val=""/>
      <w:lvlJc w:val="left"/>
      <w:pPr>
        <w:ind w:left="3011" w:hanging="360"/>
      </w:pPr>
      <w:rPr>
        <w:rFonts w:ascii="Wingdings" w:hAnsi="Wingdings" w:hint="default"/>
      </w:rPr>
    </w:lvl>
    <w:lvl w:ilvl="3" w:tplc="38090001" w:tentative="1">
      <w:start w:val="1"/>
      <w:numFmt w:val="bullet"/>
      <w:lvlText w:val=""/>
      <w:lvlJc w:val="left"/>
      <w:pPr>
        <w:ind w:left="3731" w:hanging="360"/>
      </w:pPr>
      <w:rPr>
        <w:rFonts w:ascii="Symbol" w:hAnsi="Symbol" w:hint="default"/>
      </w:rPr>
    </w:lvl>
    <w:lvl w:ilvl="4" w:tplc="38090003" w:tentative="1">
      <w:start w:val="1"/>
      <w:numFmt w:val="bullet"/>
      <w:lvlText w:val="o"/>
      <w:lvlJc w:val="left"/>
      <w:pPr>
        <w:ind w:left="4451" w:hanging="360"/>
      </w:pPr>
      <w:rPr>
        <w:rFonts w:ascii="Courier New" w:hAnsi="Courier New" w:cs="Courier New" w:hint="default"/>
      </w:rPr>
    </w:lvl>
    <w:lvl w:ilvl="5" w:tplc="38090005" w:tentative="1">
      <w:start w:val="1"/>
      <w:numFmt w:val="bullet"/>
      <w:lvlText w:val=""/>
      <w:lvlJc w:val="left"/>
      <w:pPr>
        <w:ind w:left="5171" w:hanging="360"/>
      </w:pPr>
      <w:rPr>
        <w:rFonts w:ascii="Wingdings" w:hAnsi="Wingdings" w:hint="default"/>
      </w:rPr>
    </w:lvl>
    <w:lvl w:ilvl="6" w:tplc="38090001" w:tentative="1">
      <w:start w:val="1"/>
      <w:numFmt w:val="bullet"/>
      <w:lvlText w:val=""/>
      <w:lvlJc w:val="left"/>
      <w:pPr>
        <w:ind w:left="5891" w:hanging="360"/>
      </w:pPr>
      <w:rPr>
        <w:rFonts w:ascii="Symbol" w:hAnsi="Symbol" w:hint="default"/>
      </w:rPr>
    </w:lvl>
    <w:lvl w:ilvl="7" w:tplc="38090003" w:tentative="1">
      <w:start w:val="1"/>
      <w:numFmt w:val="bullet"/>
      <w:lvlText w:val="o"/>
      <w:lvlJc w:val="left"/>
      <w:pPr>
        <w:ind w:left="6611" w:hanging="360"/>
      </w:pPr>
      <w:rPr>
        <w:rFonts w:ascii="Courier New" w:hAnsi="Courier New" w:cs="Courier New" w:hint="default"/>
      </w:rPr>
    </w:lvl>
    <w:lvl w:ilvl="8" w:tplc="38090005" w:tentative="1">
      <w:start w:val="1"/>
      <w:numFmt w:val="bullet"/>
      <w:lvlText w:val=""/>
      <w:lvlJc w:val="left"/>
      <w:pPr>
        <w:ind w:left="7331" w:hanging="360"/>
      </w:pPr>
      <w:rPr>
        <w:rFonts w:ascii="Wingdings" w:hAnsi="Wingdings" w:hint="default"/>
      </w:rPr>
    </w:lvl>
  </w:abstractNum>
  <w:abstractNum w:abstractNumId="34" w15:restartNumberingAfterBreak="0">
    <w:nsid w:val="78120CD7"/>
    <w:multiLevelType w:val="hybridMultilevel"/>
    <w:tmpl w:val="0AA8548E"/>
    <w:lvl w:ilvl="0" w:tplc="BA12E56C">
      <w:start w:val="1"/>
      <w:numFmt w:val="decimal"/>
      <w:lvlText w:val="II.1.%1"/>
      <w:lvlJc w:val="right"/>
      <w:pPr>
        <w:ind w:left="720" w:hanging="360"/>
      </w:pPr>
      <w:rPr>
        <w:rFonts w:hint="default"/>
      </w:rPr>
    </w:lvl>
    <w:lvl w:ilvl="1" w:tplc="2EF024B4">
      <w:start w:val="1"/>
      <w:numFmt w:val="decimal"/>
      <w:lvlText w:val="%2."/>
      <w:lvlJc w:val="left"/>
      <w:pPr>
        <w:ind w:left="1668" w:hanging="588"/>
      </w:pPr>
      <w:rPr>
        <w:rFonts w:hint="default"/>
      </w:r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5" w15:restartNumberingAfterBreak="0">
    <w:nsid w:val="798A6356"/>
    <w:multiLevelType w:val="hybridMultilevel"/>
    <w:tmpl w:val="6B0C43CC"/>
    <w:lvl w:ilvl="0" w:tplc="3809000F">
      <w:start w:val="1"/>
      <w:numFmt w:val="decimal"/>
      <w:lvlText w:val="%1."/>
      <w:lvlJc w:val="left"/>
      <w:pPr>
        <w:ind w:left="3960" w:hanging="360"/>
      </w:pPr>
    </w:lvl>
    <w:lvl w:ilvl="1" w:tplc="38090019" w:tentative="1">
      <w:start w:val="1"/>
      <w:numFmt w:val="lowerLetter"/>
      <w:lvlText w:val="%2."/>
      <w:lvlJc w:val="left"/>
      <w:pPr>
        <w:ind w:left="4680" w:hanging="360"/>
      </w:pPr>
    </w:lvl>
    <w:lvl w:ilvl="2" w:tplc="3809001B" w:tentative="1">
      <w:start w:val="1"/>
      <w:numFmt w:val="lowerRoman"/>
      <w:lvlText w:val="%3."/>
      <w:lvlJc w:val="right"/>
      <w:pPr>
        <w:ind w:left="5400" w:hanging="180"/>
      </w:pPr>
    </w:lvl>
    <w:lvl w:ilvl="3" w:tplc="3809000F" w:tentative="1">
      <w:start w:val="1"/>
      <w:numFmt w:val="decimal"/>
      <w:lvlText w:val="%4."/>
      <w:lvlJc w:val="left"/>
      <w:pPr>
        <w:ind w:left="6120" w:hanging="360"/>
      </w:pPr>
    </w:lvl>
    <w:lvl w:ilvl="4" w:tplc="38090019" w:tentative="1">
      <w:start w:val="1"/>
      <w:numFmt w:val="lowerLetter"/>
      <w:lvlText w:val="%5."/>
      <w:lvlJc w:val="left"/>
      <w:pPr>
        <w:ind w:left="6840" w:hanging="360"/>
      </w:pPr>
    </w:lvl>
    <w:lvl w:ilvl="5" w:tplc="3809001B" w:tentative="1">
      <w:start w:val="1"/>
      <w:numFmt w:val="lowerRoman"/>
      <w:lvlText w:val="%6."/>
      <w:lvlJc w:val="right"/>
      <w:pPr>
        <w:ind w:left="7560" w:hanging="180"/>
      </w:pPr>
    </w:lvl>
    <w:lvl w:ilvl="6" w:tplc="3809000F" w:tentative="1">
      <w:start w:val="1"/>
      <w:numFmt w:val="decimal"/>
      <w:lvlText w:val="%7."/>
      <w:lvlJc w:val="left"/>
      <w:pPr>
        <w:ind w:left="8280" w:hanging="360"/>
      </w:pPr>
    </w:lvl>
    <w:lvl w:ilvl="7" w:tplc="38090019" w:tentative="1">
      <w:start w:val="1"/>
      <w:numFmt w:val="lowerLetter"/>
      <w:lvlText w:val="%8."/>
      <w:lvlJc w:val="left"/>
      <w:pPr>
        <w:ind w:left="9000" w:hanging="360"/>
      </w:pPr>
    </w:lvl>
    <w:lvl w:ilvl="8" w:tplc="3809001B" w:tentative="1">
      <w:start w:val="1"/>
      <w:numFmt w:val="lowerRoman"/>
      <w:lvlText w:val="%9."/>
      <w:lvlJc w:val="right"/>
      <w:pPr>
        <w:ind w:left="9720" w:hanging="180"/>
      </w:pPr>
    </w:lvl>
  </w:abstractNum>
  <w:abstractNum w:abstractNumId="36" w15:restartNumberingAfterBreak="0">
    <w:nsid w:val="7DD65DAF"/>
    <w:multiLevelType w:val="hybridMultilevel"/>
    <w:tmpl w:val="FE524650"/>
    <w:lvl w:ilvl="0" w:tplc="D57C7ACA">
      <w:start w:val="1"/>
      <w:numFmt w:val="decimal"/>
      <w:lvlText w:val="IV.%1."/>
      <w:lvlJc w:val="right"/>
      <w:pPr>
        <w:ind w:left="720" w:hanging="360"/>
      </w:pPr>
      <w:rPr>
        <w:rFonts w:hint="default"/>
        <w:b/>
        <w:bCs/>
        <w:sz w:val="22"/>
        <w:szCs w:val="22"/>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16cid:durableId="1424649143">
    <w:abstractNumId w:val="25"/>
  </w:num>
  <w:num w:numId="2" w16cid:durableId="197668814">
    <w:abstractNumId w:val="9"/>
  </w:num>
  <w:num w:numId="3" w16cid:durableId="1325622628">
    <w:abstractNumId w:val="0"/>
  </w:num>
  <w:num w:numId="4" w16cid:durableId="1744908104">
    <w:abstractNumId w:val="32"/>
  </w:num>
  <w:num w:numId="5" w16cid:durableId="1567840442">
    <w:abstractNumId w:val="5"/>
  </w:num>
  <w:num w:numId="6" w16cid:durableId="1892837829">
    <w:abstractNumId w:val="6"/>
  </w:num>
  <w:num w:numId="7" w16cid:durableId="1215503239">
    <w:abstractNumId w:val="2"/>
  </w:num>
  <w:num w:numId="8" w16cid:durableId="2042510534">
    <w:abstractNumId w:val="18"/>
  </w:num>
  <w:num w:numId="9" w16cid:durableId="591475562">
    <w:abstractNumId w:val="15"/>
  </w:num>
  <w:num w:numId="10" w16cid:durableId="1357390661">
    <w:abstractNumId w:val="31"/>
  </w:num>
  <w:num w:numId="11" w16cid:durableId="1338842781">
    <w:abstractNumId w:val="19"/>
  </w:num>
  <w:num w:numId="12" w16cid:durableId="1394236402">
    <w:abstractNumId w:val="21"/>
  </w:num>
  <w:num w:numId="13" w16cid:durableId="396365787">
    <w:abstractNumId w:val="11"/>
  </w:num>
  <w:num w:numId="14" w16cid:durableId="1412119511">
    <w:abstractNumId w:val="12"/>
  </w:num>
  <w:num w:numId="15" w16cid:durableId="533615656">
    <w:abstractNumId w:val="10"/>
  </w:num>
  <w:num w:numId="16" w16cid:durableId="1208880709">
    <w:abstractNumId w:val="4"/>
  </w:num>
  <w:num w:numId="17" w16cid:durableId="659235776">
    <w:abstractNumId w:val="8"/>
  </w:num>
  <w:num w:numId="18" w16cid:durableId="1650598074">
    <w:abstractNumId w:val="3"/>
  </w:num>
  <w:num w:numId="19" w16cid:durableId="1270163680">
    <w:abstractNumId w:val="24"/>
  </w:num>
  <w:num w:numId="20" w16cid:durableId="362511784">
    <w:abstractNumId w:val="35"/>
  </w:num>
  <w:num w:numId="21" w16cid:durableId="1994065380">
    <w:abstractNumId w:val="27"/>
  </w:num>
  <w:num w:numId="22" w16cid:durableId="871765245">
    <w:abstractNumId w:val="36"/>
  </w:num>
  <w:num w:numId="23" w16cid:durableId="1434277985">
    <w:abstractNumId w:val="14"/>
  </w:num>
  <w:num w:numId="24" w16cid:durableId="1215434068">
    <w:abstractNumId w:val="23"/>
  </w:num>
  <w:num w:numId="25" w16cid:durableId="1970161135">
    <w:abstractNumId w:val="34"/>
  </w:num>
  <w:num w:numId="26" w16cid:durableId="1254970465">
    <w:abstractNumId w:val="20"/>
  </w:num>
  <w:num w:numId="27" w16cid:durableId="634723653">
    <w:abstractNumId w:val="33"/>
  </w:num>
  <w:num w:numId="28" w16cid:durableId="1756318299">
    <w:abstractNumId w:val="7"/>
  </w:num>
  <w:num w:numId="29" w16cid:durableId="1363747315">
    <w:abstractNumId w:val="22"/>
  </w:num>
  <w:num w:numId="30" w16cid:durableId="260339623">
    <w:abstractNumId w:val="1"/>
  </w:num>
  <w:num w:numId="31" w16cid:durableId="140005630">
    <w:abstractNumId w:val="17"/>
  </w:num>
  <w:num w:numId="32" w16cid:durableId="360398144">
    <w:abstractNumId w:val="26"/>
  </w:num>
  <w:num w:numId="33" w16cid:durableId="423303720">
    <w:abstractNumId w:val="28"/>
  </w:num>
  <w:num w:numId="34" w16cid:durableId="532809189">
    <w:abstractNumId w:val="29"/>
  </w:num>
  <w:num w:numId="35" w16cid:durableId="1885602403">
    <w:abstractNumId w:val="16"/>
  </w:num>
  <w:num w:numId="36" w16cid:durableId="123886847">
    <w:abstractNumId w:val="30"/>
  </w:num>
  <w:num w:numId="37" w16cid:durableId="1539465369">
    <w:abstractNumId w:val="1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nadira firinda">
    <w15:presenceInfo w15:providerId="Windows Live" w15:userId="e62a0aff17d6ccfa"/>
  </w15:person>
  <w15:person w15:author="Prasasti Karunia Farista Ananto">
    <w15:presenceInfo w15:providerId="Windows Live" w15:userId="9dc33c0af0a8a490"/>
  </w15:person>
  <w15:person w15:author="Nadira Firinda">
    <w15:presenceInfo w15:providerId="None" w15:userId="Nadira Firind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9"/>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A37FF"/>
    <w:rsid w:val="000017C7"/>
    <w:rsid w:val="00006ABF"/>
    <w:rsid w:val="000132F7"/>
    <w:rsid w:val="000134B8"/>
    <w:rsid w:val="00015ADF"/>
    <w:rsid w:val="00025F9D"/>
    <w:rsid w:val="00034546"/>
    <w:rsid w:val="00036639"/>
    <w:rsid w:val="00042601"/>
    <w:rsid w:val="00046620"/>
    <w:rsid w:val="00046663"/>
    <w:rsid w:val="000516BE"/>
    <w:rsid w:val="00052C0D"/>
    <w:rsid w:val="00064696"/>
    <w:rsid w:val="0006591C"/>
    <w:rsid w:val="00086010"/>
    <w:rsid w:val="00086734"/>
    <w:rsid w:val="00094419"/>
    <w:rsid w:val="000B3204"/>
    <w:rsid w:val="000B76F4"/>
    <w:rsid w:val="000C241F"/>
    <w:rsid w:val="000D06A5"/>
    <w:rsid w:val="000E5E85"/>
    <w:rsid w:val="000F2287"/>
    <w:rsid w:val="001064AF"/>
    <w:rsid w:val="00107FCD"/>
    <w:rsid w:val="00112990"/>
    <w:rsid w:val="00112DBB"/>
    <w:rsid w:val="0011499A"/>
    <w:rsid w:val="00122B38"/>
    <w:rsid w:val="0013267B"/>
    <w:rsid w:val="001329E8"/>
    <w:rsid w:val="00137E84"/>
    <w:rsid w:val="001427B4"/>
    <w:rsid w:val="001441E4"/>
    <w:rsid w:val="00151222"/>
    <w:rsid w:val="00165F3A"/>
    <w:rsid w:val="0017365D"/>
    <w:rsid w:val="00177B9A"/>
    <w:rsid w:val="00185ED0"/>
    <w:rsid w:val="00193800"/>
    <w:rsid w:val="00193F5F"/>
    <w:rsid w:val="001A2AE6"/>
    <w:rsid w:val="001B099C"/>
    <w:rsid w:val="001C1D58"/>
    <w:rsid w:val="001D06AD"/>
    <w:rsid w:val="001E072C"/>
    <w:rsid w:val="001E17BE"/>
    <w:rsid w:val="001E616B"/>
    <w:rsid w:val="001E67A6"/>
    <w:rsid w:val="001F26CA"/>
    <w:rsid w:val="001F28D9"/>
    <w:rsid w:val="00201B6F"/>
    <w:rsid w:val="002053F1"/>
    <w:rsid w:val="00212418"/>
    <w:rsid w:val="00226C69"/>
    <w:rsid w:val="0023457C"/>
    <w:rsid w:val="002349C4"/>
    <w:rsid w:val="00235452"/>
    <w:rsid w:val="00235BCA"/>
    <w:rsid w:val="0023693F"/>
    <w:rsid w:val="00241619"/>
    <w:rsid w:val="002430C1"/>
    <w:rsid w:val="00247DF4"/>
    <w:rsid w:val="00264F96"/>
    <w:rsid w:val="002721F5"/>
    <w:rsid w:val="00285426"/>
    <w:rsid w:val="002921B5"/>
    <w:rsid w:val="002A37FF"/>
    <w:rsid w:val="002A571B"/>
    <w:rsid w:val="002B2405"/>
    <w:rsid w:val="002B5639"/>
    <w:rsid w:val="002B70A5"/>
    <w:rsid w:val="002D1F09"/>
    <w:rsid w:val="002E2200"/>
    <w:rsid w:val="002E5707"/>
    <w:rsid w:val="002F1A34"/>
    <w:rsid w:val="003014B8"/>
    <w:rsid w:val="00307246"/>
    <w:rsid w:val="00307400"/>
    <w:rsid w:val="00315312"/>
    <w:rsid w:val="0031698B"/>
    <w:rsid w:val="00321656"/>
    <w:rsid w:val="0032434B"/>
    <w:rsid w:val="00327BE0"/>
    <w:rsid w:val="00333067"/>
    <w:rsid w:val="00337D09"/>
    <w:rsid w:val="00347628"/>
    <w:rsid w:val="00350906"/>
    <w:rsid w:val="00353CDD"/>
    <w:rsid w:val="0036529E"/>
    <w:rsid w:val="00380A57"/>
    <w:rsid w:val="00382E12"/>
    <w:rsid w:val="00384BDB"/>
    <w:rsid w:val="00394A91"/>
    <w:rsid w:val="003962B3"/>
    <w:rsid w:val="00396772"/>
    <w:rsid w:val="003A0D7D"/>
    <w:rsid w:val="003A2C0A"/>
    <w:rsid w:val="003C5087"/>
    <w:rsid w:val="003D0DC6"/>
    <w:rsid w:val="003E1D28"/>
    <w:rsid w:val="003E47AE"/>
    <w:rsid w:val="003E6A1A"/>
    <w:rsid w:val="003F04B5"/>
    <w:rsid w:val="003F585A"/>
    <w:rsid w:val="003F65C3"/>
    <w:rsid w:val="00410221"/>
    <w:rsid w:val="00424F4E"/>
    <w:rsid w:val="00427AC0"/>
    <w:rsid w:val="004311B9"/>
    <w:rsid w:val="004345A9"/>
    <w:rsid w:val="0044451D"/>
    <w:rsid w:val="004522FA"/>
    <w:rsid w:val="0045262A"/>
    <w:rsid w:val="00462197"/>
    <w:rsid w:val="004714DB"/>
    <w:rsid w:val="004829A0"/>
    <w:rsid w:val="004917E3"/>
    <w:rsid w:val="00491F6A"/>
    <w:rsid w:val="004B1EF3"/>
    <w:rsid w:val="004C3F02"/>
    <w:rsid w:val="004D1F1E"/>
    <w:rsid w:val="004D218E"/>
    <w:rsid w:val="004D2570"/>
    <w:rsid w:val="004D28F8"/>
    <w:rsid w:val="004F1BE3"/>
    <w:rsid w:val="004F44C1"/>
    <w:rsid w:val="0050329B"/>
    <w:rsid w:val="0051344C"/>
    <w:rsid w:val="00521DD2"/>
    <w:rsid w:val="00522203"/>
    <w:rsid w:val="00537FE1"/>
    <w:rsid w:val="00543867"/>
    <w:rsid w:val="005441AE"/>
    <w:rsid w:val="00545669"/>
    <w:rsid w:val="00555F7F"/>
    <w:rsid w:val="005754BC"/>
    <w:rsid w:val="0058175D"/>
    <w:rsid w:val="00591AB9"/>
    <w:rsid w:val="005948DE"/>
    <w:rsid w:val="005A5151"/>
    <w:rsid w:val="005C1D79"/>
    <w:rsid w:val="005C1FF0"/>
    <w:rsid w:val="005E2F13"/>
    <w:rsid w:val="005F13BD"/>
    <w:rsid w:val="005F2C62"/>
    <w:rsid w:val="005F3E7D"/>
    <w:rsid w:val="006112B2"/>
    <w:rsid w:val="00613524"/>
    <w:rsid w:val="006151C6"/>
    <w:rsid w:val="00622509"/>
    <w:rsid w:val="00636E93"/>
    <w:rsid w:val="00646A3C"/>
    <w:rsid w:val="00647824"/>
    <w:rsid w:val="006524CD"/>
    <w:rsid w:val="00654885"/>
    <w:rsid w:val="006736A2"/>
    <w:rsid w:val="00680C74"/>
    <w:rsid w:val="00683B1C"/>
    <w:rsid w:val="00697221"/>
    <w:rsid w:val="006A0D8D"/>
    <w:rsid w:val="006A56E6"/>
    <w:rsid w:val="006D2F4D"/>
    <w:rsid w:val="006D3CC5"/>
    <w:rsid w:val="006F6012"/>
    <w:rsid w:val="007068FD"/>
    <w:rsid w:val="00711318"/>
    <w:rsid w:val="00715F23"/>
    <w:rsid w:val="00717D40"/>
    <w:rsid w:val="007207C9"/>
    <w:rsid w:val="00720889"/>
    <w:rsid w:val="007208CF"/>
    <w:rsid w:val="00727333"/>
    <w:rsid w:val="00740809"/>
    <w:rsid w:val="007471CA"/>
    <w:rsid w:val="00751839"/>
    <w:rsid w:val="0076345E"/>
    <w:rsid w:val="00770F19"/>
    <w:rsid w:val="007712C8"/>
    <w:rsid w:val="0077477C"/>
    <w:rsid w:val="00774843"/>
    <w:rsid w:val="007777ED"/>
    <w:rsid w:val="00777DD2"/>
    <w:rsid w:val="0078775D"/>
    <w:rsid w:val="007910F1"/>
    <w:rsid w:val="007A3F9B"/>
    <w:rsid w:val="007A458D"/>
    <w:rsid w:val="007A5BC6"/>
    <w:rsid w:val="007B0F35"/>
    <w:rsid w:val="007B7850"/>
    <w:rsid w:val="007C5F18"/>
    <w:rsid w:val="007D17A8"/>
    <w:rsid w:val="007D3185"/>
    <w:rsid w:val="007E5019"/>
    <w:rsid w:val="007E70EB"/>
    <w:rsid w:val="008036C2"/>
    <w:rsid w:val="00804516"/>
    <w:rsid w:val="00804C04"/>
    <w:rsid w:val="00810FAA"/>
    <w:rsid w:val="0082235B"/>
    <w:rsid w:val="00824817"/>
    <w:rsid w:val="008272C7"/>
    <w:rsid w:val="008300B4"/>
    <w:rsid w:val="008312BC"/>
    <w:rsid w:val="00852506"/>
    <w:rsid w:val="008621FE"/>
    <w:rsid w:val="00864B66"/>
    <w:rsid w:val="00874CCB"/>
    <w:rsid w:val="00877F83"/>
    <w:rsid w:val="00880FE2"/>
    <w:rsid w:val="00884178"/>
    <w:rsid w:val="00887EFC"/>
    <w:rsid w:val="00895415"/>
    <w:rsid w:val="00895D9B"/>
    <w:rsid w:val="008A1237"/>
    <w:rsid w:val="008B208D"/>
    <w:rsid w:val="008B62E9"/>
    <w:rsid w:val="008B72E2"/>
    <w:rsid w:val="008D1C80"/>
    <w:rsid w:val="008D79C7"/>
    <w:rsid w:val="008E7D01"/>
    <w:rsid w:val="008F1DA3"/>
    <w:rsid w:val="008F5167"/>
    <w:rsid w:val="0090160B"/>
    <w:rsid w:val="00905BC4"/>
    <w:rsid w:val="00910D63"/>
    <w:rsid w:val="00913A66"/>
    <w:rsid w:val="00917797"/>
    <w:rsid w:val="00923996"/>
    <w:rsid w:val="00924382"/>
    <w:rsid w:val="00933080"/>
    <w:rsid w:val="009379F6"/>
    <w:rsid w:val="00950224"/>
    <w:rsid w:val="00956548"/>
    <w:rsid w:val="009704D6"/>
    <w:rsid w:val="009711D7"/>
    <w:rsid w:val="009739EA"/>
    <w:rsid w:val="009809F4"/>
    <w:rsid w:val="00990731"/>
    <w:rsid w:val="0099339A"/>
    <w:rsid w:val="009A1EEE"/>
    <w:rsid w:val="009B0540"/>
    <w:rsid w:val="009B6D0B"/>
    <w:rsid w:val="009C2D94"/>
    <w:rsid w:val="009E2C81"/>
    <w:rsid w:val="009F1126"/>
    <w:rsid w:val="009F18B9"/>
    <w:rsid w:val="009F4509"/>
    <w:rsid w:val="009F621A"/>
    <w:rsid w:val="009F7A87"/>
    <w:rsid w:val="00A13A94"/>
    <w:rsid w:val="00A15425"/>
    <w:rsid w:val="00A177B0"/>
    <w:rsid w:val="00A26A49"/>
    <w:rsid w:val="00A4305E"/>
    <w:rsid w:val="00A52462"/>
    <w:rsid w:val="00A617A0"/>
    <w:rsid w:val="00A667F0"/>
    <w:rsid w:val="00A8553D"/>
    <w:rsid w:val="00A8644E"/>
    <w:rsid w:val="00A87375"/>
    <w:rsid w:val="00A90CB1"/>
    <w:rsid w:val="00AB0D69"/>
    <w:rsid w:val="00AB390F"/>
    <w:rsid w:val="00AB3A4D"/>
    <w:rsid w:val="00AB6F50"/>
    <w:rsid w:val="00AC6547"/>
    <w:rsid w:val="00AC7F30"/>
    <w:rsid w:val="00AE696B"/>
    <w:rsid w:val="00AF50B5"/>
    <w:rsid w:val="00AF7559"/>
    <w:rsid w:val="00B031E4"/>
    <w:rsid w:val="00B20BA5"/>
    <w:rsid w:val="00B25AAE"/>
    <w:rsid w:val="00B25F2B"/>
    <w:rsid w:val="00B27E49"/>
    <w:rsid w:val="00B30630"/>
    <w:rsid w:val="00B40C48"/>
    <w:rsid w:val="00B44841"/>
    <w:rsid w:val="00B648E8"/>
    <w:rsid w:val="00B668AC"/>
    <w:rsid w:val="00B67EDA"/>
    <w:rsid w:val="00B701B7"/>
    <w:rsid w:val="00B737C2"/>
    <w:rsid w:val="00B84D59"/>
    <w:rsid w:val="00B935DB"/>
    <w:rsid w:val="00BB10BE"/>
    <w:rsid w:val="00BB2859"/>
    <w:rsid w:val="00BC3B7A"/>
    <w:rsid w:val="00BC7512"/>
    <w:rsid w:val="00BD0E49"/>
    <w:rsid w:val="00BD569B"/>
    <w:rsid w:val="00BE78CD"/>
    <w:rsid w:val="00BF1349"/>
    <w:rsid w:val="00C0003A"/>
    <w:rsid w:val="00C01728"/>
    <w:rsid w:val="00C12CE4"/>
    <w:rsid w:val="00C162F8"/>
    <w:rsid w:val="00C227FA"/>
    <w:rsid w:val="00C30298"/>
    <w:rsid w:val="00C40681"/>
    <w:rsid w:val="00C47139"/>
    <w:rsid w:val="00C51376"/>
    <w:rsid w:val="00C520F0"/>
    <w:rsid w:val="00C72A30"/>
    <w:rsid w:val="00C72D74"/>
    <w:rsid w:val="00C73F30"/>
    <w:rsid w:val="00C81459"/>
    <w:rsid w:val="00C851F3"/>
    <w:rsid w:val="00C92993"/>
    <w:rsid w:val="00C92ACA"/>
    <w:rsid w:val="00CB06F4"/>
    <w:rsid w:val="00CC4C47"/>
    <w:rsid w:val="00CD185E"/>
    <w:rsid w:val="00D02208"/>
    <w:rsid w:val="00D025C5"/>
    <w:rsid w:val="00D04CEB"/>
    <w:rsid w:val="00D077BB"/>
    <w:rsid w:val="00D16A89"/>
    <w:rsid w:val="00D206AB"/>
    <w:rsid w:val="00D20E32"/>
    <w:rsid w:val="00D22F8A"/>
    <w:rsid w:val="00D25A5C"/>
    <w:rsid w:val="00D3373B"/>
    <w:rsid w:val="00D34846"/>
    <w:rsid w:val="00D45762"/>
    <w:rsid w:val="00D50AFD"/>
    <w:rsid w:val="00D53DCD"/>
    <w:rsid w:val="00D62503"/>
    <w:rsid w:val="00D651B9"/>
    <w:rsid w:val="00D7065E"/>
    <w:rsid w:val="00D80DCF"/>
    <w:rsid w:val="00D83BDD"/>
    <w:rsid w:val="00D85DE9"/>
    <w:rsid w:val="00D90278"/>
    <w:rsid w:val="00DB7279"/>
    <w:rsid w:val="00DC313D"/>
    <w:rsid w:val="00DD7A47"/>
    <w:rsid w:val="00DE7A39"/>
    <w:rsid w:val="00DF282D"/>
    <w:rsid w:val="00DF7A83"/>
    <w:rsid w:val="00E15465"/>
    <w:rsid w:val="00E17DE6"/>
    <w:rsid w:val="00E31C46"/>
    <w:rsid w:val="00E333E8"/>
    <w:rsid w:val="00E35D67"/>
    <w:rsid w:val="00E410D4"/>
    <w:rsid w:val="00E42500"/>
    <w:rsid w:val="00E51607"/>
    <w:rsid w:val="00E542C3"/>
    <w:rsid w:val="00E66846"/>
    <w:rsid w:val="00E718B5"/>
    <w:rsid w:val="00E8755E"/>
    <w:rsid w:val="00E90727"/>
    <w:rsid w:val="00E97511"/>
    <w:rsid w:val="00E97BB6"/>
    <w:rsid w:val="00EA5EF7"/>
    <w:rsid w:val="00EB2B1E"/>
    <w:rsid w:val="00EB6592"/>
    <w:rsid w:val="00EC3055"/>
    <w:rsid w:val="00ED1FD9"/>
    <w:rsid w:val="00EE42BA"/>
    <w:rsid w:val="00EF0E37"/>
    <w:rsid w:val="00EF2A7D"/>
    <w:rsid w:val="00EF2EE0"/>
    <w:rsid w:val="00EF3353"/>
    <w:rsid w:val="00F07BB7"/>
    <w:rsid w:val="00F13F39"/>
    <w:rsid w:val="00F21BA2"/>
    <w:rsid w:val="00F30A06"/>
    <w:rsid w:val="00F340F3"/>
    <w:rsid w:val="00F36759"/>
    <w:rsid w:val="00F55F84"/>
    <w:rsid w:val="00F57416"/>
    <w:rsid w:val="00F610F3"/>
    <w:rsid w:val="00F62851"/>
    <w:rsid w:val="00F6518A"/>
    <w:rsid w:val="00F850EF"/>
    <w:rsid w:val="00F86F19"/>
    <w:rsid w:val="00F86FB8"/>
    <w:rsid w:val="00F92E3F"/>
    <w:rsid w:val="00FA174A"/>
    <w:rsid w:val="00FB3CE2"/>
    <w:rsid w:val="00FB556D"/>
    <w:rsid w:val="00FB741C"/>
    <w:rsid w:val="00FC46B9"/>
    <w:rsid w:val="00FC78B3"/>
    <w:rsid w:val="00FD3CB1"/>
    <w:rsid w:val="00FD6D16"/>
    <w:rsid w:val="00FE1A69"/>
    <w:rsid w:val="00FF0DF0"/>
    <w:rsid w:val="00FF1F0A"/>
  </w:rsids>
  <m:mathPr>
    <m:mathFont m:val="Cambria Math"/>
    <m:brkBin m:val="before"/>
    <m:brkBinSub m:val="--"/>
    <m:smallFrac m:val="0"/>
    <m:dispDef/>
    <m:lMargin m:val="0"/>
    <m:rMargin m:val="0"/>
    <m:defJc m:val="centerGroup"/>
    <m:wrapIndent m:val="1440"/>
    <m:intLim m:val="subSup"/>
    <m:naryLim m:val="undOvr"/>
  </m:mathPr>
  <w:themeFontLang w:val="en-ID"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0D8940"/>
  <w15:chartTrackingRefBased/>
  <w15:docId w15:val="{3E844137-3FEE-4FBB-A79C-ACF67E9E4F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90731"/>
  </w:style>
  <w:style w:type="paragraph" w:styleId="Heading1">
    <w:name w:val="heading 1"/>
    <w:basedOn w:val="Normal"/>
    <w:next w:val="Normal"/>
    <w:link w:val="Heading1Char"/>
    <w:uiPriority w:val="9"/>
    <w:qFormat/>
    <w:rsid w:val="00112DBB"/>
    <w:pPr>
      <w:keepNext/>
      <w:keepLines/>
      <w:numPr>
        <w:numId w:val="2"/>
      </w:numPr>
      <w:spacing w:after="0" w:line="360" w:lineRule="auto"/>
      <w:jc w:val="center"/>
      <w:outlineLvl w:val="0"/>
    </w:pPr>
    <w:rPr>
      <w:rFonts w:ascii="Times New Roman" w:eastAsiaTheme="majorEastAsia" w:hAnsi="Times New Roman" w:cs="Times New Roman"/>
      <w:b/>
      <w:bCs/>
      <w:sz w:val="28"/>
      <w:szCs w:val="28"/>
    </w:rPr>
  </w:style>
  <w:style w:type="paragraph" w:styleId="Heading2">
    <w:name w:val="heading 2"/>
    <w:basedOn w:val="Normal"/>
    <w:next w:val="Normal"/>
    <w:link w:val="Heading2Char"/>
    <w:uiPriority w:val="9"/>
    <w:unhideWhenUsed/>
    <w:qFormat/>
    <w:rsid w:val="00697221"/>
    <w:pPr>
      <w:keepNext/>
      <w:keepLines/>
      <w:numPr>
        <w:ilvl w:val="1"/>
        <w:numId w:val="6"/>
      </w:numPr>
      <w:spacing w:before="40" w:after="0" w:line="360" w:lineRule="auto"/>
      <w:ind w:left="709" w:hanging="709"/>
      <w:outlineLvl w:val="1"/>
    </w:pPr>
    <w:rPr>
      <w:rFonts w:ascii="Times New Roman" w:eastAsiaTheme="majorEastAsia" w:hAnsi="Times New Roman" w:cs="Times New Roman"/>
      <w:b/>
      <w:bCs/>
    </w:rPr>
  </w:style>
  <w:style w:type="paragraph" w:styleId="Heading3">
    <w:name w:val="heading 3"/>
    <w:basedOn w:val="Normal"/>
    <w:next w:val="Normal"/>
    <w:link w:val="Heading3Char"/>
    <w:uiPriority w:val="9"/>
    <w:unhideWhenUsed/>
    <w:qFormat/>
    <w:rsid w:val="00015ADF"/>
    <w:pPr>
      <w:keepNext/>
      <w:keepLines/>
      <w:numPr>
        <w:ilvl w:val="2"/>
        <w:numId w:val="6"/>
      </w:numPr>
      <w:spacing w:before="40" w:after="0" w:line="360" w:lineRule="auto"/>
      <w:ind w:left="1560" w:hanging="840"/>
      <w:jc w:val="both"/>
      <w:outlineLvl w:val="2"/>
    </w:pPr>
    <w:rPr>
      <w:rFonts w:ascii="Times New Roman" w:eastAsiaTheme="majorEastAsia" w:hAnsi="Times New Roman" w:cs="Times New Roman"/>
      <w:b/>
      <w:bCs/>
    </w:rPr>
  </w:style>
  <w:style w:type="paragraph" w:styleId="Heading4">
    <w:name w:val="heading 4"/>
    <w:basedOn w:val="Normal"/>
    <w:next w:val="Normal"/>
    <w:link w:val="Heading4Char"/>
    <w:uiPriority w:val="9"/>
    <w:unhideWhenUsed/>
    <w:qFormat/>
    <w:rsid w:val="00AC6547"/>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A37FF"/>
    <w:pPr>
      <w:ind w:left="720"/>
      <w:contextualSpacing/>
    </w:pPr>
  </w:style>
  <w:style w:type="character" w:customStyle="1" w:styleId="Heading1Char">
    <w:name w:val="Heading 1 Char"/>
    <w:basedOn w:val="DefaultParagraphFont"/>
    <w:link w:val="Heading1"/>
    <w:uiPriority w:val="9"/>
    <w:rsid w:val="00112DBB"/>
    <w:rPr>
      <w:rFonts w:ascii="Times New Roman" w:eastAsiaTheme="majorEastAsia" w:hAnsi="Times New Roman" w:cs="Times New Roman"/>
      <w:b/>
      <w:bCs/>
      <w:sz w:val="28"/>
      <w:szCs w:val="28"/>
    </w:rPr>
  </w:style>
  <w:style w:type="character" w:customStyle="1" w:styleId="Heading2Char">
    <w:name w:val="Heading 2 Char"/>
    <w:basedOn w:val="DefaultParagraphFont"/>
    <w:link w:val="Heading2"/>
    <w:uiPriority w:val="9"/>
    <w:rsid w:val="00697221"/>
    <w:rPr>
      <w:rFonts w:ascii="Times New Roman" w:eastAsiaTheme="majorEastAsia" w:hAnsi="Times New Roman" w:cs="Times New Roman"/>
      <w:b/>
      <w:bCs/>
    </w:rPr>
  </w:style>
  <w:style w:type="character" w:customStyle="1" w:styleId="Heading3Char">
    <w:name w:val="Heading 3 Char"/>
    <w:basedOn w:val="DefaultParagraphFont"/>
    <w:link w:val="Heading3"/>
    <w:uiPriority w:val="9"/>
    <w:rsid w:val="00015ADF"/>
    <w:rPr>
      <w:rFonts w:ascii="Times New Roman" w:eastAsiaTheme="majorEastAsia" w:hAnsi="Times New Roman" w:cs="Times New Roman"/>
      <w:b/>
      <w:bCs/>
    </w:rPr>
  </w:style>
  <w:style w:type="character" w:customStyle="1" w:styleId="Heading4Char">
    <w:name w:val="Heading 4 Char"/>
    <w:basedOn w:val="DefaultParagraphFont"/>
    <w:link w:val="Heading4"/>
    <w:uiPriority w:val="9"/>
    <w:rsid w:val="00AC6547"/>
    <w:rPr>
      <w:rFonts w:asciiTheme="majorHAnsi" w:eastAsiaTheme="majorEastAsia" w:hAnsiTheme="majorHAnsi" w:cstheme="majorBidi"/>
      <w:i/>
      <w:iCs/>
      <w:color w:val="2F5496" w:themeColor="accent1" w:themeShade="BF"/>
    </w:rPr>
  </w:style>
  <w:style w:type="paragraph" w:customStyle="1" w:styleId="BodyTulisan">
    <w:name w:val="Body Tulisan"/>
    <w:basedOn w:val="Normal"/>
    <w:link w:val="BodyTulisanChar"/>
    <w:qFormat/>
    <w:rsid w:val="000017C7"/>
    <w:pPr>
      <w:spacing w:after="0" w:line="360" w:lineRule="auto"/>
      <w:ind w:firstLine="567"/>
      <w:jc w:val="both"/>
    </w:pPr>
    <w:rPr>
      <w:rFonts w:ascii="Times New Roman" w:hAnsi="Times New Roman"/>
      <w:lang w:val="id-ID"/>
    </w:rPr>
  </w:style>
  <w:style w:type="character" w:customStyle="1" w:styleId="BodyTulisanChar">
    <w:name w:val="Body Tulisan Char"/>
    <w:basedOn w:val="DefaultParagraphFont"/>
    <w:link w:val="BodyTulisan"/>
    <w:rsid w:val="000017C7"/>
    <w:rPr>
      <w:rFonts w:ascii="Times New Roman" w:hAnsi="Times New Roman"/>
      <w:lang w:val="id-ID"/>
    </w:rPr>
  </w:style>
  <w:style w:type="character" w:styleId="PlaceholderText">
    <w:name w:val="Placeholder Text"/>
    <w:basedOn w:val="DefaultParagraphFont"/>
    <w:uiPriority w:val="99"/>
    <w:semiHidden/>
    <w:rsid w:val="009A1EEE"/>
    <w:rPr>
      <w:color w:val="808080"/>
    </w:rPr>
  </w:style>
  <w:style w:type="paragraph" w:customStyle="1" w:styleId="TabelJudul">
    <w:name w:val="Tabel Judul"/>
    <w:basedOn w:val="Normal"/>
    <w:link w:val="TabelJudulChar"/>
    <w:autoRedefine/>
    <w:qFormat/>
    <w:rsid w:val="00950224"/>
    <w:pPr>
      <w:spacing w:before="120" w:after="0" w:line="360" w:lineRule="auto"/>
      <w:ind w:hanging="9"/>
      <w:contextualSpacing/>
      <w:jc w:val="both"/>
    </w:pPr>
    <w:rPr>
      <w:rFonts w:ascii="Times New Roman" w:eastAsia="MS Mincho" w:hAnsi="Times New Roman" w:cs="Times New Roman"/>
      <w:noProof/>
      <w:color w:val="000000"/>
      <w:lang w:val="en-US" w:eastAsia="ja-JP"/>
    </w:rPr>
  </w:style>
  <w:style w:type="character" w:customStyle="1" w:styleId="TabelJudulChar">
    <w:name w:val="Tabel Judul Char"/>
    <w:link w:val="TabelJudul"/>
    <w:rsid w:val="00950224"/>
    <w:rPr>
      <w:rFonts w:ascii="Times New Roman" w:eastAsia="MS Mincho" w:hAnsi="Times New Roman" w:cs="Times New Roman"/>
      <w:noProof/>
      <w:color w:val="000000"/>
      <w:lang w:val="en-US" w:eastAsia="ja-JP"/>
    </w:rPr>
  </w:style>
  <w:style w:type="paragraph" w:styleId="Caption">
    <w:name w:val="caption"/>
    <w:basedOn w:val="Normal"/>
    <w:next w:val="Normal"/>
    <w:unhideWhenUsed/>
    <w:qFormat/>
    <w:rsid w:val="0006591C"/>
    <w:pPr>
      <w:spacing w:after="200" w:line="240" w:lineRule="auto"/>
      <w:jc w:val="center"/>
    </w:pPr>
    <w:rPr>
      <w:rFonts w:ascii="Times New Roman" w:hAnsi="Times New Roman" w:cs="Times New Roman"/>
    </w:rPr>
  </w:style>
  <w:style w:type="paragraph" w:styleId="TOCHeading">
    <w:name w:val="TOC Heading"/>
    <w:basedOn w:val="Heading1"/>
    <w:next w:val="Normal"/>
    <w:uiPriority w:val="39"/>
    <w:unhideWhenUsed/>
    <w:qFormat/>
    <w:rsid w:val="00112DBB"/>
    <w:pPr>
      <w:numPr>
        <w:numId w:val="0"/>
      </w:numPr>
      <w:spacing w:before="240" w:line="259" w:lineRule="auto"/>
      <w:jc w:val="left"/>
      <w:outlineLvl w:val="9"/>
    </w:pPr>
    <w:rPr>
      <w:rFonts w:asciiTheme="majorHAnsi" w:hAnsiTheme="majorHAnsi" w:cstheme="majorBidi"/>
      <w:b w:val="0"/>
      <w:bCs w:val="0"/>
      <w:color w:val="2F5496" w:themeColor="accent1" w:themeShade="BF"/>
      <w:sz w:val="32"/>
      <w:szCs w:val="32"/>
      <w:lang w:val="en-US"/>
    </w:rPr>
  </w:style>
  <w:style w:type="paragraph" w:styleId="TOC1">
    <w:name w:val="toc 1"/>
    <w:basedOn w:val="Normal"/>
    <w:next w:val="Normal"/>
    <w:autoRedefine/>
    <w:uiPriority w:val="39"/>
    <w:unhideWhenUsed/>
    <w:rsid w:val="0058175D"/>
    <w:pPr>
      <w:tabs>
        <w:tab w:val="right" w:leader="dot" w:pos="9016"/>
      </w:tabs>
      <w:spacing w:after="100"/>
      <w:pPrChange w:id="0" w:author="nadira firinda" w:date="2022-10-29T23:36:00Z">
        <w:pPr>
          <w:spacing w:after="100" w:line="259" w:lineRule="auto"/>
        </w:pPr>
      </w:pPrChange>
    </w:pPr>
    <w:rPr>
      <w:rPrChange w:id="0" w:author="nadira firinda" w:date="2022-10-29T23:36:00Z">
        <w:rPr>
          <w:rFonts w:asciiTheme="minorHAnsi" w:eastAsiaTheme="minorHAnsi" w:hAnsiTheme="minorHAnsi" w:cstheme="minorBidi"/>
          <w:sz w:val="22"/>
          <w:szCs w:val="22"/>
          <w:lang w:val="en-ID" w:eastAsia="en-US" w:bidi="ar-SA"/>
        </w:rPr>
      </w:rPrChange>
    </w:rPr>
  </w:style>
  <w:style w:type="paragraph" w:styleId="TOC2">
    <w:name w:val="toc 2"/>
    <w:basedOn w:val="Normal"/>
    <w:next w:val="Normal"/>
    <w:autoRedefine/>
    <w:uiPriority w:val="39"/>
    <w:unhideWhenUsed/>
    <w:rsid w:val="00112DBB"/>
    <w:pPr>
      <w:spacing w:after="100"/>
      <w:ind w:left="220"/>
    </w:pPr>
  </w:style>
  <w:style w:type="paragraph" w:styleId="TOC3">
    <w:name w:val="toc 3"/>
    <w:basedOn w:val="Normal"/>
    <w:next w:val="Normal"/>
    <w:autoRedefine/>
    <w:uiPriority w:val="39"/>
    <w:unhideWhenUsed/>
    <w:rsid w:val="00112DBB"/>
    <w:pPr>
      <w:spacing w:after="100"/>
      <w:ind w:left="440"/>
    </w:pPr>
  </w:style>
  <w:style w:type="character" w:styleId="Hyperlink">
    <w:name w:val="Hyperlink"/>
    <w:basedOn w:val="DefaultParagraphFont"/>
    <w:uiPriority w:val="99"/>
    <w:unhideWhenUsed/>
    <w:rsid w:val="00112DBB"/>
    <w:rPr>
      <w:color w:val="0563C1" w:themeColor="hyperlink"/>
      <w:u w:val="single"/>
    </w:rPr>
  </w:style>
  <w:style w:type="paragraph" w:styleId="TableofFigures">
    <w:name w:val="table of figures"/>
    <w:basedOn w:val="Normal"/>
    <w:next w:val="Normal"/>
    <w:uiPriority w:val="99"/>
    <w:unhideWhenUsed/>
    <w:rsid w:val="00015ADF"/>
    <w:pPr>
      <w:spacing w:after="0"/>
    </w:pPr>
  </w:style>
  <w:style w:type="paragraph" w:styleId="FootnoteText">
    <w:name w:val="footnote text"/>
    <w:basedOn w:val="Normal"/>
    <w:link w:val="FootnoteTextChar"/>
    <w:uiPriority w:val="99"/>
    <w:unhideWhenUsed/>
    <w:rsid w:val="00D206AB"/>
    <w:pPr>
      <w:spacing w:after="0" w:line="240" w:lineRule="auto"/>
    </w:pPr>
    <w:rPr>
      <w:rFonts w:ascii="Segoe UI" w:hAnsi="Segoe UI"/>
      <w:sz w:val="18"/>
      <w:szCs w:val="20"/>
      <w:lang w:val="en-US"/>
    </w:rPr>
  </w:style>
  <w:style w:type="character" w:customStyle="1" w:styleId="FootnoteTextChar">
    <w:name w:val="Footnote Text Char"/>
    <w:basedOn w:val="DefaultParagraphFont"/>
    <w:link w:val="FootnoteText"/>
    <w:uiPriority w:val="99"/>
    <w:rsid w:val="00D206AB"/>
    <w:rPr>
      <w:rFonts w:ascii="Segoe UI" w:hAnsi="Segoe UI"/>
      <w:sz w:val="18"/>
      <w:szCs w:val="20"/>
      <w:lang w:val="en-US"/>
    </w:rPr>
  </w:style>
  <w:style w:type="character" w:styleId="FootnoteReference">
    <w:name w:val="footnote reference"/>
    <w:basedOn w:val="DefaultParagraphFont"/>
    <w:uiPriority w:val="99"/>
    <w:unhideWhenUsed/>
    <w:rsid w:val="00D206AB"/>
    <w:rPr>
      <w:vertAlign w:val="superscript"/>
    </w:rPr>
  </w:style>
  <w:style w:type="paragraph" w:customStyle="1" w:styleId="Abstract">
    <w:name w:val="Abstract"/>
    <w:basedOn w:val="Normal"/>
    <w:qFormat/>
    <w:rsid w:val="00D206AB"/>
    <w:pPr>
      <w:spacing w:after="120" w:line="300" w:lineRule="atLeast"/>
      <w:ind w:left="720" w:right="720"/>
      <w:jc w:val="both"/>
    </w:pPr>
    <w:rPr>
      <w:rFonts w:ascii="Frutiger 45 Light" w:eastAsiaTheme="minorEastAsia" w:hAnsi="Frutiger 45 Light" w:cs="Times New Roman"/>
      <w:sz w:val="20"/>
      <w:szCs w:val="20"/>
      <w:lang w:val="en-US"/>
    </w:rPr>
  </w:style>
  <w:style w:type="table" w:styleId="TableGrid">
    <w:name w:val="Table Grid"/>
    <w:basedOn w:val="TableNormal"/>
    <w:uiPriority w:val="39"/>
    <w:rsid w:val="00E410D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1">
    <w:name w:val="Grid Table 4 Accent 1"/>
    <w:basedOn w:val="TableNormal"/>
    <w:uiPriority w:val="49"/>
    <w:rsid w:val="00E410D4"/>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styleId="UnresolvedMention">
    <w:name w:val="Unresolved Mention"/>
    <w:basedOn w:val="DefaultParagraphFont"/>
    <w:uiPriority w:val="99"/>
    <w:semiHidden/>
    <w:unhideWhenUsed/>
    <w:rsid w:val="00307400"/>
    <w:rPr>
      <w:color w:val="605E5C"/>
      <w:shd w:val="clear" w:color="auto" w:fill="E1DFDD"/>
    </w:rPr>
  </w:style>
  <w:style w:type="paragraph" w:styleId="Revision">
    <w:name w:val="Revision"/>
    <w:hidden/>
    <w:uiPriority w:val="99"/>
    <w:semiHidden/>
    <w:rsid w:val="008B62E9"/>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9748812">
      <w:bodyDiv w:val="1"/>
      <w:marLeft w:val="0"/>
      <w:marRight w:val="0"/>
      <w:marTop w:val="0"/>
      <w:marBottom w:val="0"/>
      <w:divBdr>
        <w:top w:val="none" w:sz="0" w:space="0" w:color="auto"/>
        <w:left w:val="none" w:sz="0" w:space="0" w:color="auto"/>
        <w:bottom w:val="none" w:sz="0" w:space="0" w:color="auto"/>
        <w:right w:val="none" w:sz="0" w:space="0" w:color="auto"/>
      </w:divBdr>
    </w:div>
    <w:div w:id="358699123">
      <w:bodyDiv w:val="1"/>
      <w:marLeft w:val="0"/>
      <w:marRight w:val="0"/>
      <w:marTop w:val="0"/>
      <w:marBottom w:val="0"/>
      <w:divBdr>
        <w:top w:val="none" w:sz="0" w:space="0" w:color="auto"/>
        <w:left w:val="none" w:sz="0" w:space="0" w:color="auto"/>
        <w:bottom w:val="none" w:sz="0" w:space="0" w:color="auto"/>
        <w:right w:val="none" w:sz="0" w:space="0" w:color="auto"/>
      </w:divBdr>
    </w:div>
    <w:div w:id="480119338">
      <w:bodyDiv w:val="1"/>
      <w:marLeft w:val="0"/>
      <w:marRight w:val="0"/>
      <w:marTop w:val="0"/>
      <w:marBottom w:val="0"/>
      <w:divBdr>
        <w:top w:val="none" w:sz="0" w:space="0" w:color="auto"/>
        <w:left w:val="none" w:sz="0" w:space="0" w:color="auto"/>
        <w:bottom w:val="none" w:sz="0" w:space="0" w:color="auto"/>
        <w:right w:val="none" w:sz="0" w:space="0" w:color="auto"/>
      </w:divBdr>
    </w:div>
    <w:div w:id="1313412114">
      <w:bodyDiv w:val="1"/>
      <w:marLeft w:val="0"/>
      <w:marRight w:val="0"/>
      <w:marTop w:val="0"/>
      <w:marBottom w:val="0"/>
      <w:divBdr>
        <w:top w:val="none" w:sz="0" w:space="0" w:color="auto"/>
        <w:left w:val="none" w:sz="0" w:space="0" w:color="auto"/>
        <w:bottom w:val="none" w:sz="0" w:space="0" w:color="auto"/>
        <w:right w:val="none" w:sz="0" w:space="0" w:color="auto"/>
      </w:divBdr>
    </w:div>
    <w:div w:id="1337342058">
      <w:bodyDiv w:val="1"/>
      <w:marLeft w:val="0"/>
      <w:marRight w:val="0"/>
      <w:marTop w:val="0"/>
      <w:marBottom w:val="0"/>
      <w:divBdr>
        <w:top w:val="none" w:sz="0" w:space="0" w:color="auto"/>
        <w:left w:val="none" w:sz="0" w:space="0" w:color="auto"/>
        <w:bottom w:val="none" w:sz="0" w:space="0" w:color="auto"/>
        <w:right w:val="none" w:sz="0" w:space="0" w:color="auto"/>
      </w:divBdr>
    </w:div>
    <w:div w:id="1344240954">
      <w:bodyDiv w:val="1"/>
      <w:marLeft w:val="0"/>
      <w:marRight w:val="0"/>
      <w:marTop w:val="0"/>
      <w:marBottom w:val="0"/>
      <w:divBdr>
        <w:top w:val="none" w:sz="0" w:space="0" w:color="auto"/>
        <w:left w:val="none" w:sz="0" w:space="0" w:color="auto"/>
        <w:bottom w:val="none" w:sz="0" w:space="0" w:color="auto"/>
        <w:right w:val="none" w:sz="0" w:space="0" w:color="auto"/>
      </w:divBdr>
    </w:div>
    <w:div w:id="1350596355">
      <w:bodyDiv w:val="1"/>
      <w:marLeft w:val="0"/>
      <w:marRight w:val="0"/>
      <w:marTop w:val="0"/>
      <w:marBottom w:val="0"/>
      <w:divBdr>
        <w:top w:val="none" w:sz="0" w:space="0" w:color="auto"/>
        <w:left w:val="none" w:sz="0" w:space="0" w:color="auto"/>
        <w:bottom w:val="none" w:sz="0" w:space="0" w:color="auto"/>
        <w:right w:val="none" w:sz="0" w:space="0" w:color="auto"/>
      </w:divBdr>
    </w:div>
    <w:div w:id="1691645180">
      <w:bodyDiv w:val="1"/>
      <w:marLeft w:val="0"/>
      <w:marRight w:val="0"/>
      <w:marTop w:val="0"/>
      <w:marBottom w:val="0"/>
      <w:divBdr>
        <w:top w:val="none" w:sz="0" w:space="0" w:color="auto"/>
        <w:left w:val="none" w:sz="0" w:space="0" w:color="auto"/>
        <w:bottom w:val="none" w:sz="0" w:space="0" w:color="auto"/>
        <w:right w:val="none" w:sz="0" w:space="0" w:color="auto"/>
      </w:divBdr>
    </w:div>
    <w:div w:id="1734235739">
      <w:bodyDiv w:val="1"/>
      <w:marLeft w:val="0"/>
      <w:marRight w:val="0"/>
      <w:marTop w:val="0"/>
      <w:marBottom w:val="0"/>
      <w:divBdr>
        <w:top w:val="none" w:sz="0" w:space="0" w:color="auto"/>
        <w:left w:val="none" w:sz="0" w:space="0" w:color="auto"/>
        <w:bottom w:val="none" w:sz="0" w:space="0" w:color="auto"/>
        <w:right w:val="none" w:sz="0" w:space="0" w:color="auto"/>
      </w:divBdr>
    </w:div>
    <w:div w:id="1792439187">
      <w:bodyDiv w:val="1"/>
      <w:marLeft w:val="0"/>
      <w:marRight w:val="0"/>
      <w:marTop w:val="0"/>
      <w:marBottom w:val="0"/>
      <w:divBdr>
        <w:top w:val="none" w:sz="0" w:space="0" w:color="auto"/>
        <w:left w:val="none" w:sz="0" w:space="0" w:color="auto"/>
        <w:bottom w:val="none" w:sz="0" w:space="0" w:color="auto"/>
        <w:right w:val="none" w:sz="0" w:space="0" w:color="auto"/>
      </w:divBdr>
    </w:div>
    <w:div w:id="1890920177">
      <w:bodyDiv w:val="1"/>
      <w:marLeft w:val="0"/>
      <w:marRight w:val="0"/>
      <w:marTop w:val="0"/>
      <w:marBottom w:val="0"/>
      <w:divBdr>
        <w:top w:val="none" w:sz="0" w:space="0" w:color="auto"/>
        <w:left w:val="none" w:sz="0" w:space="0" w:color="auto"/>
        <w:bottom w:val="none" w:sz="0" w:space="0" w:color="auto"/>
        <w:right w:val="none" w:sz="0" w:space="0" w:color="auto"/>
      </w:divBdr>
    </w:div>
    <w:div w:id="21248845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emf"/><Relationship Id="rId117" Type="http://schemas.openxmlformats.org/officeDocument/2006/relationships/oleObject" Target="embeddings/oleObject34.bin"/><Relationship Id="rId21" Type="http://schemas.openxmlformats.org/officeDocument/2006/relationships/oleObject" Target="embeddings/oleObject3.bin"/><Relationship Id="rId42" Type="http://schemas.openxmlformats.org/officeDocument/2006/relationships/image" Target="media/image22.emf"/><Relationship Id="rId47" Type="http://schemas.openxmlformats.org/officeDocument/2006/relationships/oleObject" Target="embeddings/oleObject16.bin"/><Relationship Id="rId63" Type="http://schemas.openxmlformats.org/officeDocument/2006/relationships/image" Target="media/image38.emf"/><Relationship Id="rId68" Type="http://schemas.openxmlformats.org/officeDocument/2006/relationships/image" Target="media/image42.png"/><Relationship Id="rId84" Type="http://schemas.openxmlformats.org/officeDocument/2006/relationships/image" Target="media/image58.png"/><Relationship Id="rId89" Type="http://schemas.openxmlformats.org/officeDocument/2006/relationships/oleObject" Target="embeddings/oleObject20.bin"/><Relationship Id="rId112" Type="http://schemas.openxmlformats.org/officeDocument/2006/relationships/image" Target="media/image74.emf"/><Relationship Id="rId133" Type="http://schemas.openxmlformats.org/officeDocument/2006/relationships/image" Target="media/image86.emf"/><Relationship Id="rId138" Type="http://schemas.openxmlformats.org/officeDocument/2006/relationships/image" Target="media/image91.emf"/><Relationship Id="rId16" Type="http://schemas.openxmlformats.org/officeDocument/2006/relationships/image" Target="media/image9.emf"/><Relationship Id="rId107" Type="http://schemas.openxmlformats.org/officeDocument/2006/relationships/oleObject" Target="embeddings/oleObject29.bin"/><Relationship Id="rId11" Type="http://schemas.openxmlformats.org/officeDocument/2006/relationships/image" Target="media/image4.png"/><Relationship Id="rId32" Type="http://schemas.openxmlformats.org/officeDocument/2006/relationships/image" Target="media/image17.emf"/><Relationship Id="rId37" Type="http://schemas.openxmlformats.org/officeDocument/2006/relationships/oleObject" Target="embeddings/oleObject11.bin"/><Relationship Id="rId53" Type="http://schemas.openxmlformats.org/officeDocument/2006/relationships/image" Target="media/image29.png"/><Relationship Id="rId58" Type="http://schemas.openxmlformats.org/officeDocument/2006/relationships/image" Target="media/image33.emf"/><Relationship Id="rId74" Type="http://schemas.openxmlformats.org/officeDocument/2006/relationships/image" Target="media/image48.png"/><Relationship Id="rId79" Type="http://schemas.openxmlformats.org/officeDocument/2006/relationships/image" Target="media/image53.png"/><Relationship Id="rId102" Type="http://schemas.openxmlformats.org/officeDocument/2006/relationships/image" Target="media/image69.emf"/><Relationship Id="rId123" Type="http://schemas.openxmlformats.org/officeDocument/2006/relationships/oleObject" Target="embeddings/oleObject37.bin"/><Relationship Id="rId128" Type="http://schemas.openxmlformats.org/officeDocument/2006/relationships/image" Target="media/image82.emf"/><Relationship Id="rId144"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63.emf"/><Relationship Id="rId95" Type="http://schemas.openxmlformats.org/officeDocument/2006/relationships/oleObject" Target="embeddings/oleObject23.bin"/><Relationship Id="rId22" Type="http://schemas.openxmlformats.org/officeDocument/2006/relationships/image" Target="media/image12.emf"/><Relationship Id="rId27" Type="http://schemas.openxmlformats.org/officeDocument/2006/relationships/oleObject" Target="embeddings/oleObject6.bin"/><Relationship Id="rId43" Type="http://schemas.openxmlformats.org/officeDocument/2006/relationships/oleObject" Target="embeddings/oleObject14.bin"/><Relationship Id="rId48" Type="http://schemas.openxmlformats.org/officeDocument/2006/relationships/image" Target="media/image25.emf"/><Relationship Id="rId64" Type="http://schemas.openxmlformats.org/officeDocument/2006/relationships/oleObject" Target="embeddings/oleObject19.bin"/><Relationship Id="rId69" Type="http://schemas.openxmlformats.org/officeDocument/2006/relationships/image" Target="media/image43.png"/><Relationship Id="rId113" Type="http://schemas.openxmlformats.org/officeDocument/2006/relationships/oleObject" Target="embeddings/oleObject32.bin"/><Relationship Id="rId118" Type="http://schemas.openxmlformats.org/officeDocument/2006/relationships/image" Target="media/image77.emf"/><Relationship Id="rId134" Type="http://schemas.openxmlformats.org/officeDocument/2006/relationships/image" Target="media/image87.emf"/><Relationship Id="rId139" Type="http://schemas.openxmlformats.org/officeDocument/2006/relationships/oleObject" Target="embeddings/oleObject41.bin"/><Relationship Id="rId8" Type="http://schemas.openxmlformats.org/officeDocument/2006/relationships/image" Target="media/image1.jpeg"/><Relationship Id="rId51" Type="http://schemas.openxmlformats.org/officeDocument/2006/relationships/image" Target="media/image27.png"/><Relationship Id="rId72" Type="http://schemas.openxmlformats.org/officeDocument/2006/relationships/image" Target="media/image46.png"/><Relationship Id="rId80" Type="http://schemas.openxmlformats.org/officeDocument/2006/relationships/image" Target="media/image54.png"/><Relationship Id="rId85" Type="http://schemas.openxmlformats.org/officeDocument/2006/relationships/image" Target="media/image59.png"/><Relationship Id="rId93" Type="http://schemas.openxmlformats.org/officeDocument/2006/relationships/oleObject" Target="embeddings/oleObject22.bin"/><Relationship Id="rId98" Type="http://schemas.openxmlformats.org/officeDocument/2006/relationships/image" Target="media/image67.emf"/><Relationship Id="rId121" Type="http://schemas.openxmlformats.org/officeDocument/2006/relationships/oleObject" Target="embeddings/oleObject36.bin"/><Relationship Id="rId14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oleObject" Target="embeddings/oleObject1.bin"/><Relationship Id="rId25" Type="http://schemas.openxmlformats.org/officeDocument/2006/relationships/oleObject" Target="embeddings/oleObject5.bin"/><Relationship Id="rId33" Type="http://schemas.openxmlformats.org/officeDocument/2006/relationships/oleObject" Target="embeddings/oleObject9.bin"/><Relationship Id="rId38" Type="http://schemas.openxmlformats.org/officeDocument/2006/relationships/image" Target="media/image20.emf"/><Relationship Id="rId46" Type="http://schemas.openxmlformats.org/officeDocument/2006/relationships/image" Target="media/image24.emf"/><Relationship Id="rId59" Type="http://schemas.openxmlformats.org/officeDocument/2006/relationships/image" Target="media/image34.emf"/><Relationship Id="rId67" Type="http://schemas.openxmlformats.org/officeDocument/2006/relationships/image" Target="media/image41.png"/><Relationship Id="rId103" Type="http://schemas.openxmlformats.org/officeDocument/2006/relationships/oleObject" Target="embeddings/oleObject27.bin"/><Relationship Id="rId108" Type="http://schemas.openxmlformats.org/officeDocument/2006/relationships/image" Target="media/image72.emf"/><Relationship Id="rId116" Type="http://schemas.openxmlformats.org/officeDocument/2006/relationships/image" Target="media/image76.emf"/><Relationship Id="rId124" Type="http://schemas.openxmlformats.org/officeDocument/2006/relationships/image" Target="media/image80.emf"/><Relationship Id="rId129" Type="http://schemas.openxmlformats.org/officeDocument/2006/relationships/oleObject" Target="embeddings/oleObject40.bin"/><Relationship Id="rId137" Type="http://schemas.openxmlformats.org/officeDocument/2006/relationships/image" Target="media/image90.emf"/><Relationship Id="rId20" Type="http://schemas.openxmlformats.org/officeDocument/2006/relationships/image" Target="media/image11.emf"/><Relationship Id="rId41" Type="http://schemas.openxmlformats.org/officeDocument/2006/relationships/oleObject" Target="embeddings/oleObject13.bin"/><Relationship Id="rId54" Type="http://schemas.openxmlformats.org/officeDocument/2006/relationships/image" Target="media/image30.emf"/><Relationship Id="rId62" Type="http://schemas.openxmlformats.org/officeDocument/2006/relationships/image" Target="media/image37.png"/><Relationship Id="rId70" Type="http://schemas.openxmlformats.org/officeDocument/2006/relationships/image" Target="media/image44.png"/><Relationship Id="rId75" Type="http://schemas.openxmlformats.org/officeDocument/2006/relationships/image" Target="media/image49.png"/><Relationship Id="rId83" Type="http://schemas.openxmlformats.org/officeDocument/2006/relationships/image" Target="media/image57.png"/><Relationship Id="rId88" Type="http://schemas.openxmlformats.org/officeDocument/2006/relationships/image" Target="media/image62.emf"/><Relationship Id="rId91" Type="http://schemas.openxmlformats.org/officeDocument/2006/relationships/oleObject" Target="embeddings/oleObject21.bin"/><Relationship Id="rId96" Type="http://schemas.openxmlformats.org/officeDocument/2006/relationships/image" Target="media/image66.emf"/><Relationship Id="rId111" Type="http://schemas.openxmlformats.org/officeDocument/2006/relationships/oleObject" Target="embeddings/oleObject31.bin"/><Relationship Id="rId132" Type="http://schemas.openxmlformats.org/officeDocument/2006/relationships/image" Target="media/image85.emf"/><Relationship Id="rId140" Type="http://schemas.openxmlformats.org/officeDocument/2006/relationships/image" Target="media/image92.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emf"/><Relationship Id="rId23" Type="http://schemas.openxmlformats.org/officeDocument/2006/relationships/oleObject" Target="embeddings/oleObject4.bin"/><Relationship Id="rId28" Type="http://schemas.openxmlformats.org/officeDocument/2006/relationships/image" Target="media/image15.emf"/><Relationship Id="rId36" Type="http://schemas.openxmlformats.org/officeDocument/2006/relationships/image" Target="media/image19.emf"/><Relationship Id="rId49" Type="http://schemas.openxmlformats.org/officeDocument/2006/relationships/oleObject" Target="embeddings/oleObject17.bin"/><Relationship Id="rId57" Type="http://schemas.openxmlformats.org/officeDocument/2006/relationships/image" Target="media/image32.emf"/><Relationship Id="rId106" Type="http://schemas.openxmlformats.org/officeDocument/2006/relationships/image" Target="media/image71.emf"/><Relationship Id="rId114" Type="http://schemas.openxmlformats.org/officeDocument/2006/relationships/image" Target="media/image75.emf"/><Relationship Id="rId119" Type="http://schemas.openxmlformats.org/officeDocument/2006/relationships/oleObject" Target="embeddings/oleObject35.bin"/><Relationship Id="rId127" Type="http://schemas.openxmlformats.org/officeDocument/2006/relationships/oleObject" Target="embeddings/oleObject39.bin"/><Relationship Id="rId10" Type="http://schemas.openxmlformats.org/officeDocument/2006/relationships/image" Target="media/image3.jpeg"/><Relationship Id="rId31" Type="http://schemas.openxmlformats.org/officeDocument/2006/relationships/oleObject" Target="embeddings/oleObject8.bin"/><Relationship Id="rId44" Type="http://schemas.openxmlformats.org/officeDocument/2006/relationships/image" Target="media/image23.emf"/><Relationship Id="rId52" Type="http://schemas.openxmlformats.org/officeDocument/2006/relationships/image" Target="media/image28.png"/><Relationship Id="rId60" Type="http://schemas.openxmlformats.org/officeDocument/2006/relationships/image" Target="media/image35.emf"/><Relationship Id="rId65" Type="http://schemas.openxmlformats.org/officeDocument/2006/relationships/image" Target="media/image39.png"/><Relationship Id="rId73" Type="http://schemas.openxmlformats.org/officeDocument/2006/relationships/image" Target="media/image47.png"/><Relationship Id="rId78" Type="http://schemas.openxmlformats.org/officeDocument/2006/relationships/image" Target="media/image52.png"/><Relationship Id="rId81" Type="http://schemas.openxmlformats.org/officeDocument/2006/relationships/image" Target="media/image55.png"/><Relationship Id="rId86" Type="http://schemas.openxmlformats.org/officeDocument/2006/relationships/image" Target="media/image60.png"/><Relationship Id="rId94" Type="http://schemas.openxmlformats.org/officeDocument/2006/relationships/image" Target="media/image65.emf"/><Relationship Id="rId99" Type="http://schemas.openxmlformats.org/officeDocument/2006/relationships/oleObject" Target="embeddings/oleObject25.bin"/><Relationship Id="rId101" Type="http://schemas.openxmlformats.org/officeDocument/2006/relationships/oleObject" Target="embeddings/oleObject26.bin"/><Relationship Id="rId122" Type="http://schemas.openxmlformats.org/officeDocument/2006/relationships/image" Target="media/image79.emf"/><Relationship Id="rId130" Type="http://schemas.openxmlformats.org/officeDocument/2006/relationships/image" Target="media/image83.emf"/><Relationship Id="rId135" Type="http://schemas.openxmlformats.org/officeDocument/2006/relationships/image" Target="media/image88.emf"/><Relationship Id="rId143" Type="http://schemas.microsoft.com/office/2011/relationships/people" Target="peop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0.emf"/><Relationship Id="rId39" Type="http://schemas.openxmlformats.org/officeDocument/2006/relationships/oleObject" Target="embeddings/oleObject12.bin"/><Relationship Id="rId109" Type="http://schemas.openxmlformats.org/officeDocument/2006/relationships/oleObject" Target="embeddings/oleObject30.bin"/><Relationship Id="rId34" Type="http://schemas.openxmlformats.org/officeDocument/2006/relationships/image" Target="media/image18.emf"/><Relationship Id="rId50" Type="http://schemas.openxmlformats.org/officeDocument/2006/relationships/image" Target="media/image26.png"/><Relationship Id="rId55" Type="http://schemas.openxmlformats.org/officeDocument/2006/relationships/oleObject" Target="embeddings/oleObject18.bin"/><Relationship Id="rId76" Type="http://schemas.openxmlformats.org/officeDocument/2006/relationships/image" Target="media/image50.png"/><Relationship Id="rId97" Type="http://schemas.openxmlformats.org/officeDocument/2006/relationships/oleObject" Target="embeddings/oleObject24.bin"/><Relationship Id="rId104" Type="http://schemas.openxmlformats.org/officeDocument/2006/relationships/image" Target="media/image70.emf"/><Relationship Id="rId120" Type="http://schemas.openxmlformats.org/officeDocument/2006/relationships/image" Target="media/image78.emf"/><Relationship Id="rId125" Type="http://schemas.openxmlformats.org/officeDocument/2006/relationships/oleObject" Target="embeddings/oleObject38.bin"/><Relationship Id="rId141" Type="http://schemas.openxmlformats.org/officeDocument/2006/relationships/image" Target="media/image93.emf"/><Relationship Id="rId7" Type="http://schemas.openxmlformats.org/officeDocument/2006/relationships/endnotes" Target="endnotes.xml"/><Relationship Id="rId71" Type="http://schemas.openxmlformats.org/officeDocument/2006/relationships/image" Target="media/image45.png"/><Relationship Id="rId92" Type="http://schemas.openxmlformats.org/officeDocument/2006/relationships/image" Target="media/image64.emf"/><Relationship Id="rId2" Type="http://schemas.openxmlformats.org/officeDocument/2006/relationships/numbering" Target="numbering.xml"/><Relationship Id="rId29" Type="http://schemas.openxmlformats.org/officeDocument/2006/relationships/oleObject" Target="embeddings/oleObject7.bin"/><Relationship Id="rId24" Type="http://schemas.openxmlformats.org/officeDocument/2006/relationships/image" Target="media/image13.emf"/><Relationship Id="rId40" Type="http://schemas.openxmlformats.org/officeDocument/2006/relationships/image" Target="media/image21.emf"/><Relationship Id="rId45" Type="http://schemas.openxmlformats.org/officeDocument/2006/relationships/oleObject" Target="embeddings/oleObject15.bin"/><Relationship Id="rId66" Type="http://schemas.openxmlformats.org/officeDocument/2006/relationships/image" Target="media/image40.png"/><Relationship Id="rId87" Type="http://schemas.openxmlformats.org/officeDocument/2006/relationships/image" Target="media/image61.png"/><Relationship Id="rId110" Type="http://schemas.openxmlformats.org/officeDocument/2006/relationships/image" Target="media/image73.emf"/><Relationship Id="rId115" Type="http://schemas.openxmlformats.org/officeDocument/2006/relationships/oleObject" Target="embeddings/oleObject33.bin"/><Relationship Id="rId131" Type="http://schemas.openxmlformats.org/officeDocument/2006/relationships/image" Target="media/image84.emf"/><Relationship Id="rId136" Type="http://schemas.openxmlformats.org/officeDocument/2006/relationships/image" Target="media/image89.emf"/><Relationship Id="rId61" Type="http://schemas.openxmlformats.org/officeDocument/2006/relationships/image" Target="media/image36.png"/><Relationship Id="rId82" Type="http://schemas.openxmlformats.org/officeDocument/2006/relationships/image" Target="media/image56.png"/><Relationship Id="rId19" Type="http://schemas.openxmlformats.org/officeDocument/2006/relationships/oleObject" Target="embeddings/oleObject2.bin"/><Relationship Id="rId14" Type="http://schemas.openxmlformats.org/officeDocument/2006/relationships/image" Target="media/image7.png"/><Relationship Id="rId30" Type="http://schemas.openxmlformats.org/officeDocument/2006/relationships/image" Target="media/image16.emf"/><Relationship Id="rId35" Type="http://schemas.openxmlformats.org/officeDocument/2006/relationships/oleObject" Target="embeddings/oleObject10.bin"/><Relationship Id="rId56" Type="http://schemas.openxmlformats.org/officeDocument/2006/relationships/image" Target="media/image31.emf"/><Relationship Id="rId77" Type="http://schemas.openxmlformats.org/officeDocument/2006/relationships/image" Target="media/image51.png"/><Relationship Id="rId100" Type="http://schemas.openxmlformats.org/officeDocument/2006/relationships/image" Target="media/image68.emf"/><Relationship Id="rId105" Type="http://schemas.openxmlformats.org/officeDocument/2006/relationships/oleObject" Target="embeddings/oleObject28.bin"/><Relationship Id="rId126" Type="http://schemas.openxmlformats.org/officeDocument/2006/relationships/image" Target="media/image81.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92684EF-310D-4D94-855E-DD6E6C6F20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55</TotalTime>
  <Pages>39</Pages>
  <Words>22738</Words>
  <Characters>129610</Characters>
  <Application>Microsoft Office Word</Application>
  <DocSecurity>0</DocSecurity>
  <Lines>1080</Lines>
  <Paragraphs>304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152044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Nadira Firinda</dc:creator>
  <cp:keywords/>
  <dc:description/>
  <cp:lastModifiedBy>nadira firinda</cp:lastModifiedBy>
  <cp:revision>15</cp:revision>
  <dcterms:created xsi:type="dcterms:W3CDTF">2022-10-29T15:43:00Z</dcterms:created>
  <dcterms:modified xsi:type="dcterms:W3CDTF">2022-10-29T16:40:00Z</dcterms:modified>
</cp:coreProperties>
</file>